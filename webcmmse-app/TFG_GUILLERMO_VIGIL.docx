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8041BB" w14:textId="77777777" w:rsidR="00072652" w:rsidRDefault="00C40120" w:rsidP="0033252C">
      <w:pPr>
        <w:pStyle w:val="indep"/>
        <w:jc w:val="both"/>
      </w:pPr>
      <w:r w:rsidRPr="00AD73D1">
        <w:rPr>
          <w:noProof/>
          <w:lang w:val="es-ES_tradnl" w:eastAsia="es-ES_tradnl"/>
        </w:rPr>
        <w:drawing>
          <wp:inline distT="0" distB="0" distL="0" distR="0" wp14:anchorId="68C0F076" wp14:editId="4CD5C49F">
            <wp:extent cx="3114675" cy="9525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cstate="print">
                      <a:extLst>
                        <a:ext uri="{28A0092B-C50C-407E-A947-70E740481C1C}">
                          <a14:useLocalDpi xmlns:a14="http://schemas.microsoft.com/office/drawing/2010/main" val="0"/>
                        </a:ext>
                      </a:extLst>
                    </a:blip>
                    <a:srcRect t="12163" r="8659" b="20270"/>
                    <a:stretch>
                      <a:fillRect/>
                    </a:stretch>
                  </pic:blipFill>
                  <pic:spPr bwMode="auto">
                    <a:xfrm>
                      <a:off x="0" y="0"/>
                      <a:ext cx="3114675" cy="952500"/>
                    </a:xfrm>
                    <a:prstGeom prst="rect">
                      <a:avLst/>
                    </a:prstGeom>
                    <a:noFill/>
                    <a:ln>
                      <a:noFill/>
                    </a:ln>
                  </pic:spPr>
                </pic:pic>
              </a:graphicData>
            </a:graphic>
          </wp:inline>
        </w:drawing>
      </w:r>
      <w:r w:rsidR="00BE4F43">
        <w:rPr>
          <w:noProof/>
        </w:rPr>
        <w:tab/>
      </w:r>
      <w:r w:rsidR="00DF2304">
        <w:rPr>
          <w:noProof/>
        </w:rPr>
        <w:tab/>
      </w:r>
      <w:r w:rsidR="0033252C">
        <w:rPr>
          <w:noProof/>
        </w:rPr>
        <w:tab/>
      </w:r>
      <w:r w:rsidR="00BE4F43">
        <w:rPr>
          <w:noProof/>
        </w:rPr>
        <w:tab/>
      </w:r>
      <w:r>
        <w:rPr>
          <w:noProof/>
          <w:lang w:val="es-ES_tradnl" w:eastAsia="es-ES_tradnl"/>
        </w:rPr>
        <w:drawing>
          <wp:inline distT="0" distB="0" distL="0" distR="0" wp14:anchorId="3FE4D4DD" wp14:editId="48C6F89A">
            <wp:extent cx="857250" cy="952500"/>
            <wp:effectExtent l="0" t="0" r="0" b="0"/>
            <wp:docPr id="2" name="Imagen 2" descr="logo epi 2013 color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epi 2013 color vertic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7250" cy="952500"/>
                    </a:xfrm>
                    <a:prstGeom prst="rect">
                      <a:avLst/>
                    </a:prstGeom>
                    <a:noFill/>
                    <a:ln>
                      <a:noFill/>
                    </a:ln>
                  </pic:spPr>
                </pic:pic>
              </a:graphicData>
            </a:graphic>
          </wp:inline>
        </w:drawing>
      </w:r>
    </w:p>
    <w:p w14:paraId="7B6690C7" w14:textId="77777777" w:rsidR="00072652" w:rsidRDefault="00072652" w:rsidP="00072652">
      <w:pPr>
        <w:pStyle w:val="indep"/>
      </w:pPr>
    </w:p>
    <w:p w14:paraId="28CD128A" w14:textId="77777777" w:rsidR="00BE4F43" w:rsidRDefault="00BE4F43" w:rsidP="00072652">
      <w:pPr>
        <w:pStyle w:val="indep"/>
      </w:pPr>
    </w:p>
    <w:p w14:paraId="5E4CEF81" w14:textId="77777777" w:rsidR="00072652" w:rsidRDefault="00072652" w:rsidP="00072652">
      <w:pPr>
        <w:pStyle w:val="indep"/>
        <w:rPr>
          <w:sz w:val="36"/>
          <w:szCs w:val="36"/>
        </w:rPr>
      </w:pPr>
    </w:p>
    <w:p w14:paraId="488D0A9E" w14:textId="77777777" w:rsidR="000C23EF" w:rsidRDefault="000C23EF" w:rsidP="00072652">
      <w:pPr>
        <w:pStyle w:val="indep"/>
        <w:rPr>
          <w:sz w:val="36"/>
          <w:szCs w:val="36"/>
        </w:rPr>
      </w:pPr>
    </w:p>
    <w:p w14:paraId="65DD38AC" w14:textId="77777777" w:rsidR="000C23EF" w:rsidRDefault="000C23EF" w:rsidP="00072652">
      <w:pPr>
        <w:pStyle w:val="indep"/>
        <w:rPr>
          <w:sz w:val="36"/>
          <w:szCs w:val="36"/>
        </w:rPr>
      </w:pPr>
    </w:p>
    <w:p w14:paraId="72D40030" w14:textId="2A26A459" w:rsidR="00BE4F43" w:rsidRPr="000C23EF" w:rsidRDefault="00072652" w:rsidP="00072652">
      <w:pPr>
        <w:pStyle w:val="indep"/>
        <w:jc w:val="center"/>
        <w:rPr>
          <w:b/>
          <w:bCs/>
          <w:sz w:val="36"/>
          <w:szCs w:val="36"/>
        </w:rPr>
      </w:pPr>
      <w:r w:rsidRPr="000C23EF">
        <w:rPr>
          <w:b/>
          <w:bCs/>
          <w:sz w:val="36"/>
          <w:szCs w:val="36"/>
        </w:rPr>
        <w:t xml:space="preserve">ESCUELA </w:t>
      </w:r>
      <w:r w:rsidR="001009E7" w:rsidRPr="000C23EF">
        <w:rPr>
          <w:b/>
          <w:bCs/>
          <w:sz w:val="36"/>
          <w:szCs w:val="36"/>
        </w:rPr>
        <w:t>POL</w:t>
      </w:r>
      <w:r w:rsidR="00A9290F">
        <w:rPr>
          <w:b/>
          <w:bCs/>
          <w:sz w:val="36"/>
          <w:szCs w:val="36"/>
        </w:rPr>
        <w:t>ITÉCNICA DE INGENIERÍA DE GIJÓN</w:t>
      </w:r>
    </w:p>
    <w:p w14:paraId="4A182C3F" w14:textId="77777777" w:rsidR="00BE4F43" w:rsidRPr="000C23EF" w:rsidRDefault="00BE4F43" w:rsidP="00072652">
      <w:pPr>
        <w:pStyle w:val="indep"/>
        <w:jc w:val="center"/>
        <w:rPr>
          <w:b/>
          <w:bCs/>
          <w:sz w:val="36"/>
          <w:szCs w:val="36"/>
        </w:rPr>
      </w:pPr>
    </w:p>
    <w:p w14:paraId="1C663BA4" w14:textId="77777777" w:rsidR="00DF2304" w:rsidRDefault="00DF2304" w:rsidP="00072652">
      <w:pPr>
        <w:pStyle w:val="indep"/>
        <w:jc w:val="center"/>
        <w:rPr>
          <w:b/>
          <w:bCs/>
          <w:sz w:val="32"/>
          <w:szCs w:val="32"/>
        </w:rPr>
      </w:pPr>
    </w:p>
    <w:p w14:paraId="190AB263" w14:textId="77777777" w:rsidR="00DF2304" w:rsidRDefault="00DF2304" w:rsidP="00072652">
      <w:pPr>
        <w:pStyle w:val="indep"/>
        <w:jc w:val="center"/>
        <w:rPr>
          <w:b/>
          <w:bCs/>
          <w:sz w:val="32"/>
          <w:szCs w:val="32"/>
        </w:rPr>
      </w:pPr>
    </w:p>
    <w:p w14:paraId="4A6A2F18" w14:textId="77777777" w:rsidR="00072652" w:rsidRDefault="00BE4F43" w:rsidP="00072652">
      <w:pPr>
        <w:pStyle w:val="indep"/>
        <w:jc w:val="center"/>
        <w:rPr>
          <w:b/>
          <w:bCs/>
          <w:sz w:val="32"/>
          <w:szCs w:val="32"/>
        </w:rPr>
      </w:pPr>
      <w:r>
        <w:rPr>
          <w:b/>
          <w:bCs/>
          <w:sz w:val="32"/>
          <w:szCs w:val="32"/>
        </w:rPr>
        <w:t>GRADO EN IN</w:t>
      </w:r>
      <w:r w:rsidR="001009E7">
        <w:rPr>
          <w:b/>
          <w:bCs/>
          <w:sz w:val="32"/>
          <w:szCs w:val="32"/>
        </w:rPr>
        <w:t xml:space="preserve">GENIERÍA </w:t>
      </w:r>
      <w:r w:rsidR="00C15E1D">
        <w:rPr>
          <w:b/>
          <w:bCs/>
          <w:sz w:val="32"/>
          <w:szCs w:val="32"/>
        </w:rPr>
        <w:t>INFORMÁTICA EN TECNOLOGÍAS DE LA INFORMACIÓN</w:t>
      </w:r>
    </w:p>
    <w:p w14:paraId="669D8F39" w14:textId="77777777" w:rsidR="00072652" w:rsidRPr="000C23EF" w:rsidRDefault="00072652" w:rsidP="00072652">
      <w:pPr>
        <w:pStyle w:val="indep"/>
        <w:rPr>
          <w:sz w:val="28"/>
          <w:szCs w:val="28"/>
        </w:rPr>
      </w:pPr>
    </w:p>
    <w:p w14:paraId="458C5FF0" w14:textId="77777777" w:rsidR="00072652" w:rsidRPr="000C23EF" w:rsidRDefault="00072652" w:rsidP="00072652">
      <w:pPr>
        <w:pStyle w:val="indep"/>
        <w:rPr>
          <w:sz w:val="28"/>
          <w:szCs w:val="28"/>
        </w:rPr>
      </w:pPr>
    </w:p>
    <w:p w14:paraId="3549590C" w14:textId="77777777" w:rsidR="00DF2304" w:rsidRPr="000C23EF" w:rsidRDefault="00DF2304" w:rsidP="00072652">
      <w:pPr>
        <w:pStyle w:val="indep"/>
        <w:rPr>
          <w:sz w:val="28"/>
          <w:szCs w:val="28"/>
        </w:rPr>
      </w:pPr>
    </w:p>
    <w:p w14:paraId="59E9F98C" w14:textId="77777777" w:rsidR="00DF2304" w:rsidRPr="000C23EF" w:rsidRDefault="00DF2304" w:rsidP="00072652">
      <w:pPr>
        <w:pStyle w:val="indep"/>
        <w:rPr>
          <w:sz w:val="28"/>
          <w:szCs w:val="28"/>
        </w:rPr>
      </w:pPr>
    </w:p>
    <w:p w14:paraId="0017680C" w14:textId="77777777" w:rsidR="00072652" w:rsidRPr="000C23EF" w:rsidRDefault="00C15E1D" w:rsidP="00072652">
      <w:pPr>
        <w:pStyle w:val="indep"/>
        <w:jc w:val="center"/>
        <w:rPr>
          <w:b/>
          <w:bCs/>
          <w:sz w:val="28"/>
          <w:szCs w:val="28"/>
        </w:rPr>
      </w:pPr>
      <w:r w:rsidRPr="000C23EF">
        <w:rPr>
          <w:b/>
          <w:bCs/>
          <w:sz w:val="28"/>
          <w:szCs w:val="28"/>
        </w:rPr>
        <w:t xml:space="preserve">ÁREA DE </w:t>
      </w:r>
      <w:r w:rsidRPr="00C15E1D">
        <w:rPr>
          <w:b/>
          <w:bCs/>
          <w:sz w:val="28"/>
          <w:szCs w:val="28"/>
        </w:rPr>
        <w:t>CIENCIAS DE LA COMPUTACIÓN E INTELIGENCIA ARTIFICIAL</w:t>
      </w:r>
    </w:p>
    <w:p w14:paraId="1CFF5553" w14:textId="77777777" w:rsidR="00072652" w:rsidRPr="000C23EF" w:rsidRDefault="00072652" w:rsidP="00072652">
      <w:pPr>
        <w:pStyle w:val="indep"/>
        <w:rPr>
          <w:sz w:val="28"/>
          <w:szCs w:val="28"/>
        </w:rPr>
      </w:pPr>
    </w:p>
    <w:p w14:paraId="0A791724" w14:textId="77777777" w:rsidR="00072652" w:rsidRPr="000C23EF" w:rsidRDefault="00072652" w:rsidP="00072652">
      <w:pPr>
        <w:pStyle w:val="indep"/>
        <w:rPr>
          <w:sz w:val="28"/>
          <w:szCs w:val="28"/>
        </w:rPr>
      </w:pPr>
    </w:p>
    <w:p w14:paraId="627973DA" w14:textId="4455E32E" w:rsidR="00072652" w:rsidRPr="00A9290F" w:rsidRDefault="00BE4F43" w:rsidP="00072652">
      <w:pPr>
        <w:pStyle w:val="indep"/>
        <w:jc w:val="center"/>
        <w:rPr>
          <w:b/>
          <w:bCs/>
          <w:sz w:val="28"/>
          <w:szCs w:val="28"/>
          <w:lang w:val="es-ES_tradnl"/>
        </w:rPr>
      </w:pPr>
      <w:r w:rsidRPr="000C23EF">
        <w:rPr>
          <w:b/>
          <w:bCs/>
          <w:sz w:val="28"/>
          <w:szCs w:val="28"/>
        </w:rPr>
        <w:t>TRABAJO FIN DE GRADO</w:t>
      </w:r>
      <w:r w:rsidR="00072652" w:rsidRPr="000C23EF">
        <w:rPr>
          <w:b/>
          <w:bCs/>
          <w:sz w:val="28"/>
          <w:szCs w:val="28"/>
        </w:rPr>
        <w:t xml:space="preserve"> Nº </w:t>
      </w:r>
      <w:r w:rsidR="00A9290F" w:rsidRPr="00A9290F">
        <w:rPr>
          <w:b/>
          <w:bCs/>
          <w:sz w:val="28"/>
          <w:szCs w:val="28"/>
        </w:rPr>
        <w:t>17010059</w:t>
      </w:r>
    </w:p>
    <w:p w14:paraId="685E5FBD" w14:textId="77777777" w:rsidR="00072652" w:rsidRPr="000C23EF" w:rsidRDefault="00072652" w:rsidP="00072652">
      <w:pPr>
        <w:pStyle w:val="indep"/>
        <w:jc w:val="center"/>
        <w:rPr>
          <w:b/>
          <w:bCs/>
          <w:sz w:val="28"/>
          <w:szCs w:val="28"/>
        </w:rPr>
      </w:pPr>
    </w:p>
    <w:p w14:paraId="078BC4EF" w14:textId="58F77878" w:rsidR="00072652" w:rsidRPr="000C23EF" w:rsidRDefault="00A9290F" w:rsidP="00C15E1D">
      <w:pPr>
        <w:pStyle w:val="indep"/>
        <w:jc w:val="center"/>
        <w:rPr>
          <w:b/>
          <w:bCs/>
          <w:sz w:val="28"/>
          <w:szCs w:val="28"/>
        </w:rPr>
      </w:pPr>
      <w:r>
        <w:rPr>
          <w:b/>
          <w:bCs/>
          <w:sz w:val="28"/>
          <w:szCs w:val="28"/>
        </w:rPr>
        <w:t>MEJORA DEL RENDIMIENTO Y AMPLIACIÓN DE UNA WEB PARA LA GESTIÓN INTEGRAL DE CONGRESOS CIENTÍFICOS</w:t>
      </w:r>
    </w:p>
    <w:p w14:paraId="180EAE30" w14:textId="77777777" w:rsidR="00072652" w:rsidRPr="000C23EF" w:rsidRDefault="00072652" w:rsidP="00072652">
      <w:pPr>
        <w:pStyle w:val="indep"/>
        <w:rPr>
          <w:sz w:val="28"/>
          <w:szCs w:val="28"/>
        </w:rPr>
      </w:pPr>
    </w:p>
    <w:p w14:paraId="063D251B" w14:textId="77777777" w:rsidR="00072652" w:rsidRPr="000C23EF" w:rsidRDefault="00072652" w:rsidP="00072652">
      <w:pPr>
        <w:pStyle w:val="indep"/>
        <w:rPr>
          <w:sz w:val="28"/>
          <w:szCs w:val="28"/>
        </w:rPr>
      </w:pPr>
    </w:p>
    <w:p w14:paraId="72C54317" w14:textId="77777777" w:rsidR="00072652" w:rsidRPr="000C23EF" w:rsidRDefault="00072652" w:rsidP="00072652">
      <w:pPr>
        <w:pStyle w:val="indep"/>
        <w:rPr>
          <w:sz w:val="28"/>
          <w:szCs w:val="28"/>
        </w:rPr>
      </w:pPr>
    </w:p>
    <w:p w14:paraId="14ABB1BC" w14:textId="0945AF92" w:rsidR="00E322D5" w:rsidRDefault="00E322D5" w:rsidP="00E322D5">
      <w:pPr>
        <w:pStyle w:val="indep"/>
        <w:jc w:val="center"/>
        <w:rPr>
          <w:b/>
          <w:bCs/>
          <w:sz w:val="28"/>
        </w:rPr>
      </w:pPr>
      <w:r>
        <w:rPr>
          <w:b/>
          <w:bCs/>
          <w:sz w:val="28"/>
        </w:rPr>
        <w:t xml:space="preserve">D. </w:t>
      </w:r>
      <w:r w:rsidR="00A9290F">
        <w:rPr>
          <w:b/>
          <w:bCs/>
          <w:sz w:val="28"/>
        </w:rPr>
        <w:t>VIGIL</w:t>
      </w:r>
      <w:r w:rsidR="00C15E1D">
        <w:rPr>
          <w:b/>
          <w:bCs/>
          <w:sz w:val="28"/>
        </w:rPr>
        <w:t xml:space="preserve"> </w:t>
      </w:r>
      <w:r w:rsidR="00A9290F">
        <w:rPr>
          <w:b/>
          <w:bCs/>
          <w:sz w:val="28"/>
        </w:rPr>
        <w:t>RODRÍGUEZ</w:t>
      </w:r>
      <w:r w:rsidR="007D3C6C">
        <w:rPr>
          <w:b/>
          <w:bCs/>
          <w:sz w:val="28"/>
        </w:rPr>
        <w:t xml:space="preserve">, </w:t>
      </w:r>
      <w:r w:rsidR="00A9290F">
        <w:rPr>
          <w:b/>
          <w:bCs/>
          <w:sz w:val="28"/>
        </w:rPr>
        <w:t>Guillermo</w:t>
      </w:r>
    </w:p>
    <w:p w14:paraId="19CE2DD3" w14:textId="5AF709E5" w:rsidR="00E322D5" w:rsidRDefault="00E322D5" w:rsidP="00E322D5">
      <w:pPr>
        <w:pStyle w:val="indep"/>
        <w:jc w:val="center"/>
        <w:rPr>
          <w:b/>
          <w:bCs/>
          <w:sz w:val="28"/>
        </w:rPr>
      </w:pPr>
      <w:r>
        <w:rPr>
          <w:b/>
          <w:bCs/>
          <w:sz w:val="28"/>
        </w:rPr>
        <w:t xml:space="preserve">TUTOR: </w:t>
      </w:r>
      <w:r w:rsidR="00A9290F">
        <w:rPr>
          <w:b/>
          <w:bCs/>
          <w:sz w:val="28"/>
        </w:rPr>
        <w:t>D</w:t>
      </w:r>
      <w:r>
        <w:rPr>
          <w:b/>
          <w:bCs/>
          <w:sz w:val="28"/>
        </w:rPr>
        <w:t>.</w:t>
      </w:r>
      <w:r w:rsidR="00FC0F47">
        <w:rPr>
          <w:b/>
          <w:bCs/>
          <w:sz w:val="28"/>
        </w:rPr>
        <w:t xml:space="preserve"> </w:t>
      </w:r>
      <w:r w:rsidR="00A9290F">
        <w:rPr>
          <w:b/>
          <w:bCs/>
          <w:sz w:val="28"/>
        </w:rPr>
        <w:t>RANILLA PASTOR</w:t>
      </w:r>
      <w:r w:rsidR="00FC0F47">
        <w:rPr>
          <w:b/>
          <w:bCs/>
          <w:sz w:val="28"/>
        </w:rPr>
        <w:t>, José</w:t>
      </w:r>
    </w:p>
    <w:p w14:paraId="52437161" w14:textId="12FA4F69" w:rsidR="007705EF" w:rsidRDefault="007705EF" w:rsidP="007705EF">
      <w:pPr>
        <w:pStyle w:val="indep"/>
        <w:jc w:val="center"/>
        <w:rPr>
          <w:b/>
          <w:bCs/>
          <w:sz w:val="28"/>
        </w:rPr>
      </w:pPr>
      <w:r>
        <w:rPr>
          <w:b/>
          <w:bCs/>
          <w:sz w:val="28"/>
        </w:rPr>
        <w:t>COTUTOR: D. REDONDO LÓPEZ, José Manuel</w:t>
      </w:r>
    </w:p>
    <w:p w14:paraId="15C0B7CB" w14:textId="77777777" w:rsidR="00E322D5" w:rsidRDefault="00E322D5" w:rsidP="00E322D5">
      <w:pPr>
        <w:pStyle w:val="indep"/>
        <w:rPr>
          <w:b/>
          <w:bCs/>
          <w:sz w:val="28"/>
        </w:rPr>
      </w:pPr>
    </w:p>
    <w:p w14:paraId="1D57ACCE" w14:textId="7744EF19" w:rsidR="00826C51" w:rsidRDefault="00D776CC" w:rsidP="00E322D5">
      <w:pPr>
        <w:pStyle w:val="indep"/>
        <w:jc w:val="center"/>
        <w:rPr>
          <w:b/>
          <w:bCs/>
          <w:sz w:val="28"/>
        </w:rPr>
      </w:pPr>
      <w:r>
        <w:rPr>
          <w:b/>
          <w:bCs/>
          <w:sz w:val="28"/>
        </w:rPr>
        <w:t xml:space="preserve">FECHA: </w:t>
      </w:r>
      <w:r w:rsidR="000F4EFA">
        <w:rPr>
          <w:b/>
          <w:bCs/>
          <w:sz w:val="28"/>
        </w:rPr>
        <w:t>Julio</w:t>
      </w:r>
      <w:r w:rsidR="00A9290F">
        <w:rPr>
          <w:b/>
          <w:bCs/>
          <w:sz w:val="28"/>
        </w:rPr>
        <w:t xml:space="preserve"> 2018</w:t>
      </w:r>
    </w:p>
    <w:p w14:paraId="478D2E4E" w14:textId="77777777" w:rsidR="005B42DF" w:rsidRDefault="005B42DF" w:rsidP="00E322D5">
      <w:pPr>
        <w:pStyle w:val="indep"/>
        <w:jc w:val="center"/>
        <w:rPr>
          <w:b/>
          <w:bCs/>
          <w:sz w:val="28"/>
        </w:rPr>
      </w:pPr>
    </w:p>
    <w:p w14:paraId="0E364D84" w14:textId="77777777" w:rsidR="005B42DF" w:rsidRDefault="005B42DF" w:rsidP="00E322D5">
      <w:pPr>
        <w:pStyle w:val="indep"/>
        <w:jc w:val="center"/>
        <w:rPr>
          <w:b/>
          <w:bCs/>
          <w:sz w:val="28"/>
        </w:rPr>
      </w:pPr>
    </w:p>
    <w:p w14:paraId="34879945" w14:textId="77777777" w:rsidR="00EC4B99" w:rsidRDefault="00EC4B99" w:rsidP="005B42DF">
      <w:pPr>
        <w:pStyle w:val="indep"/>
      </w:pPr>
    </w:p>
    <w:p w14:paraId="0BAAEB68" w14:textId="77777777" w:rsidR="00900B7E" w:rsidRDefault="00900B7E" w:rsidP="005B42DF">
      <w:pPr>
        <w:pStyle w:val="indep"/>
      </w:pPr>
    </w:p>
    <w:p w14:paraId="3715AD34" w14:textId="77777777" w:rsidR="00900B7E" w:rsidRDefault="00900B7E" w:rsidP="005B42DF">
      <w:pPr>
        <w:pStyle w:val="indep"/>
      </w:pPr>
    </w:p>
    <w:p w14:paraId="55A2751D" w14:textId="77777777" w:rsidR="00900B7E" w:rsidRDefault="00900B7E" w:rsidP="005B42DF">
      <w:pPr>
        <w:pStyle w:val="indep"/>
      </w:pPr>
    </w:p>
    <w:p w14:paraId="5473AF7A" w14:textId="77777777" w:rsidR="00900B7E" w:rsidRDefault="00900B7E" w:rsidP="005B42DF">
      <w:pPr>
        <w:pStyle w:val="indep"/>
      </w:pPr>
    </w:p>
    <w:p w14:paraId="751FC245" w14:textId="77777777" w:rsidR="00900B7E" w:rsidRDefault="00900B7E" w:rsidP="005B42DF">
      <w:pPr>
        <w:pStyle w:val="indep"/>
      </w:pPr>
    </w:p>
    <w:p w14:paraId="5E6CC0EF" w14:textId="77777777" w:rsidR="00900B7E" w:rsidRDefault="00900B7E" w:rsidP="005B42DF">
      <w:pPr>
        <w:pStyle w:val="indep"/>
      </w:pPr>
    </w:p>
    <w:p w14:paraId="0D327202" w14:textId="77777777" w:rsidR="00900B7E" w:rsidRDefault="00900B7E" w:rsidP="005B42DF">
      <w:pPr>
        <w:pStyle w:val="indep"/>
      </w:pPr>
    </w:p>
    <w:p w14:paraId="634C80C1" w14:textId="77777777" w:rsidR="00900B7E" w:rsidRDefault="00900B7E" w:rsidP="005B42DF">
      <w:pPr>
        <w:pStyle w:val="indep"/>
      </w:pPr>
    </w:p>
    <w:p w14:paraId="08F457A4" w14:textId="77777777" w:rsidR="00900B7E" w:rsidRDefault="00900B7E" w:rsidP="005B42DF">
      <w:pPr>
        <w:pStyle w:val="indep"/>
      </w:pPr>
    </w:p>
    <w:p w14:paraId="20D2D4CB" w14:textId="77777777" w:rsidR="00900B7E" w:rsidRDefault="00900B7E" w:rsidP="005B42DF">
      <w:pPr>
        <w:pStyle w:val="indep"/>
      </w:pPr>
    </w:p>
    <w:p w14:paraId="533A3BA6" w14:textId="77777777" w:rsidR="00900B7E" w:rsidRDefault="00900B7E" w:rsidP="005B42DF">
      <w:pPr>
        <w:pStyle w:val="indep"/>
      </w:pPr>
    </w:p>
    <w:p w14:paraId="7C0F2937" w14:textId="77777777" w:rsidR="00900B7E" w:rsidRDefault="00900B7E" w:rsidP="005B42DF">
      <w:pPr>
        <w:pStyle w:val="indep"/>
      </w:pPr>
    </w:p>
    <w:p w14:paraId="6CAD21FB" w14:textId="77777777" w:rsidR="00900B7E" w:rsidRDefault="00900B7E" w:rsidP="005B42DF">
      <w:pPr>
        <w:pStyle w:val="indep"/>
      </w:pPr>
    </w:p>
    <w:p w14:paraId="48FD95E4" w14:textId="77777777" w:rsidR="00900B7E" w:rsidRDefault="00900B7E" w:rsidP="005B42DF">
      <w:pPr>
        <w:pStyle w:val="indep"/>
      </w:pPr>
    </w:p>
    <w:p w14:paraId="436C2179" w14:textId="77777777" w:rsidR="00900B7E" w:rsidRDefault="00900B7E" w:rsidP="005B42DF">
      <w:pPr>
        <w:pStyle w:val="indep"/>
      </w:pPr>
    </w:p>
    <w:p w14:paraId="264CEA09" w14:textId="77777777" w:rsidR="00900B7E" w:rsidRDefault="00900B7E" w:rsidP="005B42DF">
      <w:pPr>
        <w:pStyle w:val="indep"/>
      </w:pPr>
    </w:p>
    <w:p w14:paraId="6FBB3541" w14:textId="77777777" w:rsidR="00900B7E" w:rsidRDefault="00900B7E" w:rsidP="005B42DF">
      <w:pPr>
        <w:pStyle w:val="indep"/>
      </w:pPr>
    </w:p>
    <w:p w14:paraId="7BF70495" w14:textId="77777777" w:rsidR="00900B7E" w:rsidRDefault="00900B7E" w:rsidP="005B42DF">
      <w:pPr>
        <w:pStyle w:val="indep"/>
      </w:pPr>
    </w:p>
    <w:p w14:paraId="4E77BFA4" w14:textId="77777777" w:rsidR="00900B7E" w:rsidRDefault="00900B7E" w:rsidP="005B42DF">
      <w:pPr>
        <w:pStyle w:val="indep"/>
      </w:pPr>
    </w:p>
    <w:p w14:paraId="62FFC5A0" w14:textId="77777777" w:rsidR="00900B7E" w:rsidRDefault="00900B7E" w:rsidP="005B42DF">
      <w:pPr>
        <w:pStyle w:val="indep"/>
      </w:pPr>
    </w:p>
    <w:p w14:paraId="094D7D2B" w14:textId="77777777" w:rsidR="00900B7E" w:rsidRDefault="00900B7E" w:rsidP="005B42DF">
      <w:pPr>
        <w:pStyle w:val="indep"/>
      </w:pPr>
    </w:p>
    <w:p w14:paraId="7CC79FA0" w14:textId="77777777" w:rsidR="00900B7E" w:rsidRDefault="00900B7E" w:rsidP="005B42DF">
      <w:pPr>
        <w:pStyle w:val="indep"/>
      </w:pPr>
    </w:p>
    <w:p w14:paraId="1143C87F" w14:textId="77777777" w:rsidR="00900B7E" w:rsidRDefault="00900B7E" w:rsidP="005B42DF">
      <w:pPr>
        <w:pStyle w:val="indep"/>
      </w:pPr>
    </w:p>
    <w:p w14:paraId="706F5DEA" w14:textId="77777777" w:rsidR="00900B7E" w:rsidRDefault="00900B7E" w:rsidP="005B42DF">
      <w:pPr>
        <w:pStyle w:val="indep"/>
      </w:pPr>
    </w:p>
    <w:p w14:paraId="7B72D988" w14:textId="77777777" w:rsidR="00900B7E" w:rsidRDefault="00900B7E" w:rsidP="005B42DF">
      <w:pPr>
        <w:pStyle w:val="indep"/>
      </w:pPr>
    </w:p>
    <w:p w14:paraId="00103C9B" w14:textId="77777777" w:rsidR="00900B7E" w:rsidRDefault="00900B7E" w:rsidP="005B42DF">
      <w:pPr>
        <w:pStyle w:val="indep"/>
      </w:pPr>
    </w:p>
    <w:p w14:paraId="09F1C614" w14:textId="77777777" w:rsidR="00900B7E" w:rsidRDefault="00900B7E" w:rsidP="005B42DF">
      <w:pPr>
        <w:pStyle w:val="indep"/>
      </w:pPr>
    </w:p>
    <w:p w14:paraId="1B48907C" w14:textId="77777777" w:rsidR="00900B7E" w:rsidRDefault="00900B7E" w:rsidP="005B42DF">
      <w:pPr>
        <w:pStyle w:val="indep"/>
      </w:pPr>
    </w:p>
    <w:p w14:paraId="49DBB46A" w14:textId="77777777" w:rsidR="00900B7E" w:rsidRDefault="00900B7E" w:rsidP="005B42DF">
      <w:pPr>
        <w:pStyle w:val="indep"/>
      </w:pPr>
    </w:p>
    <w:p w14:paraId="36B6FDEB" w14:textId="77777777" w:rsidR="00900B7E" w:rsidRDefault="00900B7E" w:rsidP="005B42DF">
      <w:pPr>
        <w:pStyle w:val="indep"/>
      </w:pPr>
    </w:p>
    <w:p w14:paraId="2537EB3A" w14:textId="77777777" w:rsidR="00900B7E" w:rsidRDefault="00900B7E" w:rsidP="005B42DF">
      <w:pPr>
        <w:pStyle w:val="indep"/>
      </w:pPr>
    </w:p>
    <w:p w14:paraId="6D47D527" w14:textId="77777777" w:rsidR="00900B7E" w:rsidRDefault="00900B7E" w:rsidP="005B42DF">
      <w:pPr>
        <w:pStyle w:val="indep"/>
      </w:pPr>
    </w:p>
    <w:p w14:paraId="77C92523" w14:textId="77777777" w:rsidR="00900B7E" w:rsidRDefault="00900B7E" w:rsidP="005B42DF">
      <w:pPr>
        <w:pStyle w:val="indep"/>
      </w:pPr>
    </w:p>
    <w:p w14:paraId="7AA2A62C" w14:textId="77777777" w:rsidR="00900B7E" w:rsidRDefault="00900B7E" w:rsidP="005B42DF">
      <w:pPr>
        <w:pStyle w:val="indep"/>
      </w:pPr>
    </w:p>
    <w:p w14:paraId="64F46947" w14:textId="77777777" w:rsidR="00EC4B99" w:rsidRDefault="00EC4B99" w:rsidP="005B42DF">
      <w:pPr>
        <w:pStyle w:val="indep"/>
      </w:pPr>
    </w:p>
    <w:p w14:paraId="0F77C600" w14:textId="77777777" w:rsidR="00EC4B99" w:rsidRDefault="00EC4B99" w:rsidP="005B42DF">
      <w:pPr>
        <w:pStyle w:val="indep"/>
      </w:pPr>
    </w:p>
    <w:p w14:paraId="00F3B57C" w14:textId="77777777" w:rsidR="00EC4B99" w:rsidRDefault="00EC4B99" w:rsidP="005B42DF">
      <w:pPr>
        <w:pStyle w:val="indep"/>
      </w:pPr>
    </w:p>
    <w:p w14:paraId="20861477" w14:textId="77777777" w:rsidR="00EC4B99" w:rsidRDefault="00EC4B99" w:rsidP="005B42DF">
      <w:pPr>
        <w:pStyle w:val="indep"/>
      </w:pPr>
    </w:p>
    <w:p w14:paraId="52CBD878" w14:textId="77777777" w:rsidR="00EC4B99" w:rsidRDefault="00EC4B99" w:rsidP="005B42DF">
      <w:pPr>
        <w:pStyle w:val="indep"/>
      </w:pPr>
    </w:p>
    <w:p w14:paraId="713C649F" w14:textId="77777777" w:rsidR="00EC4B99" w:rsidRDefault="00EC4B99" w:rsidP="005B42DF">
      <w:pPr>
        <w:pStyle w:val="indep"/>
      </w:pPr>
    </w:p>
    <w:p w14:paraId="064BC147" w14:textId="77777777" w:rsidR="00EC4B99" w:rsidRDefault="00EC4B99" w:rsidP="005B42DF">
      <w:pPr>
        <w:pStyle w:val="indep"/>
      </w:pPr>
    </w:p>
    <w:p w14:paraId="0340A9BA" w14:textId="77777777" w:rsidR="006211ED" w:rsidRDefault="006211ED" w:rsidP="005B42DF">
      <w:pPr>
        <w:pStyle w:val="indep"/>
      </w:pPr>
    </w:p>
    <w:p w14:paraId="62BBF14D" w14:textId="77777777" w:rsidR="006211ED" w:rsidRPr="0037566D" w:rsidRDefault="006211ED" w:rsidP="005B42DF">
      <w:pPr>
        <w:pStyle w:val="indep"/>
      </w:pPr>
    </w:p>
    <w:p w14:paraId="4B866892" w14:textId="77777777" w:rsidR="00FC0F47" w:rsidRPr="0037566D" w:rsidRDefault="00FC0F47" w:rsidP="005B42DF">
      <w:pPr>
        <w:pStyle w:val="indep"/>
      </w:pPr>
    </w:p>
    <w:p w14:paraId="75CC52EB" w14:textId="77777777" w:rsidR="00F67B76" w:rsidRDefault="00F67B76" w:rsidP="005B42DF">
      <w:pPr>
        <w:pStyle w:val="indep"/>
      </w:pPr>
    </w:p>
    <w:p w14:paraId="5814F9D5" w14:textId="77777777" w:rsidR="007B424F" w:rsidRDefault="007B424F" w:rsidP="005B42DF">
      <w:pPr>
        <w:pStyle w:val="indep"/>
      </w:pPr>
    </w:p>
    <w:p w14:paraId="37C138DF" w14:textId="77777777" w:rsidR="007B424F" w:rsidRDefault="007B424F" w:rsidP="005B42DF">
      <w:pPr>
        <w:pStyle w:val="indep"/>
      </w:pPr>
    </w:p>
    <w:p w14:paraId="0AAF8A59" w14:textId="77777777" w:rsidR="007B424F" w:rsidRDefault="007B424F" w:rsidP="005B42DF">
      <w:pPr>
        <w:pStyle w:val="indep"/>
      </w:pPr>
    </w:p>
    <w:p w14:paraId="0B5B28D0" w14:textId="77777777" w:rsidR="007B424F" w:rsidRDefault="007B424F" w:rsidP="005B42DF">
      <w:pPr>
        <w:pStyle w:val="indep"/>
      </w:pPr>
    </w:p>
    <w:p w14:paraId="43397B0B" w14:textId="77777777" w:rsidR="007B424F" w:rsidRDefault="007B424F" w:rsidP="005B42DF">
      <w:pPr>
        <w:pStyle w:val="indep"/>
      </w:pPr>
    </w:p>
    <w:p w14:paraId="0F3239C7" w14:textId="77777777" w:rsidR="007B424F" w:rsidRDefault="007B424F" w:rsidP="005B42DF">
      <w:pPr>
        <w:pStyle w:val="indep"/>
      </w:pPr>
    </w:p>
    <w:p w14:paraId="14DF4689" w14:textId="77777777" w:rsidR="007B424F" w:rsidRDefault="007B424F" w:rsidP="005B42DF">
      <w:pPr>
        <w:pStyle w:val="indep"/>
      </w:pPr>
    </w:p>
    <w:p w14:paraId="54A1B4EF" w14:textId="77777777" w:rsidR="007B424F" w:rsidRDefault="007B424F" w:rsidP="005B42DF">
      <w:pPr>
        <w:pStyle w:val="indep"/>
      </w:pPr>
    </w:p>
    <w:p w14:paraId="5AA71362" w14:textId="77777777" w:rsidR="007B424F" w:rsidRDefault="007B424F" w:rsidP="005B42DF">
      <w:pPr>
        <w:pStyle w:val="indep"/>
      </w:pPr>
    </w:p>
    <w:p w14:paraId="569F7948" w14:textId="77777777" w:rsidR="007B424F" w:rsidRDefault="007B424F" w:rsidP="005B42DF">
      <w:pPr>
        <w:pStyle w:val="indep"/>
      </w:pPr>
    </w:p>
    <w:p w14:paraId="3EFCA176" w14:textId="77777777" w:rsidR="007B424F" w:rsidRDefault="007B424F" w:rsidP="005B42DF">
      <w:pPr>
        <w:pStyle w:val="indep"/>
      </w:pPr>
    </w:p>
    <w:p w14:paraId="7CCB11B1" w14:textId="77777777" w:rsidR="007B424F" w:rsidRDefault="007B424F" w:rsidP="005B42DF">
      <w:pPr>
        <w:pStyle w:val="indep"/>
      </w:pPr>
    </w:p>
    <w:p w14:paraId="1572ADBD" w14:textId="77777777" w:rsidR="007B424F" w:rsidRDefault="007B424F" w:rsidP="005B42DF">
      <w:pPr>
        <w:pStyle w:val="indep"/>
      </w:pPr>
    </w:p>
    <w:p w14:paraId="6B7FD7A4" w14:textId="77777777" w:rsidR="007B424F" w:rsidRDefault="007B424F" w:rsidP="005B42DF">
      <w:pPr>
        <w:pStyle w:val="indep"/>
      </w:pPr>
    </w:p>
    <w:p w14:paraId="2280A052" w14:textId="77777777" w:rsidR="007B424F" w:rsidRDefault="007B424F" w:rsidP="005B42DF">
      <w:pPr>
        <w:pStyle w:val="indep"/>
      </w:pPr>
    </w:p>
    <w:p w14:paraId="3B933970" w14:textId="77777777" w:rsidR="007B424F" w:rsidRDefault="007B424F" w:rsidP="005B42DF">
      <w:pPr>
        <w:pStyle w:val="indep"/>
      </w:pPr>
    </w:p>
    <w:p w14:paraId="1A0F5AC0" w14:textId="77777777" w:rsidR="007B424F" w:rsidRDefault="007B424F" w:rsidP="005B42DF">
      <w:pPr>
        <w:pStyle w:val="indep"/>
      </w:pPr>
    </w:p>
    <w:p w14:paraId="5A194227" w14:textId="77777777" w:rsidR="007B424F" w:rsidRDefault="007B424F" w:rsidP="005B42DF">
      <w:pPr>
        <w:pStyle w:val="indep"/>
      </w:pPr>
    </w:p>
    <w:p w14:paraId="160BBA2C" w14:textId="77777777" w:rsidR="007B424F" w:rsidRDefault="007B424F" w:rsidP="005B42DF">
      <w:pPr>
        <w:pStyle w:val="indep"/>
      </w:pPr>
    </w:p>
    <w:p w14:paraId="5AF1E1F4" w14:textId="77777777" w:rsidR="007B424F" w:rsidRDefault="007B424F" w:rsidP="005B42DF">
      <w:pPr>
        <w:pStyle w:val="indep"/>
      </w:pPr>
    </w:p>
    <w:p w14:paraId="0C7641C8" w14:textId="77777777" w:rsidR="007B424F" w:rsidRDefault="007B424F" w:rsidP="005B42DF">
      <w:pPr>
        <w:pStyle w:val="indep"/>
      </w:pPr>
    </w:p>
    <w:p w14:paraId="2FC65DF7" w14:textId="77777777" w:rsidR="007B424F" w:rsidRDefault="007B424F" w:rsidP="005B42DF">
      <w:pPr>
        <w:pStyle w:val="indep"/>
      </w:pPr>
    </w:p>
    <w:p w14:paraId="680F8B12" w14:textId="77777777" w:rsidR="007B424F" w:rsidRDefault="007B424F" w:rsidP="005B42DF">
      <w:pPr>
        <w:pStyle w:val="indep"/>
      </w:pPr>
    </w:p>
    <w:p w14:paraId="3757102D" w14:textId="77777777" w:rsidR="007B424F" w:rsidRDefault="007B424F" w:rsidP="005B42DF">
      <w:pPr>
        <w:pStyle w:val="indep"/>
      </w:pPr>
    </w:p>
    <w:p w14:paraId="221451A3" w14:textId="77777777" w:rsidR="007B424F" w:rsidRDefault="007B424F" w:rsidP="005B42DF">
      <w:pPr>
        <w:pStyle w:val="indep"/>
      </w:pPr>
    </w:p>
    <w:p w14:paraId="008C920A" w14:textId="77777777" w:rsidR="007B424F" w:rsidRDefault="007B424F" w:rsidP="005B42DF">
      <w:pPr>
        <w:pStyle w:val="indep"/>
      </w:pPr>
    </w:p>
    <w:p w14:paraId="2BCB4979" w14:textId="77777777" w:rsidR="007B424F" w:rsidRDefault="007B424F" w:rsidP="005B42DF">
      <w:pPr>
        <w:pStyle w:val="indep"/>
      </w:pPr>
    </w:p>
    <w:p w14:paraId="30CE7782" w14:textId="77777777" w:rsidR="007B424F" w:rsidRDefault="007B424F" w:rsidP="005B42DF">
      <w:pPr>
        <w:pStyle w:val="indep"/>
      </w:pPr>
    </w:p>
    <w:p w14:paraId="7BCB7F51" w14:textId="77777777" w:rsidR="007B424F" w:rsidRDefault="007B424F" w:rsidP="005B42DF">
      <w:pPr>
        <w:pStyle w:val="indep"/>
      </w:pPr>
    </w:p>
    <w:p w14:paraId="48E03AC0" w14:textId="77777777" w:rsidR="007B424F" w:rsidRDefault="007B424F" w:rsidP="005B42DF">
      <w:pPr>
        <w:pStyle w:val="indep"/>
      </w:pPr>
    </w:p>
    <w:p w14:paraId="5D3AC4C5" w14:textId="77777777" w:rsidR="007B424F" w:rsidRDefault="007B424F" w:rsidP="005B42DF">
      <w:pPr>
        <w:pStyle w:val="indep"/>
      </w:pPr>
    </w:p>
    <w:p w14:paraId="329B9E6C" w14:textId="77777777" w:rsidR="007B424F" w:rsidRDefault="007B424F" w:rsidP="005B42DF">
      <w:pPr>
        <w:pStyle w:val="indep"/>
      </w:pPr>
    </w:p>
    <w:p w14:paraId="17195B72" w14:textId="77777777" w:rsidR="007B424F" w:rsidRDefault="007B424F" w:rsidP="005B42DF">
      <w:pPr>
        <w:pStyle w:val="indep"/>
      </w:pPr>
    </w:p>
    <w:p w14:paraId="42D5DF75" w14:textId="77777777" w:rsidR="007B424F" w:rsidRDefault="007B424F" w:rsidP="005B42DF">
      <w:pPr>
        <w:pStyle w:val="indep"/>
      </w:pPr>
    </w:p>
    <w:p w14:paraId="21EA6A71" w14:textId="77777777" w:rsidR="007B424F" w:rsidRPr="0037566D" w:rsidRDefault="007B424F" w:rsidP="005B42DF">
      <w:pPr>
        <w:pStyle w:val="indep"/>
      </w:pPr>
    </w:p>
    <w:p w14:paraId="3A95F7C2" w14:textId="77777777" w:rsidR="00F67B76" w:rsidRDefault="00F67B76" w:rsidP="005B42DF">
      <w:pPr>
        <w:pStyle w:val="indep"/>
      </w:pPr>
    </w:p>
    <w:p w14:paraId="23C121BE" w14:textId="3E6C0B60" w:rsidR="007452BA" w:rsidRPr="0037566D" w:rsidRDefault="007452BA"/>
    <w:p w14:paraId="5A410068" w14:textId="77777777" w:rsidR="00911132" w:rsidRDefault="00911132" w:rsidP="00FC0F47"/>
    <w:p w14:paraId="4BC12740" w14:textId="7A8F3579" w:rsidR="00FC3D3E" w:rsidRDefault="00FC3D3E">
      <w:pPr>
        <w:spacing w:after="0" w:line="240" w:lineRule="auto"/>
        <w:jc w:val="left"/>
      </w:pPr>
    </w:p>
    <w:p w14:paraId="07DC9134" w14:textId="77777777" w:rsidR="00FC3D3E" w:rsidRDefault="00FC3D3E" w:rsidP="00FC0F47"/>
    <w:p w14:paraId="1A08B3A9" w14:textId="77777777" w:rsidR="00FB7ECF" w:rsidRDefault="00FB7ECF" w:rsidP="00FC0F47"/>
    <w:p w14:paraId="74FFD367" w14:textId="63036734" w:rsidR="00FC3D3E" w:rsidRDefault="00FC3D3E" w:rsidP="00FC0F47"/>
    <w:p w14:paraId="149B26A9" w14:textId="77777777" w:rsidR="007A3FD2" w:rsidRDefault="007A3FD2" w:rsidP="00FC0F47"/>
    <w:p w14:paraId="62DB387E" w14:textId="77777777" w:rsidR="000F4EFA" w:rsidRDefault="000F4EFA" w:rsidP="007D7625">
      <w:pPr>
        <w:pStyle w:val="Ttulo1"/>
        <w:jc w:val="center"/>
      </w:pPr>
      <w:bookmarkStart w:id="0" w:name="_Toc486444061"/>
      <w:bookmarkStart w:id="1" w:name="_Toc505426960"/>
    </w:p>
    <w:p w14:paraId="6A00FE69" w14:textId="77777777" w:rsidR="000F4EFA" w:rsidRDefault="000F4EFA" w:rsidP="007D7625">
      <w:pPr>
        <w:pStyle w:val="Ttulo1"/>
        <w:jc w:val="center"/>
      </w:pPr>
    </w:p>
    <w:p w14:paraId="304167B2" w14:textId="77777777" w:rsidR="000F4EFA" w:rsidRDefault="000F4EFA" w:rsidP="007D7625">
      <w:pPr>
        <w:pStyle w:val="Ttulo1"/>
        <w:jc w:val="center"/>
      </w:pPr>
    </w:p>
    <w:p w14:paraId="5A21066A" w14:textId="77777777" w:rsidR="000F4EFA" w:rsidRDefault="000F4EFA" w:rsidP="007D7625">
      <w:pPr>
        <w:pStyle w:val="Ttulo1"/>
        <w:jc w:val="center"/>
      </w:pPr>
    </w:p>
    <w:p w14:paraId="716CC916" w14:textId="5833E690" w:rsidR="00911132" w:rsidRPr="00911132" w:rsidRDefault="00C73D47" w:rsidP="007D7625">
      <w:pPr>
        <w:pStyle w:val="Ttulo1"/>
        <w:jc w:val="center"/>
      </w:pPr>
      <w:r>
        <w:t>DOCUMENTO</w:t>
      </w:r>
      <w:r w:rsidR="00FC0F47">
        <w:t xml:space="preserve"> 1: MEMORIA</w:t>
      </w:r>
      <w:bookmarkEnd w:id="0"/>
      <w:bookmarkEnd w:id="1"/>
    </w:p>
    <w:p w14:paraId="5E341225" w14:textId="77777777" w:rsidR="00773126" w:rsidRDefault="00773126" w:rsidP="00773126"/>
    <w:p w14:paraId="0EA8FFC5" w14:textId="71DE4F09" w:rsidR="00773126" w:rsidRDefault="00773126" w:rsidP="00773126">
      <w:pPr>
        <w:pStyle w:val="indep"/>
        <w:jc w:val="center"/>
        <w:rPr>
          <w:b/>
          <w:bCs/>
          <w:sz w:val="28"/>
        </w:rPr>
      </w:pPr>
      <w:r>
        <w:rPr>
          <w:b/>
          <w:bCs/>
          <w:sz w:val="28"/>
        </w:rPr>
        <w:t xml:space="preserve">D. </w:t>
      </w:r>
      <w:r w:rsidR="001E1D35">
        <w:rPr>
          <w:b/>
          <w:bCs/>
          <w:sz w:val="28"/>
        </w:rPr>
        <w:t>VIGIL RODRÍGUEZ</w:t>
      </w:r>
      <w:r>
        <w:rPr>
          <w:b/>
          <w:bCs/>
          <w:sz w:val="28"/>
        </w:rPr>
        <w:t xml:space="preserve">, </w:t>
      </w:r>
      <w:r w:rsidR="001E1D35">
        <w:rPr>
          <w:b/>
          <w:bCs/>
          <w:sz w:val="28"/>
        </w:rPr>
        <w:t>Guillermo</w:t>
      </w:r>
    </w:p>
    <w:p w14:paraId="0468D261" w14:textId="41077F1E" w:rsidR="00773126" w:rsidRDefault="0083743B" w:rsidP="00773126">
      <w:pPr>
        <w:pStyle w:val="indep"/>
        <w:jc w:val="center"/>
        <w:rPr>
          <w:b/>
          <w:bCs/>
          <w:sz w:val="28"/>
        </w:rPr>
      </w:pPr>
      <w:r>
        <w:rPr>
          <w:b/>
          <w:bCs/>
          <w:sz w:val="28"/>
        </w:rPr>
        <w:t>TUTOR: D</w:t>
      </w:r>
      <w:r w:rsidR="00773126">
        <w:rPr>
          <w:b/>
          <w:bCs/>
          <w:sz w:val="28"/>
        </w:rPr>
        <w:t xml:space="preserve">. </w:t>
      </w:r>
      <w:r w:rsidR="001E1D35">
        <w:rPr>
          <w:b/>
          <w:bCs/>
          <w:sz w:val="28"/>
        </w:rPr>
        <w:t>RANILLA PASTOR</w:t>
      </w:r>
      <w:r w:rsidR="00773126">
        <w:rPr>
          <w:b/>
          <w:bCs/>
          <w:sz w:val="28"/>
        </w:rPr>
        <w:t>, José</w:t>
      </w:r>
    </w:p>
    <w:p w14:paraId="57A485DA" w14:textId="30F2BECE" w:rsidR="007705EF" w:rsidRDefault="007705EF" w:rsidP="00773126">
      <w:pPr>
        <w:pStyle w:val="indep"/>
        <w:jc w:val="center"/>
        <w:rPr>
          <w:b/>
          <w:bCs/>
          <w:sz w:val="28"/>
        </w:rPr>
      </w:pPr>
      <w:r>
        <w:rPr>
          <w:b/>
          <w:bCs/>
          <w:sz w:val="28"/>
        </w:rPr>
        <w:t>COTUTOR: D. REDONDO LÓPEZ, José Manuel</w:t>
      </w:r>
    </w:p>
    <w:p w14:paraId="445B945A" w14:textId="77777777" w:rsidR="00773126" w:rsidRDefault="00773126" w:rsidP="00773126">
      <w:pPr>
        <w:pStyle w:val="indep"/>
        <w:rPr>
          <w:b/>
          <w:bCs/>
          <w:sz w:val="28"/>
        </w:rPr>
      </w:pPr>
    </w:p>
    <w:p w14:paraId="0857149E" w14:textId="38492D37" w:rsidR="00773126" w:rsidRDefault="00773126" w:rsidP="00773126">
      <w:pPr>
        <w:pStyle w:val="indep"/>
        <w:jc w:val="center"/>
        <w:rPr>
          <w:b/>
          <w:bCs/>
          <w:sz w:val="28"/>
        </w:rPr>
      </w:pPr>
      <w:r>
        <w:rPr>
          <w:b/>
          <w:bCs/>
          <w:sz w:val="28"/>
        </w:rPr>
        <w:t xml:space="preserve">FECHA: </w:t>
      </w:r>
      <w:r w:rsidR="000F4EFA">
        <w:rPr>
          <w:b/>
          <w:bCs/>
          <w:sz w:val="28"/>
        </w:rPr>
        <w:t>Julio</w:t>
      </w:r>
      <w:r w:rsidR="00B4024C">
        <w:rPr>
          <w:b/>
          <w:bCs/>
          <w:sz w:val="28"/>
        </w:rPr>
        <w:t xml:space="preserve"> 2018</w:t>
      </w:r>
    </w:p>
    <w:p w14:paraId="0FBEB5A9" w14:textId="77777777" w:rsidR="00773126" w:rsidRPr="00773126" w:rsidRDefault="00773126" w:rsidP="00773126"/>
    <w:p w14:paraId="224BDA14" w14:textId="77777777" w:rsidR="005B42DF" w:rsidRDefault="005B42DF" w:rsidP="005B42DF">
      <w:pPr>
        <w:pStyle w:val="indep"/>
      </w:pPr>
    </w:p>
    <w:p w14:paraId="7C1627B3" w14:textId="77777777" w:rsidR="00FB7ECF" w:rsidRDefault="00FB7ECF" w:rsidP="005B42DF">
      <w:pPr>
        <w:pStyle w:val="indep"/>
      </w:pPr>
    </w:p>
    <w:p w14:paraId="0D3015C7" w14:textId="77777777" w:rsidR="00FB7ECF" w:rsidRDefault="00FB7ECF" w:rsidP="005B42DF">
      <w:pPr>
        <w:pStyle w:val="indep"/>
      </w:pPr>
    </w:p>
    <w:p w14:paraId="08C03695" w14:textId="77777777" w:rsidR="00FB7ECF" w:rsidRDefault="00FB7ECF" w:rsidP="005B42DF">
      <w:pPr>
        <w:pStyle w:val="indep"/>
      </w:pPr>
    </w:p>
    <w:p w14:paraId="50FAA9F3" w14:textId="33BB3C00" w:rsidR="00FC3D3E" w:rsidRDefault="00FC3D3E">
      <w:pPr>
        <w:spacing w:after="0" w:line="240" w:lineRule="auto"/>
        <w:jc w:val="left"/>
      </w:pPr>
      <w:r>
        <w:br w:type="page"/>
      </w:r>
    </w:p>
    <w:p w14:paraId="080B7C3B" w14:textId="77777777" w:rsidR="005B42DF" w:rsidRDefault="005B42DF" w:rsidP="005B42DF">
      <w:pPr>
        <w:pStyle w:val="indep"/>
      </w:pPr>
    </w:p>
    <w:p w14:paraId="3BA9A36C" w14:textId="77777777" w:rsidR="005B42DF" w:rsidRDefault="005B42DF" w:rsidP="005B42DF">
      <w:pPr>
        <w:pStyle w:val="indep"/>
      </w:pPr>
    </w:p>
    <w:p w14:paraId="75EF44B7" w14:textId="77777777" w:rsidR="005B42DF" w:rsidRDefault="005B42DF" w:rsidP="005B42DF">
      <w:pPr>
        <w:pStyle w:val="indep"/>
      </w:pPr>
    </w:p>
    <w:p w14:paraId="772C228E" w14:textId="77777777" w:rsidR="005B42DF" w:rsidRDefault="005B42DF" w:rsidP="005B42DF">
      <w:pPr>
        <w:pStyle w:val="indep"/>
      </w:pPr>
    </w:p>
    <w:p w14:paraId="73368803" w14:textId="77777777" w:rsidR="005B42DF" w:rsidRDefault="005B42DF" w:rsidP="005B42DF">
      <w:pPr>
        <w:pStyle w:val="indep"/>
      </w:pPr>
    </w:p>
    <w:p w14:paraId="0E0CC09F" w14:textId="77777777" w:rsidR="005B42DF" w:rsidRDefault="005B42DF" w:rsidP="005B42DF">
      <w:pPr>
        <w:pStyle w:val="indep"/>
      </w:pPr>
    </w:p>
    <w:p w14:paraId="1A464C09" w14:textId="77777777" w:rsidR="005B42DF" w:rsidRDefault="005B42DF" w:rsidP="005B42DF">
      <w:pPr>
        <w:pStyle w:val="indep"/>
      </w:pPr>
    </w:p>
    <w:p w14:paraId="015062A4" w14:textId="77777777" w:rsidR="00FB7ECF" w:rsidRDefault="00FB7ECF" w:rsidP="005B42DF">
      <w:pPr>
        <w:pStyle w:val="indep"/>
      </w:pPr>
    </w:p>
    <w:p w14:paraId="03E4EA0D" w14:textId="77777777" w:rsidR="00FB7ECF" w:rsidRDefault="00FB7ECF" w:rsidP="005B42DF">
      <w:pPr>
        <w:pStyle w:val="indep"/>
      </w:pPr>
    </w:p>
    <w:p w14:paraId="7FF3983C" w14:textId="77777777" w:rsidR="00FB7ECF" w:rsidRDefault="00FB7ECF" w:rsidP="005B42DF">
      <w:pPr>
        <w:pStyle w:val="indep"/>
      </w:pPr>
    </w:p>
    <w:p w14:paraId="3F24453E" w14:textId="77777777" w:rsidR="00FB7ECF" w:rsidRDefault="00FB7ECF" w:rsidP="005B42DF">
      <w:pPr>
        <w:pStyle w:val="indep"/>
      </w:pPr>
    </w:p>
    <w:p w14:paraId="6D813775" w14:textId="77777777" w:rsidR="00FB7ECF" w:rsidRDefault="00FB7ECF" w:rsidP="005B42DF">
      <w:pPr>
        <w:pStyle w:val="indep"/>
      </w:pPr>
    </w:p>
    <w:p w14:paraId="11397ED7" w14:textId="77777777" w:rsidR="00FB7ECF" w:rsidRDefault="00FB7ECF" w:rsidP="005B42DF">
      <w:pPr>
        <w:pStyle w:val="indep"/>
      </w:pPr>
    </w:p>
    <w:p w14:paraId="65C3B0FB" w14:textId="77777777" w:rsidR="00FB7ECF" w:rsidRDefault="00FB7ECF" w:rsidP="005B42DF">
      <w:pPr>
        <w:pStyle w:val="indep"/>
      </w:pPr>
    </w:p>
    <w:p w14:paraId="1F6973D6" w14:textId="77777777" w:rsidR="00FB7ECF" w:rsidRDefault="00FB7ECF" w:rsidP="005B42DF">
      <w:pPr>
        <w:pStyle w:val="indep"/>
      </w:pPr>
    </w:p>
    <w:p w14:paraId="2B8DACBD" w14:textId="77777777" w:rsidR="00FB7ECF" w:rsidRDefault="00FB7ECF" w:rsidP="005B42DF">
      <w:pPr>
        <w:pStyle w:val="indep"/>
      </w:pPr>
    </w:p>
    <w:p w14:paraId="752899E3" w14:textId="77777777" w:rsidR="00FB7ECF" w:rsidRDefault="00FB7ECF" w:rsidP="005B42DF">
      <w:pPr>
        <w:pStyle w:val="indep"/>
      </w:pPr>
    </w:p>
    <w:p w14:paraId="31A48164" w14:textId="77777777" w:rsidR="00FB7ECF" w:rsidRDefault="00FB7ECF" w:rsidP="005B42DF">
      <w:pPr>
        <w:pStyle w:val="indep"/>
      </w:pPr>
    </w:p>
    <w:p w14:paraId="0F04B0C6" w14:textId="77777777" w:rsidR="00FB7ECF" w:rsidRDefault="00FB7ECF" w:rsidP="005B42DF">
      <w:pPr>
        <w:pStyle w:val="indep"/>
      </w:pPr>
    </w:p>
    <w:p w14:paraId="41FE4E6E" w14:textId="77777777" w:rsidR="00FB7ECF" w:rsidRDefault="00FB7ECF" w:rsidP="005B42DF">
      <w:pPr>
        <w:pStyle w:val="indep"/>
      </w:pPr>
    </w:p>
    <w:p w14:paraId="75F0B53B" w14:textId="550301B5" w:rsidR="005B42DF" w:rsidRDefault="00FC3D3E" w:rsidP="007705EF">
      <w:pPr>
        <w:spacing w:after="0" w:line="240" w:lineRule="auto"/>
        <w:jc w:val="left"/>
      </w:pPr>
      <w:r>
        <w:br w:type="page"/>
      </w:r>
    </w:p>
    <w:p w14:paraId="4B4F6381" w14:textId="30885CE5" w:rsidR="00201CAB" w:rsidRDefault="00201CAB" w:rsidP="007705EF">
      <w:pPr>
        <w:pStyle w:val="Ttulo"/>
        <w:spacing w:before="0" w:after="240"/>
      </w:pPr>
      <w:bookmarkStart w:id="2" w:name="_Toc505426962"/>
      <w:r>
        <w:lastRenderedPageBreak/>
        <w:t>1.</w:t>
      </w:r>
      <w:r w:rsidR="009601FA">
        <w:t>1</w:t>
      </w:r>
      <w:r>
        <w:t xml:space="preserve"> </w:t>
      </w:r>
      <w:r w:rsidR="000454FF">
        <w:t>Resumen</w:t>
      </w:r>
      <w:bookmarkEnd w:id="2"/>
    </w:p>
    <w:p w14:paraId="489C3134" w14:textId="270C922C" w:rsidR="00201CAB" w:rsidRDefault="004C209E" w:rsidP="00400601">
      <w:pPr>
        <w:spacing w:before="240"/>
        <w:ind w:firstLine="720"/>
      </w:pPr>
      <w:r>
        <w:t>El presente</w:t>
      </w:r>
      <w:r w:rsidR="00201CAB">
        <w:t xml:space="preserve"> trabajo fin de </w:t>
      </w:r>
      <w:r w:rsidR="00943F0E">
        <w:t xml:space="preserve">grado consiste en </w:t>
      </w:r>
      <w:r w:rsidR="00453529">
        <w:t>la mejora del rendimiento y ampliación de una web ya existente</w:t>
      </w:r>
      <w:r w:rsidR="00B4024C">
        <w:t xml:space="preserve"> y en producción</w:t>
      </w:r>
      <w:r w:rsidR="00453529">
        <w:t>, dedicada a la gestión integral de congresos científicos</w:t>
      </w:r>
      <w:r w:rsidR="00943F0E">
        <w:t xml:space="preserve">. </w:t>
      </w:r>
      <w:r w:rsidR="00A34827" w:rsidRPr="00A34827">
        <w:t xml:space="preserve">En particular, la implementación realizada tiene como objeto la gestión </w:t>
      </w:r>
      <w:r w:rsidR="00A34827">
        <w:t>del congreso</w:t>
      </w:r>
      <w:r w:rsidR="00A34827" w:rsidRPr="00A34827">
        <w:rPr>
          <w:i/>
        </w:rPr>
        <w:t xml:space="preserve"> International </w:t>
      </w:r>
      <w:proofErr w:type="spellStart"/>
      <w:r w:rsidR="00A34827" w:rsidRPr="00A34827">
        <w:rPr>
          <w:i/>
        </w:rPr>
        <w:t>Conference</w:t>
      </w:r>
      <w:proofErr w:type="spellEnd"/>
      <w:r w:rsidR="00A34827" w:rsidRPr="00A34827">
        <w:rPr>
          <w:i/>
        </w:rPr>
        <w:t xml:space="preserve"> </w:t>
      </w:r>
      <w:proofErr w:type="spellStart"/>
      <w:r w:rsidR="00A34827" w:rsidRPr="00A34827">
        <w:rPr>
          <w:i/>
        </w:rPr>
        <w:t>on</w:t>
      </w:r>
      <w:proofErr w:type="spellEnd"/>
      <w:r w:rsidR="00A34827" w:rsidRPr="00A34827">
        <w:rPr>
          <w:i/>
        </w:rPr>
        <w:t xml:space="preserve"> </w:t>
      </w:r>
      <w:proofErr w:type="spellStart"/>
      <w:r w:rsidR="00A34827" w:rsidRPr="00A34827">
        <w:rPr>
          <w:i/>
        </w:rPr>
        <w:t>Computational</w:t>
      </w:r>
      <w:proofErr w:type="spellEnd"/>
      <w:r w:rsidR="00A34827" w:rsidRPr="00A34827">
        <w:rPr>
          <w:i/>
        </w:rPr>
        <w:t xml:space="preserve"> and </w:t>
      </w:r>
      <w:proofErr w:type="spellStart"/>
      <w:r w:rsidR="00A34827" w:rsidRPr="00A34827">
        <w:rPr>
          <w:i/>
        </w:rPr>
        <w:t>Mathematical</w:t>
      </w:r>
      <w:proofErr w:type="spellEnd"/>
      <w:r w:rsidR="00A34827" w:rsidRPr="00A34827">
        <w:rPr>
          <w:i/>
        </w:rPr>
        <w:t xml:space="preserve"> </w:t>
      </w:r>
      <w:proofErr w:type="spellStart"/>
      <w:r w:rsidR="00A34827" w:rsidRPr="00A34827">
        <w:rPr>
          <w:i/>
        </w:rPr>
        <w:t>Methods</w:t>
      </w:r>
      <w:proofErr w:type="spellEnd"/>
      <w:r w:rsidR="00A34827" w:rsidRPr="00A34827">
        <w:rPr>
          <w:i/>
        </w:rPr>
        <w:t xml:space="preserve"> in </w:t>
      </w:r>
      <w:proofErr w:type="spellStart"/>
      <w:r w:rsidR="00A34827" w:rsidRPr="00A34827">
        <w:rPr>
          <w:i/>
        </w:rPr>
        <w:t>Science</w:t>
      </w:r>
      <w:proofErr w:type="spellEnd"/>
      <w:r w:rsidR="00A34827" w:rsidRPr="00A34827">
        <w:rPr>
          <w:i/>
        </w:rPr>
        <w:t xml:space="preserve"> and </w:t>
      </w:r>
      <w:proofErr w:type="spellStart"/>
      <w:r w:rsidR="00A34827" w:rsidRPr="00A34827">
        <w:rPr>
          <w:i/>
        </w:rPr>
        <w:t>Engineering</w:t>
      </w:r>
      <w:proofErr w:type="spellEnd"/>
      <w:r w:rsidR="00A34827" w:rsidRPr="00A34827">
        <w:t xml:space="preserve"> </w:t>
      </w:r>
      <w:r w:rsidR="00A34827">
        <w:t>(de aquí en adelante CMMSE</w:t>
      </w:r>
      <w:r w:rsidR="00A34827" w:rsidRPr="00A34827">
        <w:t>.</w:t>
      </w:r>
    </w:p>
    <w:p w14:paraId="7702901B" w14:textId="66EFCB80" w:rsidR="00864682" w:rsidRDefault="00943F0E" w:rsidP="00201CAB">
      <w:r>
        <w:tab/>
      </w:r>
      <w:r w:rsidR="00A34827">
        <w:t>Parte de l</w:t>
      </w:r>
      <w:r w:rsidR="00453529">
        <w:t>a</w:t>
      </w:r>
      <w:r>
        <w:t xml:space="preserve"> aplicación web ha sido desarrollada </w:t>
      </w:r>
      <w:r w:rsidR="00453529">
        <w:t>por un antiguo alumno de la escuela politécnica de ingeniería</w:t>
      </w:r>
      <w:r w:rsidR="00DD1612">
        <w:t xml:space="preserve"> de Gijón</w:t>
      </w:r>
      <w:r w:rsidR="00453529">
        <w:t>. Dicha ap</w:t>
      </w:r>
      <w:r w:rsidR="00A34827">
        <w:t>licación lleva en uso desde 2014</w:t>
      </w:r>
      <w:r w:rsidR="00453529">
        <w:t xml:space="preserve">, </w:t>
      </w:r>
      <w:r w:rsidR="004C209E">
        <w:t>y ha sustituido a otra aplicación previa de objetivo similar. Cientos de profesionales científicos han usado</w:t>
      </w:r>
      <w:r w:rsidR="00200E57">
        <w:t xml:space="preserve"> la aplicación</w:t>
      </w:r>
      <w:r w:rsidR="004C209E">
        <w:t xml:space="preserve"> hasta día de hoy</w:t>
      </w:r>
      <w:r w:rsidR="00200E57">
        <w:t>.</w:t>
      </w:r>
      <w:r>
        <w:t xml:space="preserve"> </w:t>
      </w:r>
    </w:p>
    <w:p w14:paraId="6AE91D91" w14:textId="28505C5B" w:rsidR="00943F0E" w:rsidRDefault="004C209E" w:rsidP="00864682">
      <w:pPr>
        <w:ind w:firstLine="720"/>
      </w:pPr>
      <w:r>
        <w:t xml:space="preserve">En primer </w:t>
      </w:r>
      <w:r w:rsidR="00BF6FEE">
        <w:t>lugar,</w:t>
      </w:r>
      <w:r>
        <w:t xml:space="preserve"> se han actualizado las tecnologías existentes en el proyecto para optimizar la seguridad y el rendimiento tanto del servidor como de la aplicación. En segundo </w:t>
      </w:r>
      <w:r w:rsidR="00BF6FEE">
        <w:t>lugar,</w:t>
      </w:r>
      <w:r>
        <w:t xml:space="preserve"> se ha me</w:t>
      </w:r>
      <w:r w:rsidR="00C77EF7">
        <w:t>jorado la interfaz de usuar</w:t>
      </w:r>
      <w:r w:rsidR="001C33BE">
        <w:t>io y</w:t>
      </w:r>
      <w:r w:rsidR="00C77EF7">
        <w:t xml:space="preserve"> la usabilidad de la aplicación, además de añadir nuevas funcionalidades a petició</w:t>
      </w:r>
      <w:r w:rsidR="001C33BE">
        <w:t>n de la directiva del</w:t>
      </w:r>
      <w:r w:rsidR="00C77EF7">
        <w:t xml:space="preserve"> CMMSE.</w:t>
      </w:r>
    </w:p>
    <w:p w14:paraId="780AAE56" w14:textId="046C11A1" w:rsidR="00864682" w:rsidRDefault="00BF6FEE" w:rsidP="00DC0601">
      <w:pPr>
        <w:ind w:firstLine="720"/>
      </w:pPr>
      <w:r>
        <w:t>La</w:t>
      </w:r>
      <w:r w:rsidR="00864682">
        <w:t xml:space="preserve"> aplicación web funcionará </w:t>
      </w:r>
      <w:r w:rsidR="00D04F6C">
        <w:t xml:space="preserve">principalmente </w:t>
      </w:r>
      <w:r w:rsidR="00864682">
        <w:t xml:space="preserve">como una herramienta de gestión </w:t>
      </w:r>
      <w:r>
        <w:t>integral de congresos científicos</w:t>
      </w:r>
      <w:r w:rsidR="000F4EFA">
        <w:t>,</w:t>
      </w:r>
      <w:r>
        <w:t xml:space="preserve"> celebrados una vez al año. Los usuarios serán capaces de registrarse para acudir al congreso anual, además de poder subir archivos a la plataforma con contenido científico para presentarlos en dicho congreso. También podrán seguir el proceso de aceptación de </w:t>
      </w:r>
      <w:r w:rsidR="00842785">
        <w:t>artículos a presentar</w:t>
      </w:r>
      <w:r>
        <w:t>, y el alta y modificación de sus datos y archivos</w:t>
      </w:r>
      <w:r w:rsidR="000F4EFA">
        <w:t xml:space="preserve">. Otra de las </w:t>
      </w:r>
      <w:r>
        <w:t>parte</w:t>
      </w:r>
      <w:r w:rsidR="000F4EFA">
        <w:t>s</w:t>
      </w:r>
      <w:r>
        <w:t xml:space="preserve"> importante</w:t>
      </w:r>
      <w:r w:rsidR="000F4EFA">
        <w:t>s</w:t>
      </w:r>
      <w:r>
        <w:t xml:space="preserve"> de la aplicación </w:t>
      </w:r>
      <w:r w:rsidR="000F4EFA">
        <w:t>es</w:t>
      </w:r>
      <w:r>
        <w:t xml:space="preserve"> </w:t>
      </w:r>
      <w:r w:rsidR="000F4EFA">
        <w:t>la</w:t>
      </w:r>
      <w:r>
        <w:t xml:space="preserve"> del usuario administrador</w:t>
      </w:r>
      <w:r w:rsidR="000F4EFA">
        <w:t>, ya que será el único usuario capaz de ver, modificar o borrar</w:t>
      </w:r>
      <w:r>
        <w:t xml:space="preserve"> los datos relat</w:t>
      </w:r>
      <w:r w:rsidR="000F4EFA">
        <w:t xml:space="preserve">ivos a los usuarios registrados, </w:t>
      </w:r>
      <w:r>
        <w:t>relacionado</w:t>
      </w:r>
      <w:r w:rsidR="000F4EFA">
        <w:t>s</w:t>
      </w:r>
      <w:r>
        <w:t xml:space="preserve"> al congreso</w:t>
      </w:r>
      <w:r w:rsidR="000F4EFA">
        <w:t xml:space="preserve"> y de configuración de la aplicación</w:t>
      </w:r>
      <w:r>
        <w:t>.</w:t>
      </w:r>
    </w:p>
    <w:p w14:paraId="632B73CA" w14:textId="5786F0B3" w:rsidR="00DC0601" w:rsidRPr="00CB3DBD" w:rsidRDefault="00BA7CBC" w:rsidP="00DC0601">
      <w:pPr>
        <w:ind w:firstLine="720"/>
      </w:pPr>
      <w:r>
        <w:t>L</w:t>
      </w:r>
      <w:r w:rsidR="00842785">
        <w:t>a herramienta</w:t>
      </w:r>
      <w:r w:rsidR="00D04F6C">
        <w:t xml:space="preserve"> </w:t>
      </w:r>
      <w:r w:rsidR="00842785">
        <w:t>principal que se ha</w:t>
      </w:r>
      <w:r w:rsidR="00D04F6C">
        <w:t xml:space="preserve"> escogido para el de</w:t>
      </w:r>
      <w:r>
        <w:t>sarrollo de esta aplicación web</w:t>
      </w:r>
      <w:r w:rsidR="00D04F6C">
        <w:t xml:space="preserve"> </w:t>
      </w:r>
      <w:r w:rsidR="00842785">
        <w:t>ha</w:t>
      </w:r>
      <w:r w:rsidR="000454FF">
        <w:t xml:space="preserve"> sido</w:t>
      </w:r>
      <w:r w:rsidR="00D04F6C">
        <w:t xml:space="preserve"> el </w:t>
      </w:r>
      <w:proofErr w:type="spellStart"/>
      <w:r w:rsidR="00842785">
        <w:t>framework</w:t>
      </w:r>
      <w:proofErr w:type="spellEnd"/>
      <w:r w:rsidR="00842785">
        <w:t xml:space="preserve"> web </w:t>
      </w:r>
      <w:r w:rsidR="00842785" w:rsidRPr="00842785">
        <w:rPr>
          <w:i/>
        </w:rPr>
        <w:t xml:space="preserve">open </w:t>
      </w:r>
      <w:proofErr w:type="spellStart"/>
      <w:r w:rsidR="00842785" w:rsidRPr="00842785">
        <w:rPr>
          <w:i/>
        </w:rPr>
        <w:t>source</w:t>
      </w:r>
      <w:proofErr w:type="spellEnd"/>
      <w:r w:rsidR="00842785">
        <w:t xml:space="preserve"> Angular de Google. Más en concreto su versión 5, sacada al mercado el pasado 1 de noviembre de 2017, sustituyendo a su versión anterior Angular 4. L</w:t>
      </w:r>
      <w:r w:rsidR="00D04F6C" w:rsidRPr="00D618C9">
        <w:t xml:space="preserve">enguajes como </w:t>
      </w:r>
      <w:r w:rsidR="00C83100" w:rsidRPr="00D618C9">
        <w:t xml:space="preserve">HTML5, </w:t>
      </w:r>
      <w:proofErr w:type="spellStart"/>
      <w:r w:rsidR="00842785">
        <w:t>Sass</w:t>
      </w:r>
      <w:proofErr w:type="spellEnd"/>
      <w:r w:rsidR="00C83100" w:rsidRPr="00D618C9">
        <w:t>,</w:t>
      </w:r>
      <w:r w:rsidR="00842785">
        <w:t xml:space="preserve"> </w:t>
      </w:r>
      <w:proofErr w:type="spellStart"/>
      <w:r w:rsidR="00842785">
        <w:t>TypesScript</w:t>
      </w:r>
      <w:proofErr w:type="spellEnd"/>
      <w:r w:rsidR="00842785">
        <w:t>, JavaS</w:t>
      </w:r>
      <w:r w:rsidR="00D04F6C" w:rsidRPr="00D618C9">
        <w:t>cript</w:t>
      </w:r>
      <w:r w:rsidR="00C83100" w:rsidRPr="00D618C9">
        <w:t xml:space="preserve"> o </w:t>
      </w:r>
      <w:proofErr w:type="spellStart"/>
      <w:r w:rsidR="00C83100" w:rsidRPr="00D618C9">
        <w:t>jQuery</w:t>
      </w:r>
      <w:proofErr w:type="spellEnd"/>
      <w:r w:rsidR="000454FF" w:rsidRPr="00D618C9">
        <w:t xml:space="preserve"> </w:t>
      </w:r>
      <w:r w:rsidR="00DC0601" w:rsidRPr="00D618C9">
        <w:t>se han utilizado</w:t>
      </w:r>
      <w:r w:rsidR="00D04F6C" w:rsidRPr="00D618C9">
        <w:t xml:space="preserve"> para satisfacer l</w:t>
      </w:r>
      <w:r w:rsidR="00DC0601" w:rsidRPr="00D618C9">
        <w:t xml:space="preserve">as necesidades del </w:t>
      </w:r>
      <w:proofErr w:type="spellStart"/>
      <w:r w:rsidR="00DC0601" w:rsidRPr="00D618C9">
        <w:rPr>
          <w:i/>
        </w:rPr>
        <w:t>front-end</w:t>
      </w:r>
      <w:proofErr w:type="spellEnd"/>
      <w:r w:rsidR="00DC0601" w:rsidRPr="00D618C9">
        <w:t xml:space="preserve"> del </w:t>
      </w:r>
      <w:r w:rsidR="00D04F6C" w:rsidRPr="00D618C9">
        <w:t xml:space="preserve">proyecto, garantizando la mejor experiencia de usuario </w:t>
      </w:r>
      <w:r w:rsidR="000454FF" w:rsidRPr="00D618C9">
        <w:t>posible</w:t>
      </w:r>
      <w:r w:rsidR="00D04F6C" w:rsidRPr="00D618C9">
        <w:t xml:space="preserve">.  </w:t>
      </w:r>
      <w:r w:rsidR="00842785">
        <w:t>Por otro lado</w:t>
      </w:r>
      <w:r w:rsidR="00D04F6C" w:rsidRPr="00D618C9">
        <w:t xml:space="preserve">, </w:t>
      </w:r>
      <w:r w:rsidR="00842785">
        <w:t>la base de datos utilizada</w:t>
      </w:r>
      <w:r w:rsidR="00D04F6C" w:rsidRPr="00D618C9">
        <w:t xml:space="preserve"> para almacenar y gestionar la información de </w:t>
      </w:r>
      <w:r w:rsidR="00DC0601" w:rsidRPr="00D618C9">
        <w:t>la</w:t>
      </w:r>
      <w:r w:rsidR="00D04F6C" w:rsidRPr="00D618C9">
        <w:t xml:space="preserve"> aplicación web </w:t>
      </w:r>
      <w:r w:rsidR="00DC0601" w:rsidRPr="00D618C9">
        <w:t xml:space="preserve">es </w:t>
      </w:r>
      <w:proofErr w:type="spellStart"/>
      <w:r w:rsidR="00842785">
        <w:t>Firebase</w:t>
      </w:r>
      <w:proofErr w:type="spellEnd"/>
      <w:r w:rsidR="00842785">
        <w:t xml:space="preserve"> Cloud </w:t>
      </w:r>
      <w:proofErr w:type="spellStart"/>
      <w:r w:rsidR="00842785">
        <w:t>Firestore</w:t>
      </w:r>
      <w:proofErr w:type="spellEnd"/>
      <w:r w:rsidR="00842785">
        <w:t>, también de Google</w:t>
      </w:r>
      <w:r w:rsidR="00D04F6C" w:rsidRPr="00D618C9">
        <w:t>.</w:t>
      </w:r>
      <w:r w:rsidR="00DC0601" w:rsidRPr="00D618C9">
        <w:t xml:space="preserve"> Por</w:t>
      </w:r>
      <w:r w:rsidR="00DC0601">
        <w:t xml:space="preserve"> parte del servidor,</w:t>
      </w:r>
      <w:r w:rsidR="005C6AF0">
        <w:t xml:space="preserve"> el lenguaje de programaci</w:t>
      </w:r>
      <w:r w:rsidR="00EE0775">
        <w:t>ón usado es Node.js</w:t>
      </w:r>
      <w:r w:rsidR="005C6AF0">
        <w:t xml:space="preserve"> por lo que l</w:t>
      </w:r>
      <w:r w:rsidR="00DC0601">
        <w:t xml:space="preserve">a aplicación ha sido desarrollada </w:t>
      </w:r>
      <w:r w:rsidR="00DC0601" w:rsidRPr="002A3B95">
        <w:t>a medida</w:t>
      </w:r>
      <w:r w:rsidR="00DC0601">
        <w:t xml:space="preserve"> para ejecutarse sobre un servidor </w:t>
      </w:r>
      <w:r w:rsidR="005C6AF0">
        <w:t xml:space="preserve">web o para ser subida a un hosting con unos </w:t>
      </w:r>
      <w:r w:rsidR="005C6AF0">
        <w:lastRenderedPageBreak/>
        <w:t>requisitos mínimos</w:t>
      </w:r>
      <w:r w:rsidR="00DC0601">
        <w:t>, teniendo en cuenta las particularidades del congreso a gestionar</w:t>
      </w:r>
      <w:r w:rsidR="005C6AF0">
        <w:t>, el presupuesto</w:t>
      </w:r>
      <w:r w:rsidR="00DC0601">
        <w:t xml:space="preserve"> y del entorno </w:t>
      </w:r>
      <w:r w:rsidR="00DC0601" w:rsidRPr="002A5F94">
        <w:rPr>
          <w:i/>
        </w:rPr>
        <w:t>hardware</w:t>
      </w:r>
      <w:r w:rsidR="00DC0601">
        <w:t xml:space="preserve"> y </w:t>
      </w:r>
      <w:r w:rsidR="00DC0601" w:rsidRPr="006515B4">
        <w:rPr>
          <w:i/>
        </w:rPr>
        <w:t>software</w:t>
      </w:r>
      <w:r w:rsidR="00DC0601">
        <w:t xml:space="preserve"> disponible.</w:t>
      </w:r>
      <w:r w:rsidR="005C6AF0">
        <w:t xml:space="preserve"> Otro punto importante a destacar es el uso de GitHub, repositorio de control de versiones usado a lo largo del desarrollo del proyecto</w:t>
      </w:r>
      <w:r w:rsidR="00761E64">
        <w:t>.</w:t>
      </w:r>
    </w:p>
    <w:p w14:paraId="19255644" w14:textId="3EE2B625" w:rsidR="009601FA" w:rsidRDefault="009601FA" w:rsidP="00400601">
      <w:pPr>
        <w:spacing w:line="240" w:lineRule="auto"/>
      </w:pPr>
    </w:p>
    <w:p w14:paraId="1A728E86" w14:textId="77777777" w:rsidR="00761E64" w:rsidRDefault="00761E64" w:rsidP="00400601">
      <w:pPr>
        <w:spacing w:line="240" w:lineRule="auto"/>
      </w:pPr>
    </w:p>
    <w:p w14:paraId="7E30AD3F" w14:textId="676BD347" w:rsidR="00400601" w:rsidRPr="00400601" w:rsidRDefault="00201CAB" w:rsidP="007705EF">
      <w:pPr>
        <w:pStyle w:val="Ttulo"/>
        <w:spacing w:before="0" w:after="240"/>
      </w:pPr>
      <w:bookmarkStart w:id="3" w:name="_Toc505426963"/>
      <w:r w:rsidRPr="00201CAB">
        <w:t xml:space="preserve">1.2 </w:t>
      </w:r>
      <w:r w:rsidR="000454FF">
        <w:t>Introducción</w:t>
      </w:r>
      <w:bookmarkEnd w:id="3"/>
    </w:p>
    <w:p w14:paraId="3717B48F" w14:textId="66941FDB" w:rsidR="004D2474" w:rsidRDefault="004D2474" w:rsidP="00400601">
      <w:pPr>
        <w:ind w:firstLine="720"/>
      </w:pPr>
      <w:r>
        <w:t>E</w:t>
      </w:r>
      <w:r w:rsidR="00400601">
        <w:t>ste</w:t>
      </w:r>
      <w:r>
        <w:t xml:space="preserve"> </w:t>
      </w:r>
      <w:r w:rsidR="00400601">
        <w:t>trabajo tiene como objetivo la ampliación de</w:t>
      </w:r>
      <w:r>
        <w:t xml:space="preserve"> desarrollo y </w:t>
      </w:r>
      <w:r w:rsidR="00400601">
        <w:t xml:space="preserve">mejora </w:t>
      </w:r>
      <w:r>
        <w:t>de una aplica</w:t>
      </w:r>
      <w:r w:rsidR="00D32971">
        <w:t xml:space="preserve">ción web para la gestión de una conferencia </w:t>
      </w:r>
      <w:r>
        <w:t>científico-técnica sobre la aplicación de métodos matemáticos en problemas de ciencia e ingeniería</w:t>
      </w:r>
      <w:r w:rsidR="00D618C9">
        <w:t xml:space="preserve"> que se celebra desde el año 2001 ininterrumpidamente</w:t>
      </w:r>
      <w:r>
        <w:t xml:space="preserve">. La aplicación desarrollada tiene como finalidad la gestión completa del </w:t>
      </w:r>
      <w:r w:rsidR="00D32971">
        <w:t>congreso y su administración</w:t>
      </w:r>
      <w:r>
        <w:t>.</w:t>
      </w:r>
    </w:p>
    <w:p w14:paraId="179B593C" w14:textId="3049E7E9" w:rsidR="004D2474" w:rsidRDefault="00D32971" w:rsidP="00D32971">
      <w:pPr>
        <w:ind w:firstLine="720"/>
      </w:pPr>
      <w:r>
        <w:t>El</w:t>
      </w:r>
      <w:r w:rsidR="004D2474">
        <w:t xml:space="preserve"> proyecto surge con el objetivo de </w:t>
      </w:r>
      <w:r>
        <w:t>mejorar</w:t>
      </w:r>
      <w:r w:rsidR="004D2474">
        <w:t xml:space="preserve"> una aplicación web existente que la organización venía utilizando en ediciones anteriores del congreso. Para ello se ha realizado un estudio de las funcionalidades cubiertas por la aplicación </w:t>
      </w:r>
      <w:r w:rsidR="00761E64">
        <w:t>existente en la actualidad que se encuentra en producción</w:t>
      </w:r>
      <w:r w:rsidR="004D2474">
        <w:t xml:space="preserve">, además de considerar e implementar numerosas mejoras relativas a la usabilidad, a los tiempos de respuesta de la aplicación y al uso de componentes </w:t>
      </w:r>
      <w:r w:rsidR="004D2474" w:rsidRPr="009C7659">
        <w:rPr>
          <w:i/>
        </w:rPr>
        <w:t>software</w:t>
      </w:r>
      <w:r w:rsidR="004D2474">
        <w:t xml:space="preserve"> actuales, utilizando librerías de código abierto </w:t>
      </w:r>
      <w:r w:rsidR="004D2474" w:rsidRPr="00C248B8">
        <w:rPr>
          <w:i/>
        </w:rPr>
        <w:t xml:space="preserve">(open </w:t>
      </w:r>
      <w:proofErr w:type="spellStart"/>
      <w:r w:rsidRPr="00C248B8">
        <w:rPr>
          <w:i/>
        </w:rPr>
        <w:t>source</w:t>
      </w:r>
      <w:proofErr w:type="spellEnd"/>
      <w:r>
        <w:rPr>
          <w:i/>
        </w:rPr>
        <w:t xml:space="preserve">) </w:t>
      </w:r>
      <w:r>
        <w:t>ampliamente testada</w:t>
      </w:r>
      <w:r w:rsidR="004D2474">
        <w:t>s por diferentes comunidades de desarrolladores de aplicaciones.</w:t>
      </w:r>
    </w:p>
    <w:p w14:paraId="1E529DF4" w14:textId="5D5BB6AF" w:rsidR="00BB367B" w:rsidRDefault="00BB367B" w:rsidP="00D32971">
      <w:pPr>
        <w:ind w:firstLine="720"/>
      </w:pPr>
      <w:r>
        <w:t>Inicialmente se plantea la continuación de la aplicación existente</w:t>
      </w:r>
      <w:r w:rsidR="003D14AB">
        <w:t xml:space="preserve"> ya que la aplicación funciona correctamente a excepción de algunos errores encontrados y mejoras mínimas.</w:t>
      </w:r>
      <w:r>
        <w:t xml:space="preserve"> </w:t>
      </w:r>
      <w:r w:rsidR="003D14AB">
        <w:t xml:space="preserve">Por ello, </w:t>
      </w:r>
      <w:r>
        <w:t xml:space="preserve">se realiza durante los primeros meses de desarrollo un mantenimiento y solución de </w:t>
      </w:r>
      <w:r w:rsidRPr="003D14AB">
        <w:rPr>
          <w:i/>
        </w:rPr>
        <w:t>bugs</w:t>
      </w:r>
      <w:r>
        <w:t xml:space="preserve"> para que la edición de 2017 pudiese llevarse a cabo. Gracias a esto, durante las fechas de edición del congreso de ese mismo año, la aplicación estuvo operativa satisfaciendo las necesidades de los asistentes y la directiva.</w:t>
      </w:r>
    </w:p>
    <w:p w14:paraId="57F08982" w14:textId="14F50F48" w:rsidR="00BB367B" w:rsidRDefault="00BB367B" w:rsidP="00D32971">
      <w:pPr>
        <w:ind w:firstLine="720"/>
      </w:pPr>
      <w:r>
        <w:t xml:space="preserve">Posteriormente, se llegó a un punto de no retorno por lo que la aplicación fue </w:t>
      </w:r>
      <w:r w:rsidR="003D14AB">
        <w:t>reconstruida</w:t>
      </w:r>
      <w:r>
        <w:t xml:space="preserve"> por completo. Las nuevas funcionalidades requeridas y la actualización de las tecnologías </w:t>
      </w:r>
      <w:r w:rsidR="003D14AB">
        <w:t>supusieron</w:t>
      </w:r>
      <w:r>
        <w:t xml:space="preserve"> la necesidad de rehacer la aplicación desde cero.</w:t>
      </w:r>
      <w:r w:rsidR="003D14AB">
        <w:t xml:space="preserve"> Por supuesto, la nueva aplicación mantendrá los requisitos existentes.</w:t>
      </w:r>
    </w:p>
    <w:p w14:paraId="6EE3E010" w14:textId="2D2AE699" w:rsidR="004D2474" w:rsidRDefault="004D2474" w:rsidP="00D32971">
      <w:pPr>
        <w:spacing w:before="240"/>
        <w:ind w:firstLine="720"/>
      </w:pPr>
      <w:r w:rsidRPr="004D2474">
        <w:lastRenderedPageBreak/>
        <w:t>La</w:t>
      </w:r>
      <w:r w:rsidR="003D14AB">
        <w:t xml:space="preserve"> nueva</w:t>
      </w:r>
      <w:r w:rsidRPr="004D2474">
        <w:t xml:space="preserve"> aplicación desarrollada cubre todos los aspectos principales de la gestión de la conferencia, desde el registro de los asistentes y el envío de los </w:t>
      </w:r>
      <w:r w:rsidR="00D32971">
        <w:t>artículos</w:t>
      </w:r>
      <w:r w:rsidRPr="004D2474">
        <w:t xml:space="preserve"> a presentar, hasta la generación de facturas, justificantes de pago, asistencia y presentación de ponencias, además del envío de notificaciones por correo electrónico tanto a los asistentes como a los gestores de la misma. También cubre otros aspectos administrativos, como </w:t>
      </w:r>
      <w:r w:rsidR="009A7B2F">
        <w:t xml:space="preserve">la </w:t>
      </w:r>
      <w:r w:rsidR="00761E64">
        <w:t>gestión</w:t>
      </w:r>
      <w:r w:rsidR="009A7B2F">
        <w:t xml:space="preserve"> de documentos oficiales del congreso,</w:t>
      </w:r>
      <w:r w:rsidR="009A7B2F" w:rsidRPr="004D2474">
        <w:t xml:space="preserve"> </w:t>
      </w:r>
      <w:r w:rsidR="00761E64">
        <w:t xml:space="preserve">la generación de </w:t>
      </w:r>
      <w:r w:rsidRPr="004D2474">
        <w:t>listados</w:t>
      </w:r>
      <w:r w:rsidR="00761E64">
        <w:t xml:space="preserve"> de usuarios y artículos</w:t>
      </w:r>
      <w:r w:rsidRPr="004D2474">
        <w:t>, la verificación de</w:t>
      </w:r>
      <w:r w:rsidR="00761E64">
        <w:t xml:space="preserve"> pagos </w:t>
      </w:r>
      <w:r w:rsidRPr="004D2474">
        <w:t>o la gestión de aspectos logísticos, como la preparación de etiquetas identificativas de distintos tipos para los asistentes y el personal.</w:t>
      </w:r>
    </w:p>
    <w:p w14:paraId="31655E8E" w14:textId="0A0D2560" w:rsidR="00201CAB" w:rsidRDefault="001D588D" w:rsidP="00D32971">
      <w:pPr>
        <w:spacing w:before="240"/>
        <w:ind w:firstLine="720"/>
      </w:pPr>
      <w:r>
        <w:t xml:space="preserve">En este primer capítulo correspondiente a la memoria del proyecto </w:t>
      </w:r>
      <w:r w:rsidR="00F425C9">
        <w:t>se plantean</w:t>
      </w:r>
      <w:r>
        <w:t xml:space="preserve"> en primer lugar los objetivos q</w:t>
      </w:r>
      <w:r w:rsidR="0043206D">
        <w:t>ue se pretenden conseguir con su</w:t>
      </w:r>
      <w:r>
        <w:t xml:space="preserve"> </w:t>
      </w:r>
      <w:r w:rsidR="009601FA">
        <w:t>realización</w:t>
      </w:r>
      <w:r w:rsidR="0043206D">
        <w:t xml:space="preserve"> </w:t>
      </w:r>
      <w:r>
        <w:t>y su alcance.</w:t>
      </w:r>
      <w:r w:rsidR="009601FA">
        <w:t xml:space="preserve"> A </w:t>
      </w:r>
      <w:r w:rsidR="005C326A">
        <w:t>continuación,</w:t>
      </w:r>
      <w:r w:rsidR="009601FA">
        <w:t xml:space="preserve"> se expondrán los estudios y análisis </w:t>
      </w:r>
      <w:r w:rsidR="005C326A">
        <w:t>realizados,</w:t>
      </w:r>
      <w:r w:rsidR="009601FA">
        <w:t xml:space="preserve"> </w:t>
      </w:r>
      <w:r w:rsidR="000454FF">
        <w:t>así como</w:t>
      </w:r>
      <w:r w:rsidR="009601FA">
        <w:t xml:space="preserve"> la organización general</w:t>
      </w:r>
      <w:r w:rsidR="000454FF">
        <w:t xml:space="preserve"> de documentos</w:t>
      </w:r>
      <w:r w:rsidR="009601FA">
        <w:t xml:space="preserve"> que sigue este trabajo fin de grado.</w:t>
      </w:r>
      <w:r w:rsidR="000454FF">
        <w:t xml:space="preserve"> Acto seguido se detallarán las conclusiones y </w:t>
      </w:r>
      <w:r w:rsidR="00D71607">
        <w:t>ampliaciones</w:t>
      </w:r>
      <w:r w:rsidR="000454FF">
        <w:t xml:space="preserve"> tras haber realizado el </w:t>
      </w:r>
      <w:r w:rsidR="00B4024C">
        <w:t xml:space="preserve">trabajo de </w:t>
      </w:r>
      <w:r w:rsidR="000454FF">
        <w:t>desarrollo del sistema y finalmente se expondrá la bibliografía consultada.</w:t>
      </w:r>
    </w:p>
    <w:p w14:paraId="6DA7E143" w14:textId="42789A30" w:rsidR="00D32971" w:rsidRDefault="00D32971" w:rsidP="00761E64">
      <w:pPr>
        <w:pStyle w:val="indep"/>
      </w:pPr>
      <w:bookmarkStart w:id="4" w:name="_Toc486444062"/>
    </w:p>
    <w:p w14:paraId="0AC6B4A6" w14:textId="68D7EE6D" w:rsidR="00637B2F" w:rsidRPr="00637B2F" w:rsidRDefault="00637B2F" w:rsidP="00637B2F"/>
    <w:p w14:paraId="3893B3EA" w14:textId="6C3EB9E0" w:rsidR="00912E0D" w:rsidRPr="00912E0D" w:rsidRDefault="001227EC" w:rsidP="007705EF">
      <w:pPr>
        <w:pStyle w:val="Ttulo"/>
        <w:spacing w:before="0" w:after="240"/>
      </w:pPr>
      <w:bookmarkStart w:id="5" w:name="_Toc505426964"/>
      <w:r>
        <w:t>1</w:t>
      </w:r>
      <w:r w:rsidR="009601FA">
        <w:t>.3</w:t>
      </w:r>
      <w:r>
        <w:t xml:space="preserve"> </w:t>
      </w:r>
      <w:r w:rsidR="000454FF">
        <w:t>Objetivos y alcance</w:t>
      </w:r>
      <w:bookmarkEnd w:id="4"/>
      <w:bookmarkEnd w:id="5"/>
    </w:p>
    <w:p w14:paraId="1569DA79" w14:textId="3F71C6A4" w:rsidR="00912E0D" w:rsidRDefault="005A6C4F" w:rsidP="009B26E4">
      <w:pPr>
        <w:spacing w:before="240"/>
      </w:pPr>
      <w:r>
        <w:tab/>
        <w:t xml:space="preserve">A </w:t>
      </w:r>
      <w:r w:rsidR="00200E57">
        <w:t>continuación,</w:t>
      </w:r>
      <w:r>
        <w:t xml:space="preserve"> </w:t>
      </w:r>
      <w:r w:rsidR="00200E57">
        <w:t>se expondrán</w:t>
      </w:r>
      <w:r>
        <w:t xml:space="preserve"> los principales objetivos que se pretenden alcanzar con el desarrollo de </w:t>
      </w:r>
      <w:r w:rsidR="008C5083">
        <w:t>este trabajo fin de grado</w:t>
      </w:r>
      <w:r w:rsidR="0006179D">
        <w:t>, así como el alcance de é</w:t>
      </w:r>
      <w:r>
        <w:t xml:space="preserve">ste. </w:t>
      </w:r>
    </w:p>
    <w:p w14:paraId="18EF0BDB" w14:textId="512A5BE2" w:rsidR="00912E0D" w:rsidRDefault="00200E57" w:rsidP="009B26E4">
      <w:pPr>
        <w:ind w:firstLine="720"/>
      </w:pPr>
      <w:r>
        <w:t>Se dividirá</w:t>
      </w:r>
      <w:r w:rsidR="005A6C4F">
        <w:t xml:space="preserve"> este apartado en dos, mostrando en primer lugar los objeti</w:t>
      </w:r>
      <w:r w:rsidR="002B0C41">
        <w:t>vos principales</w:t>
      </w:r>
      <w:r w:rsidR="00C40120">
        <w:t xml:space="preserve"> de la aplicación que se va a desarrollar</w:t>
      </w:r>
      <w:r w:rsidR="002B0C41">
        <w:t>, los cuales detallarán</w:t>
      </w:r>
      <w:r w:rsidR="005A6C4F">
        <w:t xml:space="preserve"> el servicio que </w:t>
      </w:r>
      <w:r w:rsidR="003D308C">
        <w:t xml:space="preserve">se pretende proporcionar </w:t>
      </w:r>
      <w:r w:rsidR="005A6C4F">
        <w:t xml:space="preserve">a aquellos usuarios que </w:t>
      </w:r>
      <w:r w:rsidR="003D308C">
        <w:t>utilicen la aplicación</w:t>
      </w:r>
      <w:r w:rsidR="005A6C4F">
        <w:t xml:space="preserve">. En segundo </w:t>
      </w:r>
      <w:r>
        <w:t>lugar,</w:t>
      </w:r>
      <w:r w:rsidR="005A6C4F">
        <w:t xml:space="preserve"> </w:t>
      </w:r>
      <w:r>
        <w:t>se mostrarán</w:t>
      </w:r>
      <w:r w:rsidR="005A6C4F">
        <w:t xml:space="preserve"> aquellos objetivos</w:t>
      </w:r>
      <w:r w:rsidR="00912E0D">
        <w:t xml:space="preserve"> de ámbito académico que se pretenden conseguir </w:t>
      </w:r>
      <w:r w:rsidR="003D308C">
        <w:t xml:space="preserve">durante el </w:t>
      </w:r>
      <w:r w:rsidR="00912E0D">
        <w:t>d</w:t>
      </w:r>
      <w:r w:rsidR="00761E64">
        <w:t>esarrollo de este trabajo</w:t>
      </w:r>
      <w:r w:rsidR="009B26E4">
        <w:t>.</w:t>
      </w:r>
    </w:p>
    <w:p w14:paraId="337F3BEB" w14:textId="77777777" w:rsidR="009B26E4" w:rsidRDefault="009B26E4" w:rsidP="00761E64"/>
    <w:p w14:paraId="0F76BB31" w14:textId="321FE6B8" w:rsidR="009601FA" w:rsidRDefault="009601FA" w:rsidP="007705EF">
      <w:pPr>
        <w:pStyle w:val="Subttulo"/>
        <w:spacing w:after="240"/>
      </w:pPr>
      <w:bookmarkStart w:id="6" w:name="_Toc486444063"/>
      <w:bookmarkStart w:id="7" w:name="_Toc505426965"/>
      <w:r>
        <w:rPr>
          <w:rStyle w:val="nfasissutil"/>
          <w:iCs w:val="0"/>
        </w:rPr>
        <w:t>1.3.1</w:t>
      </w:r>
      <w:r w:rsidR="007B3D7F" w:rsidRPr="002010EC">
        <w:rPr>
          <w:rStyle w:val="nfasissutil"/>
          <w:iCs w:val="0"/>
        </w:rPr>
        <w:t xml:space="preserve"> </w:t>
      </w:r>
      <w:r w:rsidR="000454FF">
        <w:rPr>
          <w:rStyle w:val="nfasissutil"/>
          <w:iCs w:val="0"/>
        </w:rPr>
        <w:t>O</w:t>
      </w:r>
      <w:r w:rsidR="000454FF" w:rsidRPr="002010EC">
        <w:rPr>
          <w:rStyle w:val="nfasissutil"/>
          <w:iCs w:val="0"/>
        </w:rPr>
        <w:t>bjetivos de la aplicación</w:t>
      </w:r>
      <w:bookmarkEnd w:id="6"/>
      <w:bookmarkEnd w:id="7"/>
    </w:p>
    <w:p w14:paraId="0309BD94" w14:textId="0BFDDFE2" w:rsidR="007B3D7F" w:rsidRPr="009601FA" w:rsidRDefault="00200E57" w:rsidP="009601FA">
      <w:pPr>
        <w:spacing w:before="240"/>
        <w:ind w:firstLine="720"/>
      </w:pPr>
      <w:r>
        <w:t>El principal</w:t>
      </w:r>
      <w:r w:rsidR="007B3D7F" w:rsidRPr="007B634A">
        <w:t xml:space="preserve"> objetivo</w:t>
      </w:r>
      <w:r w:rsidR="00E22872" w:rsidRPr="007B634A">
        <w:t xml:space="preserve"> de este trabajo fin de grado es</w:t>
      </w:r>
      <w:r w:rsidR="007B3D7F" w:rsidRPr="007B634A">
        <w:t xml:space="preserve"> desarrollar una </w:t>
      </w:r>
      <w:r>
        <w:t xml:space="preserve">ampliación de una </w:t>
      </w:r>
      <w:r w:rsidR="007B3D7F" w:rsidRPr="007B634A">
        <w:t xml:space="preserve">plataforma web dirigida </w:t>
      </w:r>
      <w:r>
        <w:t>a las personas que asistan al CMMSE y a todas las personas que la dirigen</w:t>
      </w:r>
      <w:r w:rsidR="007B3D7F" w:rsidRPr="007B634A">
        <w:t>.</w:t>
      </w:r>
    </w:p>
    <w:p w14:paraId="27BA94BC" w14:textId="399E6FF9" w:rsidR="007B3D7F" w:rsidRPr="007B634A" w:rsidRDefault="007B3D7F" w:rsidP="009601FA">
      <w:pPr>
        <w:ind w:firstLine="720"/>
        <w:rPr>
          <w:szCs w:val="22"/>
        </w:rPr>
      </w:pPr>
      <w:r w:rsidRPr="007B634A">
        <w:rPr>
          <w:szCs w:val="22"/>
        </w:rPr>
        <w:lastRenderedPageBreak/>
        <w:t xml:space="preserve">De esta forma los </w:t>
      </w:r>
      <w:r w:rsidR="00200E57">
        <w:rPr>
          <w:szCs w:val="22"/>
        </w:rPr>
        <w:t>usuarios finales</w:t>
      </w:r>
      <w:r w:rsidRPr="007B634A">
        <w:rPr>
          <w:szCs w:val="22"/>
        </w:rPr>
        <w:t xml:space="preserve"> </w:t>
      </w:r>
      <w:r w:rsidR="00200E57">
        <w:rPr>
          <w:szCs w:val="22"/>
        </w:rPr>
        <w:t>podrán usar l</w:t>
      </w:r>
      <w:r w:rsidRPr="007B634A">
        <w:rPr>
          <w:szCs w:val="22"/>
        </w:rPr>
        <w:t xml:space="preserve">a plataforma online </w:t>
      </w:r>
      <w:r w:rsidR="00200E57">
        <w:rPr>
          <w:szCs w:val="22"/>
        </w:rPr>
        <w:t>con todos los requisitos de se</w:t>
      </w:r>
      <w:r w:rsidR="007D5456">
        <w:rPr>
          <w:szCs w:val="22"/>
        </w:rPr>
        <w:t>guridad necesarios y con las últimas actualizaciones de todas las tecnologías que se usan en la actualidad</w:t>
      </w:r>
      <w:r w:rsidR="00200E57">
        <w:rPr>
          <w:szCs w:val="22"/>
        </w:rPr>
        <w:t>. Su interfaz será mucho más intuitiva permitiendo una navegación más cómoda para todos los usuarios</w:t>
      </w:r>
      <w:r w:rsidRPr="007B634A">
        <w:rPr>
          <w:szCs w:val="22"/>
        </w:rPr>
        <w:t>.</w:t>
      </w:r>
      <w:r w:rsidR="007D5456">
        <w:rPr>
          <w:szCs w:val="22"/>
        </w:rPr>
        <w:t xml:space="preserve"> El aspecto contará con una apariencia moderna respetando las peticiones del CMMSE.</w:t>
      </w:r>
    </w:p>
    <w:p w14:paraId="3BE8AC18" w14:textId="3116211F" w:rsidR="007B3D7F" w:rsidRPr="007B634A" w:rsidRDefault="007B3D7F" w:rsidP="009601FA">
      <w:pPr>
        <w:ind w:firstLine="720"/>
        <w:rPr>
          <w:szCs w:val="22"/>
        </w:rPr>
      </w:pPr>
      <w:r w:rsidRPr="007B634A">
        <w:rPr>
          <w:szCs w:val="22"/>
        </w:rPr>
        <w:t xml:space="preserve">La usabilidad de la plataforma será </w:t>
      </w:r>
      <w:r w:rsidR="007D5456" w:rsidRPr="007B634A">
        <w:rPr>
          <w:szCs w:val="22"/>
        </w:rPr>
        <w:t>sencilla,</w:t>
      </w:r>
      <w:r w:rsidRPr="007B634A">
        <w:rPr>
          <w:szCs w:val="22"/>
        </w:rPr>
        <w:t xml:space="preserve"> así como práctica, ofreciendo al </w:t>
      </w:r>
      <w:r w:rsidR="007D5456">
        <w:rPr>
          <w:szCs w:val="22"/>
        </w:rPr>
        <w:t>conferenciante</w:t>
      </w:r>
      <w:r w:rsidRPr="007B634A">
        <w:rPr>
          <w:szCs w:val="22"/>
        </w:rPr>
        <w:t xml:space="preserve"> la posibilidad de </w:t>
      </w:r>
      <w:r w:rsidR="007D5456">
        <w:rPr>
          <w:szCs w:val="22"/>
        </w:rPr>
        <w:t>inscribirse al congreso y administrar todos sus datos y archivos de manera online, sin necesidad de realizar ninguna gestión presencial</w:t>
      </w:r>
      <w:r w:rsidR="003D308C">
        <w:rPr>
          <w:szCs w:val="22"/>
        </w:rPr>
        <w:t>.</w:t>
      </w:r>
    </w:p>
    <w:p w14:paraId="681EDD3F" w14:textId="52D21004" w:rsidR="007B3D7F" w:rsidRPr="007B634A" w:rsidRDefault="007B3D7F" w:rsidP="009601FA">
      <w:pPr>
        <w:ind w:firstLine="720"/>
        <w:rPr>
          <w:szCs w:val="22"/>
        </w:rPr>
      </w:pPr>
      <w:r w:rsidRPr="007B634A">
        <w:rPr>
          <w:szCs w:val="22"/>
        </w:rPr>
        <w:t xml:space="preserve">Por otro lado, </w:t>
      </w:r>
      <w:r w:rsidR="007D5456">
        <w:rPr>
          <w:szCs w:val="22"/>
        </w:rPr>
        <w:t>la dirección del CMMSE utilizará la aplicación para gestionar todo el congreso de forma online</w:t>
      </w:r>
      <w:r w:rsidRPr="007B634A">
        <w:rPr>
          <w:szCs w:val="22"/>
        </w:rPr>
        <w:t>.</w:t>
      </w:r>
      <w:r w:rsidR="007D5456">
        <w:rPr>
          <w:szCs w:val="22"/>
        </w:rPr>
        <w:t xml:space="preserve"> Desde ella podrá consultar rápidamente cualquier dato de los usuarios, de los artículos que se van a presentar o de las facturas generadas, entre otras muchas cosas.</w:t>
      </w:r>
    </w:p>
    <w:p w14:paraId="031AB380" w14:textId="737A7E7D" w:rsidR="001227EC" w:rsidRPr="007B634A" w:rsidRDefault="00E22872" w:rsidP="009601FA">
      <w:pPr>
        <w:ind w:firstLine="720"/>
        <w:rPr>
          <w:szCs w:val="22"/>
        </w:rPr>
      </w:pPr>
      <w:r w:rsidRPr="007B634A">
        <w:rPr>
          <w:szCs w:val="22"/>
        </w:rPr>
        <w:t>La aplicación web será accesible a través de</w:t>
      </w:r>
      <w:r w:rsidR="00B33461" w:rsidRPr="007B634A">
        <w:rPr>
          <w:szCs w:val="22"/>
        </w:rPr>
        <w:t xml:space="preserve"> Internet</w:t>
      </w:r>
      <w:r w:rsidRPr="007B634A">
        <w:rPr>
          <w:szCs w:val="22"/>
        </w:rPr>
        <w:t xml:space="preserve">, tanto </w:t>
      </w:r>
      <w:r w:rsidR="00326906" w:rsidRPr="007B634A">
        <w:rPr>
          <w:szCs w:val="22"/>
        </w:rPr>
        <w:t xml:space="preserve">para </w:t>
      </w:r>
      <w:r w:rsidR="007D5456">
        <w:rPr>
          <w:szCs w:val="22"/>
        </w:rPr>
        <w:t>conferenciantes</w:t>
      </w:r>
      <w:r w:rsidRPr="007B634A">
        <w:rPr>
          <w:szCs w:val="22"/>
        </w:rPr>
        <w:t xml:space="preserve"> como </w:t>
      </w:r>
      <w:r w:rsidR="007D5456">
        <w:rPr>
          <w:szCs w:val="22"/>
        </w:rPr>
        <w:t>para el personal del CMMSE</w:t>
      </w:r>
      <w:r w:rsidRPr="007B634A">
        <w:rPr>
          <w:szCs w:val="22"/>
        </w:rPr>
        <w:t>,</w:t>
      </w:r>
      <w:r w:rsidR="007B3D7F" w:rsidRPr="007B634A">
        <w:rPr>
          <w:szCs w:val="22"/>
        </w:rPr>
        <w:t xml:space="preserve"> </w:t>
      </w:r>
      <w:r w:rsidR="00326906" w:rsidRPr="007B634A">
        <w:rPr>
          <w:szCs w:val="22"/>
        </w:rPr>
        <w:t xml:space="preserve">accediendo </w:t>
      </w:r>
      <w:r w:rsidR="007B3D7F" w:rsidRPr="007B634A">
        <w:rPr>
          <w:szCs w:val="22"/>
        </w:rPr>
        <w:t>por medio de un navegador</w:t>
      </w:r>
      <w:r w:rsidR="00761E64">
        <w:rPr>
          <w:szCs w:val="22"/>
        </w:rPr>
        <w:t xml:space="preserve"> o bien descargando la aplicación desde el repositorio de </w:t>
      </w:r>
      <w:r w:rsidR="003F23C4">
        <w:rPr>
          <w:szCs w:val="22"/>
        </w:rPr>
        <w:t>GitHub en el que se encuentra alojada.</w:t>
      </w:r>
    </w:p>
    <w:p w14:paraId="3264E169" w14:textId="77777777" w:rsidR="00DB3D88" w:rsidRDefault="00DB3D88" w:rsidP="007B3D7F">
      <w:pPr>
        <w:rPr>
          <w:sz w:val="24"/>
        </w:rPr>
      </w:pPr>
    </w:p>
    <w:p w14:paraId="129FEDEA" w14:textId="13B8E02D" w:rsidR="000454FF" w:rsidRPr="000454FF" w:rsidRDefault="009601FA" w:rsidP="007705EF">
      <w:pPr>
        <w:pStyle w:val="Subttulo"/>
        <w:spacing w:after="240"/>
      </w:pPr>
      <w:bookmarkStart w:id="8" w:name="_Toc486444064"/>
      <w:bookmarkStart w:id="9" w:name="_Toc505426966"/>
      <w:r>
        <w:rPr>
          <w:rStyle w:val="nfasissutil"/>
          <w:iCs w:val="0"/>
        </w:rPr>
        <w:t>1.3.2</w:t>
      </w:r>
      <w:r w:rsidR="00DB3D88" w:rsidRPr="00EF54E5">
        <w:rPr>
          <w:rStyle w:val="nfasissutil"/>
          <w:iCs w:val="0"/>
        </w:rPr>
        <w:t xml:space="preserve"> </w:t>
      </w:r>
      <w:r w:rsidR="000454FF">
        <w:rPr>
          <w:rStyle w:val="nfasissutil"/>
          <w:iCs w:val="0"/>
        </w:rPr>
        <w:t>O</w:t>
      </w:r>
      <w:r w:rsidR="000454FF" w:rsidRPr="00EF54E5">
        <w:rPr>
          <w:rStyle w:val="nfasissutil"/>
          <w:iCs w:val="0"/>
        </w:rPr>
        <w:t>bjetivos académicos y de aprendizaje</w:t>
      </w:r>
      <w:bookmarkEnd w:id="8"/>
      <w:bookmarkEnd w:id="9"/>
    </w:p>
    <w:p w14:paraId="1C8DEC4E" w14:textId="6EFECAD0" w:rsidR="00326906" w:rsidRPr="000454FF" w:rsidRDefault="00326906" w:rsidP="00105492">
      <w:pPr>
        <w:spacing w:before="240"/>
        <w:rPr>
          <w:szCs w:val="22"/>
        </w:rPr>
      </w:pPr>
      <w:r>
        <w:rPr>
          <w:sz w:val="24"/>
        </w:rPr>
        <w:tab/>
      </w:r>
      <w:r w:rsidRPr="000454FF">
        <w:rPr>
          <w:szCs w:val="22"/>
        </w:rPr>
        <w:t>Otro de los objetivos principales de este trabajo fin de grado es desarrol</w:t>
      </w:r>
      <w:r w:rsidR="003D308C" w:rsidRPr="000454FF">
        <w:rPr>
          <w:szCs w:val="22"/>
        </w:rPr>
        <w:t xml:space="preserve">lar </w:t>
      </w:r>
      <w:r w:rsidR="009B26E4">
        <w:rPr>
          <w:szCs w:val="22"/>
        </w:rPr>
        <w:t xml:space="preserve">las nuevas funcionalidades </w:t>
      </w:r>
      <w:r w:rsidR="007D5456">
        <w:rPr>
          <w:szCs w:val="22"/>
        </w:rPr>
        <w:t>de la aplicación</w:t>
      </w:r>
      <w:r w:rsidR="003D308C" w:rsidRPr="000454FF">
        <w:rPr>
          <w:szCs w:val="22"/>
        </w:rPr>
        <w:t xml:space="preserve"> con los</w:t>
      </w:r>
      <w:r w:rsidRPr="000454FF">
        <w:rPr>
          <w:szCs w:val="22"/>
        </w:rPr>
        <w:t xml:space="preserve"> lenguajes de programación </w:t>
      </w:r>
      <w:r w:rsidR="005A3A84" w:rsidRPr="000454FF">
        <w:rPr>
          <w:szCs w:val="22"/>
        </w:rPr>
        <w:t xml:space="preserve">actuales </w:t>
      </w:r>
      <w:r w:rsidRPr="000454FF">
        <w:rPr>
          <w:szCs w:val="22"/>
        </w:rPr>
        <w:t>destinados al desarrollo web.</w:t>
      </w:r>
    </w:p>
    <w:p w14:paraId="0BAF1CF8" w14:textId="05B6D5F2" w:rsidR="0077505A" w:rsidRDefault="00326906" w:rsidP="00105492">
      <w:pPr>
        <w:ind w:firstLine="720"/>
        <w:rPr>
          <w:szCs w:val="22"/>
        </w:rPr>
      </w:pPr>
      <w:r w:rsidRPr="000454FF">
        <w:rPr>
          <w:szCs w:val="22"/>
        </w:rPr>
        <w:t xml:space="preserve">Debido al </w:t>
      </w:r>
      <w:r w:rsidR="000A7C1C" w:rsidRPr="000454FF">
        <w:rPr>
          <w:szCs w:val="22"/>
        </w:rPr>
        <w:t>crecimiento</w:t>
      </w:r>
      <w:r w:rsidRPr="000454FF">
        <w:rPr>
          <w:szCs w:val="22"/>
        </w:rPr>
        <w:t xml:space="preserve"> </w:t>
      </w:r>
      <w:r w:rsidR="000A7C1C" w:rsidRPr="000454FF">
        <w:rPr>
          <w:szCs w:val="22"/>
        </w:rPr>
        <w:t xml:space="preserve">de este tipo de aplicaciones </w:t>
      </w:r>
      <w:r w:rsidR="003F23C4">
        <w:rPr>
          <w:szCs w:val="22"/>
        </w:rPr>
        <w:t>en los</w:t>
      </w:r>
      <w:r w:rsidRPr="000454FF">
        <w:rPr>
          <w:szCs w:val="22"/>
        </w:rPr>
        <w:t xml:space="preserve"> últimos años</w:t>
      </w:r>
      <w:r w:rsidR="00696497" w:rsidRPr="000454FF">
        <w:rPr>
          <w:szCs w:val="22"/>
        </w:rPr>
        <w:t>,</w:t>
      </w:r>
      <w:r w:rsidRPr="000454FF">
        <w:rPr>
          <w:szCs w:val="22"/>
        </w:rPr>
        <w:t xml:space="preserve"> el conocimiento y uso de este tipo de lenguajes </w:t>
      </w:r>
      <w:r w:rsidR="000A7C1C" w:rsidRPr="000454FF">
        <w:rPr>
          <w:szCs w:val="22"/>
        </w:rPr>
        <w:t xml:space="preserve">se ha convertido en una de las competencias profesionales más demandadas </w:t>
      </w:r>
      <w:r w:rsidR="005A6C4F" w:rsidRPr="000454FF">
        <w:rPr>
          <w:szCs w:val="22"/>
        </w:rPr>
        <w:t xml:space="preserve">e importantes </w:t>
      </w:r>
      <w:r w:rsidR="000A7C1C" w:rsidRPr="000454FF">
        <w:rPr>
          <w:szCs w:val="22"/>
        </w:rPr>
        <w:t>en el secto</w:t>
      </w:r>
      <w:r w:rsidR="00912E0D" w:rsidRPr="000454FF">
        <w:rPr>
          <w:szCs w:val="22"/>
        </w:rPr>
        <w:t xml:space="preserve">r de la </w:t>
      </w:r>
      <w:r w:rsidR="009B26E4">
        <w:rPr>
          <w:szCs w:val="22"/>
        </w:rPr>
        <w:t>programación web</w:t>
      </w:r>
      <w:r w:rsidR="003D308C" w:rsidRPr="000454FF">
        <w:rPr>
          <w:szCs w:val="22"/>
        </w:rPr>
        <w:t xml:space="preserve"> hoy en día</w:t>
      </w:r>
      <w:r w:rsidR="003F23C4">
        <w:rPr>
          <w:szCs w:val="22"/>
        </w:rPr>
        <w:t xml:space="preserve"> y por tanto de la informática.</w:t>
      </w:r>
    </w:p>
    <w:p w14:paraId="5AF4C171" w14:textId="17A902EB" w:rsidR="00637B2F" w:rsidRPr="000454FF" w:rsidRDefault="0083743B" w:rsidP="00105492">
      <w:pPr>
        <w:ind w:firstLine="720"/>
        <w:rPr>
          <w:szCs w:val="22"/>
        </w:rPr>
      </w:pPr>
      <w:r>
        <w:rPr>
          <w:szCs w:val="22"/>
        </w:rPr>
        <w:t>Además,</w:t>
      </w:r>
      <w:r w:rsidR="00637B2F">
        <w:rPr>
          <w:szCs w:val="22"/>
        </w:rPr>
        <w:t xml:space="preserve"> se pretende cumplir con unos objetivos mínimos de seguridad en el servidor de producción y en las tecnologías usadas para el desarrollo de la aplicación.</w:t>
      </w:r>
    </w:p>
    <w:p w14:paraId="57F70526" w14:textId="77777777" w:rsidR="000A7C1C" w:rsidRPr="000454FF" w:rsidRDefault="000A7C1C" w:rsidP="00105492">
      <w:pPr>
        <w:ind w:firstLine="720"/>
        <w:rPr>
          <w:szCs w:val="22"/>
        </w:rPr>
      </w:pPr>
      <w:r w:rsidRPr="000454FF">
        <w:rPr>
          <w:szCs w:val="22"/>
        </w:rPr>
        <w:t xml:space="preserve">Algunos de los objetivos académicos y de aprendizaje que </w:t>
      </w:r>
      <w:r w:rsidR="009A2506" w:rsidRPr="000454FF">
        <w:rPr>
          <w:szCs w:val="22"/>
        </w:rPr>
        <w:t xml:space="preserve">se pretenden conseguir </w:t>
      </w:r>
      <w:r w:rsidR="007E3029" w:rsidRPr="000454FF">
        <w:rPr>
          <w:szCs w:val="22"/>
        </w:rPr>
        <w:t xml:space="preserve">con el desarrollo de este trabajo fin de grado </w:t>
      </w:r>
      <w:r w:rsidR="009A2506" w:rsidRPr="000454FF">
        <w:rPr>
          <w:szCs w:val="22"/>
        </w:rPr>
        <w:t>son</w:t>
      </w:r>
      <w:r w:rsidRPr="000454FF">
        <w:rPr>
          <w:szCs w:val="22"/>
        </w:rPr>
        <w:t>:</w:t>
      </w:r>
    </w:p>
    <w:p w14:paraId="3A8D5F57" w14:textId="3814D88F" w:rsidR="000A7C1C" w:rsidRPr="000454FF" w:rsidRDefault="000A7C1C" w:rsidP="00105492">
      <w:pPr>
        <w:numPr>
          <w:ilvl w:val="0"/>
          <w:numId w:val="3"/>
        </w:numPr>
        <w:spacing w:line="276" w:lineRule="auto"/>
        <w:rPr>
          <w:szCs w:val="22"/>
        </w:rPr>
      </w:pPr>
      <w:r w:rsidRPr="000454FF">
        <w:rPr>
          <w:szCs w:val="22"/>
        </w:rPr>
        <w:lastRenderedPageBreak/>
        <w:t xml:space="preserve">Desarrollar una </w:t>
      </w:r>
      <w:r w:rsidR="009B26E4">
        <w:rPr>
          <w:szCs w:val="22"/>
        </w:rPr>
        <w:t xml:space="preserve">ampliación de funcionalidades de una </w:t>
      </w:r>
      <w:r w:rsidRPr="000454FF">
        <w:rPr>
          <w:szCs w:val="22"/>
        </w:rPr>
        <w:t xml:space="preserve">aplicación web </w:t>
      </w:r>
      <w:r w:rsidR="009B26E4">
        <w:rPr>
          <w:szCs w:val="22"/>
        </w:rPr>
        <w:t>ya existente</w:t>
      </w:r>
      <w:r w:rsidR="00696497" w:rsidRPr="000454FF">
        <w:rPr>
          <w:szCs w:val="22"/>
        </w:rPr>
        <w:t xml:space="preserve">, con </w:t>
      </w:r>
      <w:r w:rsidR="009B26E4">
        <w:rPr>
          <w:szCs w:val="22"/>
        </w:rPr>
        <w:t xml:space="preserve">los lenguajes y tecnologías </w:t>
      </w:r>
      <w:r w:rsidR="003F23C4">
        <w:rPr>
          <w:szCs w:val="22"/>
        </w:rPr>
        <w:t>más modernos del mercado</w:t>
      </w:r>
      <w:r w:rsidR="00696497" w:rsidRPr="000454FF">
        <w:rPr>
          <w:szCs w:val="22"/>
        </w:rPr>
        <w:t>.</w:t>
      </w:r>
    </w:p>
    <w:p w14:paraId="0639FF7E" w14:textId="4EB54033" w:rsidR="000A7C1C" w:rsidRPr="000454FF" w:rsidRDefault="006350B1" w:rsidP="00105492">
      <w:pPr>
        <w:numPr>
          <w:ilvl w:val="0"/>
          <w:numId w:val="3"/>
        </w:numPr>
        <w:spacing w:line="276" w:lineRule="auto"/>
        <w:rPr>
          <w:szCs w:val="22"/>
        </w:rPr>
      </w:pPr>
      <w:r>
        <w:rPr>
          <w:szCs w:val="22"/>
        </w:rPr>
        <w:t>Ut</w:t>
      </w:r>
      <w:r w:rsidR="00696497" w:rsidRPr="000454FF">
        <w:rPr>
          <w:szCs w:val="22"/>
        </w:rPr>
        <w:t>ilizar el patrón de diseño arquitectónico modelo-vista-controlador (MVC) durante</w:t>
      </w:r>
      <w:r w:rsidR="005A6C4F" w:rsidRPr="000454FF">
        <w:rPr>
          <w:szCs w:val="22"/>
        </w:rPr>
        <w:t xml:space="preserve"> el desarrollo </w:t>
      </w:r>
      <w:r>
        <w:rPr>
          <w:szCs w:val="22"/>
        </w:rPr>
        <w:t xml:space="preserve">de las nuevas funcionalidades </w:t>
      </w:r>
      <w:r w:rsidR="005A6C4F" w:rsidRPr="000454FF">
        <w:rPr>
          <w:szCs w:val="22"/>
        </w:rPr>
        <w:t>de la aplicación.</w:t>
      </w:r>
    </w:p>
    <w:p w14:paraId="7A0B3A1F" w14:textId="2880FA7A" w:rsidR="00696497" w:rsidRPr="000454FF" w:rsidRDefault="006350B1" w:rsidP="00105492">
      <w:pPr>
        <w:numPr>
          <w:ilvl w:val="0"/>
          <w:numId w:val="3"/>
        </w:numPr>
        <w:spacing w:line="276" w:lineRule="auto"/>
        <w:rPr>
          <w:szCs w:val="22"/>
        </w:rPr>
      </w:pPr>
      <w:r>
        <w:rPr>
          <w:szCs w:val="22"/>
        </w:rPr>
        <w:t>U</w:t>
      </w:r>
      <w:r w:rsidR="00696497" w:rsidRPr="000454FF">
        <w:rPr>
          <w:szCs w:val="22"/>
        </w:rPr>
        <w:t xml:space="preserve">tilizar </w:t>
      </w:r>
      <w:r>
        <w:rPr>
          <w:szCs w:val="22"/>
        </w:rPr>
        <w:t>un sistema</w:t>
      </w:r>
      <w:r w:rsidR="00696497" w:rsidRPr="000454FF">
        <w:rPr>
          <w:szCs w:val="22"/>
        </w:rPr>
        <w:t xml:space="preserve"> de gestión de bases de datos </w:t>
      </w:r>
      <w:r w:rsidR="003F23C4">
        <w:rPr>
          <w:szCs w:val="22"/>
        </w:rPr>
        <w:t>moderno y escalable con acceso en tiempo real</w:t>
      </w:r>
      <w:r w:rsidR="009A2506" w:rsidRPr="000454FF">
        <w:rPr>
          <w:szCs w:val="22"/>
        </w:rPr>
        <w:t>.</w:t>
      </w:r>
    </w:p>
    <w:p w14:paraId="1BC19DB1" w14:textId="0360B436" w:rsidR="00F4345F" w:rsidRDefault="003F23C4" w:rsidP="00105492">
      <w:pPr>
        <w:numPr>
          <w:ilvl w:val="0"/>
          <w:numId w:val="3"/>
        </w:numPr>
        <w:spacing w:line="276" w:lineRule="auto"/>
        <w:rPr>
          <w:szCs w:val="22"/>
        </w:rPr>
      </w:pPr>
      <w:r>
        <w:rPr>
          <w:szCs w:val="22"/>
        </w:rPr>
        <w:t xml:space="preserve">Mejorar la usabilidad y accesibilidad de la aplicación actual, utilizando </w:t>
      </w:r>
      <w:r w:rsidR="005A3A84" w:rsidRPr="000454FF">
        <w:rPr>
          <w:szCs w:val="22"/>
        </w:rPr>
        <w:t xml:space="preserve">herramientas </w:t>
      </w:r>
      <w:r w:rsidR="005A6C4F" w:rsidRPr="000454FF">
        <w:rPr>
          <w:szCs w:val="22"/>
        </w:rPr>
        <w:t>de desarrollo web de gran importancia en la actualidad</w:t>
      </w:r>
      <w:r w:rsidR="006350B1">
        <w:rPr>
          <w:szCs w:val="22"/>
        </w:rPr>
        <w:t>, así como lenguajes de estilos para la interfaz de la aplicación.</w:t>
      </w:r>
    </w:p>
    <w:p w14:paraId="0FDEFD16" w14:textId="5BA26480" w:rsidR="006350B1" w:rsidRPr="000454FF" w:rsidRDefault="003F23C4" w:rsidP="006350B1">
      <w:pPr>
        <w:numPr>
          <w:ilvl w:val="0"/>
          <w:numId w:val="3"/>
        </w:numPr>
        <w:spacing w:line="276" w:lineRule="auto"/>
        <w:rPr>
          <w:szCs w:val="22"/>
        </w:rPr>
      </w:pPr>
      <w:r>
        <w:rPr>
          <w:szCs w:val="22"/>
        </w:rPr>
        <w:t>Utilizar una plataforma de control de versiones durante el desarrollo</w:t>
      </w:r>
      <w:r w:rsidR="006350B1">
        <w:rPr>
          <w:szCs w:val="22"/>
        </w:rPr>
        <w:t>.</w:t>
      </w:r>
      <w:r w:rsidR="006350B1" w:rsidRPr="000454FF">
        <w:rPr>
          <w:szCs w:val="22"/>
        </w:rPr>
        <w:t xml:space="preserve"> </w:t>
      </w:r>
    </w:p>
    <w:p w14:paraId="59BC38A3" w14:textId="68B1CEFB" w:rsidR="006350B1" w:rsidRPr="000454FF" w:rsidRDefault="006350B1" w:rsidP="00105492">
      <w:pPr>
        <w:numPr>
          <w:ilvl w:val="0"/>
          <w:numId w:val="3"/>
        </w:numPr>
        <w:spacing w:line="276" w:lineRule="auto"/>
        <w:rPr>
          <w:szCs w:val="22"/>
        </w:rPr>
      </w:pPr>
      <w:r>
        <w:rPr>
          <w:szCs w:val="22"/>
        </w:rPr>
        <w:t xml:space="preserve">Aplicar las técnicas necesarias para blindar el servidor de producción y la aplicación ante cualquier posible ataque o uso inapropiado del </w:t>
      </w:r>
      <w:r w:rsidR="00637B2F">
        <w:rPr>
          <w:szCs w:val="22"/>
        </w:rPr>
        <w:t>sistema</w:t>
      </w:r>
      <w:r>
        <w:rPr>
          <w:szCs w:val="22"/>
        </w:rPr>
        <w:t>.</w:t>
      </w:r>
    </w:p>
    <w:p w14:paraId="6DCB4E76" w14:textId="7FF668C6" w:rsidR="00B170E9" w:rsidRDefault="00B170E9" w:rsidP="00B170E9">
      <w:pPr>
        <w:spacing w:line="276" w:lineRule="auto"/>
        <w:rPr>
          <w:sz w:val="24"/>
        </w:rPr>
      </w:pPr>
    </w:p>
    <w:p w14:paraId="2B1E71D0" w14:textId="77777777" w:rsidR="003F23C4" w:rsidRDefault="003F23C4" w:rsidP="00B170E9">
      <w:pPr>
        <w:spacing w:line="276" w:lineRule="auto"/>
        <w:rPr>
          <w:sz w:val="24"/>
        </w:rPr>
      </w:pPr>
    </w:p>
    <w:p w14:paraId="0D616B4F" w14:textId="034C608E" w:rsidR="009601FA" w:rsidRDefault="009601FA" w:rsidP="007705EF">
      <w:pPr>
        <w:pStyle w:val="Ttulo"/>
        <w:spacing w:before="0" w:after="240"/>
        <w:rPr>
          <w:rStyle w:val="nfasissutil"/>
          <w:iCs w:val="0"/>
        </w:rPr>
      </w:pPr>
      <w:bookmarkStart w:id="10" w:name="_Toc486444065"/>
      <w:bookmarkStart w:id="11" w:name="_Toc505426967"/>
      <w:r>
        <w:rPr>
          <w:rStyle w:val="nfasissutil"/>
          <w:iCs w:val="0"/>
        </w:rPr>
        <w:t>1.4</w:t>
      </w:r>
      <w:r w:rsidR="00F4345F">
        <w:rPr>
          <w:rStyle w:val="nfasissutil"/>
          <w:iCs w:val="0"/>
        </w:rPr>
        <w:t xml:space="preserve"> </w:t>
      </w:r>
      <w:r w:rsidR="000454FF">
        <w:rPr>
          <w:rStyle w:val="nfasissutil"/>
          <w:iCs w:val="0"/>
        </w:rPr>
        <w:t>Estudios y análisis previos</w:t>
      </w:r>
      <w:bookmarkEnd w:id="10"/>
      <w:bookmarkEnd w:id="11"/>
    </w:p>
    <w:p w14:paraId="031A6D38" w14:textId="78B9A9DE" w:rsidR="008B2E22" w:rsidRDefault="007E3029" w:rsidP="009601FA">
      <w:pPr>
        <w:spacing w:before="240"/>
      </w:pPr>
      <w:r>
        <w:tab/>
      </w:r>
      <w:r w:rsidR="00E02FCE">
        <w:t xml:space="preserve">A </w:t>
      </w:r>
      <w:r w:rsidR="006350B1">
        <w:t>continuación,</w:t>
      </w:r>
      <w:r w:rsidR="00E02FCE">
        <w:t xml:space="preserve"> se presentarán aquellas plataformas, </w:t>
      </w:r>
      <w:r>
        <w:t>tecnologías o h</w:t>
      </w:r>
      <w:r w:rsidR="005A3A84">
        <w:t xml:space="preserve">erramientas más </w:t>
      </w:r>
      <w:r w:rsidR="00637B2F">
        <w:t>modernas, potentes</w:t>
      </w:r>
      <w:r w:rsidR="00E02FCE">
        <w:t xml:space="preserve"> y</w:t>
      </w:r>
      <w:r w:rsidR="005A3A84">
        <w:t xml:space="preserve"> </w:t>
      </w:r>
      <w:r>
        <w:t>utilizadas hoy en día en el mercado de las aplicaciones web.</w:t>
      </w:r>
      <w:r w:rsidR="00E02FCE">
        <w:t xml:space="preserve"> </w:t>
      </w:r>
      <w:r w:rsidR="00637B2F">
        <w:t>Se dividirá</w:t>
      </w:r>
      <w:r w:rsidR="00E02FCE">
        <w:t xml:space="preserve"> este apartado en dos; estudios de carácter teórico y estudios de carácter técnico</w:t>
      </w:r>
      <w:r>
        <w:t>.</w:t>
      </w:r>
      <w:r w:rsidR="00E02FCE">
        <w:t xml:space="preserve"> </w:t>
      </w:r>
    </w:p>
    <w:p w14:paraId="27DCA0DD" w14:textId="77777777" w:rsidR="008B2E22" w:rsidRDefault="008B2E22" w:rsidP="008B2E22">
      <w:pPr>
        <w:jc w:val="left"/>
      </w:pPr>
    </w:p>
    <w:p w14:paraId="2500ACA1" w14:textId="1B0C99A3" w:rsidR="009601FA" w:rsidRDefault="009601FA" w:rsidP="007705EF">
      <w:pPr>
        <w:pStyle w:val="Subttulo"/>
        <w:spacing w:after="240"/>
      </w:pPr>
      <w:bookmarkStart w:id="12" w:name="_Toc486444066"/>
      <w:bookmarkStart w:id="13" w:name="_Toc505426968"/>
      <w:r>
        <w:t>1.4.1</w:t>
      </w:r>
      <w:r w:rsidR="008B2E22">
        <w:t xml:space="preserve"> </w:t>
      </w:r>
      <w:r w:rsidR="000454FF">
        <w:t>Estudios de carácter teórico</w:t>
      </w:r>
      <w:bookmarkEnd w:id="12"/>
      <w:bookmarkEnd w:id="13"/>
    </w:p>
    <w:p w14:paraId="61AA7CCF" w14:textId="70F642C2" w:rsidR="00095326" w:rsidRDefault="0083743B" w:rsidP="009601FA">
      <w:pPr>
        <w:spacing w:before="240"/>
        <w:ind w:firstLine="720"/>
      </w:pPr>
      <w:r>
        <w:t>En los</w:t>
      </w:r>
      <w:r w:rsidR="00095326">
        <w:t xml:space="preserve"> últimos años el desarrollo de aplicaciones web</w:t>
      </w:r>
      <w:r>
        <w:t xml:space="preserve"> se ha incrementado notablemente, por lo que la mayoría de </w:t>
      </w:r>
      <w:r w:rsidR="00ED7D55">
        <w:t>las aplicaciones</w:t>
      </w:r>
      <w:r>
        <w:t xml:space="preserve"> que </w:t>
      </w:r>
      <w:r w:rsidR="00C5123E">
        <w:t>se pueden</w:t>
      </w:r>
      <w:r>
        <w:t xml:space="preserve"> encontrar en la web han sido mejoradas y actualizadas. Entre ellas, también se incluyen aquellas plataformas web dedicadas a la gestión de congresos científico-tecnológicos.</w:t>
      </w:r>
      <w:r w:rsidR="00095326">
        <w:t xml:space="preserve"> </w:t>
      </w:r>
      <w:r>
        <w:t xml:space="preserve">Cada vez son más las personas </w:t>
      </w:r>
      <w:r w:rsidR="00095326">
        <w:t xml:space="preserve">que utilizan estas </w:t>
      </w:r>
      <w:r>
        <w:t>plataformas</w:t>
      </w:r>
      <w:r w:rsidR="00095326">
        <w:t xml:space="preserve"> con el objetivo de </w:t>
      </w:r>
      <w:r>
        <w:t xml:space="preserve">asistir a congresos </w:t>
      </w:r>
      <w:r w:rsidR="00393651">
        <w:t>internacionales</w:t>
      </w:r>
      <w:r>
        <w:t xml:space="preserve"> y así gestionar la asistencia</w:t>
      </w:r>
      <w:r w:rsidR="00222026">
        <w:t xml:space="preserve"> a dichos congresos</w:t>
      </w:r>
      <w:r>
        <w:t xml:space="preserve"> desde su lugar de residencia</w:t>
      </w:r>
      <w:r w:rsidR="00095326">
        <w:t>.</w:t>
      </w:r>
    </w:p>
    <w:p w14:paraId="6482F2FB" w14:textId="40B704ED" w:rsidR="005A3A84" w:rsidRDefault="00095326">
      <w:pPr>
        <w:ind w:firstLine="720"/>
      </w:pPr>
      <w:r>
        <w:lastRenderedPageBreak/>
        <w:t>Plataformas como</w:t>
      </w:r>
      <w:r w:rsidR="00631381">
        <w:t xml:space="preserve"> </w:t>
      </w:r>
      <w:proofErr w:type="spellStart"/>
      <w:r w:rsidR="00C82441">
        <w:t>Aconf</w:t>
      </w:r>
      <w:proofErr w:type="spellEnd"/>
      <w:r w:rsidR="00631381">
        <w:t xml:space="preserve">, </w:t>
      </w:r>
      <w:proofErr w:type="spellStart"/>
      <w:r w:rsidR="00C82441">
        <w:t>EasyChair</w:t>
      </w:r>
      <w:proofErr w:type="spellEnd"/>
      <w:r w:rsidR="00631381">
        <w:t xml:space="preserve">, o </w:t>
      </w:r>
      <w:proofErr w:type="spellStart"/>
      <w:r w:rsidR="00C82441">
        <w:t>Primoris</w:t>
      </w:r>
      <w:proofErr w:type="spellEnd"/>
      <w:r w:rsidR="00C82441">
        <w:t xml:space="preserve"> ofertan diversos servicios para gestionar eventos o conferencias como la CMMSE. Entre sus servicios está el alojamiento de la aplicación, la gestión de la base de datos, su desarrollo y despliegue y su personalización. </w:t>
      </w:r>
    </w:p>
    <w:p w14:paraId="4844CB91" w14:textId="73C6407C" w:rsidR="00C82441" w:rsidRDefault="00C82441">
      <w:pPr>
        <w:ind w:firstLine="720"/>
      </w:pPr>
      <w:r>
        <w:t>En este tipo de aplicaciones web las organizaciones se registran y contratan un servicio que en algunos casos puede ser gratuito. Se trata de un contrato de software para gestionar conferencias, con el objetivo de ahorrarse el desarrollo de la aplicación por parte de la organización del congreso. Sin embargo, esto tiene la desventaja de no poder ofrecer a los usuarios de la aplicación todas las funcionalidades deseadas o totalmente adaptada</w:t>
      </w:r>
      <w:r w:rsidR="00E16883">
        <w:t>s</w:t>
      </w:r>
      <w:r>
        <w:t xml:space="preserve"> a lo </w:t>
      </w:r>
      <w:r w:rsidR="00E16883">
        <w:t>que se necesita. La organización contratante deberá ajustarse al servicio contratado.</w:t>
      </w:r>
    </w:p>
    <w:p w14:paraId="6913D83A" w14:textId="3693CE1D" w:rsidR="00E16883" w:rsidRDefault="00E16883">
      <w:pPr>
        <w:ind w:firstLine="720"/>
      </w:pPr>
      <w:r>
        <w:t xml:space="preserve">Por otro lado, estas plataformas se ofertan en algunos casos gratuitamente con unos servicios mínimos, con la idea de atraer clientes que más tarde necesitarán alguno de los servicios de pago. Es el caso de </w:t>
      </w:r>
      <w:proofErr w:type="spellStart"/>
      <w:r>
        <w:t>Aconf</w:t>
      </w:r>
      <w:proofErr w:type="spellEnd"/>
      <w:r>
        <w:t xml:space="preserve"> y </w:t>
      </w:r>
      <w:proofErr w:type="spellStart"/>
      <w:r>
        <w:t>EasyChair</w:t>
      </w:r>
      <w:proofErr w:type="spellEnd"/>
      <w:r>
        <w:t>.</w:t>
      </w:r>
    </w:p>
    <w:p w14:paraId="0EB06299" w14:textId="7AF1DBC7" w:rsidR="00095326" w:rsidRDefault="00095326">
      <w:pPr>
        <w:ind w:firstLine="720"/>
      </w:pPr>
      <w:r>
        <w:t xml:space="preserve"> </w:t>
      </w:r>
      <w:r w:rsidR="00E67923">
        <w:t xml:space="preserve">Otra de las posibilidades existentes en el mercado es el desarrollo de la aplicación de gestión del congreso por parte de la propia organización que lo imparte. Un ejemplo es </w:t>
      </w:r>
      <w:proofErr w:type="spellStart"/>
      <w:r w:rsidR="00E67923">
        <w:t>Sistedes</w:t>
      </w:r>
      <w:proofErr w:type="spellEnd"/>
      <w:r w:rsidR="00E67923">
        <w:t>, congreso científico técnico de Ingeniería y Tecnologías del Software.</w:t>
      </w:r>
    </w:p>
    <w:p w14:paraId="5472931A" w14:textId="73F328C4" w:rsidR="00C621E0" w:rsidRDefault="00095326" w:rsidP="007705EF">
      <w:pPr>
        <w:ind w:firstLine="720"/>
      </w:pPr>
      <w:r>
        <w:t xml:space="preserve">A continuación, </w:t>
      </w:r>
      <w:r w:rsidR="007A1560">
        <w:t>se hará</w:t>
      </w:r>
      <w:r>
        <w:t xml:space="preserve"> un</w:t>
      </w:r>
      <w:r w:rsidR="00393651">
        <w:t>a</w:t>
      </w:r>
      <w:r>
        <w:t xml:space="preserve"> breve descripción de las plataformas anteriormente mencionadas, así como las herramientas con las que se han desarrollado.</w:t>
      </w:r>
    </w:p>
    <w:p w14:paraId="28DE96BB" w14:textId="0D2624E9" w:rsidR="00557E93" w:rsidRDefault="00ED4422" w:rsidP="007705EF">
      <w:bookmarkStart w:id="14" w:name="_Toc486444067"/>
      <w:bookmarkStart w:id="15" w:name="_Toc505426969"/>
      <w:r w:rsidRPr="00E67923">
        <w:rPr>
          <w:rStyle w:val="SubttuloCar"/>
        </w:rPr>
        <w:t>1.</w:t>
      </w:r>
      <w:r w:rsidR="009601FA">
        <w:rPr>
          <w:rStyle w:val="SubttuloCar"/>
        </w:rPr>
        <w:t>4</w:t>
      </w:r>
      <w:r w:rsidRPr="00E67923">
        <w:rPr>
          <w:rStyle w:val="SubttuloCar"/>
        </w:rPr>
        <w:t xml:space="preserve">.1.1 </w:t>
      </w:r>
      <w:bookmarkEnd w:id="14"/>
      <w:proofErr w:type="spellStart"/>
      <w:r w:rsidR="00E67923">
        <w:rPr>
          <w:rStyle w:val="SubttuloCar"/>
        </w:rPr>
        <w:t>Aconf</w:t>
      </w:r>
      <w:bookmarkEnd w:id="15"/>
      <w:proofErr w:type="spellEnd"/>
      <w:r w:rsidR="00095326">
        <w:t xml:space="preserve"> (</w:t>
      </w:r>
      <w:hyperlink r:id="rId10" w:history="1">
        <w:r w:rsidR="00C621E0" w:rsidRPr="00151B5C">
          <w:rPr>
            <w:rStyle w:val="Hipervnculo"/>
          </w:rPr>
          <w:t>https://www.aconf.org</w:t>
        </w:r>
      </w:hyperlink>
      <w:r w:rsidR="00557E93">
        <w:t>)</w:t>
      </w:r>
      <w:r w:rsidR="00095326">
        <w:t xml:space="preserve"> </w:t>
      </w:r>
    </w:p>
    <w:p w14:paraId="2EC9A67B" w14:textId="6524C77A" w:rsidR="00557E93" w:rsidRPr="009D0144" w:rsidRDefault="00557E93" w:rsidP="00C621E0">
      <w:pPr>
        <w:ind w:firstLine="720"/>
      </w:pPr>
      <w:r>
        <w:t>C</w:t>
      </w:r>
      <w:r w:rsidR="009D0144">
        <w:t>reada</w:t>
      </w:r>
      <w:r w:rsidR="00CE59B0">
        <w:t xml:space="preserve"> oficialmente en el año </w:t>
      </w:r>
      <w:r w:rsidR="009D0144">
        <w:t>2013</w:t>
      </w:r>
      <w:r w:rsidR="00CE59B0">
        <w:t xml:space="preserve">, </w:t>
      </w:r>
      <w:r w:rsidR="00095326">
        <w:t xml:space="preserve">esta plataforma </w:t>
      </w:r>
      <w:r w:rsidR="009D0144">
        <w:t>es gratuita para congresos académicos</w:t>
      </w:r>
      <w:r w:rsidR="00CE59B0">
        <w:t xml:space="preserve">. </w:t>
      </w:r>
      <w:r w:rsidR="009D0144">
        <w:t xml:space="preserve">Se trata de un </w:t>
      </w:r>
      <w:proofErr w:type="spellStart"/>
      <w:r w:rsidR="009D0144" w:rsidRPr="009D0144">
        <w:rPr>
          <w:i/>
        </w:rPr>
        <w:t>service</w:t>
      </w:r>
      <w:proofErr w:type="spellEnd"/>
      <w:r w:rsidR="009D0144" w:rsidRPr="009D0144">
        <w:rPr>
          <w:i/>
        </w:rPr>
        <w:t xml:space="preserve"> as a software</w:t>
      </w:r>
      <w:r w:rsidR="009D0144">
        <w:rPr>
          <w:i/>
        </w:rPr>
        <w:t xml:space="preserve"> </w:t>
      </w:r>
      <w:r w:rsidR="009D0144">
        <w:t>(</w:t>
      </w:r>
      <w:proofErr w:type="spellStart"/>
      <w:r w:rsidR="009D0144" w:rsidRPr="009D0144">
        <w:rPr>
          <w:i/>
        </w:rPr>
        <w:t>Saas</w:t>
      </w:r>
      <w:proofErr w:type="spellEnd"/>
      <w:r w:rsidR="009D0144">
        <w:t xml:space="preserve">), </w:t>
      </w:r>
      <w:r>
        <w:t xml:space="preserve">diseñado para mejorar la eficiencia de la gestión de congresos y conferencias antes, durante y después de su ejecución. </w:t>
      </w:r>
    </w:p>
    <w:p w14:paraId="52CCC64F" w14:textId="5D4FEBEE" w:rsidR="00EF6573" w:rsidRDefault="009D0144" w:rsidP="009D0144">
      <w:pPr>
        <w:keepNext/>
        <w:ind w:firstLine="720"/>
        <w:jc w:val="center"/>
      </w:pPr>
      <w:r>
        <w:rPr>
          <w:noProof/>
        </w:rPr>
        <w:lastRenderedPageBreak/>
        <w:drawing>
          <wp:inline distT="0" distB="0" distL="0" distR="0" wp14:anchorId="5E1AFC2D" wp14:editId="3E063C33">
            <wp:extent cx="4373569" cy="2008903"/>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onf.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79786" cy="2011759"/>
                    </a:xfrm>
                    <a:prstGeom prst="rect">
                      <a:avLst/>
                    </a:prstGeom>
                  </pic:spPr>
                </pic:pic>
              </a:graphicData>
            </a:graphic>
          </wp:inline>
        </w:drawing>
      </w:r>
    </w:p>
    <w:p w14:paraId="6A9FFC1B" w14:textId="2E97700D" w:rsidR="00ED4422" w:rsidRDefault="00EF6573" w:rsidP="00557E93">
      <w:pPr>
        <w:pStyle w:val="Descripcin"/>
        <w:jc w:val="center"/>
        <w:rPr>
          <w:sz w:val="20"/>
          <w:szCs w:val="20"/>
        </w:rPr>
      </w:pPr>
      <w:bookmarkStart w:id="16" w:name="_Toc486443706"/>
      <w:bookmarkStart w:id="17" w:name="_Toc505427336"/>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w:t>
      </w:r>
      <w:r>
        <w:fldChar w:fldCharType="end"/>
      </w:r>
      <w:r>
        <w:rPr>
          <w:sz w:val="20"/>
          <w:szCs w:val="20"/>
        </w:rPr>
        <w:t xml:space="preserve"> </w:t>
      </w:r>
      <w:bookmarkEnd w:id="16"/>
      <w:r w:rsidR="00557E93">
        <w:rPr>
          <w:sz w:val="20"/>
          <w:szCs w:val="20"/>
        </w:rPr>
        <w:t xml:space="preserve">Página inicial de </w:t>
      </w:r>
      <w:proofErr w:type="spellStart"/>
      <w:r w:rsidR="00557E93">
        <w:rPr>
          <w:sz w:val="20"/>
          <w:szCs w:val="20"/>
        </w:rPr>
        <w:t>Aconf</w:t>
      </w:r>
      <w:bookmarkEnd w:id="17"/>
      <w:proofErr w:type="spellEnd"/>
    </w:p>
    <w:p w14:paraId="02B2729A" w14:textId="77777777" w:rsidR="00557E93" w:rsidRPr="00557E93" w:rsidRDefault="00557E93" w:rsidP="00557E93">
      <w:pPr>
        <w:spacing w:line="240" w:lineRule="auto"/>
      </w:pPr>
    </w:p>
    <w:p w14:paraId="5E096447" w14:textId="2D59CC09" w:rsidR="00EC2D74" w:rsidRDefault="00557E93" w:rsidP="00557E93">
      <w:pPr>
        <w:ind w:firstLine="720"/>
      </w:pPr>
      <w:r>
        <w:t>Respecto a las tecnologías utilizadas, está basado en una herramienta WYSIWYG (</w:t>
      </w:r>
      <w:proofErr w:type="spellStart"/>
      <w:r w:rsidRPr="009C4D90">
        <w:rPr>
          <w:i/>
        </w:rPr>
        <w:t>What</w:t>
      </w:r>
      <w:proofErr w:type="spellEnd"/>
      <w:r w:rsidRPr="009C4D90">
        <w:rPr>
          <w:i/>
        </w:rPr>
        <w:t xml:space="preserve"> </w:t>
      </w:r>
      <w:proofErr w:type="spellStart"/>
      <w:r w:rsidRPr="009C4D90">
        <w:rPr>
          <w:i/>
        </w:rPr>
        <w:t>You</w:t>
      </w:r>
      <w:proofErr w:type="spellEnd"/>
      <w:r w:rsidRPr="009C4D90">
        <w:rPr>
          <w:i/>
        </w:rPr>
        <w:t xml:space="preserve"> </w:t>
      </w:r>
      <w:proofErr w:type="spellStart"/>
      <w:r w:rsidRPr="009C4D90">
        <w:rPr>
          <w:i/>
        </w:rPr>
        <w:t>See</w:t>
      </w:r>
      <w:proofErr w:type="spellEnd"/>
      <w:r w:rsidRPr="009C4D90">
        <w:rPr>
          <w:i/>
        </w:rPr>
        <w:t xml:space="preserve"> </w:t>
      </w:r>
      <w:proofErr w:type="spellStart"/>
      <w:r w:rsidRPr="009C4D90">
        <w:rPr>
          <w:i/>
        </w:rPr>
        <w:t>Is</w:t>
      </w:r>
      <w:proofErr w:type="spellEnd"/>
      <w:r w:rsidRPr="009C4D90">
        <w:rPr>
          <w:i/>
        </w:rPr>
        <w:t xml:space="preserve"> </w:t>
      </w:r>
      <w:proofErr w:type="spellStart"/>
      <w:r w:rsidRPr="009C4D90">
        <w:rPr>
          <w:i/>
        </w:rPr>
        <w:t>What</w:t>
      </w:r>
      <w:proofErr w:type="spellEnd"/>
      <w:r w:rsidRPr="009C4D90">
        <w:rPr>
          <w:i/>
        </w:rPr>
        <w:t xml:space="preserve"> </w:t>
      </w:r>
      <w:proofErr w:type="spellStart"/>
      <w:r w:rsidRPr="009C4D90">
        <w:rPr>
          <w:i/>
        </w:rPr>
        <w:t>You</w:t>
      </w:r>
      <w:proofErr w:type="spellEnd"/>
      <w:r w:rsidRPr="009C4D90">
        <w:rPr>
          <w:i/>
        </w:rPr>
        <w:t xml:space="preserve"> </w:t>
      </w:r>
      <w:proofErr w:type="spellStart"/>
      <w:r w:rsidRPr="009C4D90">
        <w:rPr>
          <w:i/>
        </w:rPr>
        <w:t>Get</w:t>
      </w:r>
      <w:proofErr w:type="spellEnd"/>
      <w:r>
        <w:t xml:space="preserve">). Se trata de un sistema de gestión </w:t>
      </w:r>
      <w:r w:rsidR="009C4D90">
        <w:t>de contenidos (CMS) que permite</w:t>
      </w:r>
      <w:r>
        <w:t xml:space="preserve"> escribir un documento viendo directamente el resultado final, es decir, se genera una vista preliminar del código HTML que luego el programa se encarga de generar con su código fuente HTML. En cuanto al resto de tecnolog</w:t>
      </w:r>
      <w:r w:rsidR="009C4D90">
        <w:t>ías, las mantienen en secreto</w:t>
      </w:r>
      <w:r w:rsidR="00C9349F">
        <w:t>.</w:t>
      </w:r>
    </w:p>
    <w:p w14:paraId="51ED28D0" w14:textId="59A5905B" w:rsidR="00EC2D74" w:rsidRDefault="009C4D90" w:rsidP="009C4D90">
      <w:pPr>
        <w:ind w:firstLine="720"/>
      </w:pPr>
      <w:r>
        <w:t>Entre las ventajas de esta aplicación está la creación de plataformas de gestión de congresos académicos totalmente gratuitos. Su principal objetivo es promover la comunicación académica y construir comunidades académicas.</w:t>
      </w:r>
    </w:p>
    <w:p w14:paraId="6BB63325" w14:textId="25A6853A" w:rsidR="00C621E0" w:rsidRDefault="009C4D90" w:rsidP="007705EF">
      <w:pPr>
        <w:ind w:firstLine="720"/>
      </w:pPr>
      <w:r>
        <w:t xml:space="preserve">Una de las desventajas obvias es que no permiten la creación de plataformas no dedicadas a propósitos académicos. </w:t>
      </w:r>
    </w:p>
    <w:p w14:paraId="1DCBEA6B" w14:textId="2956F305" w:rsidR="009C4D90" w:rsidRDefault="00EC2D74" w:rsidP="007705EF">
      <w:pPr>
        <w:rPr>
          <w:szCs w:val="22"/>
        </w:rPr>
      </w:pPr>
      <w:bookmarkStart w:id="18" w:name="_Toc486444068"/>
      <w:bookmarkStart w:id="19" w:name="_Toc505426970"/>
      <w:r w:rsidRPr="00EC2D74">
        <w:rPr>
          <w:rStyle w:val="SubttuloCar"/>
        </w:rPr>
        <w:t>1.</w:t>
      </w:r>
      <w:r w:rsidR="009601FA">
        <w:rPr>
          <w:rStyle w:val="SubttuloCar"/>
        </w:rPr>
        <w:t>4</w:t>
      </w:r>
      <w:r w:rsidRPr="00EC2D74">
        <w:rPr>
          <w:rStyle w:val="SubttuloCar"/>
        </w:rPr>
        <w:t xml:space="preserve">.1.2 </w:t>
      </w:r>
      <w:bookmarkEnd w:id="18"/>
      <w:proofErr w:type="spellStart"/>
      <w:r w:rsidR="009C4D90">
        <w:rPr>
          <w:rStyle w:val="SubttuloCar"/>
        </w:rPr>
        <w:t>EasyChair</w:t>
      </w:r>
      <w:bookmarkEnd w:id="19"/>
      <w:proofErr w:type="spellEnd"/>
      <w:r w:rsidR="009C4D90">
        <w:rPr>
          <w:rStyle w:val="SubttuloCar"/>
        </w:rPr>
        <w:t xml:space="preserve"> </w:t>
      </w:r>
      <w:r w:rsidR="006662AA" w:rsidRPr="00EC2D74">
        <w:rPr>
          <w:szCs w:val="22"/>
        </w:rPr>
        <w:t>(</w:t>
      </w:r>
      <w:hyperlink r:id="rId12" w:history="1">
        <w:r w:rsidR="009C4D90" w:rsidRPr="00151B5C">
          <w:rPr>
            <w:rStyle w:val="Hipervnculo"/>
            <w:szCs w:val="22"/>
          </w:rPr>
          <w:t>www.easychair.org</w:t>
        </w:r>
      </w:hyperlink>
      <w:r w:rsidR="009C4D90">
        <w:rPr>
          <w:szCs w:val="22"/>
        </w:rPr>
        <w:t>)</w:t>
      </w:r>
    </w:p>
    <w:p w14:paraId="7189B2F3" w14:textId="4935C3E5" w:rsidR="0072227B" w:rsidRDefault="009C4D90" w:rsidP="009C4D90">
      <w:pPr>
        <w:ind w:firstLine="720"/>
        <w:rPr>
          <w:color w:val="000000"/>
          <w:szCs w:val="22"/>
          <w:shd w:val="clear" w:color="auto" w:fill="FFFFFF"/>
        </w:rPr>
      </w:pPr>
      <w:r>
        <w:rPr>
          <w:szCs w:val="22"/>
        </w:rPr>
        <w:t>Junto</w:t>
      </w:r>
      <w:r w:rsidR="006662AA" w:rsidRPr="00EC2D74">
        <w:rPr>
          <w:szCs w:val="22"/>
        </w:rPr>
        <w:t xml:space="preserve"> </w:t>
      </w:r>
      <w:r>
        <w:rPr>
          <w:szCs w:val="22"/>
        </w:rPr>
        <w:t xml:space="preserve">a </w:t>
      </w:r>
      <w:proofErr w:type="spellStart"/>
      <w:r>
        <w:rPr>
          <w:szCs w:val="22"/>
        </w:rPr>
        <w:t>Aconf</w:t>
      </w:r>
      <w:proofErr w:type="spellEnd"/>
      <w:r w:rsidR="006662AA" w:rsidRPr="00EC2D74">
        <w:rPr>
          <w:szCs w:val="22"/>
        </w:rPr>
        <w:t xml:space="preserve">, </w:t>
      </w:r>
      <w:proofErr w:type="spellStart"/>
      <w:r>
        <w:rPr>
          <w:szCs w:val="22"/>
        </w:rPr>
        <w:t>EasyChair</w:t>
      </w:r>
      <w:proofErr w:type="spellEnd"/>
      <w:r>
        <w:rPr>
          <w:szCs w:val="22"/>
        </w:rPr>
        <w:t xml:space="preserve"> </w:t>
      </w:r>
      <w:r w:rsidR="006662AA" w:rsidRPr="00EC2D74">
        <w:rPr>
          <w:szCs w:val="22"/>
        </w:rPr>
        <w:t xml:space="preserve">es otro de los portales web más famosos para </w:t>
      </w:r>
      <w:r>
        <w:rPr>
          <w:szCs w:val="22"/>
        </w:rPr>
        <w:t xml:space="preserve">gestionar congresos. </w:t>
      </w:r>
      <w:r w:rsidR="00156A70">
        <w:rPr>
          <w:szCs w:val="22"/>
        </w:rPr>
        <w:t xml:space="preserve">Se encuentra en el mercado desde el 2002, con más de dos millones de usuarios y más de 60.000 conferencias en sus servidores. Al igual que </w:t>
      </w:r>
      <w:proofErr w:type="spellStart"/>
      <w:r w:rsidR="00156A70">
        <w:rPr>
          <w:szCs w:val="22"/>
        </w:rPr>
        <w:t>Aconf</w:t>
      </w:r>
      <w:proofErr w:type="spellEnd"/>
      <w:r w:rsidR="00156A70">
        <w:rPr>
          <w:szCs w:val="22"/>
        </w:rPr>
        <w:t>, oferta un servicio gratuito para conferencias académicas. En cambio, en su web ofertan un servicio mejor para aquellos que necesiten más prestaciones.</w:t>
      </w:r>
    </w:p>
    <w:p w14:paraId="0880B8C0" w14:textId="319FD9CA" w:rsidR="007452BA" w:rsidRDefault="00156A70" w:rsidP="00156A70">
      <w:pPr>
        <w:keepNext/>
        <w:ind w:firstLine="720"/>
        <w:jc w:val="center"/>
      </w:pPr>
      <w:r>
        <w:rPr>
          <w:noProof/>
          <w:szCs w:val="22"/>
        </w:rPr>
        <w:lastRenderedPageBreak/>
        <w:drawing>
          <wp:inline distT="0" distB="0" distL="0" distR="0" wp14:anchorId="5C72DFD7" wp14:editId="51BEF9AC">
            <wp:extent cx="4922875" cy="2212288"/>
            <wp:effectExtent l="0" t="0" r="508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asychai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34347" cy="2217443"/>
                    </a:xfrm>
                    <a:prstGeom prst="rect">
                      <a:avLst/>
                    </a:prstGeom>
                  </pic:spPr>
                </pic:pic>
              </a:graphicData>
            </a:graphic>
          </wp:inline>
        </w:drawing>
      </w:r>
    </w:p>
    <w:p w14:paraId="5B87BD8D" w14:textId="1D547E83" w:rsidR="000300C4" w:rsidRDefault="007452BA" w:rsidP="00156A70">
      <w:pPr>
        <w:pStyle w:val="Descripcin"/>
        <w:ind w:firstLine="720"/>
        <w:jc w:val="center"/>
      </w:pPr>
      <w:bookmarkStart w:id="20" w:name="_Toc505427337"/>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2</w:t>
      </w:r>
      <w:r>
        <w:fldChar w:fldCharType="end"/>
      </w:r>
      <w:r>
        <w:t xml:space="preserve"> </w:t>
      </w:r>
      <w:r w:rsidRPr="00815E11">
        <w:rPr>
          <w:sz w:val="20"/>
          <w:szCs w:val="20"/>
        </w:rPr>
        <w:t xml:space="preserve">Página </w:t>
      </w:r>
      <w:proofErr w:type="spellStart"/>
      <w:r w:rsidR="00156A70">
        <w:rPr>
          <w:sz w:val="20"/>
          <w:szCs w:val="20"/>
        </w:rPr>
        <w:t>inical</w:t>
      </w:r>
      <w:proofErr w:type="spellEnd"/>
      <w:r w:rsidRPr="00815E11">
        <w:rPr>
          <w:sz w:val="20"/>
          <w:szCs w:val="20"/>
        </w:rPr>
        <w:t xml:space="preserve"> de </w:t>
      </w:r>
      <w:proofErr w:type="spellStart"/>
      <w:r w:rsidR="00156A70">
        <w:rPr>
          <w:sz w:val="20"/>
          <w:szCs w:val="20"/>
        </w:rPr>
        <w:t>EasyChair</w:t>
      </w:r>
      <w:bookmarkEnd w:id="20"/>
      <w:proofErr w:type="spellEnd"/>
    </w:p>
    <w:p w14:paraId="118CB401" w14:textId="77777777" w:rsidR="007452BA" w:rsidRDefault="007452BA" w:rsidP="00C621E0">
      <w:pPr>
        <w:spacing w:line="240" w:lineRule="auto"/>
        <w:ind w:left="720"/>
        <w:rPr>
          <w:szCs w:val="22"/>
        </w:rPr>
      </w:pPr>
    </w:p>
    <w:p w14:paraId="7414F027" w14:textId="4891134A" w:rsidR="00156A70" w:rsidRDefault="00156A70" w:rsidP="00156A70">
      <w:pPr>
        <w:rPr>
          <w:szCs w:val="22"/>
        </w:rPr>
      </w:pPr>
      <w:r>
        <w:rPr>
          <w:szCs w:val="22"/>
        </w:rPr>
        <w:tab/>
        <w:t xml:space="preserve">El lenguaje para el desarrollo de esta plataforma es PHP. Al igual que </w:t>
      </w:r>
      <w:proofErr w:type="spellStart"/>
      <w:r>
        <w:rPr>
          <w:szCs w:val="22"/>
        </w:rPr>
        <w:t>Aconf</w:t>
      </w:r>
      <w:proofErr w:type="spellEnd"/>
      <w:r>
        <w:rPr>
          <w:szCs w:val="22"/>
        </w:rPr>
        <w:t xml:space="preserve">, el resto de </w:t>
      </w:r>
      <w:proofErr w:type="gramStart"/>
      <w:r>
        <w:rPr>
          <w:szCs w:val="22"/>
        </w:rPr>
        <w:t>tecnologías</w:t>
      </w:r>
      <w:proofErr w:type="gramEnd"/>
      <w:r>
        <w:rPr>
          <w:szCs w:val="22"/>
        </w:rPr>
        <w:t xml:space="preserve"> usadas se mantienen en secreto.</w:t>
      </w:r>
    </w:p>
    <w:p w14:paraId="5E387DA9" w14:textId="416AA23E" w:rsidR="0069511B" w:rsidRDefault="007B2515" w:rsidP="007705EF">
      <w:pPr>
        <w:ind w:firstLine="720"/>
        <w:rPr>
          <w:szCs w:val="22"/>
        </w:rPr>
      </w:pPr>
      <w:r>
        <w:rPr>
          <w:szCs w:val="22"/>
        </w:rPr>
        <w:t xml:space="preserve">En relación con </w:t>
      </w:r>
      <w:proofErr w:type="spellStart"/>
      <w:r w:rsidR="00156A70">
        <w:rPr>
          <w:szCs w:val="22"/>
        </w:rPr>
        <w:t>Aconf</w:t>
      </w:r>
      <w:proofErr w:type="spellEnd"/>
      <w:r w:rsidR="00156A70">
        <w:rPr>
          <w:szCs w:val="22"/>
        </w:rPr>
        <w:t xml:space="preserve">, el propósito de sus servicios es similar, con la diferencia de que </w:t>
      </w:r>
      <w:proofErr w:type="spellStart"/>
      <w:r w:rsidR="00156A70">
        <w:rPr>
          <w:szCs w:val="22"/>
        </w:rPr>
        <w:t>EasyChair</w:t>
      </w:r>
      <w:proofErr w:type="spellEnd"/>
      <w:r w:rsidR="00156A70">
        <w:rPr>
          <w:szCs w:val="22"/>
        </w:rPr>
        <w:t xml:space="preserve"> ofrece un servicio de creación de aplicación para aquellas organizaciones no académicas que deseen organizar un congreso.</w:t>
      </w:r>
    </w:p>
    <w:p w14:paraId="5619D2E9" w14:textId="4E95CAC4" w:rsidR="00C621E0" w:rsidRDefault="00EC2D74" w:rsidP="00C621E0">
      <w:pPr>
        <w:rPr>
          <w:szCs w:val="22"/>
        </w:rPr>
      </w:pPr>
      <w:bookmarkStart w:id="21" w:name="_Toc486444069"/>
      <w:bookmarkStart w:id="22" w:name="_Toc505426971"/>
      <w:r w:rsidRPr="00F554EB">
        <w:rPr>
          <w:rStyle w:val="SubttuloCar"/>
        </w:rPr>
        <w:t>1.</w:t>
      </w:r>
      <w:r w:rsidR="009601FA">
        <w:rPr>
          <w:rStyle w:val="SubttuloCar"/>
        </w:rPr>
        <w:t>4</w:t>
      </w:r>
      <w:r w:rsidRPr="00F554EB">
        <w:rPr>
          <w:rStyle w:val="SubttuloCar"/>
        </w:rPr>
        <w:t xml:space="preserve">.1.3 </w:t>
      </w:r>
      <w:bookmarkEnd w:id="21"/>
      <w:proofErr w:type="spellStart"/>
      <w:r w:rsidR="00C621E0">
        <w:rPr>
          <w:rStyle w:val="SubttuloCar"/>
        </w:rPr>
        <w:t>Primoris</w:t>
      </w:r>
      <w:bookmarkEnd w:id="22"/>
      <w:proofErr w:type="spellEnd"/>
      <w:r w:rsidR="00014F24" w:rsidRPr="00FC7B42">
        <w:rPr>
          <w:szCs w:val="22"/>
        </w:rPr>
        <w:t xml:space="preserve"> (</w:t>
      </w:r>
      <w:hyperlink r:id="rId14" w:history="1">
        <w:r w:rsidR="00C621E0" w:rsidRPr="00151B5C">
          <w:rPr>
            <w:rStyle w:val="Hipervnculo"/>
          </w:rPr>
          <w:t>www.insticc.org</w:t>
        </w:r>
      </w:hyperlink>
      <w:r w:rsidR="00C621E0">
        <w:rPr>
          <w:szCs w:val="22"/>
        </w:rPr>
        <w:t>)</w:t>
      </w:r>
    </w:p>
    <w:p w14:paraId="5F16D00A" w14:textId="0445A65B" w:rsidR="003F6A24" w:rsidRDefault="00C621E0" w:rsidP="00C621E0">
      <w:pPr>
        <w:ind w:firstLine="720"/>
        <w:rPr>
          <w:color w:val="000000"/>
          <w:szCs w:val="22"/>
          <w:shd w:val="clear" w:color="auto" w:fill="FFFFFF"/>
        </w:rPr>
      </w:pPr>
      <w:r>
        <w:rPr>
          <w:szCs w:val="22"/>
        </w:rPr>
        <w:t>E</w:t>
      </w:r>
      <w:r w:rsidR="00014F24" w:rsidRPr="00FC7B42">
        <w:rPr>
          <w:szCs w:val="22"/>
        </w:rPr>
        <w:t>sta plataforma</w:t>
      </w:r>
      <w:r>
        <w:rPr>
          <w:szCs w:val="22"/>
        </w:rPr>
        <w:t xml:space="preserve"> qu</w:t>
      </w:r>
      <w:r w:rsidR="0006179D">
        <w:rPr>
          <w:szCs w:val="22"/>
        </w:rPr>
        <w:t>e se comercializa con el slogan</w:t>
      </w:r>
      <w:r w:rsidR="00D90CF1">
        <w:rPr>
          <w:szCs w:val="22"/>
        </w:rPr>
        <w:t xml:space="preserve"> </w:t>
      </w:r>
      <w:r w:rsidR="0006179D">
        <w:rPr>
          <w:szCs w:val="22"/>
        </w:rPr>
        <w:t>“</w:t>
      </w:r>
      <w:r w:rsidR="0006179D">
        <w:rPr>
          <w:i/>
          <w:szCs w:val="22"/>
        </w:rPr>
        <w:t>L</w:t>
      </w:r>
      <w:r w:rsidR="00D90CF1" w:rsidRPr="0006179D">
        <w:rPr>
          <w:i/>
          <w:szCs w:val="22"/>
        </w:rPr>
        <w:t>a primera de la nueva generación de sistemas de gestión de eventos</w:t>
      </w:r>
      <w:r w:rsidR="0006179D">
        <w:rPr>
          <w:szCs w:val="22"/>
        </w:rPr>
        <w:t>”</w:t>
      </w:r>
      <w:r w:rsidR="00B62935">
        <w:rPr>
          <w:szCs w:val="22"/>
        </w:rPr>
        <w:t>,</w:t>
      </w:r>
      <w:r w:rsidR="00D90CF1">
        <w:rPr>
          <w:szCs w:val="22"/>
        </w:rPr>
        <w:t xml:space="preserve"> soporta todo el proceso de gestión de congresos como </w:t>
      </w:r>
      <w:proofErr w:type="spellStart"/>
      <w:r w:rsidR="00D90CF1">
        <w:rPr>
          <w:szCs w:val="22"/>
        </w:rPr>
        <w:t>Aconf</w:t>
      </w:r>
      <w:proofErr w:type="spellEnd"/>
      <w:r w:rsidR="00D90CF1">
        <w:rPr>
          <w:szCs w:val="22"/>
        </w:rPr>
        <w:t xml:space="preserve"> y </w:t>
      </w:r>
      <w:proofErr w:type="spellStart"/>
      <w:r w:rsidR="00D90CF1">
        <w:rPr>
          <w:szCs w:val="22"/>
        </w:rPr>
        <w:t>EasyChair</w:t>
      </w:r>
      <w:proofErr w:type="spellEnd"/>
      <w:r w:rsidR="00D90CF1">
        <w:rPr>
          <w:szCs w:val="22"/>
        </w:rPr>
        <w:t xml:space="preserve">. Con una interfaz moderna, gestiona todas las operaciones necesarias para el </w:t>
      </w:r>
      <w:proofErr w:type="spellStart"/>
      <w:r w:rsidR="00D90CF1" w:rsidRPr="00D90CF1">
        <w:rPr>
          <w:i/>
          <w:szCs w:val="22"/>
        </w:rPr>
        <w:t>front-end</w:t>
      </w:r>
      <w:proofErr w:type="spellEnd"/>
      <w:r w:rsidR="00D90CF1">
        <w:rPr>
          <w:szCs w:val="22"/>
        </w:rPr>
        <w:t xml:space="preserve"> y </w:t>
      </w:r>
      <w:r w:rsidR="00D90CF1" w:rsidRPr="00D90CF1">
        <w:rPr>
          <w:i/>
          <w:szCs w:val="22"/>
        </w:rPr>
        <w:t>back-</w:t>
      </w:r>
      <w:proofErr w:type="spellStart"/>
      <w:r w:rsidR="00D90CF1" w:rsidRPr="00D90CF1">
        <w:rPr>
          <w:i/>
          <w:szCs w:val="22"/>
        </w:rPr>
        <w:t>end</w:t>
      </w:r>
      <w:proofErr w:type="spellEnd"/>
      <w:r w:rsidR="00D90CF1">
        <w:rPr>
          <w:szCs w:val="22"/>
        </w:rPr>
        <w:t xml:space="preserve"> de la aplicación. Organizada en módulos, tiene diferentes alternativas de configuración y personalización.</w:t>
      </w:r>
    </w:p>
    <w:p w14:paraId="4B42E228" w14:textId="16DA378B" w:rsidR="003F6A24" w:rsidRDefault="00D90CF1" w:rsidP="00D90CF1">
      <w:pPr>
        <w:keepNext/>
        <w:jc w:val="center"/>
      </w:pPr>
      <w:r>
        <w:rPr>
          <w:noProof/>
          <w:szCs w:val="22"/>
        </w:rPr>
        <w:lastRenderedPageBreak/>
        <w:drawing>
          <wp:inline distT="0" distB="0" distL="0" distR="0" wp14:anchorId="583D359C" wp14:editId="10B55067">
            <wp:extent cx="4508205" cy="2446713"/>
            <wp:effectExtent l="0" t="0" r="635" b="444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rimoris.png"/>
                    <pic:cNvPicPr/>
                  </pic:nvPicPr>
                  <pic:blipFill>
                    <a:blip r:embed="rId15">
                      <a:extLst>
                        <a:ext uri="{28A0092B-C50C-407E-A947-70E740481C1C}">
                          <a14:useLocalDpi xmlns:a14="http://schemas.microsoft.com/office/drawing/2010/main" val="0"/>
                        </a:ext>
                      </a:extLst>
                    </a:blip>
                    <a:stretch>
                      <a:fillRect/>
                    </a:stretch>
                  </pic:blipFill>
                  <pic:spPr>
                    <a:xfrm>
                      <a:off x="0" y="0"/>
                      <a:ext cx="4519859" cy="2453038"/>
                    </a:xfrm>
                    <a:prstGeom prst="rect">
                      <a:avLst/>
                    </a:prstGeom>
                  </pic:spPr>
                </pic:pic>
              </a:graphicData>
            </a:graphic>
          </wp:inline>
        </w:drawing>
      </w:r>
    </w:p>
    <w:p w14:paraId="4490EFC3" w14:textId="418147F2" w:rsidR="003F6A24" w:rsidRPr="00D72A94" w:rsidRDefault="003F6A24" w:rsidP="00D90CF1">
      <w:pPr>
        <w:pStyle w:val="Descripcin"/>
        <w:ind w:firstLine="720"/>
        <w:jc w:val="center"/>
        <w:rPr>
          <w:sz w:val="20"/>
          <w:szCs w:val="20"/>
        </w:rPr>
      </w:pPr>
      <w:bookmarkStart w:id="23" w:name="_Toc505427338"/>
      <w:r w:rsidRPr="00D72A94">
        <w:rPr>
          <w:sz w:val="20"/>
          <w:szCs w:val="20"/>
        </w:rPr>
        <w:t xml:space="preserve">Figura </w:t>
      </w:r>
      <w:r w:rsidRPr="00D72A94">
        <w:rPr>
          <w:sz w:val="20"/>
          <w:szCs w:val="20"/>
        </w:rPr>
        <w:fldChar w:fldCharType="begin"/>
      </w:r>
      <w:r w:rsidRPr="00D72A94">
        <w:rPr>
          <w:sz w:val="20"/>
          <w:szCs w:val="20"/>
        </w:rPr>
        <w:instrText xml:space="preserve"> </w:instrText>
      </w:r>
      <w:r w:rsidR="00327A0A">
        <w:rPr>
          <w:sz w:val="20"/>
          <w:szCs w:val="20"/>
        </w:rPr>
        <w:instrText>SEQ</w:instrText>
      </w:r>
      <w:r w:rsidRPr="00D72A94">
        <w:rPr>
          <w:sz w:val="20"/>
          <w:szCs w:val="20"/>
        </w:rPr>
        <w:instrText xml:space="preserve"> Figura \* ARABIC </w:instrText>
      </w:r>
      <w:r w:rsidRPr="00D72A94">
        <w:rPr>
          <w:sz w:val="20"/>
          <w:szCs w:val="20"/>
        </w:rPr>
        <w:fldChar w:fldCharType="separate"/>
      </w:r>
      <w:r w:rsidR="00C04C85" w:rsidRPr="00D72A94">
        <w:rPr>
          <w:noProof/>
          <w:sz w:val="20"/>
          <w:szCs w:val="20"/>
        </w:rPr>
        <w:t>3</w:t>
      </w:r>
      <w:r w:rsidRPr="00D72A94">
        <w:rPr>
          <w:sz w:val="20"/>
          <w:szCs w:val="20"/>
        </w:rPr>
        <w:fldChar w:fldCharType="end"/>
      </w:r>
      <w:r w:rsidRPr="00D72A94">
        <w:rPr>
          <w:sz w:val="20"/>
          <w:szCs w:val="20"/>
        </w:rPr>
        <w:t xml:space="preserve"> Página </w:t>
      </w:r>
      <w:r w:rsidR="00D90CF1">
        <w:rPr>
          <w:sz w:val="20"/>
          <w:szCs w:val="20"/>
        </w:rPr>
        <w:t>inicial</w:t>
      </w:r>
      <w:r w:rsidRPr="00D72A94">
        <w:rPr>
          <w:sz w:val="20"/>
          <w:szCs w:val="20"/>
        </w:rPr>
        <w:t xml:space="preserve"> de </w:t>
      </w:r>
      <w:proofErr w:type="spellStart"/>
      <w:r w:rsidR="00D90CF1">
        <w:rPr>
          <w:sz w:val="20"/>
          <w:szCs w:val="20"/>
        </w:rPr>
        <w:t>Primoris</w:t>
      </w:r>
      <w:bookmarkEnd w:id="23"/>
      <w:proofErr w:type="spellEnd"/>
    </w:p>
    <w:p w14:paraId="1C836B3A" w14:textId="77777777" w:rsidR="003F6A24" w:rsidRPr="003F6A24" w:rsidRDefault="003F6A24" w:rsidP="00D90CF1">
      <w:pPr>
        <w:spacing w:line="240" w:lineRule="auto"/>
      </w:pPr>
    </w:p>
    <w:p w14:paraId="2BE70F26" w14:textId="4380DE44" w:rsidR="00EC2D74" w:rsidRDefault="00D90CF1" w:rsidP="00D90CF1">
      <w:pPr>
        <w:ind w:firstLine="720"/>
        <w:rPr>
          <w:szCs w:val="22"/>
        </w:rPr>
      </w:pPr>
      <w:r>
        <w:rPr>
          <w:szCs w:val="22"/>
        </w:rPr>
        <w:t>La plataforma</w:t>
      </w:r>
      <w:r w:rsidR="00FC7B42">
        <w:rPr>
          <w:szCs w:val="22"/>
        </w:rPr>
        <w:t xml:space="preserve"> ha sido desarrollada </w:t>
      </w:r>
      <w:r>
        <w:rPr>
          <w:szCs w:val="22"/>
        </w:rPr>
        <w:t xml:space="preserve">mediante el entorno de aplicaciones web ASP.NET usando el </w:t>
      </w:r>
      <w:proofErr w:type="spellStart"/>
      <w:r w:rsidRPr="00D90CF1">
        <w:rPr>
          <w:i/>
          <w:szCs w:val="22"/>
        </w:rPr>
        <w:t>framework</w:t>
      </w:r>
      <w:proofErr w:type="spellEnd"/>
      <w:r>
        <w:rPr>
          <w:szCs w:val="22"/>
        </w:rPr>
        <w:t xml:space="preserve"> .NET de Microsoft</w:t>
      </w:r>
      <w:r w:rsidR="00FC7B42">
        <w:rPr>
          <w:szCs w:val="22"/>
        </w:rPr>
        <w:t>.</w:t>
      </w:r>
    </w:p>
    <w:p w14:paraId="13AAC948" w14:textId="524F4D69" w:rsidR="006662AA" w:rsidRDefault="00D90CF1" w:rsidP="00D90CF1">
      <w:pPr>
        <w:ind w:firstLine="720"/>
        <w:rPr>
          <w:szCs w:val="22"/>
        </w:rPr>
      </w:pPr>
      <w:r>
        <w:rPr>
          <w:szCs w:val="22"/>
        </w:rPr>
        <w:t xml:space="preserve">La diferencia con las otras plataformas ya comentadas es que </w:t>
      </w:r>
      <w:proofErr w:type="spellStart"/>
      <w:r>
        <w:rPr>
          <w:szCs w:val="22"/>
        </w:rPr>
        <w:t>Primoris</w:t>
      </w:r>
      <w:proofErr w:type="spellEnd"/>
      <w:r>
        <w:rPr>
          <w:szCs w:val="22"/>
        </w:rPr>
        <w:t xml:space="preserve"> no ofrece públicamente sus tarifas. Es por ello </w:t>
      </w:r>
      <w:r w:rsidR="00711475">
        <w:rPr>
          <w:szCs w:val="22"/>
        </w:rPr>
        <w:t>por lo que</w:t>
      </w:r>
      <w:r>
        <w:rPr>
          <w:szCs w:val="22"/>
        </w:rPr>
        <w:t xml:space="preserve"> para contratar uno de sus servicios hay que entrar en contacto con el departamento de eventos. </w:t>
      </w:r>
      <w:r w:rsidR="00711475">
        <w:rPr>
          <w:szCs w:val="22"/>
        </w:rPr>
        <w:t>Dos de los congresos que utilizan esta plataforma son:</w:t>
      </w:r>
    </w:p>
    <w:p w14:paraId="523D0751" w14:textId="2FFE4F8B" w:rsidR="00711475" w:rsidRDefault="007F4F1A" w:rsidP="00711475">
      <w:pPr>
        <w:pStyle w:val="Prrafodelista"/>
        <w:numPr>
          <w:ilvl w:val="0"/>
          <w:numId w:val="33"/>
        </w:numPr>
        <w:rPr>
          <w:rFonts w:ascii="Times New Roman" w:hAnsi="Times New Roman"/>
        </w:rPr>
      </w:pPr>
      <w:hyperlink r:id="rId16" w:history="1">
        <w:r w:rsidR="00711475" w:rsidRPr="00711475">
          <w:rPr>
            <w:rStyle w:val="Hipervnculo"/>
            <w:rFonts w:ascii="Times New Roman" w:hAnsi="Times New Roman"/>
          </w:rPr>
          <w:t>http://www.icsoft.org/</w:t>
        </w:r>
      </w:hyperlink>
      <w:r w:rsidR="00711475" w:rsidRPr="00711475">
        <w:rPr>
          <w:rFonts w:ascii="Times New Roman" w:hAnsi="Times New Roman"/>
        </w:rPr>
        <w:t xml:space="preserve"> </w:t>
      </w:r>
    </w:p>
    <w:p w14:paraId="31AC53C9" w14:textId="58B4C3D3" w:rsidR="00D90CF1" w:rsidRPr="007705EF" w:rsidRDefault="007F4F1A" w:rsidP="007705EF">
      <w:pPr>
        <w:pStyle w:val="Prrafodelista"/>
        <w:numPr>
          <w:ilvl w:val="0"/>
          <w:numId w:val="33"/>
        </w:numPr>
        <w:spacing w:after="240" w:line="360" w:lineRule="auto"/>
        <w:ind w:left="1434" w:hanging="357"/>
        <w:rPr>
          <w:rFonts w:ascii="Times New Roman" w:hAnsi="Times New Roman"/>
        </w:rPr>
      </w:pPr>
      <w:hyperlink r:id="rId17" w:history="1">
        <w:r w:rsidR="00711475" w:rsidRPr="00151B5C">
          <w:rPr>
            <w:rStyle w:val="Hipervnculo"/>
            <w:rFonts w:ascii="Times New Roman" w:hAnsi="Times New Roman"/>
          </w:rPr>
          <w:t>http://www.enase.org/</w:t>
        </w:r>
      </w:hyperlink>
      <w:r w:rsidR="00711475">
        <w:rPr>
          <w:rFonts w:ascii="Times New Roman" w:hAnsi="Times New Roman"/>
        </w:rPr>
        <w:t xml:space="preserve"> </w:t>
      </w:r>
    </w:p>
    <w:p w14:paraId="7EF7C611" w14:textId="1DF76990" w:rsidR="00D90CF1" w:rsidRDefault="00EC2D74" w:rsidP="00D90CF1">
      <w:bookmarkStart w:id="24" w:name="_Toc486444071"/>
      <w:bookmarkStart w:id="25" w:name="_Toc505426972"/>
      <w:r w:rsidRPr="00EC2D74">
        <w:rPr>
          <w:rStyle w:val="SubttuloCar"/>
        </w:rPr>
        <w:t>1.</w:t>
      </w:r>
      <w:r w:rsidR="009601FA">
        <w:rPr>
          <w:rStyle w:val="SubttuloCar"/>
        </w:rPr>
        <w:t>4</w:t>
      </w:r>
      <w:r w:rsidRPr="00EC2D74">
        <w:rPr>
          <w:rStyle w:val="SubttuloCar"/>
        </w:rPr>
        <w:t>.1.4</w:t>
      </w:r>
      <w:r w:rsidR="009601FA">
        <w:rPr>
          <w:rStyle w:val="SubttuloCar"/>
        </w:rPr>
        <w:t xml:space="preserve"> </w:t>
      </w:r>
      <w:bookmarkEnd w:id="24"/>
      <w:proofErr w:type="spellStart"/>
      <w:r w:rsidR="00711475">
        <w:rPr>
          <w:rStyle w:val="SubttuloCar"/>
        </w:rPr>
        <w:t>Sistedes</w:t>
      </w:r>
      <w:bookmarkEnd w:id="25"/>
      <w:proofErr w:type="spellEnd"/>
      <w:r w:rsidR="00711475">
        <w:rPr>
          <w:rStyle w:val="SubttuloCar"/>
        </w:rPr>
        <w:t xml:space="preserve"> </w:t>
      </w:r>
      <w:r w:rsidR="00377E72">
        <w:t>(</w:t>
      </w:r>
      <w:hyperlink r:id="rId18" w:history="1">
        <w:r w:rsidR="00711475" w:rsidRPr="00151B5C">
          <w:rPr>
            <w:rStyle w:val="Hipervnculo"/>
          </w:rPr>
          <w:t>https://fg.ull.es/sistedes2017</w:t>
        </w:r>
      </w:hyperlink>
      <w:r w:rsidR="00D90CF1">
        <w:t>)</w:t>
      </w:r>
    </w:p>
    <w:p w14:paraId="20CA312B" w14:textId="475CBD77" w:rsidR="00815E11" w:rsidRDefault="000E32B5" w:rsidP="00D90CF1">
      <w:pPr>
        <w:ind w:firstLine="720"/>
      </w:pPr>
      <w:r>
        <w:t>Esta plataforma</w:t>
      </w:r>
      <w:r w:rsidR="00377E72">
        <w:t xml:space="preserve"> perteneciente a la </w:t>
      </w:r>
      <w:r>
        <w:t xml:space="preserve">Universidad de La Laguna de </w:t>
      </w:r>
      <w:r w:rsidR="00940A77">
        <w:t>Tenerife</w:t>
      </w:r>
      <w:r>
        <w:t xml:space="preserve"> </w:t>
      </w:r>
      <w:r w:rsidR="00377E72">
        <w:t xml:space="preserve">fue desarrollada con el objetivo de </w:t>
      </w:r>
      <w:r>
        <w:t>organizar las jornadas de la Sociedad de Ingeniería del Software y Tecnologías de Desarrollo de Software (SISTEDES). Este evento científico-técnico de carácter n</w:t>
      </w:r>
      <w:r w:rsidR="00B62935">
        <w:t>acional engloba</w:t>
      </w:r>
      <w:r>
        <w:t xml:space="preserve"> diferentes conferencias nacionales sobre ingeniería del software, bases de datos, ciencia e ingeniería de servicios y programación y lenguajes.</w:t>
      </w:r>
    </w:p>
    <w:p w14:paraId="297D9AA7" w14:textId="076A7B79" w:rsidR="0064146E" w:rsidRDefault="00711475" w:rsidP="00711475">
      <w:pPr>
        <w:keepNext/>
        <w:jc w:val="center"/>
      </w:pPr>
      <w:r>
        <w:rPr>
          <w:noProof/>
        </w:rPr>
        <w:lastRenderedPageBreak/>
        <w:drawing>
          <wp:inline distT="0" distB="0" distL="0" distR="0" wp14:anchorId="1B0F72FA" wp14:editId="1D1FAEB6">
            <wp:extent cx="4990613" cy="2212000"/>
            <wp:effectExtent l="0" t="0" r="63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istedes.png"/>
                    <pic:cNvPicPr/>
                  </pic:nvPicPr>
                  <pic:blipFill>
                    <a:blip r:embed="rId19">
                      <a:extLst>
                        <a:ext uri="{28A0092B-C50C-407E-A947-70E740481C1C}">
                          <a14:useLocalDpi xmlns:a14="http://schemas.microsoft.com/office/drawing/2010/main" val="0"/>
                        </a:ext>
                      </a:extLst>
                    </a:blip>
                    <a:stretch>
                      <a:fillRect/>
                    </a:stretch>
                  </pic:blipFill>
                  <pic:spPr>
                    <a:xfrm>
                      <a:off x="0" y="0"/>
                      <a:ext cx="5003366" cy="2217653"/>
                    </a:xfrm>
                    <a:prstGeom prst="rect">
                      <a:avLst/>
                    </a:prstGeom>
                  </pic:spPr>
                </pic:pic>
              </a:graphicData>
            </a:graphic>
          </wp:inline>
        </w:drawing>
      </w:r>
    </w:p>
    <w:p w14:paraId="20C1B9C1" w14:textId="1BB1ED62" w:rsidR="0064146E" w:rsidRDefault="0064146E" w:rsidP="00A11A38">
      <w:pPr>
        <w:pStyle w:val="Descripcin"/>
        <w:ind w:firstLine="720"/>
        <w:jc w:val="center"/>
        <w:rPr>
          <w:sz w:val="20"/>
          <w:szCs w:val="20"/>
        </w:rPr>
      </w:pPr>
      <w:bookmarkStart w:id="26" w:name="_Toc505427339"/>
      <w:r w:rsidRPr="00D72A94">
        <w:rPr>
          <w:sz w:val="20"/>
          <w:szCs w:val="20"/>
        </w:rPr>
        <w:t xml:space="preserve">Figura </w:t>
      </w:r>
      <w:r w:rsidRPr="00D72A94">
        <w:rPr>
          <w:sz w:val="20"/>
          <w:szCs w:val="20"/>
        </w:rPr>
        <w:fldChar w:fldCharType="begin"/>
      </w:r>
      <w:r w:rsidRPr="00D72A94">
        <w:rPr>
          <w:sz w:val="20"/>
          <w:szCs w:val="20"/>
        </w:rPr>
        <w:instrText xml:space="preserve"> </w:instrText>
      </w:r>
      <w:r w:rsidR="00327A0A">
        <w:rPr>
          <w:sz w:val="20"/>
          <w:szCs w:val="20"/>
        </w:rPr>
        <w:instrText>SEQ</w:instrText>
      </w:r>
      <w:r w:rsidRPr="00D72A94">
        <w:rPr>
          <w:sz w:val="20"/>
          <w:szCs w:val="20"/>
        </w:rPr>
        <w:instrText xml:space="preserve"> Figura \* ARABIC </w:instrText>
      </w:r>
      <w:r w:rsidRPr="00D72A94">
        <w:rPr>
          <w:sz w:val="20"/>
          <w:szCs w:val="20"/>
        </w:rPr>
        <w:fldChar w:fldCharType="separate"/>
      </w:r>
      <w:r w:rsidR="00C04C85" w:rsidRPr="00D72A94">
        <w:rPr>
          <w:noProof/>
          <w:sz w:val="20"/>
          <w:szCs w:val="20"/>
        </w:rPr>
        <w:t>4</w:t>
      </w:r>
      <w:r w:rsidRPr="00D72A94">
        <w:rPr>
          <w:sz w:val="20"/>
          <w:szCs w:val="20"/>
        </w:rPr>
        <w:fldChar w:fldCharType="end"/>
      </w:r>
      <w:r w:rsidRPr="00D72A94">
        <w:rPr>
          <w:sz w:val="20"/>
          <w:szCs w:val="20"/>
        </w:rPr>
        <w:t xml:space="preserve"> Página </w:t>
      </w:r>
      <w:r w:rsidR="000E32B5">
        <w:rPr>
          <w:sz w:val="20"/>
          <w:szCs w:val="20"/>
        </w:rPr>
        <w:t>inicial</w:t>
      </w:r>
      <w:r w:rsidRPr="00D72A94">
        <w:rPr>
          <w:sz w:val="20"/>
          <w:szCs w:val="20"/>
        </w:rPr>
        <w:t xml:space="preserve"> de </w:t>
      </w:r>
      <w:proofErr w:type="spellStart"/>
      <w:r w:rsidR="000E32B5">
        <w:rPr>
          <w:sz w:val="20"/>
          <w:szCs w:val="20"/>
        </w:rPr>
        <w:t>Sistedes</w:t>
      </w:r>
      <w:bookmarkEnd w:id="26"/>
      <w:proofErr w:type="spellEnd"/>
    </w:p>
    <w:p w14:paraId="7BFFFFDC" w14:textId="77777777" w:rsidR="00711475" w:rsidRPr="00711475" w:rsidRDefault="00711475" w:rsidP="00711475">
      <w:pPr>
        <w:spacing w:line="240" w:lineRule="auto"/>
      </w:pPr>
    </w:p>
    <w:p w14:paraId="6DB4B7A2" w14:textId="331C5C78" w:rsidR="00EC2D74" w:rsidRDefault="000E32B5" w:rsidP="00711475">
      <w:pPr>
        <w:ind w:firstLine="720"/>
      </w:pPr>
      <w:r>
        <w:t xml:space="preserve">La principal diferencia con el resto de </w:t>
      </w:r>
      <w:r w:rsidR="00B62935">
        <w:t>las plataformas</w:t>
      </w:r>
      <w:r>
        <w:t xml:space="preserve"> es que está gestionada únicamente para la misma organización, por lo que las tecnologías seleccionadas para su desarrollo son las óptimas para la gestión de las conferencias</w:t>
      </w:r>
      <w:r w:rsidR="008C2B8A">
        <w:t>.</w:t>
      </w:r>
      <w:r>
        <w:t xml:space="preserve"> En cambio, su desarrollo es más largo. </w:t>
      </w:r>
    </w:p>
    <w:p w14:paraId="6A2E3FA1" w14:textId="2472610C" w:rsidR="000E32B5" w:rsidRDefault="000E32B5" w:rsidP="00711475">
      <w:pPr>
        <w:ind w:firstLine="720"/>
      </w:pPr>
      <w:r>
        <w:t xml:space="preserve">En cuanto a las tecnologías, </w:t>
      </w:r>
      <w:proofErr w:type="spellStart"/>
      <w:r>
        <w:t>Sistedes</w:t>
      </w:r>
      <w:proofErr w:type="spellEnd"/>
      <w:r>
        <w:t xml:space="preserve"> fue desarrollada con </w:t>
      </w:r>
      <w:proofErr w:type="spellStart"/>
      <w:r w:rsidR="00DE5F34">
        <w:t>WordPress</w:t>
      </w:r>
      <w:proofErr w:type="spellEnd"/>
      <w:r w:rsidR="00DE5F34">
        <w:t xml:space="preserve">, un sistema de gestión de contenidos (CMS) muy utilizado a día de hoy. </w:t>
      </w:r>
      <w:proofErr w:type="spellStart"/>
      <w:r w:rsidR="00DE5F34">
        <w:t>WordPress</w:t>
      </w:r>
      <w:proofErr w:type="spellEnd"/>
      <w:r w:rsidR="00DE5F34">
        <w:t xml:space="preserve"> está basado en PHP y </w:t>
      </w:r>
      <w:proofErr w:type="spellStart"/>
      <w:r w:rsidR="00DE5F34">
        <w:t>MySQL</w:t>
      </w:r>
      <w:proofErr w:type="spellEnd"/>
      <w:r w:rsidR="00DE5F34">
        <w:t xml:space="preserve"> ejecutado en un servidor Apache. En el lado del cliente, </w:t>
      </w:r>
      <w:proofErr w:type="spellStart"/>
      <w:r w:rsidR="00DE5F34">
        <w:t>WordPress</w:t>
      </w:r>
      <w:proofErr w:type="spellEnd"/>
      <w:r w:rsidR="00DE5F34">
        <w:t xml:space="preserve"> proporciona un amplio abanico de plantillas creadas por diversos desarrolladores. Estas plantillas suelen estar hechas con código JavaScript, </w:t>
      </w:r>
      <w:proofErr w:type="spellStart"/>
      <w:r w:rsidR="00DE5F34">
        <w:t>jQuery</w:t>
      </w:r>
      <w:proofErr w:type="spellEnd"/>
      <w:r w:rsidR="00DE5F34">
        <w:t>, HTML5 y CSS3. Algunas de estas plantillas son gratuitas pero la mayoría son de pago.</w:t>
      </w:r>
    </w:p>
    <w:p w14:paraId="56F2F407" w14:textId="5DF6CF93" w:rsidR="00711475" w:rsidRDefault="00377E72" w:rsidP="00711475">
      <w:pPr>
        <w:ind w:firstLine="720"/>
      </w:pPr>
      <w:r>
        <w:t xml:space="preserve">Sin duda, </w:t>
      </w:r>
      <w:proofErr w:type="spellStart"/>
      <w:r w:rsidR="00711475">
        <w:t>Sistedes</w:t>
      </w:r>
      <w:proofErr w:type="spellEnd"/>
      <w:r>
        <w:t xml:space="preserve"> es una de las plataformas </w:t>
      </w:r>
      <w:r w:rsidR="00711475">
        <w:t xml:space="preserve">web </w:t>
      </w:r>
      <w:r>
        <w:t xml:space="preserve">más parecidas al tipo de aplicación que </w:t>
      </w:r>
      <w:r w:rsidR="00711475">
        <w:t xml:space="preserve">se desea </w:t>
      </w:r>
      <w:r>
        <w:t>desarrollar</w:t>
      </w:r>
      <w:r w:rsidR="008C2B8A">
        <w:t xml:space="preserve"> en este trabajo fin de grado</w:t>
      </w:r>
      <w:r>
        <w:t>, ya que s</w:t>
      </w:r>
      <w:r w:rsidR="009864FD">
        <w:t xml:space="preserve">u finalidad </w:t>
      </w:r>
      <w:r w:rsidR="00711475">
        <w:t>es ajustar las funcionalidades deseadas por el CMMSE al desarrollo, de modo que no haya restricción a la hora de personalizar la interfaz y la lógica de la aplicación</w:t>
      </w:r>
      <w:r w:rsidR="008C2B8A">
        <w:t>.</w:t>
      </w:r>
    </w:p>
    <w:p w14:paraId="1164158B" w14:textId="1014592A" w:rsidR="00FC7B42" w:rsidRDefault="00FC7B42" w:rsidP="00711475">
      <w:pPr>
        <w:ind w:firstLine="720"/>
      </w:pPr>
      <w:r>
        <w:t xml:space="preserve">Tras </w:t>
      </w:r>
      <w:r w:rsidR="00631381">
        <w:t>analizar</w:t>
      </w:r>
      <w:r w:rsidR="00393651">
        <w:t xml:space="preserve"> varias de las </w:t>
      </w:r>
      <w:r>
        <w:t>plataformas web</w:t>
      </w:r>
      <w:r w:rsidR="00631381">
        <w:t xml:space="preserve"> </w:t>
      </w:r>
      <w:r>
        <w:t>más conocidas y usadas actualmente</w:t>
      </w:r>
      <w:r w:rsidR="00393651">
        <w:t xml:space="preserve"> para la gestión de congresos</w:t>
      </w:r>
      <w:r>
        <w:t xml:space="preserve">, </w:t>
      </w:r>
      <w:r w:rsidR="00C5123E">
        <w:t>se puede</w:t>
      </w:r>
      <w:r>
        <w:t xml:space="preserve"> llegar a la conclusión de que una de las </w:t>
      </w:r>
      <w:r w:rsidR="00393651">
        <w:t>mejoras respecto a otras aplicaciones similares ser</w:t>
      </w:r>
      <w:r w:rsidR="00940A77">
        <w:t>á la usabilidad de la aplicació</w:t>
      </w:r>
      <w:r w:rsidR="00B62935">
        <w:t>n</w:t>
      </w:r>
      <w:r w:rsidR="00631381">
        <w:t xml:space="preserve">. </w:t>
      </w:r>
      <w:r w:rsidR="00393651">
        <w:t>Para ello se mejorará la interfaz existente y se implementará un estilo definido para toda la aplicación que ayudará a mejorar la experiencia de usuario</w:t>
      </w:r>
      <w:r w:rsidR="00631381">
        <w:t>.</w:t>
      </w:r>
    </w:p>
    <w:p w14:paraId="479B2347" w14:textId="6984ED8E" w:rsidR="00E449A4" w:rsidRDefault="00E449A4" w:rsidP="00393651">
      <w:r>
        <w:lastRenderedPageBreak/>
        <w:tab/>
        <w:t>Una vez expuestas las plataformas anteriormente mencionadas, se har</w:t>
      </w:r>
      <w:r w:rsidR="00151C00">
        <w:t xml:space="preserve">á una recopilación </w:t>
      </w:r>
      <w:r>
        <w:t>de las mejores y más populares herramientas usadas en la actualidad para desarrollar una aplicaci</w:t>
      </w:r>
      <w:r w:rsidR="00151C00">
        <w:t>ón web, ya sean lenguajes</w:t>
      </w:r>
      <w:r w:rsidR="008C6552">
        <w:t xml:space="preserve"> de programación web</w:t>
      </w:r>
      <w:r w:rsidR="00151C00">
        <w:t xml:space="preserve">, </w:t>
      </w:r>
      <w:proofErr w:type="spellStart"/>
      <w:r w:rsidR="00151C00" w:rsidRPr="008C6552">
        <w:rPr>
          <w:i/>
        </w:rPr>
        <w:t>frameworks</w:t>
      </w:r>
      <w:proofErr w:type="spellEnd"/>
      <w:r w:rsidR="00151C00">
        <w:t xml:space="preserve"> o lenguajes de bases de datos.</w:t>
      </w:r>
    </w:p>
    <w:p w14:paraId="6B805B65" w14:textId="77777777" w:rsidR="00EC2D74" w:rsidRDefault="00EC2D74" w:rsidP="00393651"/>
    <w:p w14:paraId="0AE26439" w14:textId="37F0C912" w:rsidR="00BE3782" w:rsidRDefault="00BE3782" w:rsidP="00BE3782">
      <w:pPr>
        <w:pStyle w:val="Subttulo"/>
      </w:pPr>
      <w:bookmarkStart w:id="27" w:name="_Toc486444073"/>
      <w:bookmarkStart w:id="28" w:name="_Toc505426973"/>
      <w:r>
        <w:t>1.4</w:t>
      </w:r>
      <w:r w:rsidR="00034852">
        <w:t>.</w:t>
      </w:r>
      <w:r w:rsidR="008C6552">
        <w:t>2</w:t>
      </w:r>
      <w:r w:rsidR="00034852">
        <w:t xml:space="preserve"> </w:t>
      </w:r>
      <w:r w:rsidR="001A7433">
        <w:t>Estudios de carácter técnico</w:t>
      </w:r>
      <w:bookmarkEnd w:id="27"/>
      <w:bookmarkEnd w:id="28"/>
    </w:p>
    <w:p w14:paraId="58DE23C3" w14:textId="7B69ECD4" w:rsidR="00893A4C" w:rsidRDefault="00A8525D" w:rsidP="00BE3782">
      <w:pPr>
        <w:spacing w:before="240"/>
        <w:ind w:firstLine="720"/>
      </w:pPr>
      <w:r>
        <w:t xml:space="preserve">En primer lugar, </w:t>
      </w:r>
      <w:r w:rsidR="008C6552">
        <w:t>se</w:t>
      </w:r>
      <w:r>
        <w:t xml:space="preserve"> </w:t>
      </w:r>
      <w:r w:rsidR="008C6552">
        <w:t>diferenciará</w:t>
      </w:r>
      <w:r>
        <w:t xml:space="preserve"> entre </w:t>
      </w:r>
      <w:proofErr w:type="spellStart"/>
      <w:r w:rsidRPr="008C6552">
        <w:rPr>
          <w:i/>
        </w:rPr>
        <w:t>framework</w:t>
      </w:r>
      <w:proofErr w:type="spellEnd"/>
      <w:r>
        <w:t xml:space="preserve"> y lenguaje de programación. En general, </w:t>
      </w:r>
      <w:r w:rsidR="008C6552">
        <w:t>un</w:t>
      </w:r>
      <w:r>
        <w:t xml:space="preserve"> </w:t>
      </w:r>
      <w:proofErr w:type="spellStart"/>
      <w:r w:rsidRPr="008C6552">
        <w:rPr>
          <w:i/>
        </w:rPr>
        <w:t>framework</w:t>
      </w:r>
      <w:proofErr w:type="spellEnd"/>
      <w:r>
        <w:t xml:space="preserve"> </w:t>
      </w:r>
      <w:r w:rsidR="008C6552">
        <w:t>es</w:t>
      </w:r>
      <w:r>
        <w:t xml:space="preserve"> a</w:t>
      </w:r>
      <w:r w:rsidR="00034852">
        <w:t xml:space="preserve">quel entorno </w:t>
      </w:r>
      <w:r>
        <w:t xml:space="preserve">o estructura software que cuenta con aquellos componentes necesarios para realizar </w:t>
      </w:r>
      <w:r w:rsidR="008C6552">
        <w:t>una</w:t>
      </w:r>
      <w:r>
        <w:t xml:space="preserve"> aplicación</w:t>
      </w:r>
      <w:r w:rsidR="00954ACD">
        <w:t xml:space="preserve">, un </w:t>
      </w:r>
      <w:proofErr w:type="spellStart"/>
      <w:r w:rsidR="00954ACD" w:rsidRPr="00954ACD">
        <w:rPr>
          <w:i/>
        </w:rPr>
        <w:t>framework</w:t>
      </w:r>
      <w:proofErr w:type="spellEnd"/>
      <w:r w:rsidR="00954ACD">
        <w:t xml:space="preserve"> podrá estar desarrollado por uno o más lenguajes de programación distintos</w:t>
      </w:r>
      <w:r w:rsidR="007A1560">
        <w:t xml:space="preserve"> y normalmente están estructurados con patrones de diseño</w:t>
      </w:r>
      <w:r>
        <w:t xml:space="preserve">. Estos componentes del </w:t>
      </w:r>
      <w:proofErr w:type="spellStart"/>
      <w:r w:rsidRPr="008C6552">
        <w:rPr>
          <w:i/>
        </w:rPr>
        <w:t>framework</w:t>
      </w:r>
      <w:proofErr w:type="spellEnd"/>
      <w:r>
        <w:t xml:space="preserve"> </w:t>
      </w:r>
      <w:r w:rsidR="00954ACD">
        <w:t xml:space="preserve">se encargan de </w:t>
      </w:r>
      <w:r>
        <w:t>facilita</w:t>
      </w:r>
      <w:r w:rsidR="00954ACD">
        <w:t>r</w:t>
      </w:r>
      <w:r>
        <w:t xml:space="preserve"> la tarea al desarrollador ya que agilizan el desarrollo de una aplicación</w:t>
      </w:r>
      <w:r w:rsidR="00954ACD">
        <w:t>.</w:t>
      </w:r>
      <w:r w:rsidR="00310115">
        <w:t xml:space="preserve"> </w:t>
      </w:r>
    </w:p>
    <w:p w14:paraId="1B6D291C" w14:textId="50A874BE" w:rsidR="00893A4C" w:rsidRDefault="00954ACD" w:rsidP="00034852">
      <w:pPr>
        <w:ind w:firstLine="720"/>
      </w:pPr>
      <w:r>
        <w:t xml:space="preserve">Por otra parte, los lenguajes de programación son utilizados por los desarrolladores para realizar aquellas acciones que se desean ejecutar, es decir, </w:t>
      </w:r>
      <w:r w:rsidR="007A1560">
        <w:t xml:space="preserve">es </w:t>
      </w:r>
      <w:r>
        <w:t xml:space="preserve">el lenguaje </w:t>
      </w:r>
      <w:r w:rsidR="007A1560">
        <w:t xml:space="preserve">que </w:t>
      </w:r>
      <w:r>
        <w:t>interactúa</w:t>
      </w:r>
      <w:r w:rsidR="007A1560">
        <w:t xml:space="preserve"> directamente</w:t>
      </w:r>
      <w:r>
        <w:t xml:space="preserve"> con la máquina.</w:t>
      </w:r>
      <w:r w:rsidR="00893A4C">
        <w:t xml:space="preserve"> </w:t>
      </w:r>
    </w:p>
    <w:p w14:paraId="6ACAC10D" w14:textId="39E6BCB6" w:rsidR="00CC1656" w:rsidRDefault="00954ACD" w:rsidP="00034852">
      <w:pPr>
        <w:ind w:firstLine="720"/>
      </w:pPr>
      <w:r>
        <w:t>Por último, se hará hincapié en los gestores de bases de datos, parte fundamental de cualquier sistema informático, encargados del almacenamiento de la información y de su tratamiento.</w:t>
      </w:r>
      <w:r w:rsidR="00583A51">
        <w:t xml:space="preserve"> </w:t>
      </w:r>
    </w:p>
    <w:p w14:paraId="54029A91" w14:textId="2E9BD3CC" w:rsidR="00BE3782" w:rsidRDefault="00954ACD" w:rsidP="007705EF">
      <w:pPr>
        <w:ind w:firstLine="720"/>
      </w:pPr>
      <w:r>
        <w:t xml:space="preserve">A continuación, </w:t>
      </w:r>
      <w:r w:rsidR="007A1560">
        <w:t>se expondrán</w:t>
      </w:r>
      <w:r>
        <w:t xml:space="preserve"> más detalladamente estos conceptos.</w:t>
      </w:r>
    </w:p>
    <w:p w14:paraId="621A33F7" w14:textId="08B68CF2" w:rsidR="00BE3782" w:rsidRDefault="00CF7B7F" w:rsidP="00BE3782">
      <w:pPr>
        <w:pStyle w:val="Subttulo"/>
      </w:pPr>
      <w:bookmarkStart w:id="29" w:name="_Toc486444074"/>
      <w:bookmarkStart w:id="30" w:name="_Toc505426974"/>
      <w:r>
        <w:t>1.</w:t>
      </w:r>
      <w:r w:rsidR="00BE3782">
        <w:t>4</w:t>
      </w:r>
      <w:r>
        <w:t xml:space="preserve">.2.1 </w:t>
      </w:r>
      <w:r w:rsidR="001A7433">
        <w:t>P</w:t>
      </w:r>
      <w:bookmarkEnd w:id="29"/>
      <w:r>
        <w:t>atrones de diseño</w:t>
      </w:r>
      <w:bookmarkEnd w:id="30"/>
    </w:p>
    <w:p w14:paraId="7D97B176" w14:textId="218FDAE2" w:rsidR="00735BA5" w:rsidRDefault="000A6018" w:rsidP="00735BA5">
      <w:pPr>
        <w:spacing w:before="240"/>
        <w:ind w:firstLine="720"/>
      </w:pPr>
      <w:r>
        <w:t>E</w:t>
      </w:r>
      <w:r w:rsidR="00EF0BB7">
        <w:t xml:space="preserve">n </w:t>
      </w:r>
      <w:proofErr w:type="spellStart"/>
      <w:r w:rsidR="00EF0BB7" w:rsidRPr="000A6018">
        <w:rPr>
          <w:i/>
        </w:rPr>
        <w:t>frameworks</w:t>
      </w:r>
      <w:proofErr w:type="spellEnd"/>
      <w:r w:rsidR="00EF0BB7">
        <w:t xml:space="preserve"> de ámbito web, es imprescindible </w:t>
      </w:r>
      <w:r>
        <w:t>utilizar</w:t>
      </w:r>
      <w:r w:rsidR="00EF0BB7">
        <w:t xml:space="preserve"> uno de los patrones de arquitectura de software más conocidos, el </w:t>
      </w:r>
      <w:r>
        <w:t xml:space="preserve">patrón </w:t>
      </w:r>
      <w:r w:rsidR="00EF0BB7">
        <w:t xml:space="preserve">MVC (modelo-vista-controlador), patrón de diseño por el cual se rigen la mayoría de </w:t>
      </w:r>
      <w:proofErr w:type="spellStart"/>
      <w:r w:rsidR="00EF0BB7" w:rsidRPr="000A6018">
        <w:rPr>
          <w:i/>
        </w:rPr>
        <w:t>frameworks</w:t>
      </w:r>
      <w:proofErr w:type="spellEnd"/>
      <w:r w:rsidR="00EF0BB7">
        <w:t xml:space="preserve"> de desarrollo web.</w:t>
      </w:r>
    </w:p>
    <w:p w14:paraId="667B2CC4" w14:textId="02253734" w:rsidR="002C27E3" w:rsidRDefault="000A6018" w:rsidP="000A6018">
      <w:pPr>
        <w:ind w:firstLine="720"/>
        <w:rPr>
          <w:szCs w:val="22"/>
          <w:shd w:val="clear" w:color="auto" w:fill="FFFFFF"/>
        </w:rPr>
      </w:pPr>
      <w:r>
        <w:rPr>
          <w:szCs w:val="22"/>
        </w:rPr>
        <w:t>Co</w:t>
      </w:r>
      <w:r w:rsidR="0006179D">
        <w:rPr>
          <w:szCs w:val="22"/>
        </w:rPr>
        <w:t xml:space="preserve">mo se puede ver en la </w:t>
      </w:r>
      <w:hyperlink w:anchor="Figura5" w:history="1">
        <w:r w:rsidR="0006179D" w:rsidRPr="0006179D">
          <w:rPr>
            <w:rStyle w:val="Hipervnculo"/>
            <w:szCs w:val="22"/>
            <w:u w:val="none"/>
          </w:rPr>
          <w:t>F</w:t>
        </w:r>
        <w:r w:rsidR="00A11A38" w:rsidRPr="0006179D">
          <w:rPr>
            <w:rStyle w:val="Hipervnculo"/>
            <w:szCs w:val="22"/>
            <w:u w:val="none"/>
          </w:rPr>
          <w:t>igura 5</w:t>
        </w:r>
      </w:hyperlink>
      <w:r>
        <w:rPr>
          <w:szCs w:val="22"/>
        </w:rPr>
        <w:t>, l</w:t>
      </w:r>
      <w:r w:rsidR="00EF0BB7" w:rsidRPr="00012DAA">
        <w:rPr>
          <w:szCs w:val="22"/>
        </w:rPr>
        <w:t>a principal característica del patrón MVC es</w:t>
      </w:r>
      <w:r w:rsidR="00012DAA" w:rsidRPr="00012DAA">
        <w:rPr>
          <w:szCs w:val="22"/>
        </w:rPr>
        <w:t xml:space="preserve"> que está basado en </w:t>
      </w:r>
      <w:r>
        <w:rPr>
          <w:szCs w:val="22"/>
        </w:rPr>
        <w:t>la división</w:t>
      </w:r>
      <w:r w:rsidR="00012DAA" w:rsidRPr="00012DAA">
        <w:rPr>
          <w:szCs w:val="22"/>
        </w:rPr>
        <w:t xml:space="preserve"> de </w:t>
      </w:r>
      <w:r>
        <w:rPr>
          <w:szCs w:val="22"/>
        </w:rPr>
        <w:t xml:space="preserve">capas y/o </w:t>
      </w:r>
      <w:r w:rsidR="00012DAA" w:rsidRPr="00012DAA">
        <w:rPr>
          <w:szCs w:val="22"/>
        </w:rPr>
        <w:t>conceptos, organizando la aplicación en tres modelos separados:</w:t>
      </w:r>
      <w:r w:rsidR="00EF0BB7" w:rsidRPr="00012DAA">
        <w:rPr>
          <w:szCs w:val="22"/>
        </w:rPr>
        <w:t xml:space="preserve"> </w:t>
      </w:r>
      <w:r w:rsidR="002C27E3">
        <w:rPr>
          <w:szCs w:val="22"/>
          <w:shd w:val="clear" w:color="auto" w:fill="FFFFFF"/>
        </w:rPr>
        <w:t xml:space="preserve">modelo, </w:t>
      </w:r>
      <w:r>
        <w:rPr>
          <w:szCs w:val="22"/>
          <w:shd w:val="clear" w:color="auto" w:fill="FFFFFF"/>
        </w:rPr>
        <w:t>vista</w:t>
      </w:r>
      <w:r w:rsidR="002C27E3">
        <w:rPr>
          <w:szCs w:val="22"/>
          <w:shd w:val="clear" w:color="auto" w:fill="FFFFFF"/>
        </w:rPr>
        <w:t xml:space="preserve"> y </w:t>
      </w:r>
      <w:r>
        <w:rPr>
          <w:szCs w:val="22"/>
          <w:shd w:val="clear" w:color="auto" w:fill="FFFFFF"/>
        </w:rPr>
        <w:t>controlador</w:t>
      </w:r>
      <w:r w:rsidR="002C27E3">
        <w:rPr>
          <w:szCs w:val="22"/>
          <w:shd w:val="clear" w:color="auto" w:fill="FFFFFF"/>
        </w:rPr>
        <w:t>.</w:t>
      </w:r>
    </w:p>
    <w:p w14:paraId="1D245E6B" w14:textId="3D4A0679" w:rsidR="0048028E" w:rsidRDefault="00E94102" w:rsidP="0048028E">
      <w:pPr>
        <w:rPr>
          <w:szCs w:val="22"/>
        </w:rPr>
      </w:pPr>
      <w:bookmarkStart w:id="31" w:name="_Toc505426975"/>
      <w:r>
        <w:rPr>
          <w:rStyle w:val="SubttuloCar"/>
        </w:rPr>
        <w:t>1.4.2.1.1</w:t>
      </w:r>
      <w:r w:rsidR="0048028E">
        <w:rPr>
          <w:rStyle w:val="SubttuloCar"/>
        </w:rPr>
        <w:t xml:space="preserve"> </w:t>
      </w:r>
      <w:r w:rsidR="002C27E3" w:rsidRPr="00E94102">
        <w:rPr>
          <w:rStyle w:val="SubttuloCar"/>
        </w:rPr>
        <w:t>Modelo</w:t>
      </w:r>
      <w:bookmarkEnd w:id="31"/>
    </w:p>
    <w:p w14:paraId="1E715471" w14:textId="2B56F0A1" w:rsidR="00E7713C" w:rsidRPr="00E7713C" w:rsidRDefault="0048028E" w:rsidP="0048028E">
      <w:pPr>
        <w:ind w:firstLine="720"/>
      </w:pPr>
      <w:r>
        <w:rPr>
          <w:szCs w:val="22"/>
        </w:rPr>
        <w:lastRenderedPageBreak/>
        <w:t>E</w:t>
      </w:r>
      <w:r w:rsidR="002C27E3" w:rsidRPr="00E7713C">
        <w:rPr>
          <w:szCs w:val="22"/>
        </w:rPr>
        <w:t>sta capa s</w:t>
      </w:r>
      <w:r w:rsidR="0006179D">
        <w:rPr>
          <w:szCs w:val="22"/>
          <w:bdr w:val="none" w:sz="0" w:space="0" w:color="auto" w:frame="1"/>
          <w:shd w:val="clear" w:color="auto" w:fill="FFFFFF"/>
        </w:rPr>
        <w:t xml:space="preserve">e encarga de comunicarse con la base de datos </w:t>
      </w:r>
      <w:r w:rsidR="002C27E3" w:rsidRPr="00E7713C">
        <w:rPr>
          <w:szCs w:val="22"/>
          <w:bdr w:val="none" w:sz="0" w:space="0" w:color="auto" w:frame="1"/>
          <w:shd w:val="clear" w:color="auto" w:fill="FFFFFF"/>
        </w:rPr>
        <w:t xml:space="preserve">mediante las correspondientes </w:t>
      </w:r>
      <w:r w:rsidR="00CC221D">
        <w:rPr>
          <w:szCs w:val="22"/>
          <w:bdr w:val="none" w:sz="0" w:space="0" w:color="auto" w:frame="1"/>
          <w:shd w:val="clear" w:color="auto" w:fill="FFFFFF"/>
        </w:rPr>
        <w:t>peticiones que hace un usuario</w:t>
      </w:r>
      <w:r w:rsidR="002C27E3" w:rsidRPr="00E7713C">
        <w:rPr>
          <w:szCs w:val="22"/>
          <w:bdr w:val="none" w:sz="0" w:space="0" w:color="auto" w:frame="1"/>
          <w:shd w:val="clear" w:color="auto" w:fill="FFFFFF"/>
        </w:rPr>
        <w:t>,</w:t>
      </w:r>
      <w:r w:rsidR="002C27E3" w:rsidRPr="00E7713C">
        <w:rPr>
          <w:szCs w:val="22"/>
        </w:rPr>
        <w:t xml:space="preserve"> pudiendo </w:t>
      </w:r>
      <w:r w:rsidR="000A6018">
        <w:rPr>
          <w:szCs w:val="22"/>
        </w:rPr>
        <w:t>acceder</w:t>
      </w:r>
      <w:r w:rsidR="002C27E3" w:rsidRPr="00E7713C">
        <w:rPr>
          <w:szCs w:val="22"/>
        </w:rPr>
        <w:t xml:space="preserve"> a los datos, así como también modificarlos</w:t>
      </w:r>
      <w:r w:rsidR="000A6018">
        <w:rPr>
          <w:szCs w:val="22"/>
        </w:rPr>
        <w:t>, eliminarlos o crearlos</w:t>
      </w:r>
      <w:r w:rsidR="002C27E3" w:rsidRPr="00E7713C">
        <w:rPr>
          <w:szCs w:val="22"/>
        </w:rPr>
        <w:t xml:space="preserve"> si es preciso.</w:t>
      </w:r>
    </w:p>
    <w:p w14:paraId="312F51FC" w14:textId="217E3907" w:rsidR="0048028E" w:rsidRDefault="0048028E" w:rsidP="0048028E">
      <w:pPr>
        <w:rPr>
          <w:szCs w:val="22"/>
        </w:rPr>
      </w:pPr>
      <w:bookmarkStart w:id="32" w:name="_Toc505426976"/>
      <w:r>
        <w:rPr>
          <w:rStyle w:val="SubttuloCar"/>
        </w:rPr>
        <w:t xml:space="preserve">1.4.2.1.2 </w:t>
      </w:r>
      <w:r w:rsidR="002C27E3" w:rsidRPr="00E94102">
        <w:rPr>
          <w:rStyle w:val="SubttuloCar"/>
        </w:rPr>
        <w:t>Vista</w:t>
      </w:r>
      <w:bookmarkEnd w:id="32"/>
    </w:p>
    <w:p w14:paraId="7CC1227A" w14:textId="29BCE7C1" w:rsidR="00E7713C" w:rsidRPr="00E7713C" w:rsidRDefault="0048028E" w:rsidP="0048028E">
      <w:pPr>
        <w:ind w:firstLine="720"/>
      </w:pPr>
      <w:r>
        <w:rPr>
          <w:szCs w:val="22"/>
        </w:rPr>
        <w:t>C</w:t>
      </w:r>
      <w:r w:rsidR="000A6018">
        <w:rPr>
          <w:szCs w:val="22"/>
        </w:rPr>
        <w:t xml:space="preserve">apa encargada </w:t>
      </w:r>
      <w:r>
        <w:rPr>
          <w:szCs w:val="22"/>
        </w:rPr>
        <w:t>de</w:t>
      </w:r>
      <w:r w:rsidR="002C27E3" w:rsidRPr="00E7713C">
        <w:rPr>
          <w:szCs w:val="22"/>
          <w:bdr w:val="none" w:sz="0" w:space="0" w:color="auto" w:frame="1"/>
          <w:shd w:val="clear" w:color="auto" w:fill="FFFFFF"/>
        </w:rPr>
        <w:t xml:space="preserve"> trata</w:t>
      </w:r>
      <w:r>
        <w:rPr>
          <w:szCs w:val="22"/>
          <w:bdr w:val="none" w:sz="0" w:space="0" w:color="auto" w:frame="1"/>
          <w:shd w:val="clear" w:color="auto" w:fill="FFFFFF"/>
        </w:rPr>
        <w:t>r el</w:t>
      </w:r>
      <w:r w:rsidR="002C27E3" w:rsidRPr="00E7713C">
        <w:rPr>
          <w:szCs w:val="22"/>
          <w:bdr w:val="none" w:sz="0" w:space="0" w:color="auto" w:frame="1"/>
          <w:shd w:val="clear" w:color="auto" w:fill="FFFFFF"/>
        </w:rPr>
        <w:t> código</w:t>
      </w:r>
      <w:r>
        <w:rPr>
          <w:szCs w:val="22"/>
          <w:bdr w:val="none" w:sz="0" w:space="0" w:color="auto" w:frame="1"/>
          <w:shd w:val="clear" w:color="auto" w:fill="FFFFFF"/>
        </w:rPr>
        <w:t xml:space="preserve"> de la interfaz de usuario</w:t>
      </w:r>
      <w:r w:rsidR="002C27E3" w:rsidRPr="00E7713C">
        <w:rPr>
          <w:szCs w:val="22"/>
          <w:bdr w:val="none" w:sz="0" w:space="0" w:color="auto" w:frame="1"/>
          <w:shd w:val="clear" w:color="auto" w:fill="FFFFFF"/>
        </w:rPr>
        <w:t xml:space="preserve"> </w:t>
      </w:r>
      <w:r>
        <w:rPr>
          <w:szCs w:val="22"/>
          <w:bdr w:val="none" w:sz="0" w:space="0" w:color="auto" w:frame="1"/>
          <w:shd w:val="clear" w:color="auto" w:fill="FFFFFF"/>
        </w:rPr>
        <w:t xml:space="preserve">para </w:t>
      </w:r>
      <w:r w:rsidR="002C27E3" w:rsidRPr="00E7713C">
        <w:rPr>
          <w:szCs w:val="22"/>
          <w:bdr w:val="none" w:sz="0" w:space="0" w:color="auto" w:frame="1"/>
          <w:shd w:val="clear" w:color="auto" w:fill="FFFFFF"/>
        </w:rPr>
        <w:t xml:space="preserve">presentar los datos que el modelo </w:t>
      </w:r>
      <w:r>
        <w:rPr>
          <w:szCs w:val="22"/>
          <w:bdr w:val="none" w:sz="0" w:space="0" w:color="auto" w:frame="1"/>
          <w:shd w:val="clear" w:color="auto" w:fill="FFFFFF"/>
        </w:rPr>
        <w:t>proporciona.</w:t>
      </w:r>
      <w:r w:rsidR="002C27E3" w:rsidRPr="00E7713C">
        <w:rPr>
          <w:szCs w:val="22"/>
          <w:bdr w:val="none" w:sz="0" w:space="0" w:color="auto" w:frame="1"/>
          <w:shd w:val="clear" w:color="auto" w:fill="FFFFFF"/>
        </w:rPr>
        <w:t xml:space="preserve"> </w:t>
      </w:r>
      <w:r>
        <w:rPr>
          <w:szCs w:val="22"/>
          <w:bdr w:val="none" w:sz="0" w:space="0" w:color="auto" w:frame="1"/>
          <w:shd w:val="clear" w:color="auto" w:fill="FFFFFF"/>
        </w:rPr>
        <w:t>Es lo que el usuario verá de la aplicación</w:t>
      </w:r>
      <w:r w:rsidR="002C27E3" w:rsidRPr="00E7713C">
        <w:rPr>
          <w:szCs w:val="22"/>
          <w:bdr w:val="none" w:sz="0" w:space="0" w:color="auto" w:frame="1"/>
          <w:shd w:val="clear" w:color="auto" w:fill="FFFFFF"/>
        </w:rPr>
        <w:t>.</w:t>
      </w:r>
      <w:r w:rsidR="00B62935">
        <w:rPr>
          <w:szCs w:val="22"/>
          <w:bdr w:val="none" w:sz="0" w:space="0" w:color="auto" w:frame="1"/>
          <w:shd w:val="clear" w:color="auto" w:fill="FFFFFF"/>
        </w:rPr>
        <w:t xml:space="preserve"> Para aplicaciones web actuales, </w:t>
      </w:r>
      <w:r w:rsidR="00EE0775">
        <w:rPr>
          <w:szCs w:val="22"/>
          <w:bdr w:val="none" w:sz="0" w:space="0" w:color="auto" w:frame="1"/>
          <w:shd w:val="clear" w:color="auto" w:fill="FFFFFF"/>
        </w:rPr>
        <w:t>los lenguajes de programación más usados en el mercado</w:t>
      </w:r>
      <w:r w:rsidR="00B62935">
        <w:rPr>
          <w:szCs w:val="22"/>
          <w:bdr w:val="none" w:sz="0" w:space="0" w:color="auto" w:frame="1"/>
          <w:shd w:val="clear" w:color="auto" w:fill="FFFFFF"/>
        </w:rPr>
        <w:t xml:space="preserve"> </w:t>
      </w:r>
      <w:r w:rsidR="00EE0775">
        <w:rPr>
          <w:szCs w:val="22"/>
          <w:bdr w:val="none" w:sz="0" w:space="0" w:color="auto" w:frame="1"/>
          <w:shd w:val="clear" w:color="auto" w:fill="FFFFFF"/>
        </w:rPr>
        <w:t xml:space="preserve">y que están </w:t>
      </w:r>
      <w:r w:rsidR="00B62935">
        <w:rPr>
          <w:szCs w:val="22"/>
          <w:bdr w:val="none" w:sz="0" w:space="0" w:color="auto" w:frame="1"/>
          <w:shd w:val="clear" w:color="auto" w:fill="FFFFFF"/>
        </w:rPr>
        <w:t>estrechamente ligados a la vista</w:t>
      </w:r>
      <w:r w:rsidR="00EE0775">
        <w:rPr>
          <w:szCs w:val="22"/>
          <w:bdr w:val="none" w:sz="0" w:space="0" w:color="auto" w:frame="1"/>
          <w:shd w:val="clear" w:color="auto" w:fill="FFFFFF"/>
        </w:rPr>
        <w:t xml:space="preserve"> son</w:t>
      </w:r>
      <w:r w:rsidR="00B62935">
        <w:rPr>
          <w:szCs w:val="22"/>
          <w:bdr w:val="none" w:sz="0" w:space="0" w:color="auto" w:frame="1"/>
          <w:shd w:val="clear" w:color="auto" w:fill="FFFFFF"/>
        </w:rPr>
        <w:t xml:space="preserve"> </w:t>
      </w:r>
      <w:r w:rsidR="00EE0775">
        <w:rPr>
          <w:szCs w:val="22"/>
          <w:bdr w:val="none" w:sz="0" w:space="0" w:color="auto" w:frame="1"/>
          <w:shd w:val="clear" w:color="auto" w:fill="FFFFFF"/>
        </w:rPr>
        <w:t>HTML y CSS.</w:t>
      </w:r>
    </w:p>
    <w:p w14:paraId="45AED602" w14:textId="336E95B6" w:rsidR="0048028E" w:rsidRDefault="00E94102" w:rsidP="0048028E">
      <w:pPr>
        <w:keepNext/>
        <w:rPr>
          <w:bCs/>
          <w:szCs w:val="22"/>
          <w:bdr w:val="none" w:sz="0" w:space="0" w:color="auto" w:frame="1"/>
          <w:shd w:val="clear" w:color="auto" w:fill="FFFFFF"/>
        </w:rPr>
      </w:pPr>
      <w:bookmarkStart w:id="33" w:name="_Toc505426977"/>
      <w:r w:rsidRPr="00E94102">
        <w:rPr>
          <w:rStyle w:val="SubttuloCar"/>
        </w:rPr>
        <w:t xml:space="preserve">1.4.2.1.3 </w:t>
      </w:r>
      <w:r w:rsidR="002C27E3" w:rsidRPr="00E94102">
        <w:rPr>
          <w:rStyle w:val="SubttuloCar"/>
        </w:rPr>
        <w:t>Controlador</w:t>
      </w:r>
      <w:bookmarkEnd w:id="33"/>
    </w:p>
    <w:p w14:paraId="6EEC6A6B" w14:textId="209C3261" w:rsidR="00E94102" w:rsidRPr="00E94102" w:rsidRDefault="0048028E" w:rsidP="0048028E">
      <w:pPr>
        <w:keepNext/>
        <w:ind w:firstLine="720"/>
      </w:pPr>
      <w:r>
        <w:rPr>
          <w:bCs/>
          <w:szCs w:val="22"/>
          <w:bdr w:val="none" w:sz="0" w:space="0" w:color="auto" w:frame="1"/>
          <w:shd w:val="clear" w:color="auto" w:fill="FFFFFF"/>
        </w:rPr>
        <w:t>E</w:t>
      </w:r>
      <w:r w:rsidR="002C27E3" w:rsidRPr="00E7713C">
        <w:rPr>
          <w:bCs/>
          <w:szCs w:val="22"/>
          <w:bdr w:val="none" w:sz="0" w:space="0" w:color="auto" w:frame="1"/>
          <w:shd w:val="clear" w:color="auto" w:fill="FFFFFF"/>
        </w:rPr>
        <w:t>sta es una de las capas m</w:t>
      </w:r>
      <w:r w:rsidR="00E7713C" w:rsidRPr="00E7713C">
        <w:rPr>
          <w:bCs/>
          <w:szCs w:val="22"/>
          <w:bdr w:val="none" w:sz="0" w:space="0" w:color="auto" w:frame="1"/>
          <w:shd w:val="clear" w:color="auto" w:fill="FFFFFF"/>
        </w:rPr>
        <w:t>ás importantes</w:t>
      </w:r>
      <w:r w:rsidR="002C27E3" w:rsidRPr="00E7713C">
        <w:rPr>
          <w:bCs/>
          <w:szCs w:val="22"/>
          <w:bdr w:val="none" w:sz="0" w:space="0" w:color="auto" w:frame="1"/>
          <w:shd w:val="clear" w:color="auto" w:fill="FFFFFF"/>
        </w:rPr>
        <w:t xml:space="preserve">, ya que sirve de </w:t>
      </w:r>
      <w:r w:rsidR="00E7713C" w:rsidRPr="00E7713C">
        <w:rPr>
          <w:szCs w:val="22"/>
          <w:shd w:val="clear" w:color="auto" w:fill="FFFFFF"/>
        </w:rPr>
        <w:t xml:space="preserve">intermediario </w:t>
      </w:r>
      <w:r w:rsidR="002C27E3" w:rsidRPr="00E7713C">
        <w:rPr>
          <w:szCs w:val="22"/>
          <w:shd w:val="clear" w:color="auto" w:fill="FFFFFF"/>
        </w:rPr>
        <w:t xml:space="preserve">entre la vista y el modelo. A diferencia del modelo, el controlador no accede a los datos ni los manipula, si no que envía las correspondientes </w:t>
      </w:r>
      <w:r w:rsidR="00E7713C" w:rsidRPr="00E7713C">
        <w:rPr>
          <w:szCs w:val="22"/>
          <w:shd w:val="clear" w:color="auto" w:fill="FFFFFF"/>
        </w:rPr>
        <w:t xml:space="preserve">peticiones originadas por los usuarios al modelo cuando estos solicitan </w:t>
      </w:r>
      <w:r w:rsidR="000A6018" w:rsidRPr="00E7713C">
        <w:rPr>
          <w:szCs w:val="22"/>
          <w:shd w:val="clear" w:color="auto" w:fill="FFFFFF"/>
        </w:rPr>
        <w:t>información y</w:t>
      </w:r>
      <w:r w:rsidR="00E7713C" w:rsidRPr="00E7713C">
        <w:rPr>
          <w:szCs w:val="22"/>
          <w:shd w:val="clear" w:color="auto" w:fill="FFFFFF"/>
        </w:rPr>
        <w:t xml:space="preserve"> también se encarga de enviar los respectivos comandos a las vistas asociadas a estos cuando se solicita un cambio en la forma que </w:t>
      </w:r>
      <w:r w:rsidR="00CC221D">
        <w:rPr>
          <w:szCs w:val="22"/>
          <w:shd w:val="clear" w:color="auto" w:fill="FFFFFF"/>
        </w:rPr>
        <w:t xml:space="preserve">estas </w:t>
      </w:r>
      <w:r w:rsidR="00E7713C" w:rsidRPr="00E7713C">
        <w:rPr>
          <w:szCs w:val="22"/>
          <w:shd w:val="clear" w:color="auto" w:fill="FFFFFF"/>
        </w:rPr>
        <w:t>se presentan.</w:t>
      </w:r>
    </w:p>
    <w:p w14:paraId="60C4E658" w14:textId="444C28A0" w:rsidR="00AC1B05" w:rsidRDefault="00790BD8" w:rsidP="00E94102">
      <w:pPr>
        <w:keepNext/>
        <w:ind w:left="1440"/>
      </w:pPr>
      <w:bookmarkStart w:id="34" w:name="Figura5"/>
      <w:r>
        <w:rPr>
          <w:noProof/>
        </w:rPr>
        <w:drawing>
          <wp:inline distT="0" distB="0" distL="0" distR="0" wp14:anchorId="2B99657B" wp14:editId="70129CA4">
            <wp:extent cx="4229100" cy="26035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atrónMVC.png"/>
                    <pic:cNvPicPr/>
                  </pic:nvPicPr>
                  <pic:blipFill>
                    <a:blip r:embed="rId20">
                      <a:extLst>
                        <a:ext uri="{28A0092B-C50C-407E-A947-70E740481C1C}">
                          <a14:useLocalDpi xmlns:a14="http://schemas.microsoft.com/office/drawing/2010/main" val="0"/>
                        </a:ext>
                      </a:extLst>
                    </a:blip>
                    <a:stretch>
                      <a:fillRect/>
                    </a:stretch>
                  </pic:blipFill>
                  <pic:spPr>
                    <a:xfrm>
                      <a:off x="0" y="0"/>
                      <a:ext cx="4229100" cy="2603500"/>
                    </a:xfrm>
                    <a:prstGeom prst="rect">
                      <a:avLst/>
                    </a:prstGeom>
                  </pic:spPr>
                </pic:pic>
              </a:graphicData>
            </a:graphic>
          </wp:inline>
        </w:drawing>
      </w:r>
      <w:bookmarkEnd w:id="34"/>
    </w:p>
    <w:p w14:paraId="4C993DCE" w14:textId="7EC0E6B1" w:rsidR="00C330D7" w:rsidRPr="00E94102" w:rsidRDefault="00AC1B05" w:rsidP="0048028E">
      <w:pPr>
        <w:pStyle w:val="Descripcin"/>
        <w:jc w:val="center"/>
        <w:rPr>
          <w:sz w:val="20"/>
          <w:szCs w:val="20"/>
        </w:rPr>
      </w:pPr>
      <w:r w:rsidRPr="00E94102">
        <w:rPr>
          <w:sz w:val="20"/>
          <w:szCs w:val="20"/>
        </w:rPr>
        <w:t xml:space="preserve">Figura </w:t>
      </w:r>
      <w:r w:rsidR="00A11A38">
        <w:rPr>
          <w:sz w:val="20"/>
          <w:szCs w:val="20"/>
        </w:rPr>
        <w:t>5</w:t>
      </w:r>
      <w:r w:rsidRPr="00E94102">
        <w:rPr>
          <w:sz w:val="20"/>
          <w:szCs w:val="20"/>
        </w:rPr>
        <w:t xml:space="preserve"> </w:t>
      </w:r>
      <w:r w:rsidR="0048028E">
        <w:rPr>
          <w:sz w:val="20"/>
          <w:szCs w:val="20"/>
        </w:rPr>
        <w:t>Esquema patrón MVC</w:t>
      </w:r>
    </w:p>
    <w:p w14:paraId="1854A1B3" w14:textId="3A141BAD" w:rsidR="00A8525D" w:rsidRDefault="00A8525D" w:rsidP="0048028E">
      <w:pPr>
        <w:jc w:val="left"/>
      </w:pPr>
    </w:p>
    <w:p w14:paraId="01CC21C7" w14:textId="42E32D18" w:rsidR="00C70C1A" w:rsidRDefault="004632E1" w:rsidP="0048028E">
      <w:pPr>
        <w:keepNext/>
        <w:ind w:firstLine="720"/>
        <w:rPr>
          <w:bCs/>
          <w:szCs w:val="22"/>
          <w:bdr w:val="none" w:sz="0" w:space="0" w:color="auto" w:frame="1"/>
          <w:shd w:val="clear" w:color="auto" w:fill="FFFFFF"/>
        </w:rPr>
      </w:pPr>
      <w:r>
        <w:rPr>
          <w:bCs/>
          <w:szCs w:val="22"/>
          <w:bdr w:val="none" w:sz="0" w:space="0" w:color="auto" w:frame="1"/>
          <w:shd w:val="clear" w:color="auto" w:fill="FFFFFF"/>
        </w:rPr>
        <w:lastRenderedPageBreak/>
        <w:t>Entre</w:t>
      </w:r>
      <w:r w:rsidR="00C70C1A">
        <w:rPr>
          <w:bCs/>
          <w:szCs w:val="22"/>
          <w:bdr w:val="none" w:sz="0" w:space="0" w:color="auto" w:frame="1"/>
          <w:shd w:val="clear" w:color="auto" w:fill="FFFFFF"/>
        </w:rPr>
        <w:t xml:space="preserve"> las ventajas de utilizar </w:t>
      </w:r>
      <w:proofErr w:type="spellStart"/>
      <w:r w:rsidR="00C70C1A" w:rsidRPr="0048028E">
        <w:rPr>
          <w:bCs/>
          <w:i/>
          <w:szCs w:val="22"/>
          <w:bdr w:val="none" w:sz="0" w:space="0" w:color="auto" w:frame="1"/>
          <w:shd w:val="clear" w:color="auto" w:fill="FFFFFF"/>
        </w:rPr>
        <w:t>frameworks</w:t>
      </w:r>
      <w:proofErr w:type="spellEnd"/>
      <w:r w:rsidR="00C70C1A">
        <w:rPr>
          <w:bCs/>
          <w:szCs w:val="22"/>
          <w:bdr w:val="none" w:sz="0" w:space="0" w:color="auto" w:frame="1"/>
          <w:shd w:val="clear" w:color="auto" w:fill="FFFFFF"/>
        </w:rPr>
        <w:t xml:space="preserve"> de desarrollo web que utilicen este patrón de diseño </w:t>
      </w:r>
      <w:r>
        <w:rPr>
          <w:bCs/>
          <w:szCs w:val="22"/>
          <w:bdr w:val="none" w:sz="0" w:space="0" w:color="auto" w:frame="1"/>
          <w:shd w:val="clear" w:color="auto" w:fill="FFFFFF"/>
        </w:rPr>
        <w:t>se encuentran las siguientes</w:t>
      </w:r>
      <w:r w:rsidR="00C70C1A">
        <w:rPr>
          <w:bCs/>
          <w:szCs w:val="22"/>
          <w:bdr w:val="none" w:sz="0" w:space="0" w:color="auto" w:frame="1"/>
          <w:shd w:val="clear" w:color="auto" w:fill="FFFFFF"/>
        </w:rPr>
        <w:t>:</w:t>
      </w:r>
    </w:p>
    <w:p w14:paraId="0F38894A" w14:textId="77777777" w:rsidR="00C70C1A" w:rsidRDefault="00C70C1A" w:rsidP="00645DFD">
      <w:pPr>
        <w:numPr>
          <w:ilvl w:val="0"/>
          <w:numId w:val="15"/>
        </w:numPr>
        <w:spacing w:line="276" w:lineRule="auto"/>
      </w:pPr>
      <w:r>
        <w:t xml:space="preserve">La rapidez con </w:t>
      </w:r>
      <w:r w:rsidR="00B10AE8">
        <w:t xml:space="preserve">que se desarrolla la aplicación, dado que esta se divide en módulos diferentes e independientes, los cuales se pueden desarrollar en cualquier </w:t>
      </w:r>
      <w:r w:rsidR="005F4164">
        <w:t>momento con</w:t>
      </w:r>
      <w:r w:rsidR="00B10AE8">
        <w:t xml:space="preserve"> independencia de los demás.</w:t>
      </w:r>
    </w:p>
    <w:p w14:paraId="06F7A5FE" w14:textId="5C9866D3" w:rsidR="00B10AE8" w:rsidRDefault="004632E1" w:rsidP="00645DFD">
      <w:pPr>
        <w:numPr>
          <w:ilvl w:val="0"/>
          <w:numId w:val="15"/>
        </w:numPr>
        <w:spacing w:line="276" w:lineRule="auto"/>
      </w:pPr>
      <w:r>
        <w:t xml:space="preserve">Se integra fácilmente con lenguajes de programación web como PHP, </w:t>
      </w:r>
      <w:r w:rsidR="00B10AE8">
        <w:t>JavaScript</w:t>
      </w:r>
      <w:r>
        <w:t xml:space="preserve">, HTML, </w:t>
      </w:r>
      <w:proofErr w:type="spellStart"/>
      <w:r>
        <w:t>jQuery</w:t>
      </w:r>
      <w:proofErr w:type="spellEnd"/>
      <w:r w:rsidR="00EE0775">
        <w:t>, etc.</w:t>
      </w:r>
      <w:r w:rsidR="00B10AE8">
        <w:t xml:space="preserve"> y </w:t>
      </w:r>
      <w:r w:rsidR="005F4164">
        <w:t>se puede compatibilizar con técnicas de comunicación asíncrona (como AJAX).</w:t>
      </w:r>
      <w:r w:rsidR="00B10AE8">
        <w:t xml:space="preserve"> </w:t>
      </w:r>
    </w:p>
    <w:p w14:paraId="65A7BE0A" w14:textId="04778A4E" w:rsidR="00B10AE8" w:rsidRDefault="00B10AE8" w:rsidP="00645DFD">
      <w:pPr>
        <w:numPr>
          <w:ilvl w:val="0"/>
          <w:numId w:val="15"/>
        </w:numPr>
        <w:spacing w:line="276" w:lineRule="auto"/>
        <w:jc w:val="left"/>
      </w:pPr>
      <w:r>
        <w:t>La facilidad para crear múltiples vistas para un modelo.</w:t>
      </w:r>
      <w:r w:rsidR="00940A77">
        <w:t xml:space="preserve"> Cada una de ellas será independiente del resto de vistas de la aplicación.</w:t>
      </w:r>
    </w:p>
    <w:p w14:paraId="284C8F2E" w14:textId="2911AE8F" w:rsidR="004632E1" w:rsidRDefault="004632E1" w:rsidP="004632E1">
      <w:pPr>
        <w:numPr>
          <w:ilvl w:val="0"/>
          <w:numId w:val="15"/>
        </w:numPr>
        <w:spacing w:line="276" w:lineRule="auto"/>
      </w:pPr>
      <w:r>
        <w:t>La organización de código entre las diferentes capas ayuda a una sencilla implementación de nuevas funcionalidades dentro de la aplicación desarrollada.</w:t>
      </w:r>
    </w:p>
    <w:p w14:paraId="33D3F5B3" w14:textId="77777777" w:rsidR="00E4076E" w:rsidRDefault="00E4076E" w:rsidP="00EE0775">
      <w:pPr>
        <w:spacing w:line="276" w:lineRule="auto"/>
        <w:jc w:val="left"/>
      </w:pPr>
    </w:p>
    <w:p w14:paraId="7080FF4D" w14:textId="5B444AB2" w:rsidR="00645DFD" w:rsidRDefault="00DA4BE3" w:rsidP="00DA4BE3">
      <w:pPr>
        <w:pStyle w:val="Subttulo"/>
      </w:pPr>
      <w:bookmarkStart w:id="35" w:name="_Toc486444075"/>
      <w:bookmarkStart w:id="36" w:name="_Toc505426978"/>
      <w:r>
        <w:t>1.</w:t>
      </w:r>
      <w:r w:rsidR="00645DFD">
        <w:t>4</w:t>
      </w:r>
      <w:r>
        <w:t xml:space="preserve">.2.2 </w:t>
      </w:r>
      <w:r w:rsidR="00E94102">
        <w:t>L</w:t>
      </w:r>
      <w:bookmarkEnd w:id="35"/>
      <w:r>
        <w:t>enguajes de Programación</w:t>
      </w:r>
      <w:bookmarkEnd w:id="36"/>
    </w:p>
    <w:p w14:paraId="7C4E8210" w14:textId="72EFFB21" w:rsidR="000626C0" w:rsidRDefault="00DA4BE3" w:rsidP="00DA4BE3">
      <w:pPr>
        <w:spacing w:before="240"/>
        <w:ind w:firstLine="720"/>
      </w:pPr>
      <w:r>
        <w:t>Los lenguajes de programación en el ámbito del desarrollo web son aquellos lenguajes que un navegador web podrá entender y, por lo tanto, para los que está preparado para interactuar permitiendo que el usuario visualice desde el navegador un sistema o aplicación que se encuentra alojado en una máquina dentro de la red. Normalmente</w:t>
      </w:r>
      <w:r w:rsidR="005F4164">
        <w:t xml:space="preserve"> </w:t>
      </w:r>
      <w:r w:rsidR="000626C0">
        <w:t>e</w:t>
      </w:r>
      <w:r w:rsidR="00034852">
        <w:t>n un proyecto de desarrollo web</w:t>
      </w:r>
      <w:r w:rsidR="000626C0">
        <w:t xml:space="preserve"> </w:t>
      </w:r>
      <w:r>
        <w:t>se clasifican</w:t>
      </w:r>
      <w:r w:rsidR="005F4164">
        <w:t xml:space="preserve"> los lenguajes</w:t>
      </w:r>
      <w:r w:rsidR="000626C0">
        <w:t xml:space="preserve"> </w:t>
      </w:r>
      <w:r w:rsidR="005F4164">
        <w:t>en dos tipos, le</w:t>
      </w:r>
      <w:r w:rsidR="000626C0">
        <w:t>nguajes en el lado del servidor (</w:t>
      </w:r>
      <w:r w:rsidR="000626C0" w:rsidRPr="00DA4BE3">
        <w:rPr>
          <w:i/>
        </w:rPr>
        <w:t>back-</w:t>
      </w:r>
      <w:proofErr w:type="spellStart"/>
      <w:r w:rsidR="000626C0" w:rsidRPr="00DA4BE3">
        <w:rPr>
          <w:i/>
        </w:rPr>
        <w:t>end</w:t>
      </w:r>
      <w:proofErr w:type="spellEnd"/>
      <w:r w:rsidR="000626C0">
        <w:t xml:space="preserve">) </w:t>
      </w:r>
      <w:r w:rsidR="005F4164">
        <w:t>y lenguajes en el lado del cl</w:t>
      </w:r>
      <w:r w:rsidR="000626C0">
        <w:t>iente (</w:t>
      </w:r>
      <w:proofErr w:type="spellStart"/>
      <w:r w:rsidR="000626C0" w:rsidRPr="00DA4BE3">
        <w:rPr>
          <w:i/>
        </w:rPr>
        <w:t>front-end</w:t>
      </w:r>
      <w:proofErr w:type="spellEnd"/>
      <w:r w:rsidR="000626C0">
        <w:t>).</w:t>
      </w:r>
    </w:p>
    <w:p w14:paraId="6AE09C91" w14:textId="48998016" w:rsidR="001922A3" w:rsidRDefault="000626C0" w:rsidP="00DA4BE3">
      <w:r>
        <w:tab/>
        <w:t>Los lenguajes en el lado del servidor (</w:t>
      </w:r>
      <w:r w:rsidRPr="003A01B6">
        <w:rPr>
          <w:i/>
        </w:rPr>
        <w:t>back-</w:t>
      </w:r>
      <w:proofErr w:type="spellStart"/>
      <w:r w:rsidRPr="003A01B6">
        <w:rPr>
          <w:i/>
        </w:rPr>
        <w:t>end</w:t>
      </w:r>
      <w:proofErr w:type="spellEnd"/>
      <w:r>
        <w:t xml:space="preserve">) son aquellos lenguajes que se </w:t>
      </w:r>
      <w:r w:rsidR="0085570F">
        <w:t xml:space="preserve">ejecutan en el servidor y se </w:t>
      </w:r>
      <w:r>
        <w:t xml:space="preserve">encargan de interactuar con la base de datos, así como también crear las sesiones de usuario o proporcionar los datos necesarios para las vistas de la aplicación. </w:t>
      </w:r>
      <w:r w:rsidR="003A01B6">
        <w:t>Lenguajes como PHP, Java, Ruby,</w:t>
      </w:r>
      <w:r w:rsidR="001922A3">
        <w:t xml:space="preserve"> Python</w:t>
      </w:r>
      <w:r w:rsidR="00EE0775">
        <w:t>, C# o</w:t>
      </w:r>
      <w:r w:rsidR="003A01B6">
        <w:t xml:space="preserve"> Node.js</w:t>
      </w:r>
      <w:r w:rsidR="001922A3">
        <w:t xml:space="preserve"> son algunos de los lenguajes más utilizados en la actualidad en el lado del servidor.</w:t>
      </w:r>
    </w:p>
    <w:p w14:paraId="714A460D" w14:textId="61267939" w:rsidR="003A01B6" w:rsidRDefault="000626C0" w:rsidP="003A01B6">
      <w:pPr>
        <w:ind w:firstLine="720"/>
      </w:pPr>
      <w:r>
        <w:t xml:space="preserve">Por otra parte, los lenguajes en el lado del cliente </w:t>
      </w:r>
      <w:r w:rsidR="003A01B6">
        <w:t>(</w:t>
      </w:r>
      <w:proofErr w:type="spellStart"/>
      <w:r w:rsidR="003A01B6" w:rsidRPr="003A01B6">
        <w:rPr>
          <w:i/>
        </w:rPr>
        <w:t>front-end</w:t>
      </w:r>
      <w:proofErr w:type="spellEnd"/>
      <w:r w:rsidR="003A01B6">
        <w:t xml:space="preserve">) </w:t>
      </w:r>
      <w:r w:rsidR="001922A3">
        <w:t xml:space="preserve">son aquellos lenguajes o tecnologías que se ejecutan en el </w:t>
      </w:r>
      <w:r w:rsidR="003A01B6">
        <w:t xml:space="preserve">propio </w:t>
      </w:r>
      <w:r w:rsidR="001922A3">
        <w:t xml:space="preserve">navegador web. </w:t>
      </w:r>
      <w:r w:rsidR="003A01B6">
        <w:t>Los ficheros escritos en estos lenguajes son servidos directamente al navegador para que los interprete. Los navegadores web</w:t>
      </w:r>
      <w:r w:rsidR="001922A3">
        <w:t xml:space="preserve"> tienen la capacidad de maquetar y estilizar la vista con la que el usuario está interactuando, con el objetivo de mejorar la experiencia que el usuario tiene con la aplicación. Lenguajes como HTML</w:t>
      </w:r>
      <w:r w:rsidR="003A01B6">
        <w:t>5</w:t>
      </w:r>
      <w:r w:rsidR="001922A3">
        <w:t>, CSS</w:t>
      </w:r>
      <w:r w:rsidR="003A01B6">
        <w:t>3,</w:t>
      </w:r>
      <w:r w:rsidR="001922A3">
        <w:t xml:space="preserve"> JavaScript</w:t>
      </w:r>
      <w:r w:rsidR="00EE0775">
        <w:t xml:space="preserve">, </w:t>
      </w:r>
      <w:proofErr w:type="spellStart"/>
      <w:r w:rsidR="00EE0775">
        <w:t>TypeScript</w:t>
      </w:r>
      <w:proofErr w:type="spellEnd"/>
      <w:r w:rsidR="00EE0775">
        <w:t xml:space="preserve"> o </w:t>
      </w:r>
      <w:r w:rsidR="003A01B6">
        <w:t xml:space="preserve">librerías como </w:t>
      </w:r>
      <w:proofErr w:type="spellStart"/>
      <w:r w:rsidR="003A01B6">
        <w:lastRenderedPageBreak/>
        <w:t>j</w:t>
      </w:r>
      <w:r w:rsidR="001922A3">
        <w:t>Query</w:t>
      </w:r>
      <w:proofErr w:type="spellEnd"/>
      <w:r w:rsidR="003A01B6">
        <w:t xml:space="preserve"> </w:t>
      </w:r>
      <w:r w:rsidR="0006179D">
        <w:t>y/</w:t>
      </w:r>
      <w:r w:rsidR="003A01B6">
        <w:t xml:space="preserve">o </w:t>
      </w:r>
      <w:proofErr w:type="spellStart"/>
      <w:r w:rsidR="003A01B6" w:rsidRPr="003A01B6">
        <w:rPr>
          <w:i/>
        </w:rPr>
        <w:t>frameworks</w:t>
      </w:r>
      <w:proofErr w:type="spellEnd"/>
      <w:r w:rsidR="003A01B6">
        <w:t xml:space="preserve"> como Angular o </w:t>
      </w:r>
      <w:proofErr w:type="spellStart"/>
      <w:r w:rsidR="003A01B6">
        <w:t>React</w:t>
      </w:r>
      <w:proofErr w:type="spellEnd"/>
      <w:r w:rsidR="001922A3">
        <w:t xml:space="preserve"> son los principales lenguajes</w:t>
      </w:r>
      <w:r w:rsidR="00EE0775">
        <w:t xml:space="preserve"> del lado del cliente</w:t>
      </w:r>
      <w:r w:rsidR="001922A3">
        <w:t xml:space="preserve"> usados en la mayoría de </w:t>
      </w:r>
      <w:proofErr w:type="gramStart"/>
      <w:r w:rsidR="001922A3">
        <w:t>aplicaciones</w:t>
      </w:r>
      <w:proofErr w:type="gramEnd"/>
      <w:r w:rsidR="001922A3">
        <w:t xml:space="preserve"> web.</w:t>
      </w:r>
    </w:p>
    <w:p w14:paraId="3CACFCFD" w14:textId="49D88E0B" w:rsidR="000626C0" w:rsidRDefault="00F16424" w:rsidP="00DA4BE3">
      <w:pPr>
        <w:ind w:firstLine="720"/>
      </w:pPr>
      <w:r>
        <w:t>E</w:t>
      </w:r>
      <w:r w:rsidR="001922A3">
        <w:t xml:space="preserve">stos dos tipos de lenguajes no tienen mucho éxito el uno sin el otro, ya que el </w:t>
      </w:r>
      <w:r w:rsidR="001922A3" w:rsidRPr="003A01B6">
        <w:rPr>
          <w:i/>
        </w:rPr>
        <w:t>back-</w:t>
      </w:r>
      <w:proofErr w:type="spellStart"/>
      <w:r w:rsidR="001922A3" w:rsidRPr="003A01B6">
        <w:rPr>
          <w:i/>
        </w:rPr>
        <w:t>end</w:t>
      </w:r>
      <w:proofErr w:type="spellEnd"/>
      <w:r w:rsidR="001922A3">
        <w:t xml:space="preserve"> de una aplicación necesitará de los lenguajes del lado del cliente para </w:t>
      </w:r>
      <w:r>
        <w:t xml:space="preserve">que el usuario pueda interactuar con la información de la base de datos </w:t>
      </w:r>
      <w:r w:rsidR="001922A3">
        <w:t xml:space="preserve">y el </w:t>
      </w:r>
      <w:proofErr w:type="spellStart"/>
      <w:r w:rsidR="001922A3" w:rsidRPr="003A01B6">
        <w:rPr>
          <w:i/>
        </w:rPr>
        <w:t>front-end</w:t>
      </w:r>
      <w:proofErr w:type="spellEnd"/>
      <w:r w:rsidR="001922A3">
        <w:t xml:space="preserve"> necesitará aquella información </w:t>
      </w:r>
      <w:r>
        <w:t xml:space="preserve">suministrada por </w:t>
      </w:r>
      <w:r w:rsidR="001922A3">
        <w:t xml:space="preserve">el </w:t>
      </w:r>
      <w:r w:rsidR="001922A3" w:rsidRPr="003A01B6">
        <w:rPr>
          <w:i/>
        </w:rPr>
        <w:t>back-</w:t>
      </w:r>
      <w:proofErr w:type="spellStart"/>
      <w:r w:rsidR="001922A3" w:rsidRPr="003A01B6">
        <w:rPr>
          <w:i/>
        </w:rPr>
        <w:t>end</w:t>
      </w:r>
      <w:proofErr w:type="spellEnd"/>
      <w:r>
        <w:t xml:space="preserve"> </w:t>
      </w:r>
      <w:r w:rsidR="001922A3">
        <w:t xml:space="preserve">para </w:t>
      </w:r>
      <w:r>
        <w:t>poder mostrar los resultados de sus interacciones</w:t>
      </w:r>
      <w:r w:rsidR="001922A3">
        <w:t>.</w:t>
      </w:r>
    </w:p>
    <w:p w14:paraId="65449515" w14:textId="2A231FC3" w:rsidR="0085570F" w:rsidRDefault="0085570F" w:rsidP="00DA4BE3">
      <w:r>
        <w:tab/>
        <w:t xml:space="preserve">A </w:t>
      </w:r>
      <w:r w:rsidR="00DA4BE3">
        <w:t>continuación,</w:t>
      </w:r>
      <w:r>
        <w:t xml:space="preserve"> se listan algunos de los diferentes lenguajes</w:t>
      </w:r>
      <w:r w:rsidR="00B40C1A">
        <w:t xml:space="preserve"> </w:t>
      </w:r>
      <w:r w:rsidR="00B40C1A" w:rsidRPr="003A01B6">
        <w:rPr>
          <w:i/>
        </w:rPr>
        <w:t>back-</w:t>
      </w:r>
      <w:proofErr w:type="spellStart"/>
      <w:r w:rsidR="00B40C1A" w:rsidRPr="003A01B6">
        <w:rPr>
          <w:i/>
        </w:rPr>
        <w:t>end</w:t>
      </w:r>
      <w:proofErr w:type="spellEnd"/>
      <w:r>
        <w:t xml:space="preserve"> con sus correspondientes </w:t>
      </w:r>
      <w:proofErr w:type="spellStart"/>
      <w:r w:rsidRPr="003A01B6">
        <w:rPr>
          <w:i/>
        </w:rPr>
        <w:t>frameworks</w:t>
      </w:r>
      <w:proofErr w:type="spellEnd"/>
      <w:r w:rsidR="007E3029">
        <w:t>, los cuales</w:t>
      </w:r>
      <w:r>
        <w:t xml:space="preserve"> siguen el patrón de diseño MVC y </w:t>
      </w:r>
      <w:r w:rsidR="00F16424">
        <w:t xml:space="preserve">que son muy </w:t>
      </w:r>
      <w:r w:rsidR="002371DE">
        <w:t>utilizados en el mercado actualmente</w:t>
      </w:r>
      <w:r>
        <w:t>:</w:t>
      </w:r>
    </w:p>
    <w:p w14:paraId="6FC7415C" w14:textId="77777777" w:rsidR="00F257A5" w:rsidRDefault="00645DFD" w:rsidP="00F257A5">
      <w:bookmarkStart w:id="37" w:name="_Toc505426979"/>
      <w:r w:rsidRPr="00645DFD">
        <w:rPr>
          <w:rStyle w:val="SubttuloCar"/>
        </w:rPr>
        <w:t xml:space="preserve">1.4.2.2.1 </w:t>
      </w:r>
      <w:r w:rsidR="0085570F" w:rsidRPr="00645DFD">
        <w:rPr>
          <w:rStyle w:val="SubttuloCar"/>
        </w:rPr>
        <w:t>PHP</w:t>
      </w:r>
      <w:bookmarkEnd w:id="37"/>
      <w:r w:rsidR="00F16424">
        <w:t xml:space="preserve"> </w:t>
      </w:r>
    </w:p>
    <w:p w14:paraId="249A3D0F" w14:textId="1106FD77" w:rsidR="0084397D" w:rsidRDefault="00F257A5" w:rsidP="00006866">
      <w:pPr>
        <w:ind w:firstLine="720"/>
      </w:pPr>
      <w:r>
        <w:t>P</w:t>
      </w:r>
      <w:r w:rsidR="00F16424">
        <w:t xml:space="preserve">ara este </w:t>
      </w:r>
      <w:r w:rsidR="0085570F">
        <w:t xml:space="preserve">lenguaje los </w:t>
      </w:r>
      <w:proofErr w:type="spellStart"/>
      <w:r w:rsidR="0085570F" w:rsidRPr="00F16424">
        <w:rPr>
          <w:i/>
        </w:rPr>
        <w:t>frameworks</w:t>
      </w:r>
      <w:proofErr w:type="spellEnd"/>
      <w:r w:rsidR="0085570F">
        <w:t xml:space="preserve"> más utilizados son </w:t>
      </w:r>
      <w:proofErr w:type="spellStart"/>
      <w:r w:rsidR="0085570F">
        <w:t>Laravel</w:t>
      </w:r>
      <w:proofErr w:type="spellEnd"/>
      <w:r w:rsidR="0085570F">
        <w:t xml:space="preserve">, </w:t>
      </w:r>
      <w:proofErr w:type="spellStart"/>
      <w:r w:rsidR="0085570F">
        <w:t>CakePHP</w:t>
      </w:r>
      <w:proofErr w:type="spellEnd"/>
      <w:r w:rsidR="0085570F">
        <w:t xml:space="preserve">, </w:t>
      </w:r>
      <w:proofErr w:type="spellStart"/>
      <w:r w:rsidR="0085570F">
        <w:t>Symfony</w:t>
      </w:r>
      <w:proofErr w:type="spellEnd"/>
      <w:r w:rsidR="0085570F">
        <w:t xml:space="preserve"> o </w:t>
      </w:r>
      <w:proofErr w:type="spellStart"/>
      <w:r w:rsidR="0085570F">
        <w:t>CodeIgniter</w:t>
      </w:r>
      <w:proofErr w:type="spellEnd"/>
      <w:r w:rsidR="00233F9E">
        <w:t>.</w:t>
      </w:r>
    </w:p>
    <w:p w14:paraId="51F40211" w14:textId="77777777" w:rsidR="00F257A5" w:rsidRDefault="00645DFD" w:rsidP="00F257A5">
      <w:bookmarkStart w:id="38" w:name="_Toc505426980"/>
      <w:r w:rsidRPr="00645DFD">
        <w:rPr>
          <w:rStyle w:val="SubttuloCar"/>
        </w:rPr>
        <w:t xml:space="preserve">1.4.2.2.2 </w:t>
      </w:r>
      <w:r w:rsidR="00233F9E" w:rsidRPr="00645DFD">
        <w:rPr>
          <w:rStyle w:val="SubttuloCar"/>
        </w:rPr>
        <w:t>Java</w:t>
      </w:r>
      <w:bookmarkEnd w:id="38"/>
    </w:p>
    <w:p w14:paraId="44C32699" w14:textId="57FAF774" w:rsidR="00FA6A82" w:rsidRPr="00FA6A82" w:rsidRDefault="00233F9E" w:rsidP="00006866">
      <w:pPr>
        <w:ind w:firstLine="720"/>
      </w:pPr>
      <w:proofErr w:type="spellStart"/>
      <w:r>
        <w:t>Struts</w:t>
      </w:r>
      <w:proofErr w:type="spellEnd"/>
      <w:r>
        <w:t xml:space="preserve">, Spring o </w:t>
      </w:r>
      <w:proofErr w:type="spellStart"/>
      <w:r>
        <w:t>JavaServerFaces</w:t>
      </w:r>
      <w:proofErr w:type="spellEnd"/>
      <w:r>
        <w:t xml:space="preserve"> son algunos de los </w:t>
      </w:r>
      <w:proofErr w:type="spellStart"/>
      <w:r w:rsidR="002371DE" w:rsidRPr="00F16424">
        <w:rPr>
          <w:i/>
        </w:rPr>
        <w:t>frameworks</w:t>
      </w:r>
      <w:proofErr w:type="spellEnd"/>
      <w:r w:rsidR="002371DE">
        <w:t xml:space="preserve"> </w:t>
      </w:r>
      <w:r>
        <w:t>más usados.</w:t>
      </w:r>
    </w:p>
    <w:p w14:paraId="61B82D9D" w14:textId="77777777" w:rsidR="00F257A5" w:rsidRDefault="00645DFD" w:rsidP="00F257A5">
      <w:bookmarkStart w:id="39" w:name="_Toc505426981"/>
      <w:r w:rsidRPr="00645DFD">
        <w:rPr>
          <w:rStyle w:val="SubttuloCar"/>
        </w:rPr>
        <w:t xml:space="preserve">1.4.2.2.3 </w:t>
      </w:r>
      <w:r w:rsidR="00233F9E" w:rsidRPr="00645DFD">
        <w:rPr>
          <w:rStyle w:val="SubttuloCar"/>
        </w:rPr>
        <w:t>Ruby</w:t>
      </w:r>
      <w:bookmarkEnd w:id="39"/>
    </w:p>
    <w:p w14:paraId="29A95BB4" w14:textId="03FE2BAD" w:rsidR="00FA6A82" w:rsidRDefault="00F257A5" w:rsidP="00006866">
      <w:pPr>
        <w:ind w:firstLine="720"/>
      </w:pPr>
      <w:r>
        <w:t>P</w:t>
      </w:r>
      <w:r w:rsidR="00F16424">
        <w:t>ara Ruby</w:t>
      </w:r>
      <w:r w:rsidR="00233F9E">
        <w:t xml:space="preserve"> el </w:t>
      </w:r>
      <w:proofErr w:type="spellStart"/>
      <w:r w:rsidR="00233F9E" w:rsidRPr="00F16424">
        <w:rPr>
          <w:i/>
        </w:rPr>
        <w:t>framework</w:t>
      </w:r>
      <w:proofErr w:type="spellEnd"/>
      <w:r w:rsidR="00233F9E">
        <w:t xml:space="preserve"> más usado es Ruby </w:t>
      </w:r>
      <w:proofErr w:type="spellStart"/>
      <w:r w:rsidR="00233F9E">
        <w:t>on</w:t>
      </w:r>
      <w:proofErr w:type="spellEnd"/>
      <w:r w:rsidR="00233F9E">
        <w:t xml:space="preserve"> </w:t>
      </w:r>
      <w:proofErr w:type="spellStart"/>
      <w:r w:rsidR="00233F9E">
        <w:t>Rails</w:t>
      </w:r>
      <w:proofErr w:type="spellEnd"/>
      <w:r w:rsidR="00233F9E">
        <w:t>.</w:t>
      </w:r>
    </w:p>
    <w:p w14:paraId="3D3FB939" w14:textId="77777777" w:rsidR="00F257A5" w:rsidRDefault="00645DFD" w:rsidP="00F257A5">
      <w:bookmarkStart w:id="40" w:name="_Toc505426982"/>
      <w:r w:rsidRPr="00645DFD">
        <w:rPr>
          <w:rStyle w:val="SubttuloCar"/>
        </w:rPr>
        <w:t>1.4.2.2.4 Python</w:t>
      </w:r>
      <w:bookmarkEnd w:id="40"/>
    </w:p>
    <w:p w14:paraId="768D593E" w14:textId="50B18205" w:rsidR="00645DFD" w:rsidRDefault="00F257A5" w:rsidP="00006866">
      <w:pPr>
        <w:ind w:firstLine="720"/>
      </w:pPr>
      <w:r>
        <w:t>P</w:t>
      </w:r>
      <w:r w:rsidR="00645DFD" w:rsidRPr="00645DFD">
        <w:t xml:space="preserve">ara este lenguaje de programación el </w:t>
      </w:r>
      <w:proofErr w:type="spellStart"/>
      <w:r w:rsidR="00645DFD" w:rsidRPr="00F16424">
        <w:rPr>
          <w:i/>
        </w:rPr>
        <w:t>framework</w:t>
      </w:r>
      <w:proofErr w:type="spellEnd"/>
      <w:r w:rsidR="00645DFD" w:rsidRPr="00645DFD">
        <w:t xml:space="preserve"> más usado en la actualidad es Django.</w:t>
      </w:r>
    </w:p>
    <w:p w14:paraId="7B0498F3" w14:textId="77777777" w:rsidR="00F257A5" w:rsidRDefault="00EE0775" w:rsidP="00F257A5">
      <w:r>
        <w:rPr>
          <w:rStyle w:val="SubttuloCar"/>
        </w:rPr>
        <w:t>1</w:t>
      </w:r>
      <w:r w:rsidRPr="00EE0775">
        <w:rPr>
          <w:rStyle w:val="SubttuloCar"/>
        </w:rPr>
        <w:t>.4.2.2.5 C#</w:t>
      </w:r>
    </w:p>
    <w:p w14:paraId="7C0A9888" w14:textId="7A6CA0C1" w:rsidR="00EE0775" w:rsidRDefault="00F257A5" w:rsidP="00006866">
      <w:pPr>
        <w:ind w:firstLine="720"/>
      </w:pPr>
      <w:r>
        <w:t xml:space="preserve">El </w:t>
      </w:r>
      <w:proofErr w:type="spellStart"/>
      <w:r w:rsidRPr="00F257A5">
        <w:rPr>
          <w:i/>
        </w:rPr>
        <w:t>framework</w:t>
      </w:r>
      <w:proofErr w:type="spellEnd"/>
      <w:r>
        <w:t xml:space="preserve"> usado por este lenguaje es .NET, propiedad de Microsoft.</w:t>
      </w:r>
    </w:p>
    <w:p w14:paraId="454026C9" w14:textId="77777777" w:rsidR="00F257A5" w:rsidRDefault="009B1162" w:rsidP="00F257A5">
      <w:pPr>
        <w:rPr>
          <w:rStyle w:val="SubttuloCar"/>
          <w:b w:val="0"/>
        </w:rPr>
      </w:pPr>
      <w:bookmarkStart w:id="41" w:name="_Toc505426983"/>
      <w:r w:rsidRPr="009B1162">
        <w:rPr>
          <w:rStyle w:val="SubttuloCar"/>
        </w:rPr>
        <w:t>1.</w:t>
      </w:r>
      <w:r w:rsidR="00F257A5">
        <w:rPr>
          <w:rStyle w:val="SubttuloCar"/>
        </w:rPr>
        <w:t>4.2.2.6</w:t>
      </w:r>
      <w:r>
        <w:rPr>
          <w:rStyle w:val="SubttuloCar"/>
        </w:rPr>
        <w:t xml:space="preserve"> Node.js</w:t>
      </w:r>
    </w:p>
    <w:p w14:paraId="0ECD5E78" w14:textId="491CD818" w:rsidR="009B1162" w:rsidRPr="009B1162" w:rsidRDefault="00F257A5" w:rsidP="00006866">
      <w:pPr>
        <w:ind w:firstLine="720"/>
        <w:rPr>
          <w:rStyle w:val="SubttuloCar"/>
          <w:b w:val="0"/>
        </w:rPr>
      </w:pPr>
      <w:r>
        <w:rPr>
          <w:rStyle w:val="SubttuloCar"/>
          <w:b w:val="0"/>
        </w:rPr>
        <w:t>B</w:t>
      </w:r>
      <w:r w:rsidR="009B1162" w:rsidRPr="009B1162">
        <w:rPr>
          <w:rStyle w:val="SubttuloCar"/>
          <w:b w:val="0"/>
          <w:sz w:val="22"/>
        </w:rPr>
        <w:t xml:space="preserve">asado en JavaScript, los </w:t>
      </w:r>
      <w:proofErr w:type="spellStart"/>
      <w:r w:rsidR="009B1162" w:rsidRPr="009B1162">
        <w:rPr>
          <w:rStyle w:val="SubttuloCar"/>
          <w:b w:val="0"/>
          <w:i/>
          <w:sz w:val="22"/>
        </w:rPr>
        <w:t>frameworks</w:t>
      </w:r>
      <w:proofErr w:type="spellEnd"/>
      <w:r w:rsidR="009B1162" w:rsidRPr="009B1162">
        <w:rPr>
          <w:rStyle w:val="SubttuloCar"/>
          <w:b w:val="0"/>
          <w:sz w:val="22"/>
        </w:rPr>
        <w:t xml:space="preserve"> más potentes y utilizados son Angular y </w:t>
      </w:r>
      <w:proofErr w:type="spellStart"/>
      <w:r w:rsidR="009B1162" w:rsidRPr="009B1162">
        <w:rPr>
          <w:rStyle w:val="SubttuloCar"/>
          <w:b w:val="0"/>
          <w:sz w:val="22"/>
        </w:rPr>
        <w:t>React</w:t>
      </w:r>
      <w:proofErr w:type="spellEnd"/>
      <w:r w:rsidR="009B1162" w:rsidRPr="009B1162">
        <w:rPr>
          <w:rStyle w:val="SubttuloCar"/>
          <w:b w:val="0"/>
          <w:sz w:val="22"/>
        </w:rPr>
        <w:t>.</w:t>
      </w:r>
      <w:bookmarkEnd w:id="41"/>
    </w:p>
    <w:p w14:paraId="543D360A" w14:textId="77777777" w:rsidR="0004627F" w:rsidRDefault="0004627F" w:rsidP="009B1162"/>
    <w:p w14:paraId="26A2A6AA" w14:textId="38B089D2" w:rsidR="00645DFD" w:rsidRDefault="0004627F" w:rsidP="00645DFD">
      <w:pPr>
        <w:pStyle w:val="Subttulo"/>
      </w:pPr>
      <w:bookmarkStart w:id="42" w:name="_Toc486444076"/>
      <w:bookmarkStart w:id="43" w:name="_Toc505426984"/>
      <w:r>
        <w:t>1.</w:t>
      </w:r>
      <w:r w:rsidR="00645DFD">
        <w:t>4</w:t>
      </w:r>
      <w:r>
        <w:t xml:space="preserve">.2.3 </w:t>
      </w:r>
      <w:r w:rsidR="001A7433">
        <w:t>Sistema de gestión de bases de datos</w:t>
      </w:r>
      <w:bookmarkEnd w:id="42"/>
      <w:bookmarkEnd w:id="43"/>
    </w:p>
    <w:p w14:paraId="7A076C77" w14:textId="6397B2FA" w:rsidR="00B40C1A" w:rsidRDefault="009B1162" w:rsidP="009B1162">
      <w:pPr>
        <w:spacing w:before="240"/>
        <w:ind w:firstLine="720"/>
      </w:pPr>
      <w:r>
        <w:t>Para finalizar este apartado, una de la</w:t>
      </w:r>
      <w:r w:rsidR="00B40C1A">
        <w:t xml:space="preserve">s </w:t>
      </w:r>
      <w:r>
        <w:t xml:space="preserve">partes más importantes </w:t>
      </w:r>
      <w:r w:rsidR="00B40C1A">
        <w:t xml:space="preserve">en una aplicación web es el sistema de gestión de bases de datos, </w:t>
      </w:r>
      <w:r>
        <w:t xml:space="preserve">que </w:t>
      </w:r>
      <w:r w:rsidR="00B40C1A">
        <w:t xml:space="preserve">almacenará aquella información esencial de la aplicación web de la forma más eficiente y segura posible y </w:t>
      </w:r>
      <w:r>
        <w:t xml:space="preserve">que </w:t>
      </w:r>
      <w:r w:rsidR="00B40C1A">
        <w:t xml:space="preserve">deberá estar disponible en el momento que se necesite. </w:t>
      </w:r>
    </w:p>
    <w:p w14:paraId="09D908E5" w14:textId="2654E75A" w:rsidR="004E0802" w:rsidRDefault="009B1162" w:rsidP="009B1162">
      <w:pPr>
        <w:ind w:firstLine="720"/>
      </w:pPr>
      <w:r>
        <w:t>Normalmente</w:t>
      </w:r>
      <w:r w:rsidR="00B40C1A">
        <w:t xml:space="preserve"> en el desarrollo de aplicaciones web las bases de datos s</w:t>
      </w:r>
      <w:r w:rsidR="004E0802">
        <w:t xml:space="preserve">uelen </w:t>
      </w:r>
      <w:r>
        <w:t>ser relacionales (generalmente SQL ya que es el lenguaje más extendido)</w:t>
      </w:r>
      <w:r w:rsidR="0006179D">
        <w:t>. S</w:t>
      </w:r>
      <w:r w:rsidR="00436534">
        <w:t>in embargo,</w:t>
      </w:r>
      <w:r w:rsidR="00B40C1A">
        <w:t xml:space="preserve"> en la actualidad muchos desarr</w:t>
      </w:r>
      <w:r w:rsidR="00436534">
        <w:t>olladores optan</w:t>
      </w:r>
      <w:r w:rsidR="004E0802">
        <w:t xml:space="preserve"> por una nueva tendencia, las bases </w:t>
      </w:r>
      <w:r>
        <w:t>de datos no relacionales</w:t>
      </w:r>
      <w:r w:rsidR="004E0802">
        <w:t xml:space="preserve">. A </w:t>
      </w:r>
      <w:r>
        <w:t>continuación,</w:t>
      </w:r>
      <w:r w:rsidR="004E0802">
        <w:t xml:space="preserve"> </w:t>
      </w:r>
      <w:r w:rsidR="00436534">
        <w:t>se exponen</w:t>
      </w:r>
      <w:r w:rsidR="004E0802">
        <w:t xml:space="preserve"> </w:t>
      </w:r>
      <w:r w:rsidR="002371DE">
        <w:t>algunas de las características más importantes de estos dos tipos:</w:t>
      </w:r>
    </w:p>
    <w:p w14:paraId="25E4E565" w14:textId="1E1276F4" w:rsidR="00CD5791" w:rsidRDefault="004E0802" w:rsidP="00436534">
      <w:pPr>
        <w:numPr>
          <w:ilvl w:val="0"/>
          <w:numId w:val="18"/>
        </w:numPr>
      </w:pPr>
      <w:r>
        <w:t xml:space="preserve">Las bases de datos </w:t>
      </w:r>
      <w:r w:rsidR="00436534">
        <w:t>relacionales</w:t>
      </w:r>
      <w:r>
        <w:t xml:space="preserve"> permiten combinar de una forma eficiente diferentes tablas con el objetivo de extraer información relacionada, mientras que </w:t>
      </w:r>
      <w:r w:rsidR="00436534">
        <w:t>las no relacionales</w:t>
      </w:r>
      <w:r>
        <w:t xml:space="preserve"> no lo permite</w:t>
      </w:r>
      <w:r w:rsidR="00436534">
        <w:t>n</w:t>
      </w:r>
      <w:r>
        <w:t xml:space="preserve"> o lo hace</w:t>
      </w:r>
      <w:r w:rsidR="00436534">
        <w:t>n</w:t>
      </w:r>
      <w:r>
        <w:t xml:space="preserve"> con un peor rendimiento que </w:t>
      </w:r>
      <w:r w:rsidR="00436534">
        <w:t>las relacionales</w:t>
      </w:r>
      <w:r>
        <w:t>.</w:t>
      </w:r>
      <w:r w:rsidR="00376370">
        <w:t xml:space="preserve"> </w:t>
      </w:r>
      <w:r w:rsidR="00102511">
        <w:t xml:space="preserve">Ejemplos: </w:t>
      </w:r>
      <w:proofErr w:type="spellStart"/>
      <w:r w:rsidR="00102511">
        <w:t>PostgreS</w:t>
      </w:r>
      <w:r w:rsidR="00436534">
        <w:t>QL</w:t>
      </w:r>
      <w:proofErr w:type="spellEnd"/>
      <w:r w:rsidR="00436534">
        <w:t xml:space="preserve">, </w:t>
      </w:r>
      <w:proofErr w:type="spellStart"/>
      <w:r w:rsidR="00436534">
        <w:t>MySQL</w:t>
      </w:r>
      <w:proofErr w:type="spellEnd"/>
      <w:r w:rsidR="00436534">
        <w:t>, Oracle</w:t>
      </w:r>
      <w:r w:rsidR="00102511">
        <w:t>, etc.</w:t>
      </w:r>
    </w:p>
    <w:p w14:paraId="649AE85C" w14:textId="68EDD81A" w:rsidR="00595E84" w:rsidRDefault="004E0802" w:rsidP="00436534">
      <w:pPr>
        <w:numPr>
          <w:ilvl w:val="0"/>
          <w:numId w:val="18"/>
        </w:numPr>
      </w:pPr>
      <w:r>
        <w:t xml:space="preserve">Las bases de datos </w:t>
      </w:r>
      <w:r w:rsidR="00436534">
        <w:t>no relacionales</w:t>
      </w:r>
      <w:r>
        <w:t xml:space="preserve"> permite</w:t>
      </w:r>
      <w:r w:rsidR="00436534">
        <w:t>n</w:t>
      </w:r>
      <w:r>
        <w:t xml:space="preserve"> distribuir grandes cantidades de información</w:t>
      </w:r>
      <w:r w:rsidR="00436534">
        <w:t xml:space="preserve"> de forma más rápida</w:t>
      </w:r>
      <w:r>
        <w:t xml:space="preserve">, </w:t>
      </w:r>
      <w:r w:rsidR="00436534">
        <w:t xml:space="preserve">por lo que </w:t>
      </w:r>
      <w:r>
        <w:t>este tipo de bases de datos están pensadas pa</w:t>
      </w:r>
      <w:r w:rsidR="00B42964">
        <w:t>ra el uso en redes sociales o destinadas al</w:t>
      </w:r>
      <w:r>
        <w:t xml:space="preserve"> Big Data, es decir, cuando el </w:t>
      </w:r>
      <w:r w:rsidR="00E157C9">
        <w:t>volumen</w:t>
      </w:r>
      <w:r>
        <w:t xml:space="preserve"> de datos </w:t>
      </w:r>
      <w:r w:rsidR="00342CE4">
        <w:t>es de gran tamaño</w:t>
      </w:r>
      <w:r w:rsidR="009625BB">
        <w:t xml:space="preserve"> o las estructuras de</w:t>
      </w:r>
      <w:r w:rsidR="00FB7A5E">
        <w:t xml:space="preserve"> datos son variables</w:t>
      </w:r>
      <w:r w:rsidR="00342CE4">
        <w:t>.</w:t>
      </w:r>
      <w:r w:rsidR="007B30E4">
        <w:t xml:space="preserve"> También cuentan con un</w:t>
      </w:r>
      <w:r w:rsidR="00BB5CBD">
        <w:t xml:space="preserve"> escalado horizontal, es decir,</w:t>
      </w:r>
      <w:r w:rsidR="007B30E4">
        <w:t xml:space="preserve"> al agregar más nodos su rendimiento mejora considerablemente</w:t>
      </w:r>
      <w:r w:rsidR="00BB5CBD">
        <w:t>.</w:t>
      </w:r>
      <w:r w:rsidR="00FE7198">
        <w:t xml:space="preserve"> </w:t>
      </w:r>
      <w:r w:rsidR="00102511">
        <w:t xml:space="preserve">Ejemplos: </w:t>
      </w:r>
      <w:proofErr w:type="spellStart"/>
      <w:r w:rsidR="00102511">
        <w:t>MongoDB</w:t>
      </w:r>
      <w:proofErr w:type="spellEnd"/>
      <w:r w:rsidR="00102511">
        <w:t>,</w:t>
      </w:r>
      <w:r w:rsidR="00DF31DE">
        <w:t xml:space="preserve"> </w:t>
      </w:r>
      <w:proofErr w:type="spellStart"/>
      <w:r w:rsidR="00F257A5">
        <w:t>Firebase</w:t>
      </w:r>
      <w:proofErr w:type="spellEnd"/>
      <w:r w:rsidR="00F257A5">
        <w:t xml:space="preserve"> Cloud </w:t>
      </w:r>
      <w:proofErr w:type="spellStart"/>
      <w:r w:rsidR="00F257A5">
        <w:t>Firestore</w:t>
      </w:r>
      <w:proofErr w:type="spellEnd"/>
      <w:r w:rsidR="00F257A5">
        <w:t>,</w:t>
      </w:r>
      <w:r w:rsidR="00102511">
        <w:t xml:space="preserve"> </w:t>
      </w:r>
      <w:proofErr w:type="spellStart"/>
      <w:r w:rsidR="00436534">
        <w:t>Cassandra</w:t>
      </w:r>
      <w:proofErr w:type="spellEnd"/>
      <w:r w:rsidR="00436534">
        <w:t xml:space="preserve">, </w:t>
      </w:r>
      <w:proofErr w:type="spellStart"/>
      <w:r w:rsidR="00102511">
        <w:t>CouchDB</w:t>
      </w:r>
      <w:proofErr w:type="spellEnd"/>
      <w:r w:rsidR="00102511">
        <w:t xml:space="preserve">, </w:t>
      </w:r>
      <w:proofErr w:type="spellStart"/>
      <w:r w:rsidR="00102511">
        <w:t>Redis</w:t>
      </w:r>
      <w:proofErr w:type="spellEnd"/>
      <w:r w:rsidR="00102511">
        <w:t>, etc.</w:t>
      </w:r>
    </w:p>
    <w:p w14:paraId="7C039D61" w14:textId="09A790B5" w:rsidR="00102511" w:rsidRDefault="00436534" w:rsidP="00436534">
      <w:pPr>
        <w:ind w:firstLine="720"/>
      </w:pPr>
      <w:r>
        <w:t xml:space="preserve">Esta breve introducción al estudio de carácter técnico de este trabajo fin de grado no tiene como objetivo debatir cuál de las </w:t>
      </w:r>
      <w:r w:rsidR="002C14FC">
        <w:t>tecnologías anteriormente indicadas es mejor. Sin embargo, es importante exponer cuáles son las ventajas e inconvenientes de cada una de ellas. El objetivo final es escoger la tecnología adecuada para la realización de la aplicación web.</w:t>
      </w:r>
    </w:p>
    <w:p w14:paraId="31B99B6F" w14:textId="554DE1A7" w:rsidR="00102511" w:rsidRDefault="00102511" w:rsidP="00436534">
      <w:r>
        <w:tab/>
      </w:r>
      <w:r w:rsidR="00454981">
        <w:t xml:space="preserve">En </w:t>
      </w:r>
      <w:r w:rsidR="00B42964">
        <w:t xml:space="preserve">el </w:t>
      </w:r>
      <w:r w:rsidR="00595E84">
        <w:t>apartado “3.1.</w:t>
      </w:r>
      <w:r w:rsidR="006B7623">
        <w:t>4</w:t>
      </w:r>
      <w:r w:rsidR="00595E84">
        <w:t>. Análisis de alternativas” del documento número 3 “</w:t>
      </w:r>
      <w:r w:rsidR="006B7623">
        <w:t>Requisitos de usuario y análisis de alternativas</w:t>
      </w:r>
      <w:r w:rsidR="00595E84">
        <w:t>”</w:t>
      </w:r>
      <w:r w:rsidR="002C14FC">
        <w:t xml:space="preserve"> s</w:t>
      </w:r>
      <w:r>
        <w:t>e h</w:t>
      </w:r>
      <w:r w:rsidR="002C14FC">
        <w:t xml:space="preserve">ará una descripción más detallada de algunos </w:t>
      </w:r>
      <w:r w:rsidR="00595E84">
        <w:t>de</w:t>
      </w:r>
      <w:r>
        <w:t xml:space="preserve"> los lenguajes y herramientas</w:t>
      </w:r>
      <w:r w:rsidR="00454981">
        <w:t xml:space="preserve"> anteriormente mencionado</w:t>
      </w:r>
      <w:r w:rsidR="00595E84">
        <w:t>s, apor</w:t>
      </w:r>
      <w:r w:rsidR="005E4870">
        <w:t xml:space="preserve">tando datos y resultados reales, para posteriormente escoger las tecnologías con las que </w:t>
      </w:r>
      <w:r w:rsidR="00454981">
        <w:t>se desarrollará</w:t>
      </w:r>
      <w:r w:rsidR="005E4870">
        <w:t xml:space="preserve"> la aplicación web.</w:t>
      </w:r>
    </w:p>
    <w:p w14:paraId="388CBB47" w14:textId="486717F9" w:rsidR="00BB5CBD" w:rsidRDefault="00BB5CBD" w:rsidP="00BB5CBD">
      <w:pPr>
        <w:jc w:val="left"/>
      </w:pPr>
    </w:p>
    <w:p w14:paraId="360F8F43" w14:textId="77777777" w:rsidR="00CF2652" w:rsidRPr="004E0802" w:rsidRDefault="00CF2652" w:rsidP="00BB5CBD">
      <w:pPr>
        <w:jc w:val="left"/>
      </w:pPr>
    </w:p>
    <w:p w14:paraId="16F845FE" w14:textId="79F102C2" w:rsidR="00900ECE" w:rsidRDefault="00FA241C" w:rsidP="00900ECE">
      <w:pPr>
        <w:pStyle w:val="Ttulo"/>
      </w:pPr>
      <w:bookmarkStart w:id="44" w:name="_Toc505426985"/>
      <w:r>
        <w:t>1.5</w:t>
      </w:r>
      <w:r w:rsidR="00900ECE">
        <w:t xml:space="preserve"> Organización del documento</w:t>
      </w:r>
      <w:bookmarkEnd w:id="44"/>
    </w:p>
    <w:p w14:paraId="1F47CB92" w14:textId="77777777" w:rsidR="000F4A66" w:rsidRDefault="00454981" w:rsidP="00AF511A">
      <w:pPr>
        <w:spacing w:before="240"/>
      </w:pPr>
      <w:r>
        <w:tab/>
        <w:t>En este</w:t>
      </w:r>
      <w:r w:rsidR="00912E0D">
        <w:t xml:space="preserve"> apartado se mostrará una lista detallada de los diferentes </w:t>
      </w:r>
      <w:r w:rsidR="0020207A">
        <w:t>capítulos</w:t>
      </w:r>
      <w:r w:rsidR="00912E0D">
        <w:t xml:space="preserve"> que componen este trabajo fin de grado, </w:t>
      </w:r>
      <w:r>
        <w:t>además de</w:t>
      </w:r>
      <w:r w:rsidR="00912E0D">
        <w:t xml:space="preserve"> una breve descripción de </w:t>
      </w:r>
      <w:r>
        <w:t>cada uno de ellos.</w:t>
      </w:r>
    </w:p>
    <w:p w14:paraId="5E2C6D18" w14:textId="34AE4F4B" w:rsidR="002C14FC" w:rsidRDefault="00AF511A" w:rsidP="002C14FC">
      <w:bookmarkStart w:id="45" w:name="_Toc505426986"/>
      <w:r w:rsidRPr="00AF511A">
        <w:rPr>
          <w:rStyle w:val="SubttuloCar"/>
        </w:rPr>
        <w:t xml:space="preserve">1.5.1 </w:t>
      </w:r>
      <w:r w:rsidR="006B7623">
        <w:rPr>
          <w:rStyle w:val="SubttuloCar"/>
        </w:rPr>
        <w:t>Documento</w:t>
      </w:r>
      <w:r w:rsidR="00760A77" w:rsidRPr="00AF511A">
        <w:rPr>
          <w:rStyle w:val="SubttuloCar"/>
        </w:rPr>
        <w:t xml:space="preserve"> 1 – Memoria</w:t>
      </w:r>
      <w:bookmarkEnd w:id="45"/>
    </w:p>
    <w:p w14:paraId="0DAFFB3D" w14:textId="3A48ECF5" w:rsidR="000F4A66" w:rsidRDefault="00454981" w:rsidP="00940A77">
      <w:pPr>
        <w:ind w:firstLine="720"/>
      </w:pPr>
      <w:r>
        <w:t xml:space="preserve">Se trata del </w:t>
      </w:r>
      <w:r w:rsidR="00760A77">
        <w:t>pres</w:t>
      </w:r>
      <w:r w:rsidR="00AF511A">
        <w:t xml:space="preserve">ente capítulo, </w:t>
      </w:r>
      <w:r>
        <w:t>en él</w:t>
      </w:r>
      <w:r w:rsidR="00AF511A">
        <w:t xml:space="preserve"> se incluye en primer lugar un resumen del proyecto</w:t>
      </w:r>
      <w:r w:rsidR="0089317D">
        <w:t xml:space="preserve"> y una introducción.</w:t>
      </w:r>
      <w:r w:rsidR="00AF511A">
        <w:t xml:space="preserve"> </w:t>
      </w:r>
      <w:r w:rsidR="0089317D">
        <w:t>A continuación,</w:t>
      </w:r>
      <w:r w:rsidR="00760A77">
        <w:t xml:space="preserve"> los objetivos y el alcan</w:t>
      </w:r>
      <w:r>
        <w:t>ce de este trabajo fin de grado.</w:t>
      </w:r>
      <w:r w:rsidR="00760A77">
        <w:t xml:space="preserve"> </w:t>
      </w:r>
      <w:r>
        <w:t xml:space="preserve">Después se detallan los estudios y </w:t>
      </w:r>
      <w:r w:rsidR="00760A77">
        <w:t>análisis previamente realizados</w:t>
      </w:r>
      <w:r w:rsidR="0089317D">
        <w:t xml:space="preserve">. </w:t>
      </w:r>
      <w:r w:rsidR="006E049A">
        <w:t xml:space="preserve">Por </w:t>
      </w:r>
      <w:r w:rsidR="002C14FC">
        <w:t>último,</w:t>
      </w:r>
      <w:r w:rsidR="006E049A">
        <w:t xml:space="preserve"> </w:t>
      </w:r>
      <w:r w:rsidR="0089317D">
        <w:t>se comentarán las conclusiones a las que se ha llegado al</w:t>
      </w:r>
      <w:r w:rsidR="00F257A5">
        <w:t xml:space="preserve"> finalizar el presente trabajo y</w:t>
      </w:r>
      <w:r w:rsidR="0089317D">
        <w:t xml:space="preserve"> </w:t>
      </w:r>
      <w:r w:rsidR="006E049A">
        <w:t xml:space="preserve">se </w:t>
      </w:r>
      <w:r w:rsidR="002C14FC">
        <w:t>mostrará la</w:t>
      </w:r>
      <w:r w:rsidR="00C5575C">
        <w:t xml:space="preserve"> organización de los diferentes capítulos que comp</w:t>
      </w:r>
      <w:r w:rsidR="0071712E">
        <w:t>onen este trabajo fin de grado</w:t>
      </w:r>
      <w:r w:rsidR="00F257A5">
        <w:t>,</w:t>
      </w:r>
      <w:r w:rsidR="0089317D">
        <w:t xml:space="preserve"> además de la bibliografía consultada</w:t>
      </w:r>
      <w:r w:rsidR="006E049A">
        <w:t>.</w:t>
      </w:r>
    </w:p>
    <w:p w14:paraId="09FB4553" w14:textId="4A418815" w:rsidR="002C14FC" w:rsidRDefault="00AF511A" w:rsidP="002C14FC">
      <w:bookmarkStart w:id="46" w:name="_Toc505426987"/>
      <w:r w:rsidRPr="00AF511A">
        <w:rPr>
          <w:rStyle w:val="SubttuloCar"/>
        </w:rPr>
        <w:t xml:space="preserve">1.5.2 </w:t>
      </w:r>
      <w:r w:rsidR="006B7623">
        <w:rPr>
          <w:rStyle w:val="SubttuloCar"/>
        </w:rPr>
        <w:t>Documento</w:t>
      </w:r>
      <w:r w:rsidR="00760A77" w:rsidRPr="00AF511A">
        <w:rPr>
          <w:rStyle w:val="SubttuloCar"/>
        </w:rPr>
        <w:t xml:space="preserve"> 2 – Presupuesto</w:t>
      </w:r>
      <w:r w:rsidR="00F3535D" w:rsidRPr="00AF511A">
        <w:rPr>
          <w:rStyle w:val="SubttuloCar"/>
        </w:rPr>
        <w:t xml:space="preserve"> y planificación</w:t>
      </w:r>
      <w:bookmarkEnd w:id="46"/>
    </w:p>
    <w:p w14:paraId="5E11B7C2" w14:textId="6BB6CEBD" w:rsidR="00760A77" w:rsidRDefault="006E049A" w:rsidP="002C14FC">
      <w:pPr>
        <w:ind w:firstLine="720"/>
      </w:pPr>
      <w:r>
        <w:t xml:space="preserve">En este capítulo se detallará la planificación temporal de las diferentes fases del proyecto, desde el inicio hasta su conclusión. </w:t>
      </w:r>
      <w:r w:rsidR="00721037">
        <w:t>A continuación</w:t>
      </w:r>
      <w:r w:rsidR="0089317D">
        <w:t>,</w:t>
      </w:r>
      <w:r>
        <w:t xml:space="preserve"> se describirá el cálculo del</w:t>
      </w:r>
      <w:r w:rsidR="00760A77">
        <w:t xml:space="preserve"> coste total del </w:t>
      </w:r>
      <w:r w:rsidR="0089317D">
        <w:t>proyecto,</w:t>
      </w:r>
      <w:r w:rsidR="00760A77">
        <w:t xml:space="preserve"> así como el coste de los recursos necesarios para el desarrollo de este.</w:t>
      </w:r>
      <w:r w:rsidR="00F3535D">
        <w:t xml:space="preserve"> </w:t>
      </w:r>
    </w:p>
    <w:p w14:paraId="77A635AC" w14:textId="03324615" w:rsidR="002C14FC" w:rsidRDefault="00AF511A" w:rsidP="002C14FC">
      <w:bookmarkStart w:id="47" w:name="_Toc505426988"/>
      <w:r w:rsidRPr="00AF511A">
        <w:rPr>
          <w:rStyle w:val="SubttuloCar"/>
        </w:rPr>
        <w:t>1.5.3</w:t>
      </w:r>
      <w:r w:rsidR="005E4870" w:rsidRPr="00AF511A">
        <w:rPr>
          <w:rStyle w:val="SubttuloCar"/>
        </w:rPr>
        <w:t xml:space="preserve"> </w:t>
      </w:r>
      <w:r w:rsidR="006B7623">
        <w:rPr>
          <w:rStyle w:val="SubttuloCar"/>
        </w:rPr>
        <w:t>Documento</w:t>
      </w:r>
      <w:r w:rsidR="005E4870" w:rsidRPr="00AF511A">
        <w:rPr>
          <w:rStyle w:val="SubttuloCar"/>
        </w:rPr>
        <w:t xml:space="preserve"> 3 – </w:t>
      </w:r>
      <w:r w:rsidR="006B7623">
        <w:rPr>
          <w:rStyle w:val="SubttuloCar"/>
        </w:rPr>
        <w:t>Requisitos de usuario y análisis de alternativa</w:t>
      </w:r>
      <w:r w:rsidR="00721037">
        <w:rPr>
          <w:rStyle w:val="SubttuloCar"/>
        </w:rPr>
        <w:t>s</w:t>
      </w:r>
      <w:bookmarkEnd w:id="47"/>
    </w:p>
    <w:p w14:paraId="68C37AB8" w14:textId="57B28E00" w:rsidR="005E4870" w:rsidRPr="006B7623" w:rsidRDefault="005E4870" w:rsidP="002C14FC">
      <w:pPr>
        <w:ind w:firstLine="720"/>
      </w:pPr>
      <w:r>
        <w:t xml:space="preserve">En este </w:t>
      </w:r>
      <w:r w:rsidR="00721037">
        <w:t xml:space="preserve">documento </w:t>
      </w:r>
      <w:r w:rsidR="006B7623">
        <w:t xml:space="preserve">se incluirá </w:t>
      </w:r>
      <w:r w:rsidR="006E049A">
        <w:t xml:space="preserve">la especificación de requisitos de usuario y análisis de alternativas </w:t>
      </w:r>
      <w:r w:rsidR="00384A04">
        <w:t>de este trabajo fin de grado. Para acabar el documento se expondrá la alternativa seleccionada</w:t>
      </w:r>
      <w:r>
        <w:t>.</w:t>
      </w:r>
    </w:p>
    <w:p w14:paraId="7E3C7F99" w14:textId="35EF748A" w:rsidR="00721037" w:rsidRDefault="006B7623" w:rsidP="00721037">
      <w:bookmarkStart w:id="48" w:name="_Toc505426989"/>
      <w:r w:rsidRPr="006B7623">
        <w:rPr>
          <w:rStyle w:val="SubttuloCar"/>
        </w:rPr>
        <w:t xml:space="preserve">1.5.4 Documento 4 – Análisis </w:t>
      </w:r>
      <w:r w:rsidR="008E6F86">
        <w:rPr>
          <w:rStyle w:val="SubttuloCar"/>
        </w:rPr>
        <w:t>de requisitos del sistema</w:t>
      </w:r>
      <w:bookmarkEnd w:id="48"/>
    </w:p>
    <w:p w14:paraId="171E4E18" w14:textId="70ECF4C6" w:rsidR="006B7623" w:rsidRPr="008E6F86" w:rsidRDefault="00721037" w:rsidP="00721037">
      <w:pPr>
        <w:ind w:firstLine="720"/>
      </w:pPr>
      <w:r>
        <w:t xml:space="preserve">En </w:t>
      </w:r>
      <w:r w:rsidR="008E6F86" w:rsidRPr="000F1189">
        <w:t xml:space="preserve">este </w:t>
      </w:r>
      <w:r>
        <w:t xml:space="preserve">capítulo </w:t>
      </w:r>
      <w:r w:rsidR="008E6F86" w:rsidRPr="000F1189">
        <w:t xml:space="preserve">se recogerán los casos de uso </w:t>
      </w:r>
      <w:r w:rsidR="006E5BC5">
        <w:t>de toda</w:t>
      </w:r>
      <w:r w:rsidR="008E6F86" w:rsidRPr="000F1189">
        <w:t xml:space="preserve"> la aplicación, así como también se detallarán los requisitos no funciona</w:t>
      </w:r>
      <w:r w:rsidR="006E5BC5">
        <w:t>les y el modelo de datos.</w:t>
      </w:r>
    </w:p>
    <w:p w14:paraId="0F6FBA08" w14:textId="247E1913" w:rsidR="00721037" w:rsidRDefault="006B7623" w:rsidP="00721037">
      <w:bookmarkStart w:id="49" w:name="_Toc505426990"/>
      <w:r w:rsidRPr="006B7623">
        <w:rPr>
          <w:rStyle w:val="SubttuloCar"/>
        </w:rPr>
        <w:t>1.5.5 Documento 5 – Diseño del sistema</w:t>
      </w:r>
      <w:bookmarkEnd w:id="49"/>
    </w:p>
    <w:p w14:paraId="05E4CC18" w14:textId="01F2F8AB" w:rsidR="006B7623" w:rsidRDefault="00721037" w:rsidP="00721037">
      <w:pPr>
        <w:ind w:firstLine="720"/>
      </w:pPr>
      <w:r>
        <w:lastRenderedPageBreak/>
        <w:t xml:space="preserve">En </w:t>
      </w:r>
      <w:r w:rsidR="008E6F86">
        <w:t xml:space="preserve">este </w:t>
      </w:r>
      <w:r>
        <w:t xml:space="preserve">capítulo </w:t>
      </w:r>
      <w:r w:rsidR="008E6F86">
        <w:t xml:space="preserve">se expondrán los diagramas de paquetes, de clases, de </w:t>
      </w:r>
      <w:r>
        <w:t>iteración,</w:t>
      </w:r>
      <w:r w:rsidR="008E6F86">
        <w:t xml:space="preserve"> así como también el diseño de la base de datos y el diseño de la interfaz.</w:t>
      </w:r>
    </w:p>
    <w:p w14:paraId="197DDB6A" w14:textId="060A726F" w:rsidR="00721037" w:rsidRDefault="006B7623" w:rsidP="00721037">
      <w:bookmarkStart w:id="50" w:name="_Toc505426991"/>
      <w:r w:rsidRPr="006B7623">
        <w:rPr>
          <w:rStyle w:val="SubttuloCar"/>
        </w:rPr>
        <w:t>1.5.6 Documento 6 – Pruebas</w:t>
      </w:r>
      <w:bookmarkEnd w:id="50"/>
    </w:p>
    <w:p w14:paraId="641B7826" w14:textId="6A343428" w:rsidR="006B7623" w:rsidRDefault="00721037" w:rsidP="00721037">
      <w:pPr>
        <w:ind w:firstLine="720"/>
      </w:pPr>
      <w:r>
        <w:t>E</w:t>
      </w:r>
      <w:r w:rsidR="008E6F86">
        <w:t>n este documento se detallarán las pruebas que se han hecho durante el desarrollo de este: pruebas unitarias, de integración y sistema, de usabilidad y accesibilidad y de rendimiento.</w:t>
      </w:r>
    </w:p>
    <w:p w14:paraId="5F68F757" w14:textId="007DC960" w:rsidR="006E5BC5" w:rsidRDefault="006E5BC5" w:rsidP="00721037">
      <w:bookmarkStart w:id="51" w:name="_Toc505426993"/>
      <w:r>
        <w:rPr>
          <w:rStyle w:val="SubttuloCar"/>
        </w:rPr>
        <w:t>1.5.8 D</w:t>
      </w:r>
      <w:r w:rsidR="00CF2652">
        <w:rPr>
          <w:rStyle w:val="SubttuloCar"/>
        </w:rPr>
        <w:t>ocumento 7</w:t>
      </w:r>
      <w:r>
        <w:rPr>
          <w:rStyle w:val="SubttuloCar"/>
        </w:rPr>
        <w:t xml:space="preserve"> </w:t>
      </w:r>
      <w:r w:rsidRPr="006B7623">
        <w:rPr>
          <w:rStyle w:val="SubttuloCar"/>
        </w:rPr>
        <w:t>–</w:t>
      </w:r>
      <w:r>
        <w:rPr>
          <w:rStyle w:val="SubttuloCar"/>
        </w:rPr>
        <w:t xml:space="preserve"> Manuales</w:t>
      </w:r>
      <w:bookmarkEnd w:id="51"/>
    </w:p>
    <w:p w14:paraId="2E47DE9B" w14:textId="445C7AD5" w:rsidR="005E4870" w:rsidRPr="006B7623" w:rsidRDefault="008E6F86" w:rsidP="00721037">
      <w:pPr>
        <w:ind w:firstLine="720"/>
      </w:pPr>
      <w:r>
        <w:t xml:space="preserve">En este último documento </w:t>
      </w:r>
      <w:r w:rsidR="00EE7D9C">
        <w:t xml:space="preserve">se </w:t>
      </w:r>
      <w:r w:rsidR="009F4FD8">
        <w:t>detalla</w:t>
      </w:r>
      <w:r w:rsidR="002C057E">
        <w:t xml:space="preserve"> una descripción detallada de los pasos que hay que seguir para instalar la aplicación desde cero, además de una </w:t>
      </w:r>
      <w:r>
        <w:t>recopilación de las librerías más importante</w:t>
      </w:r>
      <w:r w:rsidR="009F4FD8">
        <w:t>s</w:t>
      </w:r>
      <w:r>
        <w:t xml:space="preserve"> utilizadas en el desarrollo de la aplicación </w:t>
      </w:r>
      <w:r w:rsidR="00721037">
        <w:t>web</w:t>
      </w:r>
      <w:r>
        <w:t>.</w:t>
      </w:r>
    </w:p>
    <w:p w14:paraId="23289124" w14:textId="74A30F22" w:rsidR="00745B2C" w:rsidRDefault="00745B2C" w:rsidP="00745B2C"/>
    <w:p w14:paraId="2E889273" w14:textId="77777777" w:rsidR="00CF2652" w:rsidRDefault="00CF2652" w:rsidP="00745B2C"/>
    <w:p w14:paraId="62057263" w14:textId="77273C6D" w:rsidR="00745B2C" w:rsidRDefault="00FA241C" w:rsidP="00900ECE">
      <w:pPr>
        <w:pStyle w:val="Ttulo"/>
      </w:pPr>
      <w:bookmarkStart w:id="52" w:name="_Toc505426994"/>
      <w:r>
        <w:t>1.6</w:t>
      </w:r>
      <w:r w:rsidR="00900ECE">
        <w:t xml:space="preserve"> </w:t>
      </w:r>
      <w:r w:rsidR="001A7433">
        <w:t>Conclusiones y ampliaciones</w:t>
      </w:r>
      <w:bookmarkEnd w:id="52"/>
    </w:p>
    <w:p w14:paraId="06023023" w14:textId="3D828A4B" w:rsidR="00745B2C" w:rsidRDefault="00940A77" w:rsidP="00745B2C">
      <w:r>
        <w:tab/>
        <w:t>En el presente trabajo fin de grado se han definido claramente los objetivos y el alcance del mismo, por lo que en este apartado se hablará de las conclusiones a las que se ha llegado, además de una pequeña lista de las posibles ampliaciones que pueden llevarse a cabo en esta aplicación.</w:t>
      </w:r>
    </w:p>
    <w:p w14:paraId="540023F5" w14:textId="77777777" w:rsidR="00923F92" w:rsidRDefault="00923F92" w:rsidP="00745B2C"/>
    <w:p w14:paraId="1CFD5EF9" w14:textId="14E1FCBD" w:rsidR="00745B2C" w:rsidRPr="008B2814" w:rsidRDefault="00FA241C" w:rsidP="00900ECE">
      <w:pPr>
        <w:pStyle w:val="Subttulo"/>
      </w:pPr>
      <w:bookmarkStart w:id="53" w:name="_Toc505426995"/>
      <w:r>
        <w:t>1.6</w:t>
      </w:r>
      <w:r w:rsidR="00900ECE">
        <w:t xml:space="preserve">.1 </w:t>
      </w:r>
      <w:r w:rsidR="001A7433">
        <w:t>Conclusiones</w:t>
      </w:r>
      <w:bookmarkEnd w:id="53"/>
    </w:p>
    <w:p w14:paraId="3F312909" w14:textId="70EA81C8" w:rsidR="00745B2C" w:rsidRDefault="00745B2C" w:rsidP="00745B2C">
      <w:pPr>
        <w:spacing w:before="240"/>
      </w:pPr>
      <w:r>
        <w:tab/>
      </w:r>
      <w:r w:rsidR="00940A77">
        <w:t>F</w:t>
      </w:r>
      <w:r>
        <w:t xml:space="preserve">inalizado todo el proceso de </w:t>
      </w:r>
      <w:r w:rsidR="00940A77">
        <w:t xml:space="preserve">implementación y </w:t>
      </w:r>
      <w:r>
        <w:t>desarroll</w:t>
      </w:r>
      <w:r w:rsidR="00940A77">
        <w:t>o</w:t>
      </w:r>
      <w:r>
        <w:t xml:space="preserve"> asociado a este trabajo fin de grado se puede </w:t>
      </w:r>
      <w:r w:rsidR="00940A77">
        <w:t>llegar a la conclusión de que</w:t>
      </w:r>
      <w:r>
        <w:t xml:space="preserve"> se ha cumplido con lo</w:t>
      </w:r>
      <w:r w:rsidR="00940A77">
        <w:t>s</w:t>
      </w:r>
      <w:r>
        <w:t xml:space="preserve"> </w:t>
      </w:r>
      <w:r w:rsidR="00940A77">
        <w:t xml:space="preserve">objetivos </w:t>
      </w:r>
      <w:r>
        <w:t xml:space="preserve">propuestos inicialmente. </w:t>
      </w:r>
    </w:p>
    <w:p w14:paraId="0867F5D8" w14:textId="5BBBED10" w:rsidR="00745B2C" w:rsidRDefault="00745B2C" w:rsidP="00BC4958">
      <w:pPr>
        <w:spacing w:before="240"/>
      </w:pPr>
      <w:r>
        <w:tab/>
        <w:t>Se ha</w:t>
      </w:r>
      <w:r w:rsidR="00940A77">
        <w:t>n</w:t>
      </w:r>
      <w:r>
        <w:t xml:space="preserve"> desarrollado una</w:t>
      </w:r>
      <w:r w:rsidR="00940A77">
        <w:t xml:space="preserve"> serie de funcionalidades nuevas en la</w:t>
      </w:r>
      <w:r>
        <w:t xml:space="preserve"> aplicación web</w:t>
      </w:r>
      <w:r w:rsidR="00BC4958">
        <w:t xml:space="preserve"> y ha sido mejorada la experiencia de usuario para los dos posibles roles definidos</w:t>
      </w:r>
      <w:r>
        <w:t xml:space="preserve"> (</w:t>
      </w:r>
      <w:r w:rsidR="00BC4958">
        <w:t xml:space="preserve">asistentes del congreso </w:t>
      </w:r>
      <w:r>
        <w:t xml:space="preserve">y </w:t>
      </w:r>
      <w:r w:rsidR="00BC4958">
        <w:t>personal de la organización</w:t>
      </w:r>
      <w:r>
        <w:t xml:space="preserve">), utilizando tecnologías </w:t>
      </w:r>
      <w:r w:rsidR="00BC4958">
        <w:t>actualizadas y modernas en el campo de las tecnologías web</w:t>
      </w:r>
      <w:r>
        <w:t>.</w:t>
      </w:r>
    </w:p>
    <w:p w14:paraId="52F53B88" w14:textId="127B1C7F" w:rsidR="00923F92" w:rsidRDefault="00BC4958" w:rsidP="00BC4958">
      <w:pPr>
        <w:spacing w:before="240"/>
      </w:pPr>
      <w:r>
        <w:lastRenderedPageBreak/>
        <w:tab/>
        <w:t>Por otro lado, se han actualizado las tecnologías que se usan en la aplicación web, aumentando la seguridad de l</w:t>
      </w:r>
      <w:r w:rsidR="00CF2652">
        <w:t>a aplicación y su consistencia. Además, la aplicación e</w:t>
      </w:r>
      <w:r w:rsidR="00672200">
        <w:t>s escalable en cuanto a cantidad de datos posibles a almacenar.</w:t>
      </w:r>
    </w:p>
    <w:p w14:paraId="46B0C486" w14:textId="6452333E" w:rsidR="00923F92" w:rsidRDefault="00923F92" w:rsidP="00BC4958">
      <w:pPr>
        <w:spacing w:before="240"/>
      </w:pPr>
      <w:r>
        <w:tab/>
        <w:t>En definitiva, este trabajo fin de grado ha sido de gran utilidad para la organización ya que se ha conseguido mejorar considerablemente la aplicación y su seguridad con un presupuesto limitado.</w:t>
      </w:r>
    </w:p>
    <w:p w14:paraId="174F02D6" w14:textId="77777777" w:rsidR="00745B2C" w:rsidRDefault="00745B2C" w:rsidP="00923F92">
      <w:pPr>
        <w:spacing w:before="240"/>
      </w:pPr>
    </w:p>
    <w:p w14:paraId="4D2C9B64" w14:textId="02900B05" w:rsidR="00745B2C" w:rsidRDefault="00FA241C" w:rsidP="00900ECE">
      <w:pPr>
        <w:pStyle w:val="Subttulo"/>
      </w:pPr>
      <w:bookmarkStart w:id="54" w:name="_Toc505426996"/>
      <w:r>
        <w:t>1.6</w:t>
      </w:r>
      <w:r w:rsidR="00900ECE">
        <w:t xml:space="preserve">.2 </w:t>
      </w:r>
      <w:r w:rsidR="001A7433">
        <w:t>Ampliaciones</w:t>
      </w:r>
      <w:bookmarkEnd w:id="54"/>
    </w:p>
    <w:p w14:paraId="1D6F8325" w14:textId="65348E77" w:rsidR="00EE7D9C" w:rsidRDefault="00745B2C" w:rsidP="00745B2C">
      <w:pPr>
        <w:spacing w:before="240"/>
      </w:pPr>
      <w:r>
        <w:tab/>
      </w:r>
      <w:r w:rsidR="00923F92">
        <w:t>Con el desarrollo de la aplicación actual finalizado</w:t>
      </w:r>
      <w:r>
        <w:t xml:space="preserve">, </w:t>
      </w:r>
      <w:r w:rsidR="00923F92">
        <w:t>no cabe duda de que aún existen algunas</w:t>
      </w:r>
      <w:r>
        <w:t xml:space="preserve"> mejoras que se podrían </w:t>
      </w:r>
      <w:r w:rsidR="00923F92">
        <w:t>llevar a cabo.</w:t>
      </w:r>
      <w:r>
        <w:t xml:space="preserve"> </w:t>
      </w:r>
      <w:r w:rsidR="00923F92">
        <w:t>Cualquier aplicaci</w:t>
      </w:r>
      <w:r w:rsidR="00FF6D1B">
        <w:t>ón o sistema puede ser mejorado y/o ampliado continuamente, por lo que a continuación se detallan algunas de las posibles ampliaciones y mejoras. Entre ellas se encuentran mejoras de las tecnologías, nuevas funcionalidades, mantenimiento continuo del sistema y mejoras de seguridad.</w:t>
      </w:r>
    </w:p>
    <w:p w14:paraId="0814062A" w14:textId="0654144D" w:rsidR="00745B2C" w:rsidRDefault="00FA241C" w:rsidP="00FF6D1B">
      <w:pPr>
        <w:pStyle w:val="Subttulo"/>
      </w:pPr>
      <w:bookmarkStart w:id="55" w:name="_Toc505426998"/>
      <w:r>
        <w:t>1.6</w:t>
      </w:r>
      <w:r w:rsidR="007B30E4">
        <w:t>.2.1</w:t>
      </w:r>
      <w:r w:rsidR="00F108C7">
        <w:t xml:space="preserve"> </w:t>
      </w:r>
      <w:r w:rsidR="00D00386">
        <w:t xml:space="preserve">Mantenimiento continuo de actualizaciones de </w:t>
      </w:r>
      <w:r w:rsidR="00D00386" w:rsidRPr="00D00386">
        <w:rPr>
          <w:i/>
        </w:rPr>
        <w:t>software</w:t>
      </w:r>
      <w:bookmarkEnd w:id="55"/>
    </w:p>
    <w:p w14:paraId="033D20C0" w14:textId="5530F33B" w:rsidR="00745B2C" w:rsidRDefault="00745B2C" w:rsidP="00745B2C">
      <w:pPr>
        <w:spacing w:before="240"/>
      </w:pPr>
      <w:r>
        <w:tab/>
      </w:r>
      <w:r w:rsidR="00FB31B1">
        <w:t>E</w:t>
      </w:r>
      <w:r w:rsidR="00D00386">
        <w:t xml:space="preserve">l software </w:t>
      </w:r>
      <w:r w:rsidR="00FB31B1">
        <w:t>implementado</w:t>
      </w:r>
      <w:r w:rsidR="00D00386">
        <w:t xml:space="preserve"> en esta aplicación </w:t>
      </w:r>
      <w:r w:rsidR="00FB31B1">
        <w:t xml:space="preserve">proviene de librerías, lenguajes y sistemas operativos de código abierto. Esta comunidad </w:t>
      </w:r>
      <w:r w:rsidR="00FB31B1" w:rsidRPr="00FB31B1">
        <w:rPr>
          <w:i/>
        </w:rPr>
        <w:t xml:space="preserve">open </w:t>
      </w:r>
      <w:proofErr w:type="spellStart"/>
      <w:r w:rsidR="00FB31B1" w:rsidRPr="00FB31B1">
        <w:rPr>
          <w:i/>
        </w:rPr>
        <w:t>source</w:t>
      </w:r>
      <w:proofErr w:type="spellEnd"/>
      <w:r w:rsidR="00FB31B1">
        <w:t xml:space="preserve"> es muy amplia por lo que continuamente se renueva el software utilizado y todas sus versiones. Lo ideal para un sistema de estas características es la actualización continua de todas las versiones estables que </w:t>
      </w:r>
      <w:r w:rsidR="00672200">
        <w:t>salen al mercado</w:t>
      </w:r>
      <w:r w:rsidR="00FB31B1">
        <w:t>. De esta forma se mejora el rendimiento y la seguridad, ya que estas actualizaciones mejoran ambos aspectos.</w:t>
      </w:r>
    </w:p>
    <w:p w14:paraId="5B1E0EA9" w14:textId="2783C496" w:rsidR="00745B2C" w:rsidRDefault="00FA241C" w:rsidP="00FF6D1B">
      <w:pPr>
        <w:pStyle w:val="Subttulo"/>
      </w:pPr>
      <w:bookmarkStart w:id="56" w:name="_Toc505426999"/>
      <w:r>
        <w:t>1.6</w:t>
      </w:r>
      <w:r w:rsidR="007B30E4">
        <w:t>.2.2</w:t>
      </w:r>
      <w:r w:rsidR="00745B2C">
        <w:t xml:space="preserve"> </w:t>
      </w:r>
      <w:bookmarkEnd w:id="56"/>
      <w:r w:rsidR="00011AA2">
        <w:t>Creación de</w:t>
      </w:r>
      <w:r w:rsidR="00672200">
        <w:t xml:space="preserve"> aplicación móvil nativa</w:t>
      </w:r>
    </w:p>
    <w:p w14:paraId="68F3CBC8" w14:textId="17563293" w:rsidR="00011AA2" w:rsidRDefault="00745B2C" w:rsidP="00745B2C">
      <w:pPr>
        <w:spacing w:before="240"/>
      </w:pPr>
      <w:r>
        <w:tab/>
      </w:r>
      <w:r w:rsidR="00672200">
        <w:t xml:space="preserve">Una de las posibles mejoras que más fundamento tiene es la creación de una aplicación móvil nativa para Android </w:t>
      </w:r>
      <w:proofErr w:type="gramStart"/>
      <w:r w:rsidR="00672200">
        <w:t>e</w:t>
      </w:r>
      <w:proofErr w:type="gramEnd"/>
      <w:r w:rsidR="00672200">
        <w:t xml:space="preserve"> </w:t>
      </w:r>
      <w:r w:rsidR="00011AA2">
        <w:t>iOS del sistema</w:t>
      </w:r>
      <w:r w:rsidR="00672200">
        <w:t xml:space="preserve">. Una de las grandes ventajas de usar Angular es que se adapta </w:t>
      </w:r>
      <w:r w:rsidR="00011AA2">
        <w:t xml:space="preserve">con mucha facilidad a la </w:t>
      </w:r>
      <w:proofErr w:type="spellStart"/>
      <w:r w:rsidR="00011AA2">
        <w:t>responsividad</w:t>
      </w:r>
      <w:proofErr w:type="spellEnd"/>
      <w:r w:rsidR="00011AA2">
        <w:t xml:space="preserve"> de las pantallas móviles. Además, existen algunos </w:t>
      </w:r>
      <w:proofErr w:type="spellStart"/>
      <w:r w:rsidR="00011AA2" w:rsidRPr="00011AA2">
        <w:rPr>
          <w:i/>
        </w:rPr>
        <w:t>frameworks</w:t>
      </w:r>
      <w:proofErr w:type="spellEnd"/>
      <w:r w:rsidR="00011AA2">
        <w:t xml:space="preserve"> como </w:t>
      </w:r>
      <w:proofErr w:type="spellStart"/>
      <w:r w:rsidR="00011AA2">
        <w:t>Ionic</w:t>
      </w:r>
      <w:proofErr w:type="spellEnd"/>
      <w:r w:rsidR="00011AA2">
        <w:t xml:space="preserve">, que permiten adaptar la mayoría del código web de una aplicación en Angular para convertirla con unos simples comandos de consola a una aplicación móvil nativa. </w:t>
      </w:r>
    </w:p>
    <w:p w14:paraId="2B2549FB" w14:textId="1C7A21B7" w:rsidR="00745B2C" w:rsidRDefault="00011AA2" w:rsidP="00011AA2">
      <w:pPr>
        <w:spacing w:before="240"/>
        <w:ind w:firstLine="720"/>
      </w:pPr>
      <w:r>
        <w:lastRenderedPageBreak/>
        <w:t xml:space="preserve">Por otro lado, otra ventaja muy importante es el uso de </w:t>
      </w:r>
      <w:proofErr w:type="spellStart"/>
      <w:r>
        <w:t>Firebase</w:t>
      </w:r>
      <w:proofErr w:type="spellEnd"/>
      <w:r>
        <w:t xml:space="preserve">. Los datos de la base de datos se encuentran alojados en la nube y gracias a su arquitectura, los datos pueden ser servidos en tiempo real tanto a aplicaciones web como a aplicaciones nativas móvil Android </w:t>
      </w:r>
      <w:proofErr w:type="gramStart"/>
      <w:r>
        <w:t>e</w:t>
      </w:r>
      <w:proofErr w:type="gramEnd"/>
      <w:r>
        <w:t xml:space="preserve"> iOS.</w:t>
      </w:r>
    </w:p>
    <w:p w14:paraId="2899E573" w14:textId="2AF3A2D0" w:rsidR="007527CA" w:rsidRDefault="007B30E4" w:rsidP="007527CA">
      <w:pPr>
        <w:pStyle w:val="Subttulo"/>
      </w:pPr>
      <w:bookmarkStart w:id="57" w:name="_Toc505427000"/>
      <w:r>
        <w:t>1.6.2.3</w:t>
      </w:r>
      <w:r w:rsidR="007527CA">
        <w:t xml:space="preserve"> Internacionalización</w:t>
      </w:r>
      <w:bookmarkEnd w:id="57"/>
    </w:p>
    <w:p w14:paraId="2E8DBCD0" w14:textId="2A34B546" w:rsidR="007527CA" w:rsidRDefault="007527CA" w:rsidP="00745B2C">
      <w:pPr>
        <w:spacing w:before="240"/>
      </w:pPr>
      <w:r>
        <w:tab/>
        <w:t xml:space="preserve">La aplicación </w:t>
      </w:r>
      <w:r w:rsidR="00672200">
        <w:t>cuenta con una internacionalización mínima, puede seleccionarse inglés o español como idioma dentro de la aplicación</w:t>
      </w:r>
      <w:r w:rsidR="00ED3F38">
        <w:t>. Sin embargo, muchos de los usuarios de la aplicación tienen otra lengua nativa.</w:t>
      </w:r>
    </w:p>
    <w:p w14:paraId="3FBCF416" w14:textId="4038478D" w:rsidR="00ED3F38" w:rsidRDefault="00ED3F38" w:rsidP="00745B2C">
      <w:pPr>
        <w:spacing w:before="240"/>
      </w:pPr>
      <w:r>
        <w:tab/>
        <w:t xml:space="preserve">Esta mejora se basa en la inclusión </w:t>
      </w:r>
      <w:r w:rsidR="00672200">
        <w:t>de otros idiomas en la internacionalización, además de modificaciones para idiomas como el árabe, que se leen en modo espejo respecto a los idiomas occidentales como el español y por lo que habría que realizar cambios en la interfaz para que los textos y campos del sistema se pudieran leer de derecha a izquierda en lugar de izquierda a derecha</w:t>
      </w:r>
      <w:r>
        <w:t>.</w:t>
      </w:r>
    </w:p>
    <w:p w14:paraId="2D8C9781" w14:textId="5A74FC57" w:rsidR="009A027D" w:rsidRDefault="007B30E4" w:rsidP="009A027D">
      <w:pPr>
        <w:pStyle w:val="Subttulo"/>
      </w:pPr>
      <w:r>
        <w:t>1.6.2.4</w:t>
      </w:r>
      <w:r w:rsidR="009A027D">
        <w:t xml:space="preserve"> Creación de un </w:t>
      </w:r>
      <w:proofErr w:type="spellStart"/>
      <w:r w:rsidR="009A027D">
        <w:t>Chatbot</w:t>
      </w:r>
      <w:proofErr w:type="spellEnd"/>
      <w:r w:rsidR="009A027D">
        <w:t xml:space="preserve"> en el sistema</w:t>
      </w:r>
    </w:p>
    <w:p w14:paraId="55CEC155" w14:textId="43E4224E" w:rsidR="009A027D" w:rsidRPr="009A027D" w:rsidRDefault="009A027D" w:rsidP="009A027D">
      <w:pPr>
        <w:spacing w:before="240"/>
      </w:pPr>
      <w:r>
        <w:tab/>
        <w:t xml:space="preserve">Una de las tendencias actuales en el mercado web es el uso de un </w:t>
      </w:r>
      <w:proofErr w:type="spellStart"/>
      <w:r>
        <w:t>Chatbot</w:t>
      </w:r>
      <w:proofErr w:type="spellEnd"/>
      <w:r>
        <w:t xml:space="preserve"> dentro de las aplicaciones web. Se trata de un componente que ayude al usuario a realizar acciones dentro del sistema con un agente de IA que responda a las preguntas o cuestiones qu</w:t>
      </w:r>
      <w:r w:rsidR="001C649A">
        <w:t xml:space="preserve">e el usuario se plantea. </w:t>
      </w:r>
      <w:proofErr w:type="spellStart"/>
      <w:r w:rsidR="001C649A">
        <w:t>Dialogf</w:t>
      </w:r>
      <w:r>
        <w:t>low</w:t>
      </w:r>
      <w:proofErr w:type="spellEnd"/>
      <w:r>
        <w:t xml:space="preserve"> de Google es una de las plataformas que más valor tienen a día de hoy. Con esta herramienta se pueden crear agentes que interaccionen con el usuario si este lo desea. </w:t>
      </w:r>
    </w:p>
    <w:p w14:paraId="35F31504" w14:textId="77777777" w:rsidR="009A027D" w:rsidRPr="007705EF" w:rsidRDefault="009A027D" w:rsidP="00745B2C"/>
    <w:p w14:paraId="5093F1D5" w14:textId="2B6AA971" w:rsidR="00745B2C" w:rsidRPr="00ED3F38" w:rsidRDefault="00ED3F38" w:rsidP="00745B2C">
      <w:r>
        <w:rPr>
          <w:i/>
        </w:rPr>
        <w:t xml:space="preserve"> </w:t>
      </w:r>
    </w:p>
    <w:p w14:paraId="3598DC0C" w14:textId="51CA9A8B" w:rsidR="00900ECE" w:rsidRDefault="00FA241C" w:rsidP="00EE7D9C">
      <w:pPr>
        <w:pStyle w:val="Ttulo"/>
      </w:pPr>
      <w:bookmarkStart w:id="58" w:name="_Toc505427001"/>
      <w:r>
        <w:t>1.7</w:t>
      </w:r>
      <w:r w:rsidR="00900ECE">
        <w:t xml:space="preserve"> </w:t>
      </w:r>
      <w:r w:rsidR="001A7433">
        <w:t>Bibliografía</w:t>
      </w:r>
      <w:bookmarkEnd w:id="58"/>
    </w:p>
    <w:p w14:paraId="22EB0E72" w14:textId="34560A8A" w:rsidR="00EE7D9C" w:rsidRDefault="00ED3F38" w:rsidP="00EE7D9C">
      <w:r>
        <w:tab/>
        <w:t>A continuación, se incluye la bibliografía consultada en la realización de este trabajo fin de grado. En primer lugar, se hará referencia a los libros y/o artículos. En el siguiente punto, se detallarán los sitios web consultados</w:t>
      </w:r>
      <w:r w:rsidR="00CC0C78">
        <w:t>.</w:t>
      </w:r>
    </w:p>
    <w:p w14:paraId="63DF2CF8" w14:textId="77777777" w:rsidR="0025580A" w:rsidRPr="00EE7D9C" w:rsidRDefault="0025580A" w:rsidP="00EE7D9C"/>
    <w:p w14:paraId="512BD8AD" w14:textId="6F7D30AF" w:rsidR="00745B2C" w:rsidRPr="009D74F5" w:rsidRDefault="00900ECE" w:rsidP="00900ECE">
      <w:pPr>
        <w:pStyle w:val="Subttulo"/>
      </w:pPr>
      <w:bookmarkStart w:id="59" w:name="_Toc505427002"/>
      <w:r>
        <w:lastRenderedPageBreak/>
        <w:t>1</w:t>
      </w:r>
      <w:r w:rsidR="00FA241C">
        <w:t>.7</w:t>
      </w:r>
      <w:r>
        <w:t xml:space="preserve">.1 </w:t>
      </w:r>
      <w:r w:rsidR="00745B2C" w:rsidRPr="009D74F5">
        <w:t>Libros y artículos</w:t>
      </w:r>
      <w:bookmarkEnd w:id="59"/>
    </w:p>
    <w:p w14:paraId="1A2448A8" w14:textId="4AACCD61" w:rsidR="00745B2C" w:rsidRDefault="00745B2C" w:rsidP="00900ECE">
      <w:pPr>
        <w:spacing w:before="240"/>
        <w:ind w:firstLine="720"/>
      </w:pPr>
      <w:r>
        <w:t>Durante el desarrollo del proyecto se han consultado los siguientes libros</w:t>
      </w:r>
      <w:r w:rsidR="00CC0C78">
        <w:t>, ya sea en versión papel o en versión digital</w:t>
      </w:r>
      <w:r>
        <w:t>:</w:t>
      </w:r>
    </w:p>
    <w:p w14:paraId="7D040668" w14:textId="0A09DFF6" w:rsidR="00745B2C" w:rsidRPr="0025580A" w:rsidRDefault="00CC0C78" w:rsidP="0025580A">
      <w:pPr>
        <w:pStyle w:val="Prrafodelista"/>
        <w:numPr>
          <w:ilvl w:val="0"/>
          <w:numId w:val="34"/>
        </w:numPr>
        <w:autoSpaceDE w:val="0"/>
        <w:autoSpaceDN w:val="0"/>
        <w:adjustRightInd w:val="0"/>
        <w:spacing w:after="0" w:line="360" w:lineRule="auto"/>
        <w:rPr>
          <w:rFonts w:ascii="Times New Roman" w:hAnsi="Times New Roman"/>
          <w:b/>
          <w:lang w:val="es-ES"/>
        </w:rPr>
      </w:pPr>
      <w:r w:rsidRPr="0025580A">
        <w:rPr>
          <w:rFonts w:ascii="Times New Roman" w:hAnsi="Times New Roman"/>
          <w:b/>
          <w:lang w:val="es-ES"/>
        </w:rPr>
        <w:t>Guía de PHP</w:t>
      </w:r>
      <w:r w:rsidRPr="0025580A">
        <w:rPr>
          <w:rFonts w:ascii="Times New Roman" w:hAnsi="Times New Roman"/>
          <w:lang w:val="es-ES"/>
        </w:rPr>
        <w:t xml:space="preserve">: </w:t>
      </w:r>
      <w:r w:rsidRPr="0025580A">
        <w:rPr>
          <w:rFonts w:ascii="Times New Roman" w:hAnsi="Times New Roman"/>
          <w:lang w:val="es-ES" w:eastAsia="en-GB"/>
        </w:rPr>
        <w:t>Diego Lázaro</w:t>
      </w:r>
      <w:r w:rsidR="0025580A">
        <w:rPr>
          <w:rFonts w:ascii="Times New Roman" w:hAnsi="Times New Roman"/>
          <w:lang w:val="es-ES" w:eastAsia="en-GB"/>
        </w:rPr>
        <w:t xml:space="preserve"> </w:t>
      </w:r>
      <w:r w:rsidR="0025580A" w:rsidRPr="0025580A">
        <w:rPr>
          <w:rFonts w:ascii="Times New Roman" w:hAnsi="Times New Roman"/>
          <w:lang w:val="es-ES"/>
        </w:rPr>
        <w:t>–</w:t>
      </w:r>
      <w:r w:rsidRPr="0025580A">
        <w:rPr>
          <w:rFonts w:ascii="Times New Roman" w:hAnsi="Times New Roman"/>
          <w:lang w:val="es-ES" w:eastAsia="en-GB"/>
        </w:rPr>
        <w:t xml:space="preserve"> Leanpub</w:t>
      </w:r>
      <w:r w:rsidR="00745B2C" w:rsidRPr="0025580A">
        <w:rPr>
          <w:rFonts w:ascii="Times New Roman" w:hAnsi="Times New Roman"/>
          <w:lang w:val="es-ES" w:eastAsia="en-GB"/>
        </w:rPr>
        <w:t>, 201</w:t>
      </w:r>
      <w:r w:rsidRPr="0025580A">
        <w:rPr>
          <w:rFonts w:ascii="Times New Roman" w:hAnsi="Times New Roman"/>
          <w:lang w:val="es-ES" w:eastAsia="en-GB"/>
        </w:rPr>
        <w:t>5</w:t>
      </w:r>
      <w:r w:rsidR="00D47601">
        <w:rPr>
          <w:rFonts w:ascii="Times New Roman" w:hAnsi="Times New Roman"/>
          <w:lang w:val="es-ES" w:eastAsia="en-GB"/>
        </w:rPr>
        <w:t>.</w:t>
      </w:r>
    </w:p>
    <w:p w14:paraId="2E147DC2" w14:textId="433CAEC7" w:rsidR="0025580A" w:rsidRPr="0025580A" w:rsidRDefault="009A027D" w:rsidP="0025580A">
      <w:pPr>
        <w:pStyle w:val="Prrafodelista"/>
        <w:numPr>
          <w:ilvl w:val="0"/>
          <w:numId w:val="34"/>
        </w:numPr>
        <w:autoSpaceDE w:val="0"/>
        <w:autoSpaceDN w:val="0"/>
        <w:adjustRightInd w:val="0"/>
        <w:spacing w:after="0" w:line="360" w:lineRule="auto"/>
        <w:rPr>
          <w:rFonts w:ascii="Times New Roman" w:hAnsi="Times New Roman"/>
          <w:b/>
          <w:lang w:val="en-US"/>
        </w:rPr>
      </w:pPr>
      <w:r>
        <w:rPr>
          <w:rFonts w:ascii="Times New Roman" w:hAnsi="Times New Roman"/>
          <w:b/>
        </w:rPr>
        <w:t>Ng-book: The Complete Guide to Angular 4</w:t>
      </w:r>
      <w:r w:rsidR="0025580A" w:rsidRPr="0025580A">
        <w:rPr>
          <w:rFonts w:ascii="Times New Roman" w:hAnsi="Times New Roman"/>
        </w:rPr>
        <w:t xml:space="preserve">: </w:t>
      </w:r>
      <w:r w:rsidR="00D47601">
        <w:rPr>
          <w:rFonts w:ascii="Times New Roman" w:hAnsi="Times New Roman"/>
        </w:rPr>
        <w:t>Nathan</w:t>
      </w:r>
      <w:r w:rsidR="00CC0C78" w:rsidRPr="0025580A">
        <w:rPr>
          <w:rFonts w:ascii="Times New Roman" w:hAnsi="Times New Roman"/>
        </w:rPr>
        <w:t xml:space="preserve"> </w:t>
      </w:r>
      <w:r w:rsidR="00D47601">
        <w:rPr>
          <w:rFonts w:ascii="Times New Roman" w:hAnsi="Times New Roman"/>
        </w:rPr>
        <w:t xml:space="preserve">Murray </w:t>
      </w:r>
      <w:r w:rsidR="0025580A">
        <w:rPr>
          <w:rFonts w:ascii="Times New Roman" w:hAnsi="Times New Roman"/>
          <w:lang w:val="en-US"/>
        </w:rPr>
        <w:t>–</w:t>
      </w:r>
      <w:r w:rsidR="0025580A" w:rsidRPr="0025580A">
        <w:rPr>
          <w:rFonts w:ascii="Times New Roman" w:hAnsi="Times New Roman"/>
        </w:rPr>
        <w:t xml:space="preserve"> </w:t>
      </w:r>
      <w:r w:rsidR="00D47601">
        <w:rPr>
          <w:rFonts w:ascii="Times New Roman" w:hAnsi="Times New Roman"/>
        </w:rPr>
        <w:t>FULLSTACK.io</w:t>
      </w:r>
      <w:r w:rsidR="00745B2C" w:rsidRPr="0025580A">
        <w:rPr>
          <w:rFonts w:ascii="Times New Roman" w:hAnsi="Times New Roman"/>
        </w:rPr>
        <w:t>, 20</w:t>
      </w:r>
      <w:r w:rsidR="00D47601">
        <w:rPr>
          <w:rFonts w:ascii="Times New Roman" w:hAnsi="Times New Roman"/>
        </w:rPr>
        <w:t>17.</w:t>
      </w:r>
    </w:p>
    <w:p w14:paraId="4B91A028" w14:textId="05FD460D" w:rsidR="00745B2C" w:rsidRPr="0025580A" w:rsidRDefault="00D47601" w:rsidP="0025580A">
      <w:pPr>
        <w:pStyle w:val="Prrafodelista"/>
        <w:numPr>
          <w:ilvl w:val="0"/>
          <w:numId w:val="34"/>
        </w:numPr>
        <w:autoSpaceDE w:val="0"/>
        <w:autoSpaceDN w:val="0"/>
        <w:adjustRightInd w:val="0"/>
        <w:spacing w:after="0" w:line="360" w:lineRule="auto"/>
        <w:rPr>
          <w:rFonts w:ascii="Times New Roman" w:hAnsi="Times New Roman"/>
          <w:b/>
          <w:lang w:val="en-US"/>
        </w:rPr>
      </w:pPr>
      <w:r>
        <w:rPr>
          <w:rFonts w:ascii="Times New Roman" w:hAnsi="Times New Roman"/>
          <w:b/>
        </w:rPr>
        <w:t>Angular: From Theory To Practice</w:t>
      </w:r>
      <w:r w:rsidR="0025580A" w:rsidRPr="0025580A">
        <w:rPr>
          <w:rFonts w:ascii="Times New Roman" w:hAnsi="Times New Roman"/>
        </w:rPr>
        <w:t xml:space="preserve">: </w:t>
      </w:r>
      <w:r>
        <w:rPr>
          <w:rFonts w:ascii="Times New Roman" w:hAnsi="Times New Roman"/>
        </w:rPr>
        <w:t xml:space="preserve">Asim Hussain </w:t>
      </w:r>
      <w:r w:rsidR="0025580A">
        <w:rPr>
          <w:rFonts w:ascii="Times New Roman" w:hAnsi="Times New Roman"/>
          <w:lang w:val="en-US"/>
        </w:rPr>
        <w:t>–</w:t>
      </w:r>
      <w:r w:rsidR="0025580A" w:rsidRPr="0025580A">
        <w:rPr>
          <w:rFonts w:ascii="Times New Roman" w:hAnsi="Times New Roman"/>
        </w:rPr>
        <w:t xml:space="preserve"> </w:t>
      </w:r>
      <w:r>
        <w:rPr>
          <w:rFonts w:ascii="Times New Roman" w:hAnsi="Times New Roman"/>
        </w:rPr>
        <w:t xml:space="preserve">Code Craft </w:t>
      </w:r>
      <w:r w:rsidR="0025580A" w:rsidRPr="0025580A">
        <w:rPr>
          <w:rFonts w:ascii="Times New Roman" w:hAnsi="Times New Roman"/>
        </w:rPr>
        <w:t xml:space="preserve">, </w:t>
      </w:r>
      <w:r>
        <w:rPr>
          <w:rFonts w:ascii="Times New Roman" w:hAnsi="Times New Roman"/>
        </w:rPr>
        <w:t>2016.</w:t>
      </w:r>
    </w:p>
    <w:p w14:paraId="6AD0E201" w14:textId="37E1A7C6" w:rsidR="0025580A" w:rsidRPr="0025580A" w:rsidRDefault="0025580A" w:rsidP="0025580A">
      <w:pPr>
        <w:pStyle w:val="Prrafodelista"/>
        <w:numPr>
          <w:ilvl w:val="0"/>
          <w:numId w:val="34"/>
        </w:numPr>
        <w:autoSpaceDE w:val="0"/>
        <w:autoSpaceDN w:val="0"/>
        <w:adjustRightInd w:val="0"/>
        <w:spacing w:after="0" w:line="360" w:lineRule="auto"/>
        <w:rPr>
          <w:rFonts w:ascii="Times New Roman" w:hAnsi="Times New Roman"/>
          <w:b/>
          <w:lang w:val="en-US"/>
        </w:rPr>
      </w:pPr>
      <w:r w:rsidRPr="0025580A">
        <w:rPr>
          <w:rFonts w:ascii="Times New Roman" w:hAnsi="Times New Roman"/>
          <w:b/>
          <w:lang w:val="en-US"/>
        </w:rPr>
        <w:t>JavaScript and J</w:t>
      </w:r>
      <w:r>
        <w:rPr>
          <w:rFonts w:ascii="Times New Roman" w:hAnsi="Times New Roman"/>
          <w:b/>
          <w:lang w:val="en-US"/>
        </w:rPr>
        <w:t>Q</w:t>
      </w:r>
      <w:r w:rsidRPr="0025580A">
        <w:rPr>
          <w:rFonts w:ascii="Times New Roman" w:hAnsi="Times New Roman"/>
          <w:b/>
          <w:lang w:val="en-US"/>
        </w:rPr>
        <w:t>uery: Interactive Front-End Web Development</w:t>
      </w:r>
      <w:r w:rsidRPr="0025580A">
        <w:rPr>
          <w:rFonts w:ascii="Times New Roman" w:hAnsi="Times New Roman"/>
          <w:lang w:val="en-US"/>
        </w:rPr>
        <w:t xml:space="preserve">: Jon Duckett </w:t>
      </w:r>
      <w:r>
        <w:rPr>
          <w:rFonts w:ascii="Times New Roman" w:hAnsi="Times New Roman"/>
          <w:lang w:val="en-US"/>
        </w:rPr>
        <w:t xml:space="preserve">– </w:t>
      </w:r>
      <w:r w:rsidRPr="0025580A">
        <w:rPr>
          <w:rFonts w:ascii="Times New Roman" w:hAnsi="Times New Roman"/>
          <w:lang w:val="en-US"/>
        </w:rPr>
        <w:t>Wiley, 2014</w:t>
      </w:r>
      <w:r w:rsidR="00D47601">
        <w:rPr>
          <w:rFonts w:ascii="Times New Roman" w:hAnsi="Times New Roman"/>
          <w:lang w:val="en-US"/>
        </w:rPr>
        <w:t>.</w:t>
      </w:r>
    </w:p>
    <w:p w14:paraId="2926E784" w14:textId="06FFD21E" w:rsidR="0025580A" w:rsidRPr="0025580A" w:rsidRDefault="00D47601" w:rsidP="0025580A">
      <w:pPr>
        <w:pStyle w:val="Prrafodelista"/>
        <w:numPr>
          <w:ilvl w:val="0"/>
          <w:numId w:val="34"/>
        </w:numPr>
        <w:autoSpaceDE w:val="0"/>
        <w:autoSpaceDN w:val="0"/>
        <w:adjustRightInd w:val="0"/>
        <w:spacing w:after="0" w:line="360" w:lineRule="auto"/>
        <w:rPr>
          <w:rFonts w:ascii="Times New Roman" w:hAnsi="Times New Roman"/>
          <w:b/>
          <w:lang w:val="en-US"/>
        </w:rPr>
      </w:pPr>
      <w:r>
        <w:rPr>
          <w:rFonts w:ascii="Times New Roman" w:hAnsi="Times New Roman"/>
          <w:b/>
          <w:lang w:val="en-US"/>
        </w:rPr>
        <w:t>Firebase Cookbook</w:t>
      </w:r>
      <w:r w:rsidR="0025580A">
        <w:rPr>
          <w:rFonts w:ascii="Times New Roman" w:hAnsi="Times New Roman"/>
          <w:lang w:val="en-US"/>
        </w:rPr>
        <w:t xml:space="preserve">: </w:t>
      </w:r>
      <w:r>
        <w:rPr>
          <w:rFonts w:ascii="Times New Roman" w:hAnsi="Times New Roman"/>
          <w:lang w:val="en-US"/>
        </w:rPr>
        <w:t>Houssem Yahiaoui</w:t>
      </w:r>
      <w:r w:rsidR="00105420">
        <w:rPr>
          <w:rFonts w:ascii="Times New Roman" w:hAnsi="Times New Roman"/>
          <w:lang w:val="en-US"/>
        </w:rPr>
        <w:t xml:space="preserve"> </w:t>
      </w:r>
      <w:r w:rsidR="0025580A">
        <w:rPr>
          <w:rFonts w:ascii="Times New Roman" w:hAnsi="Times New Roman"/>
          <w:lang w:val="en-US"/>
        </w:rPr>
        <w:t xml:space="preserve">– </w:t>
      </w:r>
      <w:r>
        <w:rPr>
          <w:rFonts w:ascii="Times New Roman" w:hAnsi="Times New Roman"/>
          <w:lang w:val="en-US"/>
        </w:rPr>
        <w:t>Packt, 2017.</w:t>
      </w:r>
    </w:p>
    <w:p w14:paraId="2CB9F034" w14:textId="77777777" w:rsidR="00745B2C" w:rsidRPr="0025580A" w:rsidRDefault="00745B2C" w:rsidP="00745B2C">
      <w:pPr>
        <w:spacing w:before="240"/>
        <w:jc w:val="left"/>
        <w:rPr>
          <w:lang w:val="en-US"/>
        </w:rPr>
      </w:pPr>
    </w:p>
    <w:p w14:paraId="7440D447" w14:textId="4FB3DC50" w:rsidR="00745B2C" w:rsidRPr="00F108C7" w:rsidRDefault="00FA241C" w:rsidP="00900ECE">
      <w:pPr>
        <w:pStyle w:val="Subttulo"/>
      </w:pPr>
      <w:bookmarkStart w:id="60" w:name="_Toc505427003"/>
      <w:r>
        <w:t>1.7</w:t>
      </w:r>
      <w:r w:rsidR="00900ECE" w:rsidRPr="00F108C7">
        <w:t xml:space="preserve">.2 </w:t>
      </w:r>
      <w:r w:rsidR="00745B2C" w:rsidRPr="00F108C7">
        <w:t>Referencias en internet</w:t>
      </w:r>
      <w:bookmarkEnd w:id="60"/>
    </w:p>
    <w:p w14:paraId="761C9C61" w14:textId="67F0077F" w:rsidR="00745B2C" w:rsidRPr="00A44281" w:rsidRDefault="00745B2C" w:rsidP="00745B2C">
      <w:pPr>
        <w:spacing w:before="240"/>
      </w:pPr>
      <w:r w:rsidRPr="00F108C7">
        <w:tab/>
      </w:r>
      <w:r w:rsidR="009C7F54">
        <w:t>En este apartado</w:t>
      </w:r>
      <w:r w:rsidRPr="00F108C7">
        <w:t xml:space="preserve"> se detallarán </w:t>
      </w:r>
      <w:r w:rsidR="009C7F54">
        <w:t>los</w:t>
      </w:r>
      <w:r w:rsidRPr="00F108C7">
        <w:t xml:space="preserve"> sitios webs consultados para el desarrollo del </w:t>
      </w:r>
      <w:r w:rsidR="0025580A" w:rsidRPr="00F108C7">
        <w:t>proyecto,</w:t>
      </w:r>
      <w:r w:rsidRPr="00F108C7">
        <w:t xml:space="preserve"> así como </w:t>
      </w:r>
      <w:r w:rsidR="00EE7D9C">
        <w:t xml:space="preserve">para </w:t>
      </w:r>
      <w:r w:rsidR="009C7F54" w:rsidRPr="00A44281">
        <w:t>la documentación y la instalación de las herramientas utilizadas:</w:t>
      </w:r>
    </w:p>
    <w:p w14:paraId="13FCC4D3" w14:textId="04A07446" w:rsidR="009C7F54" w:rsidRPr="00A44281" w:rsidRDefault="00A44281" w:rsidP="00A44281">
      <w:pPr>
        <w:pStyle w:val="Prrafodelista"/>
        <w:numPr>
          <w:ilvl w:val="0"/>
          <w:numId w:val="34"/>
        </w:numPr>
        <w:autoSpaceDE w:val="0"/>
        <w:autoSpaceDN w:val="0"/>
        <w:adjustRightInd w:val="0"/>
        <w:spacing w:after="0" w:line="360" w:lineRule="auto"/>
        <w:rPr>
          <w:rStyle w:val="Hipervnculo"/>
          <w:rFonts w:ascii="Times New Roman" w:hAnsi="Times New Roman"/>
          <w:color w:val="auto"/>
          <w:u w:val="none"/>
          <w:lang w:val="es-ES"/>
        </w:rPr>
      </w:pPr>
      <w:r w:rsidRPr="00A44281">
        <w:rPr>
          <w:rFonts w:ascii="Times New Roman" w:hAnsi="Times New Roman"/>
          <w:b/>
          <w:lang w:val="es-ES"/>
        </w:rPr>
        <w:t>Angular</w:t>
      </w:r>
      <w:r w:rsidR="009C7F54" w:rsidRPr="00A44281">
        <w:rPr>
          <w:rFonts w:ascii="Times New Roman" w:hAnsi="Times New Roman"/>
          <w:lang w:val="es-ES"/>
        </w:rPr>
        <w:t xml:space="preserve">: </w:t>
      </w:r>
      <w:hyperlink r:id="rId21" w:history="1">
        <w:r w:rsidRPr="00A44281">
          <w:rPr>
            <w:rStyle w:val="Hipervnculo"/>
            <w:rFonts w:ascii="Times New Roman" w:hAnsi="Times New Roman"/>
            <w:lang w:val="es-ES" w:eastAsia="en-GB"/>
          </w:rPr>
          <w:t>https://angular.io/</w:t>
        </w:r>
      </w:hyperlink>
    </w:p>
    <w:p w14:paraId="44F97667" w14:textId="41A3FB42"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Angular Material</w:t>
      </w:r>
      <w:r w:rsidRPr="00A44281">
        <w:rPr>
          <w:rFonts w:ascii="Times New Roman" w:hAnsi="Times New Roman"/>
          <w:lang w:val="es-ES"/>
        </w:rPr>
        <w:t xml:space="preserve">: </w:t>
      </w:r>
      <w:hyperlink r:id="rId22" w:history="1">
        <w:r w:rsidRPr="00A44281">
          <w:rPr>
            <w:rStyle w:val="Hipervnculo"/>
            <w:rFonts w:ascii="Times New Roman" w:hAnsi="Times New Roman"/>
            <w:lang w:val="es-ES"/>
          </w:rPr>
          <w:t>https://material.angular.io/</w:t>
        </w:r>
      </w:hyperlink>
    </w:p>
    <w:p w14:paraId="4AEAEAB8" w14:textId="69F91778"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Node</w:t>
      </w:r>
      <w:r w:rsidRPr="00A44281">
        <w:rPr>
          <w:rFonts w:ascii="Times New Roman" w:hAnsi="Times New Roman"/>
          <w:b/>
          <w:lang w:val="es-ES"/>
        </w:rPr>
        <w:t>.js</w:t>
      </w:r>
      <w:r w:rsidRPr="00A44281">
        <w:rPr>
          <w:rFonts w:ascii="Times New Roman" w:hAnsi="Times New Roman"/>
          <w:lang w:val="es-ES"/>
        </w:rPr>
        <w:t>:</w:t>
      </w:r>
      <w:r>
        <w:rPr>
          <w:rFonts w:ascii="Times New Roman" w:hAnsi="Times New Roman"/>
          <w:lang w:val="es-ES"/>
        </w:rPr>
        <w:t xml:space="preserve"> </w:t>
      </w:r>
      <w:hyperlink r:id="rId23" w:history="1">
        <w:r w:rsidRPr="003F07A1">
          <w:rPr>
            <w:rStyle w:val="Hipervnculo"/>
            <w:rFonts w:ascii="Times New Roman" w:hAnsi="Times New Roman"/>
            <w:lang w:val="es-ES"/>
          </w:rPr>
          <w:t>https://nodejs.org/es/</w:t>
        </w:r>
      </w:hyperlink>
      <w:r>
        <w:rPr>
          <w:rFonts w:ascii="Times New Roman" w:hAnsi="Times New Roman"/>
          <w:lang w:val="es-ES"/>
        </w:rPr>
        <w:t xml:space="preserve"> </w:t>
      </w:r>
    </w:p>
    <w:p w14:paraId="140658F9" w14:textId="5E527517"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Firebase</w:t>
      </w:r>
      <w:r>
        <w:rPr>
          <w:rFonts w:ascii="Times New Roman" w:hAnsi="Times New Roman"/>
          <w:lang w:val="es-ES"/>
        </w:rPr>
        <w:t xml:space="preserve">: </w:t>
      </w:r>
      <w:hyperlink r:id="rId24" w:history="1">
        <w:r w:rsidRPr="003F07A1">
          <w:rPr>
            <w:rStyle w:val="Hipervnculo"/>
            <w:rFonts w:ascii="Times New Roman" w:hAnsi="Times New Roman"/>
            <w:lang w:val="es-ES"/>
          </w:rPr>
          <w:t>https://firebase.google.com/</w:t>
        </w:r>
      </w:hyperlink>
      <w:r>
        <w:rPr>
          <w:rFonts w:ascii="Times New Roman" w:hAnsi="Times New Roman"/>
          <w:lang w:val="es-ES"/>
        </w:rPr>
        <w:t xml:space="preserve"> </w:t>
      </w:r>
    </w:p>
    <w:p w14:paraId="1C62D5F7" w14:textId="12D3E851"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Visual Studio Code</w:t>
      </w:r>
      <w:r>
        <w:rPr>
          <w:rFonts w:ascii="Times New Roman" w:hAnsi="Times New Roman"/>
          <w:lang w:val="es-ES"/>
        </w:rPr>
        <w:t xml:space="preserve">: </w:t>
      </w:r>
      <w:hyperlink r:id="rId25" w:history="1">
        <w:r w:rsidRPr="003F07A1">
          <w:rPr>
            <w:rStyle w:val="Hipervnculo"/>
            <w:rFonts w:ascii="Times New Roman" w:hAnsi="Times New Roman"/>
            <w:lang w:val="es-ES"/>
          </w:rPr>
          <w:t>https://code.visualstudio.com/</w:t>
        </w:r>
      </w:hyperlink>
      <w:r>
        <w:rPr>
          <w:rFonts w:ascii="Times New Roman" w:hAnsi="Times New Roman"/>
          <w:lang w:val="es-ES"/>
        </w:rPr>
        <w:t xml:space="preserve"> </w:t>
      </w:r>
    </w:p>
    <w:p w14:paraId="66842A83" w14:textId="6047AE0B" w:rsidR="004466AB" w:rsidRPr="004466AB" w:rsidRDefault="004466AB" w:rsidP="004466AB">
      <w:pPr>
        <w:pStyle w:val="Prrafodelista"/>
        <w:numPr>
          <w:ilvl w:val="0"/>
          <w:numId w:val="34"/>
        </w:numPr>
        <w:autoSpaceDE w:val="0"/>
        <w:autoSpaceDN w:val="0"/>
        <w:adjustRightInd w:val="0"/>
        <w:spacing w:after="0" w:line="360" w:lineRule="auto"/>
        <w:rPr>
          <w:rFonts w:ascii="Times New Roman" w:hAnsi="Times New Roman"/>
          <w:lang w:val="en-US"/>
        </w:rPr>
      </w:pPr>
      <w:r w:rsidRPr="004466AB">
        <w:rPr>
          <w:rFonts w:ascii="Times New Roman" w:hAnsi="Times New Roman"/>
          <w:b/>
          <w:lang w:val="en-US"/>
        </w:rPr>
        <w:t>Sass</w:t>
      </w:r>
      <w:r w:rsidRPr="004466AB">
        <w:rPr>
          <w:rFonts w:ascii="Times New Roman" w:hAnsi="Times New Roman"/>
          <w:lang w:val="en-US"/>
        </w:rPr>
        <w:t xml:space="preserve">: </w:t>
      </w:r>
      <w:hyperlink r:id="rId26" w:history="1">
        <w:r w:rsidRPr="003F07A1">
          <w:rPr>
            <w:rStyle w:val="Hipervnculo"/>
            <w:rFonts w:ascii="Times New Roman" w:hAnsi="Times New Roman"/>
            <w:lang w:val="en-US"/>
          </w:rPr>
          <w:t>https://sass-lang.com/</w:t>
        </w:r>
      </w:hyperlink>
      <w:r>
        <w:rPr>
          <w:rFonts w:ascii="Times New Roman" w:hAnsi="Times New Roman"/>
          <w:lang w:val="en-US"/>
        </w:rPr>
        <w:t xml:space="preserve"> </w:t>
      </w:r>
    </w:p>
    <w:p w14:paraId="2CC4DD05" w14:textId="78E2790A"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Medium</w:t>
      </w:r>
      <w:r>
        <w:rPr>
          <w:rFonts w:ascii="Times New Roman" w:hAnsi="Times New Roman"/>
          <w:lang w:val="es-ES"/>
        </w:rPr>
        <w:t xml:space="preserve">: </w:t>
      </w:r>
      <w:hyperlink r:id="rId27" w:history="1">
        <w:r w:rsidRPr="003F07A1">
          <w:rPr>
            <w:rStyle w:val="Hipervnculo"/>
            <w:rFonts w:ascii="Times New Roman" w:hAnsi="Times New Roman"/>
            <w:lang w:val="es-ES"/>
          </w:rPr>
          <w:t>https://medium.com/</w:t>
        </w:r>
      </w:hyperlink>
      <w:r>
        <w:rPr>
          <w:rFonts w:ascii="Times New Roman" w:hAnsi="Times New Roman"/>
          <w:lang w:val="es-ES"/>
        </w:rPr>
        <w:t xml:space="preserve"> </w:t>
      </w:r>
    </w:p>
    <w:p w14:paraId="234A7F07" w14:textId="113D2349"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n-US"/>
        </w:rPr>
      </w:pPr>
      <w:r w:rsidRPr="00A44281">
        <w:rPr>
          <w:rFonts w:ascii="Times New Roman" w:hAnsi="Times New Roman"/>
          <w:b/>
          <w:lang w:val="en-US"/>
        </w:rPr>
        <w:t>Express Server</w:t>
      </w:r>
      <w:r w:rsidRPr="00A44281">
        <w:rPr>
          <w:rFonts w:ascii="Times New Roman" w:hAnsi="Times New Roman"/>
          <w:lang w:val="en-US"/>
        </w:rPr>
        <w:t xml:space="preserve">: </w:t>
      </w:r>
      <w:hyperlink r:id="rId28" w:history="1">
        <w:r w:rsidRPr="003F07A1">
          <w:rPr>
            <w:rStyle w:val="Hipervnculo"/>
            <w:rFonts w:ascii="Times New Roman" w:hAnsi="Times New Roman"/>
            <w:lang w:val="en-US"/>
          </w:rPr>
          <w:t>http://expressjs.com/es/</w:t>
        </w:r>
      </w:hyperlink>
      <w:r>
        <w:rPr>
          <w:rFonts w:ascii="Times New Roman" w:hAnsi="Times New Roman"/>
          <w:lang w:val="en-US"/>
        </w:rPr>
        <w:t xml:space="preserve"> </w:t>
      </w:r>
    </w:p>
    <w:p w14:paraId="717F5AFE" w14:textId="026BFEF8" w:rsidR="00A44281" w:rsidRDefault="00A44281" w:rsidP="00E34E88">
      <w:pPr>
        <w:pStyle w:val="Prrafodelista"/>
        <w:numPr>
          <w:ilvl w:val="0"/>
          <w:numId w:val="34"/>
        </w:numPr>
        <w:autoSpaceDE w:val="0"/>
        <w:autoSpaceDN w:val="0"/>
        <w:adjustRightInd w:val="0"/>
        <w:spacing w:after="0" w:line="360" w:lineRule="auto"/>
        <w:rPr>
          <w:rFonts w:ascii="Times New Roman" w:hAnsi="Times New Roman"/>
          <w:lang w:val="en-US"/>
        </w:rPr>
      </w:pPr>
      <w:r>
        <w:rPr>
          <w:rFonts w:ascii="Times New Roman" w:hAnsi="Times New Roman"/>
          <w:b/>
          <w:lang w:val="en-US"/>
        </w:rPr>
        <w:t>NPM Package manager</w:t>
      </w:r>
      <w:r w:rsidR="00E34E88">
        <w:rPr>
          <w:rFonts w:ascii="Times New Roman" w:hAnsi="Times New Roman"/>
          <w:lang w:val="en-US"/>
        </w:rPr>
        <w:t xml:space="preserve">: </w:t>
      </w:r>
      <w:hyperlink r:id="rId29" w:history="1">
        <w:r w:rsidR="00E34E88" w:rsidRPr="003F07A1">
          <w:rPr>
            <w:rStyle w:val="Hipervnculo"/>
            <w:rFonts w:ascii="Times New Roman" w:hAnsi="Times New Roman"/>
            <w:lang w:val="en-US"/>
          </w:rPr>
          <w:t>https://www.npmjs.com/</w:t>
        </w:r>
      </w:hyperlink>
    </w:p>
    <w:p w14:paraId="74151D53" w14:textId="7706AB55" w:rsidR="00E34E88" w:rsidRDefault="00E34E88" w:rsidP="00E34E88">
      <w:pPr>
        <w:pStyle w:val="Prrafodelista"/>
        <w:numPr>
          <w:ilvl w:val="0"/>
          <w:numId w:val="34"/>
        </w:numPr>
        <w:autoSpaceDE w:val="0"/>
        <w:autoSpaceDN w:val="0"/>
        <w:adjustRightInd w:val="0"/>
        <w:spacing w:after="0" w:line="360" w:lineRule="auto"/>
        <w:rPr>
          <w:rFonts w:ascii="Times New Roman" w:hAnsi="Times New Roman"/>
          <w:lang w:val="en-US"/>
        </w:rPr>
      </w:pPr>
      <w:r>
        <w:rPr>
          <w:rFonts w:ascii="Times New Roman" w:hAnsi="Times New Roman"/>
          <w:b/>
          <w:lang w:val="en-US"/>
        </w:rPr>
        <w:t>Udemy – Cursos online</w:t>
      </w:r>
      <w:r>
        <w:rPr>
          <w:rFonts w:ascii="Times New Roman" w:hAnsi="Times New Roman"/>
          <w:lang w:val="en-US"/>
        </w:rPr>
        <w:t xml:space="preserve">: </w:t>
      </w:r>
      <w:hyperlink r:id="rId30" w:history="1">
        <w:r w:rsidRPr="003F07A1">
          <w:rPr>
            <w:rStyle w:val="Hipervnculo"/>
            <w:rFonts w:ascii="Times New Roman" w:hAnsi="Times New Roman"/>
            <w:lang w:val="en-US"/>
          </w:rPr>
          <w:t>https://www.udemy.com/</w:t>
        </w:r>
      </w:hyperlink>
    </w:p>
    <w:p w14:paraId="6B6DF749" w14:textId="0B4EEE94" w:rsidR="00E34E88" w:rsidRDefault="00E34E88" w:rsidP="00E34E88">
      <w:pPr>
        <w:pStyle w:val="Prrafodelista"/>
        <w:numPr>
          <w:ilvl w:val="0"/>
          <w:numId w:val="34"/>
        </w:numPr>
        <w:autoSpaceDE w:val="0"/>
        <w:autoSpaceDN w:val="0"/>
        <w:adjustRightInd w:val="0"/>
        <w:spacing w:after="0" w:line="360" w:lineRule="auto"/>
        <w:rPr>
          <w:rFonts w:ascii="Times New Roman" w:hAnsi="Times New Roman"/>
          <w:lang w:val="es-ES"/>
        </w:rPr>
      </w:pPr>
      <w:r w:rsidRPr="00E34E88">
        <w:rPr>
          <w:rFonts w:ascii="Times New Roman" w:hAnsi="Times New Roman"/>
          <w:b/>
          <w:lang w:val="es-ES"/>
        </w:rPr>
        <w:t>Librería jsPDF</w:t>
      </w:r>
      <w:r w:rsidRPr="00E34E88">
        <w:rPr>
          <w:rFonts w:ascii="Times New Roman" w:hAnsi="Times New Roman"/>
          <w:lang w:val="es-ES"/>
        </w:rPr>
        <w:t xml:space="preserve">: </w:t>
      </w:r>
      <w:hyperlink r:id="rId31" w:history="1">
        <w:r w:rsidRPr="003F07A1">
          <w:rPr>
            <w:rStyle w:val="Hipervnculo"/>
            <w:rFonts w:ascii="Times New Roman" w:hAnsi="Times New Roman"/>
            <w:lang w:val="es-ES"/>
          </w:rPr>
          <w:t>https://parall.ax/products/jspdf</w:t>
        </w:r>
      </w:hyperlink>
    </w:p>
    <w:p w14:paraId="18993172" w14:textId="7810D663" w:rsidR="00E34E88" w:rsidRPr="00E34E88" w:rsidRDefault="00E34E88" w:rsidP="00E34E88">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Plantillas HTML y Bootstrap</w:t>
      </w:r>
      <w:r w:rsidRPr="00E34E88">
        <w:rPr>
          <w:rFonts w:ascii="Times New Roman" w:hAnsi="Times New Roman"/>
          <w:lang w:val="es-ES"/>
        </w:rPr>
        <w:t>:</w:t>
      </w:r>
      <w:r>
        <w:rPr>
          <w:rFonts w:ascii="Times New Roman" w:hAnsi="Times New Roman"/>
          <w:lang w:val="es-ES"/>
        </w:rPr>
        <w:t xml:space="preserve"> </w:t>
      </w:r>
      <w:hyperlink r:id="rId32" w:history="1">
        <w:r w:rsidRPr="003F07A1">
          <w:rPr>
            <w:rStyle w:val="Hipervnculo"/>
            <w:rFonts w:ascii="Times New Roman" w:hAnsi="Times New Roman"/>
            <w:lang w:val="es-ES"/>
          </w:rPr>
          <w:t>https://startbootstrap.com/</w:t>
        </w:r>
      </w:hyperlink>
      <w:r>
        <w:rPr>
          <w:rFonts w:ascii="Times New Roman" w:hAnsi="Times New Roman"/>
          <w:lang w:val="es-ES"/>
        </w:rPr>
        <w:t xml:space="preserve"> </w:t>
      </w:r>
      <w:r w:rsidRPr="00E34E88">
        <w:rPr>
          <w:rFonts w:ascii="Times New Roman" w:hAnsi="Times New Roman"/>
          <w:lang w:val="es-ES"/>
        </w:rPr>
        <w:t xml:space="preserve"> </w:t>
      </w:r>
    </w:p>
    <w:p w14:paraId="6C1E6B9C" w14:textId="067E8B9A" w:rsidR="00A44281" w:rsidRPr="00A44281" w:rsidRDefault="00A44281" w:rsidP="009C7F54">
      <w:pPr>
        <w:pStyle w:val="Prrafodelista"/>
        <w:numPr>
          <w:ilvl w:val="0"/>
          <w:numId w:val="34"/>
        </w:numPr>
        <w:autoSpaceDE w:val="0"/>
        <w:autoSpaceDN w:val="0"/>
        <w:adjustRightInd w:val="0"/>
        <w:spacing w:after="0" w:line="360" w:lineRule="auto"/>
        <w:rPr>
          <w:rFonts w:ascii="Times New Roman" w:hAnsi="Times New Roman"/>
          <w:b/>
          <w:lang w:val="es-ES"/>
        </w:rPr>
      </w:pPr>
      <w:r w:rsidRPr="00A44281">
        <w:rPr>
          <w:rFonts w:ascii="Times New Roman" w:hAnsi="Times New Roman"/>
          <w:b/>
          <w:lang w:val="es-ES"/>
        </w:rPr>
        <w:t>Programa virtualización de máquinas VirtualBox</w:t>
      </w:r>
      <w:r w:rsidRPr="00A44281">
        <w:rPr>
          <w:rFonts w:ascii="Times New Roman" w:hAnsi="Times New Roman"/>
          <w:lang w:val="es-ES"/>
        </w:rPr>
        <w:t xml:space="preserve">: </w:t>
      </w:r>
      <w:hyperlink r:id="rId33" w:history="1">
        <w:r w:rsidRPr="00A44281">
          <w:rPr>
            <w:rStyle w:val="Hipervnculo"/>
            <w:rFonts w:ascii="Times New Roman" w:hAnsi="Times New Roman"/>
            <w:lang w:val="es-ES" w:eastAsia="en-GB"/>
          </w:rPr>
          <w:t>https://www.virtualbox.org/</w:t>
        </w:r>
      </w:hyperlink>
    </w:p>
    <w:p w14:paraId="26470F44" w14:textId="01246409" w:rsidR="009C7F54" w:rsidRPr="00A44281" w:rsidRDefault="009C7F54" w:rsidP="009C7F54">
      <w:pPr>
        <w:pStyle w:val="Prrafodelista"/>
        <w:numPr>
          <w:ilvl w:val="0"/>
          <w:numId w:val="34"/>
        </w:numPr>
        <w:autoSpaceDE w:val="0"/>
        <w:autoSpaceDN w:val="0"/>
        <w:adjustRightInd w:val="0"/>
        <w:spacing w:after="0" w:line="360" w:lineRule="auto"/>
        <w:rPr>
          <w:rFonts w:ascii="Times New Roman" w:hAnsi="Times New Roman"/>
          <w:b/>
          <w:lang w:val="es-ES"/>
        </w:rPr>
      </w:pPr>
      <w:r w:rsidRPr="00A44281">
        <w:rPr>
          <w:rFonts w:ascii="Times New Roman" w:hAnsi="Times New Roman"/>
          <w:b/>
          <w:lang w:val="es-ES"/>
        </w:rPr>
        <w:lastRenderedPageBreak/>
        <w:t>Sistema operativo CentOS</w:t>
      </w:r>
      <w:r w:rsidRPr="00A44281">
        <w:rPr>
          <w:rFonts w:ascii="Times New Roman" w:hAnsi="Times New Roman"/>
          <w:lang w:val="es-ES"/>
        </w:rPr>
        <w:t>:</w:t>
      </w:r>
      <w:r w:rsidRPr="00A44281">
        <w:rPr>
          <w:rFonts w:ascii="Times New Roman" w:hAnsi="Times New Roman"/>
          <w:b/>
          <w:lang w:val="es-ES"/>
        </w:rPr>
        <w:t xml:space="preserve"> </w:t>
      </w:r>
      <w:hyperlink r:id="rId34" w:history="1">
        <w:r w:rsidRPr="00A44281">
          <w:rPr>
            <w:rStyle w:val="Hipervnculo"/>
            <w:rFonts w:ascii="Times New Roman" w:hAnsi="Times New Roman"/>
            <w:lang w:val="es-ES" w:eastAsia="en-GB"/>
          </w:rPr>
          <w:t>https://www.centos.org/</w:t>
        </w:r>
      </w:hyperlink>
    </w:p>
    <w:p w14:paraId="510AF15B" w14:textId="3F4940FC" w:rsidR="009C7F54" w:rsidRPr="00A44281" w:rsidRDefault="009C7F54" w:rsidP="009C7F54">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Servidor Apache</w:t>
      </w:r>
      <w:r w:rsidRPr="00A44281">
        <w:rPr>
          <w:rFonts w:ascii="Times New Roman" w:hAnsi="Times New Roman"/>
          <w:lang w:val="es-ES"/>
        </w:rPr>
        <w:t>:</w:t>
      </w:r>
      <w:r w:rsidRPr="00A44281">
        <w:rPr>
          <w:rFonts w:ascii="Times New Roman" w:hAnsi="Times New Roman"/>
          <w:b/>
          <w:lang w:val="es-ES"/>
        </w:rPr>
        <w:t xml:space="preserve"> </w:t>
      </w:r>
      <w:hyperlink r:id="rId35" w:history="1">
        <w:r w:rsidRPr="00A44281">
          <w:rPr>
            <w:rStyle w:val="Hipervnculo"/>
            <w:rFonts w:ascii="Times New Roman" w:hAnsi="Times New Roman"/>
            <w:lang w:val="es-ES"/>
          </w:rPr>
          <w:t>https://httpd.apache.org/</w:t>
        </w:r>
      </w:hyperlink>
    </w:p>
    <w:p w14:paraId="784EC75B" w14:textId="1DA4ECFA" w:rsidR="009C7F54" w:rsidRPr="00A44281" w:rsidRDefault="009C7F54" w:rsidP="009C7F54">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Lenguaje PHP</w:t>
      </w:r>
      <w:r w:rsidRPr="00A44281">
        <w:rPr>
          <w:rFonts w:ascii="Times New Roman" w:hAnsi="Times New Roman"/>
          <w:lang w:val="es-ES"/>
        </w:rPr>
        <w:t xml:space="preserve">: </w:t>
      </w:r>
      <w:hyperlink r:id="rId36" w:history="1">
        <w:r w:rsidRPr="00A44281">
          <w:rPr>
            <w:rStyle w:val="Hipervnculo"/>
            <w:rFonts w:ascii="Times New Roman" w:hAnsi="Times New Roman"/>
            <w:lang w:val="es-ES"/>
          </w:rPr>
          <w:t>http://php.net/</w:t>
        </w:r>
      </w:hyperlink>
    </w:p>
    <w:p w14:paraId="5B23F7D4" w14:textId="544A0EB2" w:rsidR="009C7F54" w:rsidRPr="00A44281" w:rsidRDefault="009C7F54" w:rsidP="009C7F54">
      <w:pPr>
        <w:pStyle w:val="Prrafodelista"/>
        <w:numPr>
          <w:ilvl w:val="0"/>
          <w:numId w:val="34"/>
        </w:numPr>
        <w:autoSpaceDE w:val="0"/>
        <w:autoSpaceDN w:val="0"/>
        <w:adjustRightInd w:val="0"/>
        <w:spacing w:after="0" w:line="360" w:lineRule="auto"/>
        <w:rPr>
          <w:rFonts w:ascii="Times New Roman" w:hAnsi="Times New Roman"/>
          <w:lang w:val="en-US"/>
        </w:rPr>
      </w:pPr>
      <w:r w:rsidRPr="00A44281">
        <w:rPr>
          <w:rFonts w:ascii="Times New Roman" w:hAnsi="Times New Roman"/>
          <w:b/>
          <w:lang w:val="en-US"/>
        </w:rPr>
        <w:t>Doctrine ORM</w:t>
      </w:r>
      <w:r w:rsidRPr="00A44281">
        <w:rPr>
          <w:rFonts w:ascii="Times New Roman" w:hAnsi="Times New Roman"/>
          <w:lang w:val="en-US"/>
        </w:rPr>
        <w:t xml:space="preserve">: </w:t>
      </w:r>
      <w:hyperlink r:id="rId37" w:history="1">
        <w:r w:rsidRPr="00A44281">
          <w:rPr>
            <w:rStyle w:val="Hipervnculo"/>
            <w:rFonts w:ascii="Times New Roman" w:hAnsi="Times New Roman"/>
            <w:lang w:val="en-US"/>
          </w:rPr>
          <w:t>http://www.doctrine-project.org/</w:t>
        </w:r>
      </w:hyperlink>
    </w:p>
    <w:p w14:paraId="595068A7" w14:textId="2BE10099" w:rsidR="009C7F54" w:rsidRPr="00A44281" w:rsidRDefault="000B06B8" w:rsidP="009C7F54">
      <w:pPr>
        <w:pStyle w:val="Prrafodelista"/>
        <w:numPr>
          <w:ilvl w:val="0"/>
          <w:numId w:val="34"/>
        </w:numPr>
        <w:autoSpaceDE w:val="0"/>
        <w:autoSpaceDN w:val="0"/>
        <w:adjustRightInd w:val="0"/>
        <w:spacing w:after="0" w:line="360" w:lineRule="auto"/>
        <w:rPr>
          <w:rFonts w:ascii="Times New Roman" w:hAnsi="Times New Roman"/>
          <w:lang w:val="en-US"/>
        </w:rPr>
      </w:pPr>
      <w:r w:rsidRPr="00A44281">
        <w:rPr>
          <w:rFonts w:ascii="Times New Roman" w:hAnsi="Times New Roman"/>
          <w:b/>
          <w:lang w:val="en-US"/>
        </w:rPr>
        <w:t xml:space="preserve">Tutoriales web </w:t>
      </w:r>
      <w:r w:rsidR="009C7F54" w:rsidRPr="00A44281">
        <w:rPr>
          <w:rFonts w:ascii="Times New Roman" w:hAnsi="Times New Roman"/>
          <w:b/>
          <w:lang w:val="en-US"/>
        </w:rPr>
        <w:t>W3Schools</w:t>
      </w:r>
      <w:r w:rsidR="009C7F54" w:rsidRPr="00A44281">
        <w:rPr>
          <w:rFonts w:ascii="Times New Roman" w:hAnsi="Times New Roman"/>
          <w:lang w:val="en-US"/>
        </w:rPr>
        <w:t xml:space="preserve">: </w:t>
      </w:r>
      <w:hyperlink r:id="rId38" w:history="1">
        <w:r w:rsidR="009C7F54" w:rsidRPr="00A44281">
          <w:rPr>
            <w:rStyle w:val="Hipervnculo"/>
            <w:rFonts w:ascii="Times New Roman" w:hAnsi="Times New Roman"/>
            <w:lang w:val="en-US"/>
          </w:rPr>
          <w:t>https://www.w3schools.com/</w:t>
        </w:r>
      </w:hyperlink>
    </w:p>
    <w:p w14:paraId="1BC1E745" w14:textId="132756A3" w:rsidR="000B06B8"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Lenguaje de bases de datos MySQL</w:t>
      </w:r>
      <w:r w:rsidRPr="00A44281">
        <w:rPr>
          <w:rFonts w:ascii="Times New Roman" w:hAnsi="Times New Roman"/>
          <w:lang w:val="es-ES"/>
        </w:rPr>
        <w:t xml:space="preserve">: </w:t>
      </w:r>
      <w:hyperlink r:id="rId39" w:history="1">
        <w:r w:rsidRPr="00A44281">
          <w:rPr>
            <w:rStyle w:val="Hipervnculo"/>
            <w:rFonts w:ascii="Times New Roman" w:hAnsi="Times New Roman"/>
            <w:lang w:val="es-ES"/>
          </w:rPr>
          <w:t>https://www.mysql.com/</w:t>
        </w:r>
      </w:hyperlink>
    </w:p>
    <w:p w14:paraId="7E0C8EC7" w14:textId="591AE4F8" w:rsidR="000B06B8"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Librería Bootstrap</w:t>
      </w:r>
      <w:r w:rsidRPr="00A44281">
        <w:rPr>
          <w:rFonts w:ascii="Times New Roman" w:hAnsi="Times New Roman"/>
          <w:lang w:val="es-ES"/>
        </w:rPr>
        <w:t xml:space="preserve">: </w:t>
      </w:r>
      <w:hyperlink r:id="rId40" w:history="1">
        <w:r w:rsidRPr="00A44281">
          <w:rPr>
            <w:rStyle w:val="Hipervnculo"/>
            <w:rFonts w:ascii="Times New Roman" w:hAnsi="Times New Roman"/>
            <w:lang w:val="es-ES"/>
          </w:rPr>
          <w:t>http://getbootstrap.com</w:t>
        </w:r>
      </w:hyperlink>
    </w:p>
    <w:p w14:paraId="77CEF3CE" w14:textId="3865E56E" w:rsidR="000B06B8"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Librería jQuery</w:t>
      </w:r>
      <w:r w:rsidRPr="00A44281">
        <w:rPr>
          <w:rFonts w:ascii="Times New Roman" w:hAnsi="Times New Roman"/>
          <w:lang w:val="es-ES"/>
        </w:rPr>
        <w:t xml:space="preserve">: </w:t>
      </w:r>
      <w:hyperlink r:id="rId41" w:history="1">
        <w:r w:rsidRPr="00A44281">
          <w:rPr>
            <w:rStyle w:val="Hipervnculo"/>
            <w:rFonts w:ascii="Times New Roman" w:hAnsi="Times New Roman"/>
            <w:lang w:val="es-ES"/>
          </w:rPr>
          <w:t>https://jquery.com/</w:t>
        </w:r>
      </w:hyperlink>
    </w:p>
    <w:p w14:paraId="381F6D40" w14:textId="2FC9B117" w:rsidR="000B06B8" w:rsidRPr="00A44281" w:rsidRDefault="000B06B8" w:rsidP="000B06B8">
      <w:pPr>
        <w:pStyle w:val="Prrafodelista"/>
        <w:numPr>
          <w:ilvl w:val="0"/>
          <w:numId w:val="34"/>
        </w:numPr>
        <w:autoSpaceDE w:val="0"/>
        <w:autoSpaceDN w:val="0"/>
        <w:adjustRightInd w:val="0"/>
        <w:spacing w:after="0" w:line="360" w:lineRule="auto"/>
        <w:rPr>
          <w:rStyle w:val="Hipervnculo"/>
          <w:rFonts w:ascii="Times New Roman" w:hAnsi="Times New Roman"/>
          <w:color w:val="auto"/>
          <w:u w:val="none"/>
          <w:lang w:val="es-ES"/>
        </w:rPr>
      </w:pPr>
      <w:r w:rsidRPr="00A44281">
        <w:rPr>
          <w:rFonts w:ascii="Times New Roman" w:hAnsi="Times New Roman"/>
          <w:b/>
          <w:lang w:val="es-ES"/>
        </w:rPr>
        <w:t>Lenguaje JavaScript</w:t>
      </w:r>
      <w:r w:rsidRPr="00A44281">
        <w:rPr>
          <w:rFonts w:ascii="Times New Roman" w:hAnsi="Times New Roman"/>
          <w:lang w:val="es-ES"/>
        </w:rPr>
        <w:t xml:space="preserve">: </w:t>
      </w:r>
      <w:hyperlink r:id="rId42" w:history="1">
        <w:r w:rsidRPr="00A44281">
          <w:rPr>
            <w:rStyle w:val="Hipervnculo"/>
            <w:rFonts w:ascii="Times New Roman" w:hAnsi="Times New Roman"/>
            <w:lang w:val="es-ES"/>
          </w:rPr>
          <w:t>https://www.javascript.com/</w:t>
        </w:r>
      </w:hyperlink>
    </w:p>
    <w:p w14:paraId="679B81E4" w14:textId="598B46C3" w:rsidR="00855C2E" w:rsidRPr="00A44281"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Librería Datatables</w:t>
      </w:r>
      <w:r w:rsidRPr="00A44281">
        <w:rPr>
          <w:rFonts w:ascii="Times New Roman" w:hAnsi="Times New Roman"/>
          <w:lang w:val="es-ES"/>
        </w:rPr>
        <w:t xml:space="preserve">: </w:t>
      </w:r>
      <w:hyperlink r:id="rId43" w:history="1">
        <w:r w:rsidRPr="00A44281">
          <w:rPr>
            <w:rStyle w:val="Hipervnculo"/>
            <w:rFonts w:ascii="Times New Roman" w:hAnsi="Times New Roman"/>
            <w:lang w:val="es-ES"/>
          </w:rPr>
          <w:t>https://datatables.net/</w:t>
        </w:r>
      </w:hyperlink>
    </w:p>
    <w:p w14:paraId="54530F9A" w14:textId="2A603096" w:rsidR="000B06B8"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GitHub</w:t>
      </w:r>
      <w:r w:rsidR="001D3A78" w:rsidRPr="00A44281">
        <w:rPr>
          <w:rFonts w:ascii="Times New Roman" w:hAnsi="Times New Roman"/>
          <w:b/>
          <w:lang w:val="es-ES"/>
        </w:rPr>
        <w:t xml:space="preserve"> – Control de versiones</w:t>
      </w:r>
      <w:r w:rsidRPr="00A44281">
        <w:rPr>
          <w:rFonts w:ascii="Times New Roman" w:hAnsi="Times New Roman"/>
          <w:lang w:val="es-ES"/>
        </w:rPr>
        <w:t xml:space="preserve">: </w:t>
      </w:r>
      <w:hyperlink r:id="rId44" w:history="1">
        <w:r w:rsidRPr="00A44281">
          <w:rPr>
            <w:rStyle w:val="Hipervnculo"/>
            <w:rFonts w:ascii="Times New Roman" w:hAnsi="Times New Roman"/>
            <w:lang w:val="es-ES"/>
          </w:rPr>
          <w:t>https://github.com/</w:t>
        </w:r>
      </w:hyperlink>
    </w:p>
    <w:p w14:paraId="67951293" w14:textId="2230363C" w:rsidR="00745B2C"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Comunidad de desarrolladores</w:t>
      </w:r>
      <w:r w:rsidRPr="00A44281">
        <w:rPr>
          <w:rFonts w:ascii="Times New Roman" w:hAnsi="Times New Roman"/>
          <w:lang w:val="es-ES"/>
        </w:rPr>
        <w:t xml:space="preserve">: </w:t>
      </w:r>
      <w:hyperlink r:id="rId45" w:history="1">
        <w:r w:rsidRPr="00A44281">
          <w:rPr>
            <w:rStyle w:val="Hipervnculo"/>
            <w:rFonts w:ascii="Times New Roman" w:hAnsi="Times New Roman"/>
            <w:lang w:val="es-ES"/>
          </w:rPr>
          <w:t>https://es.stackoverflow.com/</w:t>
        </w:r>
      </w:hyperlink>
    </w:p>
    <w:p w14:paraId="2E9D532C" w14:textId="2BF9EE11" w:rsidR="000B06B8" w:rsidRPr="00855C2E" w:rsidRDefault="000B06B8" w:rsidP="000B06B8">
      <w:pPr>
        <w:pStyle w:val="Prrafodelista"/>
        <w:numPr>
          <w:ilvl w:val="0"/>
          <w:numId w:val="34"/>
        </w:numPr>
        <w:autoSpaceDE w:val="0"/>
        <w:autoSpaceDN w:val="0"/>
        <w:adjustRightInd w:val="0"/>
        <w:spacing w:after="0" w:line="360" w:lineRule="auto"/>
        <w:rPr>
          <w:rStyle w:val="Hipervnculo"/>
          <w:rFonts w:ascii="Times New Roman" w:hAnsi="Times New Roman"/>
          <w:color w:val="auto"/>
          <w:u w:val="none"/>
          <w:lang w:val="es-ES"/>
        </w:rPr>
      </w:pPr>
      <w:r>
        <w:rPr>
          <w:rFonts w:ascii="Times New Roman" w:hAnsi="Times New Roman"/>
          <w:b/>
          <w:lang w:val="es-ES"/>
        </w:rPr>
        <w:t>Información, definiciones y significados</w:t>
      </w:r>
      <w:r>
        <w:rPr>
          <w:rFonts w:ascii="Times New Roman" w:hAnsi="Times New Roman"/>
          <w:lang w:val="es-ES"/>
        </w:rPr>
        <w:t xml:space="preserve">: </w:t>
      </w:r>
      <w:hyperlink r:id="rId46" w:history="1">
        <w:r w:rsidRPr="00A47F3D">
          <w:rPr>
            <w:rStyle w:val="Hipervnculo"/>
            <w:rFonts w:ascii="Times New Roman" w:hAnsi="Times New Roman"/>
            <w:lang w:val="es-ES"/>
          </w:rPr>
          <w:t>https://www.wikipedia.org/</w:t>
        </w:r>
      </w:hyperlink>
    </w:p>
    <w:p w14:paraId="2E2ED340" w14:textId="5647D349"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Artículos y blogging sobre infraestructura web</w:t>
      </w:r>
      <w:r>
        <w:rPr>
          <w:rFonts w:ascii="Times New Roman" w:hAnsi="Times New Roman"/>
          <w:lang w:val="es-ES"/>
        </w:rPr>
        <w:t xml:space="preserve">: </w:t>
      </w:r>
      <w:hyperlink r:id="rId47" w:history="1">
        <w:r w:rsidRPr="0068731F">
          <w:rPr>
            <w:rStyle w:val="Hipervnculo"/>
            <w:rFonts w:ascii="Times New Roman" w:hAnsi="Times New Roman"/>
            <w:lang w:val="es-ES"/>
          </w:rPr>
          <w:t>https://geekflare.com/</w:t>
        </w:r>
      </w:hyperlink>
    </w:p>
    <w:p w14:paraId="1C817256" w14:textId="6E2B0BC7"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Congreso Sistedes</w:t>
      </w:r>
      <w:r>
        <w:rPr>
          <w:rFonts w:ascii="Times New Roman" w:hAnsi="Times New Roman"/>
          <w:lang w:val="es-ES"/>
        </w:rPr>
        <w:t xml:space="preserve">: </w:t>
      </w:r>
      <w:hyperlink r:id="rId48" w:history="1">
        <w:r w:rsidRPr="0068731F">
          <w:rPr>
            <w:rStyle w:val="Hipervnculo"/>
            <w:rFonts w:ascii="Times New Roman" w:hAnsi="Times New Roman"/>
            <w:lang w:val="es-ES"/>
          </w:rPr>
          <w:t>https://fg.ull.es/sistedes2017/</w:t>
        </w:r>
      </w:hyperlink>
    </w:p>
    <w:p w14:paraId="046FBAA5" w14:textId="2A47A5D9"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Congreso ICSOFT</w:t>
      </w:r>
      <w:r>
        <w:rPr>
          <w:rFonts w:ascii="Times New Roman" w:hAnsi="Times New Roman"/>
          <w:lang w:val="es-ES"/>
        </w:rPr>
        <w:t xml:space="preserve">: </w:t>
      </w:r>
      <w:hyperlink r:id="rId49" w:history="1">
        <w:r w:rsidRPr="0068731F">
          <w:rPr>
            <w:rStyle w:val="Hipervnculo"/>
            <w:rFonts w:ascii="Times New Roman" w:hAnsi="Times New Roman"/>
            <w:lang w:val="es-ES"/>
          </w:rPr>
          <w:t>http://www.icsoft.org/</w:t>
        </w:r>
      </w:hyperlink>
    </w:p>
    <w:p w14:paraId="19B2402A" w14:textId="20F9B114"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Congreso ENASE</w:t>
      </w:r>
      <w:r>
        <w:rPr>
          <w:rFonts w:ascii="Times New Roman" w:hAnsi="Times New Roman"/>
          <w:lang w:val="es-ES"/>
        </w:rPr>
        <w:t xml:space="preserve">: </w:t>
      </w:r>
      <w:hyperlink r:id="rId50" w:history="1">
        <w:r w:rsidRPr="0068731F">
          <w:rPr>
            <w:rStyle w:val="Hipervnculo"/>
            <w:rFonts w:ascii="Times New Roman" w:hAnsi="Times New Roman"/>
            <w:lang w:val="es-ES"/>
          </w:rPr>
          <w:t>http://www.enase.org/</w:t>
        </w:r>
      </w:hyperlink>
    </w:p>
    <w:p w14:paraId="027F3F55" w14:textId="2BE1026B"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Sistema de gestión de congresos (Aconf)</w:t>
      </w:r>
      <w:r>
        <w:rPr>
          <w:rFonts w:ascii="Times New Roman" w:hAnsi="Times New Roman"/>
          <w:lang w:val="es-ES"/>
        </w:rPr>
        <w:t xml:space="preserve">: </w:t>
      </w:r>
      <w:hyperlink r:id="rId51" w:history="1">
        <w:r w:rsidRPr="0068731F">
          <w:rPr>
            <w:rStyle w:val="Hipervnculo"/>
            <w:rFonts w:ascii="Times New Roman" w:hAnsi="Times New Roman"/>
            <w:lang w:val="es-ES"/>
          </w:rPr>
          <w:t>https://www.aconf.org/</w:t>
        </w:r>
      </w:hyperlink>
    </w:p>
    <w:p w14:paraId="05AEF824" w14:textId="2CCC007E"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Sistema de gestión de congresos (EasyChair)</w:t>
      </w:r>
      <w:r>
        <w:rPr>
          <w:rFonts w:ascii="Times New Roman" w:hAnsi="Times New Roman"/>
          <w:lang w:val="es-ES"/>
        </w:rPr>
        <w:t xml:space="preserve">: </w:t>
      </w:r>
      <w:hyperlink r:id="rId52" w:history="1">
        <w:r w:rsidRPr="0068731F">
          <w:rPr>
            <w:rStyle w:val="Hipervnculo"/>
            <w:rFonts w:ascii="Times New Roman" w:hAnsi="Times New Roman"/>
            <w:lang w:val="es-ES"/>
          </w:rPr>
          <w:t>http://easychair.org/licenses.cgi</w:t>
        </w:r>
      </w:hyperlink>
    </w:p>
    <w:p w14:paraId="6EC176ED" w14:textId="38B761AD" w:rsidR="00855C2E" w:rsidRPr="000B06B8"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Sistema de gestión de congresos (Primoris)</w:t>
      </w:r>
      <w:r>
        <w:rPr>
          <w:rFonts w:ascii="Times New Roman" w:hAnsi="Times New Roman"/>
          <w:lang w:val="es-ES"/>
        </w:rPr>
        <w:t xml:space="preserve">: </w:t>
      </w:r>
      <w:hyperlink r:id="rId53" w:history="1">
        <w:r w:rsidRPr="0068731F">
          <w:rPr>
            <w:rStyle w:val="Hipervnculo"/>
            <w:rFonts w:ascii="Times New Roman" w:hAnsi="Times New Roman"/>
            <w:lang w:val="es-ES"/>
          </w:rPr>
          <w:t>https://www.insticc.org/Primoris/Default.aspx/</w:t>
        </w:r>
      </w:hyperlink>
    </w:p>
    <w:p w14:paraId="29ADF102" w14:textId="4CEA20AD"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 xml:space="preserve">Comunidad </w:t>
      </w:r>
      <w:r w:rsidRPr="00CA3701">
        <w:rPr>
          <w:rFonts w:ascii="Times New Roman" w:hAnsi="Times New Roman"/>
          <w:b/>
          <w:i/>
          <w:lang w:val="es-ES"/>
        </w:rPr>
        <w:t>open source</w:t>
      </w:r>
      <w:r>
        <w:rPr>
          <w:rFonts w:ascii="Times New Roman" w:hAnsi="Times New Roman"/>
          <w:b/>
          <w:lang w:val="es-ES"/>
        </w:rPr>
        <w:t xml:space="preserve"> de seguridad del </w:t>
      </w:r>
      <w:r w:rsidRPr="00CA3701">
        <w:rPr>
          <w:rFonts w:ascii="Times New Roman" w:hAnsi="Times New Roman"/>
          <w:b/>
          <w:i/>
          <w:lang w:val="es-ES"/>
        </w:rPr>
        <w:t>software</w:t>
      </w:r>
      <w:r>
        <w:rPr>
          <w:rFonts w:ascii="Times New Roman" w:hAnsi="Times New Roman"/>
          <w:lang w:val="es-ES"/>
        </w:rPr>
        <w:t xml:space="preserve">: </w:t>
      </w:r>
      <w:hyperlink r:id="rId54" w:history="1">
        <w:r w:rsidRPr="0068731F">
          <w:rPr>
            <w:rStyle w:val="Hipervnculo"/>
            <w:rFonts w:ascii="Times New Roman" w:hAnsi="Times New Roman"/>
            <w:lang w:val="es-ES"/>
          </w:rPr>
          <w:t>https://www.owasp.org/</w:t>
        </w:r>
      </w:hyperlink>
    </w:p>
    <w:p w14:paraId="4CF46BC8" w14:textId="26D4BB5C"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 xml:space="preserve">Plataforma de </w:t>
      </w:r>
      <w:r w:rsidRPr="00CA3701">
        <w:rPr>
          <w:rFonts w:ascii="Times New Roman" w:hAnsi="Times New Roman"/>
          <w:b/>
          <w:i/>
          <w:lang w:val="es-ES"/>
        </w:rPr>
        <w:t>cloud computing</w:t>
      </w:r>
      <w:r>
        <w:rPr>
          <w:rFonts w:ascii="Times New Roman" w:hAnsi="Times New Roman"/>
          <w:b/>
          <w:lang w:val="es-ES"/>
        </w:rPr>
        <w:t xml:space="preserve"> con comunidad de soporte</w:t>
      </w:r>
      <w:r>
        <w:rPr>
          <w:rFonts w:ascii="Times New Roman" w:hAnsi="Times New Roman"/>
          <w:lang w:val="es-ES"/>
        </w:rPr>
        <w:t xml:space="preserve">: </w:t>
      </w:r>
      <w:hyperlink r:id="rId55" w:history="1">
        <w:r w:rsidRPr="0068731F">
          <w:rPr>
            <w:rStyle w:val="Hipervnculo"/>
            <w:rFonts w:ascii="Times New Roman" w:hAnsi="Times New Roman"/>
            <w:lang w:val="es-ES"/>
          </w:rPr>
          <w:t>https://www.digitalocean.com</w:t>
        </w:r>
      </w:hyperlink>
    </w:p>
    <w:p w14:paraId="16379687" w14:textId="00B8B7B8"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Artículo de usabilidad web</w:t>
      </w:r>
      <w:r>
        <w:rPr>
          <w:rFonts w:ascii="Times New Roman" w:hAnsi="Times New Roman"/>
          <w:lang w:val="es-ES"/>
        </w:rPr>
        <w:t xml:space="preserve">: </w:t>
      </w:r>
      <w:hyperlink r:id="rId56" w:history="1">
        <w:r w:rsidRPr="0068731F">
          <w:rPr>
            <w:rStyle w:val="Hipervnculo"/>
            <w:rFonts w:ascii="Times New Roman" w:hAnsi="Times New Roman"/>
            <w:lang w:val="es-ES"/>
          </w:rPr>
          <w:t>https://www.crazyegg.com/blog/principles-website-usability/</w:t>
        </w:r>
      </w:hyperlink>
    </w:p>
    <w:p w14:paraId="623D3E2C" w14:textId="1A6E3899"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Artículo de métodos de usabilidad</w:t>
      </w:r>
      <w:r>
        <w:rPr>
          <w:rFonts w:ascii="Times New Roman" w:hAnsi="Times New Roman"/>
          <w:lang w:val="es-ES"/>
        </w:rPr>
        <w:t xml:space="preserve">: </w:t>
      </w:r>
      <w:hyperlink r:id="rId57" w:history="1">
        <w:r w:rsidRPr="0068731F">
          <w:rPr>
            <w:rStyle w:val="Hipervnculo"/>
            <w:rFonts w:ascii="Times New Roman" w:hAnsi="Times New Roman"/>
            <w:lang w:val="es-ES"/>
          </w:rPr>
          <w:t>http://www.usabilityfirst.com/usability-methods/</w:t>
        </w:r>
      </w:hyperlink>
    </w:p>
    <w:p w14:paraId="34428084" w14:textId="5C0D06AA"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Herramienta de medición de usabilidad</w:t>
      </w:r>
      <w:r>
        <w:rPr>
          <w:rFonts w:ascii="Times New Roman" w:hAnsi="Times New Roman"/>
          <w:lang w:val="es-ES"/>
        </w:rPr>
        <w:t xml:space="preserve">: </w:t>
      </w:r>
      <w:hyperlink r:id="rId58" w:history="1">
        <w:r w:rsidRPr="0068731F">
          <w:rPr>
            <w:rStyle w:val="Hipervnculo"/>
            <w:rFonts w:ascii="Times New Roman" w:hAnsi="Times New Roman"/>
            <w:lang w:val="es-ES"/>
          </w:rPr>
          <w:t>http://www.tawdis.net</w:t>
        </w:r>
      </w:hyperlink>
    </w:p>
    <w:p w14:paraId="69ED5728" w14:textId="77777777" w:rsidR="00D40F18" w:rsidRDefault="00D40F18" w:rsidP="00D40F18"/>
    <w:p w14:paraId="5F7740CC" w14:textId="77777777" w:rsidR="00595E84" w:rsidRDefault="00595E84" w:rsidP="00D40F18">
      <w:pPr>
        <w:pStyle w:val="Ttulo1"/>
        <w:jc w:val="center"/>
      </w:pPr>
    </w:p>
    <w:p w14:paraId="0F53BA85" w14:textId="77777777" w:rsidR="00900ECE" w:rsidRDefault="00900ECE" w:rsidP="00900ECE"/>
    <w:p w14:paraId="3E9A8E6E" w14:textId="77777777" w:rsidR="00AB4842" w:rsidRDefault="00AB4842" w:rsidP="00900ECE"/>
    <w:p w14:paraId="4A56E9B4" w14:textId="77777777" w:rsidR="00AB4842" w:rsidRDefault="00AB4842" w:rsidP="00900ECE"/>
    <w:p w14:paraId="03506CC5" w14:textId="77777777" w:rsidR="00AB4842" w:rsidRDefault="00AB4842" w:rsidP="00900ECE"/>
    <w:p w14:paraId="3F6974E5" w14:textId="77777777" w:rsidR="00AB4842" w:rsidRDefault="00AB4842" w:rsidP="00900ECE"/>
    <w:p w14:paraId="4BB638EE" w14:textId="77777777" w:rsidR="00AB4842" w:rsidRDefault="00AB4842" w:rsidP="00900ECE"/>
    <w:p w14:paraId="28B2D4BC" w14:textId="77777777" w:rsidR="00AB4842" w:rsidRDefault="00AB4842" w:rsidP="00900ECE"/>
    <w:p w14:paraId="6F97F4B4" w14:textId="77777777" w:rsidR="00AB4842" w:rsidRDefault="00AB4842" w:rsidP="00900ECE"/>
    <w:p w14:paraId="33939760" w14:textId="77777777" w:rsidR="00AB4842" w:rsidRDefault="00AB4842" w:rsidP="00900ECE"/>
    <w:p w14:paraId="1A2732F8" w14:textId="77777777" w:rsidR="00900ECE" w:rsidRDefault="00900ECE" w:rsidP="00900ECE"/>
    <w:p w14:paraId="40230CA0" w14:textId="77777777" w:rsidR="00AB4842" w:rsidRDefault="00AB4842" w:rsidP="00900ECE"/>
    <w:p w14:paraId="1BA82C4C" w14:textId="77777777" w:rsidR="00AB4842" w:rsidRDefault="00AB4842" w:rsidP="00900ECE"/>
    <w:p w14:paraId="6CDB25D7" w14:textId="77777777" w:rsidR="00900ECE" w:rsidRPr="00900ECE" w:rsidRDefault="00900ECE" w:rsidP="00900ECE"/>
    <w:p w14:paraId="7FD96C1A" w14:textId="77777777" w:rsidR="00D71607" w:rsidRDefault="00D71607">
      <w:pPr>
        <w:spacing w:after="0" w:line="240" w:lineRule="auto"/>
        <w:jc w:val="left"/>
        <w:rPr>
          <w:b/>
          <w:bCs/>
          <w:kern w:val="32"/>
          <w:sz w:val="36"/>
          <w:szCs w:val="32"/>
        </w:rPr>
      </w:pPr>
      <w:bookmarkStart w:id="61" w:name="_Toc486444078"/>
      <w:r>
        <w:br w:type="page"/>
      </w:r>
    </w:p>
    <w:p w14:paraId="531514D6" w14:textId="77777777" w:rsidR="00D71607" w:rsidRDefault="00D71607" w:rsidP="00D40F18">
      <w:pPr>
        <w:pStyle w:val="Ttulo1"/>
        <w:jc w:val="center"/>
      </w:pPr>
    </w:p>
    <w:p w14:paraId="6ACD2517" w14:textId="77777777" w:rsidR="00D71607" w:rsidRDefault="00D71607" w:rsidP="00D40F18">
      <w:pPr>
        <w:pStyle w:val="Ttulo1"/>
        <w:jc w:val="center"/>
      </w:pPr>
    </w:p>
    <w:p w14:paraId="5B14CAE8" w14:textId="77777777" w:rsidR="00D71607" w:rsidRDefault="00D71607" w:rsidP="00D40F18">
      <w:pPr>
        <w:pStyle w:val="Ttulo1"/>
        <w:jc w:val="center"/>
      </w:pPr>
    </w:p>
    <w:p w14:paraId="7CFDCA84" w14:textId="6DDE2ACD" w:rsidR="00D40F18" w:rsidRDefault="002C42EF" w:rsidP="00D40F18">
      <w:pPr>
        <w:pStyle w:val="Ttulo1"/>
        <w:jc w:val="center"/>
      </w:pPr>
      <w:bookmarkStart w:id="62" w:name="_Toc505427193"/>
      <w:r>
        <w:t>DOCUMENTO</w:t>
      </w:r>
      <w:r w:rsidR="00D40F18">
        <w:t xml:space="preserve"> 2: PLANIFICACIÓN Y PRESUPUESTO</w:t>
      </w:r>
      <w:bookmarkEnd w:id="61"/>
      <w:bookmarkEnd w:id="62"/>
    </w:p>
    <w:p w14:paraId="2F4F2630" w14:textId="77777777" w:rsidR="00D40F18" w:rsidRDefault="00D40F18" w:rsidP="00D40F18"/>
    <w:p w14:paraId="2ADB00D0" w14:textId="77777777" w:rsidR="007D7625" w:rsidRDefault="007D7625" w:rsidP="007D7625">
      <w:pPr>
        <w:pStyle w:val="indep"/>
        <w:jc w:val="center"/>
        <w:rPr>
          <w:b/>
          <w:bCs/>
          <w:sz w:val="28"/>
        </w:rPr>
      </w:pPr>
      <w:r>
        <w:rPr>
          <w:b/>
          <w:bCs/>
          <w:sz w:val="28"/>
        </w:rPr>
        <w:t>D. VIGIL RODRÍGUEZ, Guillermo</w:t>
      </w:r>
    </w:p>
    <w:p w14:paraId="2EBAFD63" w14:textId="2B18FFEB" w:rsidR="007D7625" w:rsidRDefault="007D7625" w:rsidP="007D7625">
      <w:pPr>
        <w:pStyle w:val="indep"/>
        <w:jc w:val="center"/>
        <w:rPr>
          <w:b/>
          <w:bCs/>
          <w:sz w:val="28"/>
        </w:rPr>
      </w:pPr>
      <w:r>
        <w:rPr>
          <w:b/>
          <w:bCs/>
          <w:sz w:val="28"/>
        </w:rPr>
        <w:t>TUTOR: D. RANILLA PASTOR, José</w:t>
      </w:r>
    </w:p>
    <w:p w14:paraId="791EA6CB" w14:textId="72B9BC3A" w:rsidR="007705EF" w:rsidRDefault="007705EF" w:rsidP="007705EF">
      <w:pPr>
        <w:pStyle w:val="indep"/>
        <w:jc w:val="center"/>
        <w:rPr>
          <w:b/>
          <w:bCs/>
          <w:sz w:val="28"/>
        </w:rPr>
      </w:pPr>
      <w:r>
        <w:rPr>
          <w:b/>
          <w:bCs/>
          <w:sz w:val="28"/>
        </w:rPr>
        <w:t>COTUTOR: D. REDONDO LÓPEZ, José Manuel</w:t>
      </w:r>
    </w:p>
    <w:p w14:paraId="56977FED" w14:textId="77777777" w:rsidR="007D7625" w:rsidRDefault="007D7625" w:rsidP="007D7625">
      <w:pPr>
        <w:pStyle w:val="indep"/>
        <w:rPr>
          <w:b/>
          <w:bCs/>
          <w:sz w:val="28"/>
        </w:rPr>
      </w:pPr>
    </w:p>
    <w:p w14:paraId="0D139373" w14:textId="76DF1149" w:rsidR="007D7625" w:rsidRDefault="007D7625" w:rsidP="007D7625">
      <w:pPr>
        <w:pStyle w:val="indep"/>
        <w:jc w:val="center"/>
        <w:rPr>
          <w:b/>
          <w:bCs/>
          <w:sz w:val="28"/>
        </w:rPr>
      </w:pPr>
      <w:r>
        <w:rPr>
          <w:b/>
          <w:bCs/>
          <w:sz w:val="28"/>
        </w:rPr>
        <w:t xml:space="preserve">FECHA: </w:t>
      </w:r>
      <w:r w:rsidR="00E34E88">
        <w:rPr>
          <w:b/>
          <w:bCs/>
          <w:sz w:val="28"/>
        </w:rPr>
        <w:t>Julio</w:t>
      </w:r>
      <w:r>
        <w:rPr>
          <w:b/>
          <w:bCs/>
          <w:sz w:val="28"/>
        </w:rPr>
        <w:t xml:space="preserve"> 2018</w:t>
      </w:r>
    </w:p>
    <w:p w14:paraId="2BE130BC" w14:textId="77777777" w:rsidR="00D40F18" w:rsidRDefault="00D40F18" w:rsidP="00D40F18"/>
    <w:p w14:paraId="791763C6" w14:textId="77777777" w:rsidR="00D40F18" w:rsidRPr="007D7625" w:rsidRDefault="00D40F18" w:rsidP="00D40F18"/>
    <w:p w14:paraId="1DB80EBE" w14:textId="77777777" w:rsidR="00AB4842" w:rsidRDefault="00AB4842" w:rsidP="00D40F18"/>
    <w:p w14:paraId="391A4C2A" w14:textId="77777777" w:rsidR="00AB4842" w:rsidRDefault="00AB4842" w:rsidP="00D40F18"/>
    <w:p w14:paraId="40E8C97D" w14:textId="77777777" w:rsidR="00AB4842" w:rsidRDefault="00AB4842" w:rsidP="00D40F18"/>
    <w:p w14:paraId="3D869F45" w14:textId="77777777" w:rsidR="00AB4842" w:rsidRDefault="00AB4842" w:rsidP="00D40F18"/>
    <w:p w14:paraId="7098F241" w14:textId="67E86B90" w:rsidR="00760DDA" w:rsidRDefault="00760DDA">
      <w:pPr>
        <w:spacing w:after="0" w:line="240" w:lineRule="auto"/>
        <w:jc w:val="left"/>
      </w:pPr>
      <w:r>
        <w:br w:type="page"/>
      </w:r>
    </w:p>
    <w:p w14:paraId="5A735FF5" w14:textId="55ABD841" w:rsidR="00760DDA" w:rsidRDefault="00760DDA">
      <w:pPr>
        <w:spacing w:after="0" w:line="240" w:lineRule="auto"/>
        <w:jc w:val="left"/>
      </w:pPr>
      <w:r>
        <w:lastRenderedPageBreak/>
        <w:br w:type="page"/>
      </w:r>
    </w:p>
    <w:p w14:paraId="341252F4" w14:textId="77777777" w:rsidR="0048086E" w:rsidRDefault="0048086E" w:rsidP="00D40F18"/>
    <w:p w14:paraId="3E053BD3" w14:textId="77777777" w:rsidR="0048086E" w:rsidRDefault="0048086E" w:rsidP="00D40F18"/>
    <w:p w14:paraId="59B40359" w14:textId="77777777" w:rsidR="0048086E" w:rsidRDefault="0048086E" w:rsidP="00D40F18"/>
    <w:p w14:paraId="2F072A62" w14:textId="6FD02CC7" w:rsidR="00833C7E" w:rsidRDefault="00833C7E">
      <w:pPr>
        <w:spacing w:after="0" w:line="240" w:lineRule="auto"/>
        <w:jc w:val="left"/>
      </w:pPr>
      <w:r>
        <w:br w:type="page"/>
      </w:r>
    </w:p>
    <w:p w14:paraId="2BD70698" w14:textId="6D80BC92" w:rsidR="00D40F18" w:rsidRPr="00E34E88" w:rsidRDefault="00D40F18" w:rsidP="007705EF">
      <w:pPr>
        <w:pStyle w:val="Ttulo2"/>
        <w:spacing w:before="0" w:after="240" w:line="360" w:lineRule="auto"/>
        <w:rPr>
          <w:sz w:val="28"/>
          <w:szCs w:val="28"/>
          <w:lang w:val="es-ES"/>
        </w:rPr>
      </w:pPr>
      <w:bookmarkStart w:id="63" w:name="_Toc486444079"/>
      <w:bookmarkStart w:id="64" w:name="_Toc505427195"/>
      <w:r w:rsidRPr="00E34E88">
        <w:rPr>
          <w:sz w:val="28"/>
          <w:szCs w:val="28"/>
          <w:lang w:val="es-ES"/>
        </w:rPr>
        <w:lastRenderedPageBreak/>
        <w:t>2.</w:t>
      </w:r>
      <w:r w:rsidR="00662744" w:rsidRPr="00E34E88">
        <w:rPr>
          <w:sz w:val="28"/>
          <w:szCs w:val="28"/>
          <w:lang w:val="es-ES"/>
        </w:rPr>
        <w:t>1</w:t>
      </w:r>
      <w:r w:rsidRPr="00E34E88">
        <w:rPr>
          <w:sz w:val="28"/>
          <w:szCs w:val="28"/>
          <w:lang w:val="es-ES"/>
        </w:rPr>
        <w:t xml:space="preserve"> </w:t>
      </w:r>
      <w:r w:rsidR="00AB4842" w:rsidRPr="00E34E88">
        <w:rPr>
          <w:sz w:val="28"/>
          <w:szCs w:val="28"/>
          <w:lang w:val="es-ES"/>
        </w:rPr>
        <w:t>Introducción</w:t>
      </w:r>
      <w:bookmarkEnd w:id="63"/>
      <w:bookmarkEnd w:id="64"/>
    </w:p>
    <w:p w14:paraId="7324BE7F" w14:textId="1EED6548" w:rsidR="007F4B2F" w:rsidRDefault="00AD0A13" w:rsidP="007705EF">
      <w:pPr>
        <w:ind w:firstLine="720"/>
        <w:jc w:val="left"/>
      </w:pPr>
      <w:r>
        <w:t>El presente documento se dividirá en dos partes, siendo la primera</w:t>
      </w:r>
      <w:r w:rsidR="007F4B2F">
        <w:t xml:space="preserve"> la planificación temporal del desarrollo de este trabajo fin de grado y </w:t>
      </w:r>
      <w:r>
        <w:t xml:space="preserve">la segunda parte </w:t>
      </w:r>
      <w:r w:rsidR="007F4B2F">
        <w:t>una estimación detallada del coste total de la realización de este.</w:t>
      </w:r>
    </w:p>
    <w:p w14:paraId="72E0B686" w14:textId="428E9900" w:rsidR="0020207A" w:rsidRDefault="0020207A" w:rsidP="006305ED">
      <w:pPr>
        <w:jc w:val="left"/>
      </w:pPr>
    </w:p>
    <w:p w14:paraId="73906F36" w14:textId="77777777" w:rsidR="00E34E88" w:rsidRDefault="00E34E88" w:rsidP="006305ED">
      <w:pPr>
        <w:jc w:val="left"/>
      </w:pPr>
    </w:p>
    <w:p w14:paraId="08319B5E" w14:textId="2915369D" w:rsidR="00B65559" w:rsidRPr="00B65559" w:rsidRDefault="00662744" w:rsidP="007705EF">
      <w:pPr>
        <w:pStyle w:val="Ttulo"/>
        <w:spacing w:before="0" w:after="240"/>
        <w:jc w:val="both"/>
      </w:pPr>
      <w:bookmarkStart w:id="65" w:name="_Toc486444080"/>
      <w:bookmarkStart w:id="66" w:name="_Toc505427196"/>
      <w:r>
        <w:t>2.2</w:t>
      </w:r>
      <w:r w:rsidR="007F4B2F">
        <w:t xml:space="preserve"> </w:t>
      </w:r>
      <w:r w:rsidR="00AB4842">
        <w:t>Planificación temporal</w:t>
      </w:r>
      <w:bookmarkEnd w:id="65"/>
      <w:bookmarkEnd w:id="66"/>
    </w:p>
    <w:p w14:paraId="31D94D92" w14:textId="23A6DE39" w:rsidR="00B85D4F" w:rsidRDefault="00B85D4F" w:rsidP="00A765C9">
      <w:pPr>
        <w:spacing w:before="240"/>
      </w:pPr>
      <w:r>
        <w:tab/>
        <w:t xml:space="preserve">El </w:t>
      </w:r>
      <w:r w:rsidR="00AD0A13">
        <w:t>inicio</w:t>
      </w:r>
      <w:r>
        <w:t xml:space="preserve"> de este </w:t>
      </w:r>
      <w:r w:rsidR="00E34E88">
        <w:t xml:space="preserve">proyecto comenzó </w:t>
      </w:r>
      <w:r w:rsidR="00AD0A13">
        <w:t xml:space="preserve">el 16 de </w:t>
      </w:r>
      <w:r w:rsidR="00BB6880">
        <w:t>noviembre</w:t>
      </w:r>
      <w:r>
        <w:t xml:space="preserve"> de </w:t>
      </w:r>
      <w:r w:rsidR="00AD0A13">
        <w:t>2016</w:t>
      </w:r>
      <w:r>
        <w:t xml:space="preserve">, con fecha prevista de finalización para el </w:t>
      </w:r>
      <w:r w:rsidR="00AD0A13">
        <w:t xml:space="preserve">15 de </w:t>
      </w:r>
      <w:r w:rsidR="00BB6880">
        <w:t>mayo</w:t>
      </w:r>
      <w:r w:rsidR="00AD0A13">
        <w:t xml:space="preserve"> de 2018</w:t>
      </w:r>
      <w:r>
        <w:t xml:space="preserve">, </w:t>
      </w:r>
      <w:r w:rsidR="00AD0A13">
        <w:t>sumando una duración total de 18 meses aproximadamente</w:t>
      </w:r>
      <w:r>
        <w:t xml:space="preserve">. </w:t>
      </w:r>
      <w:r w:rsidR="00AD0A13">
        <w:t xml:space="preserve">El desarrollo se ha producido con una hora al día de media, sin incluir </w:t>
      </w:r>
      <w:r w:rsidR="00956438">
        <w:t>festivos ni fines de semana o periodos vacacionales</w:t>
      </w:r>
      <w:r>
        <w:t xml:space="preserve">. </w:t>
      </w:r>
    </w:p>
    <w:p w14:paraId="4371B303" w14:textId="4E71FCB3" w:rsidR="00BB6880" w:rsidRDefault="00C405BA" w:rsidP="00B85D4F">
      <w:pPr>
        <w:ind w:firstLine="720"/>
      </w:pPr>
      <w:r>
        <w:t>El desarrollo principal</w:t>
      </w:r>
      <w:r w:rsidR="00956438">
        <w:t xml:space="preserve"> </w:t>
      </w:r>
      <w:r w:rsidR="00B85D4F">
        <w:t xml:space="preserve">se ha dividido en </w:t>
      </w:r>
      <w:r w:rsidR="00E34E88">
        <w:t>cuatro</w:t>
      </w:r>
      <w:r w:rsidR="00B85D4F">
        <w:t xml:space="preserve"> </w:t>
      </w:r>
      <w:r w:rsidR="00956438">
        <w:t>fases</w:t>
      </w:r>
      <w:r w:rsidR="00B85D4F">
        <w:t xml:space="preserve"> principales: fase de análisis, fase de </w:t>
      </w:r>
      <w:r w:rsidR="00E34E88">
        <w:t>diseño, fase de implementación y fase de pruebas</w:t>
      </w:r>
      <w:r w:rsidR="00B85D4F">
        <w:t xml:space="preserve">. </w:t>
      </w:r>
      <w:r w:rsidR="00BB6880">
        <w:t xml:space="preserve">Además, se ha planificado también la parte correspondiente a la documentación. </w:t>
      </w:r>
      <w:r w:rsidR="00B85D4F">
        <w:t xml:space="preserve">A </w:t>
      </w:r>
      <w:r w:rsidR="00956438">
        <w:t>continuación,</w:t>
      </w:r>
      <w:r w:rsidR="00B85D4F">
        <w:t xml:space="preserve"> </w:t>
      </w:r>
      <w:r>
        <w:t xml:space="preserve">se detallan distintas </w:t>
      </w:r>
      <w:r w:rsidR="00BB6880">
        <w:t>imágenes</w:t>
      </w:r>
      <w:r>
        <w:t xml:space="preserve"> </w:t>
      </w:r>
      <w:r w:rsidR="00B85D4F">
        <w:t>pertenecientes al diagrama Gantt creado durante el desarrollo del proyecto, con el objetivo de establecer una planificaci</w:t>
      </w:r>
      <w:r>
        <w:t>ón detallada y concisa del trabajo</w:t>
      </w:r>
      <w:r w:rsidR="00B85D4F">
        <w:t>.</w:t>
      </w:r>
    </w:p>
    <w:p w14:paraId="5F25A1B5" w14:textId="77777777" w:rsidR="00BB6880" w:rsidRDefault="00BB6880" w:rsidP="00B85D4F">
      <w:pPr>
        <w:ind w:firstLine="720"/>
      </w:pPr>
    </w:p>
    <w:p w14:paraId="062DFBE2" w14:textId="5F614C74" w:rsidR="003F0654" w:rsidRDefault="00BB6880" w:rsidP="00BB6880">
      <w:pPr>
        <w:jc w:val="center"/>
      </w:pPr>
      <w:r>
        <w:rPr>
          <w:noProof/>
        </w:rPr>
        <w:drawing>
          <wp:inline distT="0" distB="0" distL="0" distR="0" wp14:anchorId="7BCF6035" wp14:editId="50C3CEEA">
            <wp:extent cx="5878195" cy="1221740"/>
            <wp:effectExtent l="0" t="0" r="190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a de pantalla 2018-02-28 a las 21.05.1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78195" cy="1221740"/>
                    </a:xfrm>
                    <a:prstGeom prst="rect">
                      <a:avLst/>
                    </a:prstGeom>
                  </pic:spPr>
                </pic:pic>
              </a:graphicData>
            </a:graphic>
          </wp:inline>
        </w:drawing>
      </w:r>
    </w:p>
    <w:p w14:paraId="10AC07DE" w14:textId="43A01A37" w:rsidR="00B85D4F" w:rsidRPr="003F0654" w:rsidRDefault="003F0654" w:rsidP="003F0654">
      <w:pPr>
        <w:pStyle w:val="Descripcin"/>
        <w:ind w:left="2880" w:firstLine="720"/>
        <w:rPr>
          <w:sz w:val="20"/>
          <w:szCs w:val="20"/>
        </w:rPr>
      </w:pPr>
      <w:bookmarkStart w:id="67" w:name="_Toc505427340"/>
      <w:r w:rsidRPr="003F0654">
        <w:rPr>
          <w:sz w:val="20"/>
          <w:szCs w:val="20"/>
        </w:rPr>
        <w:t xml:space="preserve">Figura </w:t>
      </w:r>
      <w:r w:rsidRPr="003F0654">
        <w:rPr>
          <w:sz w:val="20"/>
          <w:szCs w:val="20"/>
        </w:rPr>
        <w:fldChar w:fldCharType="begin"/>
      </w:r>
      <w:r w:rsidRPr="003F0654">
        <w:rPr>
          <w:sz w:val="20"/>
          <w:szCs w:val="20"/>
        </w:rPr>
        <w:instrText xml:space="preserve"> </w:instrText>
      </w:r>
      <w:r w:rsidR="00327A0A">
        <w:rPr>
          <w:sz w:val="20"/>
          <w:szCs w:val="20"/>
        </w:rPr>
        <w:instrText>SEQ</w:instrText>
      </w:r>
      <w:r w:rsidRPr="003F0654">
        <w:rPr>
          <w:sz w:val="20"/>
          <w:szCs w:val="20"/>
        </w:rPr>
        <w:instrText xml:space="preserve"> Figura \* ARABIC </w:instrText>
      </w:r>
      <w:r w:rsidRPr="003F0654">
        <w:rPr>
          <w:sz w:val="20"/>
          <w:szCs w:val="20"/>
        </w:rPr>
        <w:fldChar w:fldCharType="separate"/>
      </w:r>
      <w:r w:rsidR="00C04C85">
        <w:rPr>
          <w:noProof/>
          <w:sz w:val="20"/>
          <w:szCs w:val="20"/>
        </w:rPr>
        <w:t>6</w:t>
      </w:r>
      <w:r w:rsidRPr="003F0654">
        <w:rPr>
          <w:sz w:val="20"/>
          <w:szCs w:val="20"/>
        </w:rPr>
        <w:fldChar w:fldCharType="end"/>
      </w:r>
      <w:r w:rsidRPr="003F0654">
        <w:rPr>
          <w:sz w:val="20"/>
          <w:szCs w:val="20"/>
        </w:rPr>
        <w:t xml:space="preserve"> Diagrama Gantt</w:t>
      </w:r>
      <w:bookmarkEnd w:id="67"/>
      <w:r w:rsidR="00BB6880">
        <w:rPr>
          <w:sz w:val="20"/>
          <w:szCs w:val="20"/>
        </w:rPr>
        <w:t xml:space="preserve"> – Visión global</w:t>
      </w:r>
    </w:p>
    <w:p w14:paraId="634902EE" w14:textId="24824C29" w:rsidR="009514E7" w:rsidRDefault="009514E7" w:rsidP="00B85D4F"/>
    <w:p w14:paraId="75B39C26" w14:textId="06D95584" w:rsidR="00BB6880" w:rsidRDefault="00662744" w:rsidP="007705EF">
      <w:pPr>
        <w:pStyle w:val="Subttulo"/>
        <w:spacing w:after="240"/>
        <w:jc w:val="both"/>
      </w:pPr>
      <w:bookmarkStart w:id="68" w:name="_Toc505427197"/>
      <w:r>
        <w:lastRenderedPageBreak/>
        <w:t>2.2.1</w:t>
      </w:r>
      <w:r w:rsidR="00B85D4F">
        <w:t xml:space="preserve"> Fase de análisis</w:t>
      </w:r>
      <w:bookmarkEnd w:id="68"/>
    </w:p>
    <w:p w14:paraId="5AB26305" w14:textId="501F6C74" w:rsidR="00BB6880" w:rsidRPr="00BB6880" w:rsidRDefault="00BB6880" w:rsidP="00BB6880">
      <w:r>
        <w:tab/>
        <w:t>Se trata de la fase de análisis del proyecto. En primer lugar, se detalla la planificación de los estudios y an</w:t>
      </w:r>
      <w:r w:rsidR="0022743A">
        <w:t>álisis previos. Más tarde los requisitos de usuario y el análisis de alternativas. Por último, se planifica el análisis de requisitos del sistema.</w:t>
      </w:r>
    </w:p>
    <w:p w14:paraId="3BD0F55A" w14:textId="4C5021E1" w:rsidR="00BB6880" w:rsidRPr="00BB6880" w:rsidRDefault="00BB6880" w:rsidP="00BB6880">
      <w:pPr>
        <w:pStyle w:val="Subttulo"/>
        <w:jc w:val="both"/>
      </w:pPr>
      <w:r>
        <w:rPr>
          <w:noProof/>
        </w:rPr>
        <w:drawing>
          <wp:inline distT="0" distB="0" distL="0" distR="0" wp14:anchorId="51EEC015" wp14:editId="10A24594">
            <wp:extent cx="5878195" cy="2179674"/>
            <wp:effectExtent l="0" t="0" r="1905" b="508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a de pantalla 2018-02-28 a las 21.09.1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93194" cy="2185236"/>
                    </a:xfrm>
                    <a:prstGeom prst="rect">
                      <a:avLst/>
                    </a:prstGeom>
                  </pic:spPr>
                </pic:pic>
              </a:graphicData>
            </a:graphic>
          </wp:inline>
        </w:drawing>
      </w:r>
    </w:p>
    <w:p w14:paraId="574D8831" w14:textId="355E171A" w:rsidR="00B85D4F" w:rsidRPr="003F0654" w:rsidRDefault="003F0654" w:rsidP="003F0654">
      <w:pPr>
        <w:pStyle w:val="Descripcin"/>
        <w:ind w:left="2160" w:firstLine="720"/>
        <w:rPr>
          <w:sz w:val="20"/>
        </w:rPr>
      </w:pPr>
      <w:bookmarkStart w:id="69" w:name="_Toc505427341"/>
      <w:r w:rsidRPr="003F0654">
        <w:rPr>
          <w:sz w:val="20"/>
        </w:rPr>
        <w:t xml:space="preserve">Figura </w:t>
      </w:r>
      <w:r w:rsidRPr="003F0654">
        <w:rPr>
          <w:sz w:val="20"/>
        </w:rPr>
        <w:fldChar w:fldCharType="begin"/>
      </w:r>
      <w:r w:rsidRPr="003F0654">
        <w:rPr>
          <w:sz w:val="20"/>
        </w:rPr>
        <w:instrText xml:space="preserve"> </w:instrText>
      </w:r>
      <w:r w:rsidR="00327A0A">
        <w:rPr>
          <w:sz w:val="20"/>
        </w:rPr>
        <w:instrText>SEQ</w:instrText>
      </w:r>
      <w:r w:rsidRPr="003F0654">
        <w:rPr>
          <w:sz w:val="20"/>
        </w:rPr>
        <w:instrText xml:space="preserve"> Figura \* ARABIC </w:instrText>
      </w:r>
      <w:r w:rsidRPr="003F0654">
        <w:rPr>
          <w:sz w:val="20"/>
        </w:rPr>
        <w:fldChar w:fldCharType="separate"/>
      </w:r>
      <w:r w:rsidR="00C04C85">
        <w:rPr>
          <w:noProof/>
          <w:sz w:val="20"/>
        </w:rPr>
        <w:t>7</w:t>
      </w:r>
      <w:r w:rsidRPr="003F0654">
        <w:rPr>
          <w:sz w:val="20"/>
        </w:rPr>
        <w:fldChar w:fldCharType="end"/>
      </w:r>
      <w:r w:rsidRPr="003F0654">
        <w:rPr>
          <w:sz w:val="20"/>
        </w:rPr>
        <w:t xml:space="preserve"> Diagrama Gantt - Fase de análisis</w:t>
      </w:r>
      <w:bookmarkEnd w:id="69"/>
    </w:p>
    <w:p w14:paraId="068BF8A3" w14:textId="60907C2D" w:rsidR="009514E7" w:rsidRDefault="009514E7" w:rsidP="00B85D4F">
      <w:pPr>
        <w:pStyle w:val="Subttulo"/>
        <w:jc w:val="both"/>
      </w:pPr>
    </w:p>
    <w:p w14:paraId="2F4B2DB3" w14:textId="7DE3136B" w:rsidR="00B85D4F" w:rsidRDefault="00662744" w:rsidP="007705EF">
      <w:pPr>
        <w:pStyle w:val="Subttulo"/>
        <w:spacing w:after="240"/>
        <w:jc w:val="both"/>
      </w:pPr>
      <w:bookmarkStart w:id="70" w:name="_Toc505427198"/>
      <w:r>
        <w:t>2.2.2</w:t>
      </w:r>
      <w:r w:rsidR="00B85D4F">
        <w:t xml:space="preserve"> Fase de diseño</w:t>
      </w:r>
      <w:bookmarkEnd w:id="70"/>
    </w:p>
    <w:p w14:paraId="0B6CFAA4" w14:textId="5A5D3A20" w:rsidR="0034043A" w:rsidRPr="0034043A" w:rsidRDefault="0034043A" w:rsidP="0034043A">
      <w:r>
        <w:tab/>
        <w:t>En esta fase se planifican los diseños específicos de ingeniería del software, diseño de la base de datos y de la interfaz de usuario.</w:t>
      </w:r>
    </w:p>
    <w:p w14:paraId="172ACAE6" w14:textId="3E1629F9" w:rsidR="003F0654" w:rsidRDefault="0022743A" w:rsidP="0034043A">
      <w:pPr>
        <w:jc w:val="center"/>
      </w:pPr>
      <w:r>
        <w:rPr>
          <w:noProof/>
        </w:rPr>
        <w:drawing>
          <wp:inline distT="0" distB="0" distL="0" distR="0" wp14:anchorId="290A5BEF" wp14:editId="39BFB83D">
            <wp:extent cx="5878195" cy="1722475"/>
            <wp:effectExtent l="0" t="0" r="1905" b="5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a de pantalla 2018-02-28 a las 21.25.0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85657" cy="1724661"/>
                    </a:xfrm>
                    <a:prstGeom prst="rect">
                      <a:avLst/>
                    </a:prstGeom>
                  </pic:spPr>
                </pic:pic>
              </a:graphicData>
            </a:graphic>
          </wp:inline>
        </w:drawing>
      </w:r>
    </w:p>
    <w:p w14:paraId="0F374A1D" w14:textId="604C7327" w:rsidR="0034043A" w:rsidRPr="007705EF" w:rsidRDefault="003F0654" w:rsidP="007705EF">
      <w:pPr>
        <w:pStyle w:val="Descripcin"/>
        <w:ind w:left="2160" w:firstLine="720"/>
        <w:rPr>
          <w:sz w:val="20"/>
        </w:rPr>
      </w:pPr>
      <w:bookmarkStart w:id="71" w:name="_Toc505427342"/>
      <w:r w:rsidRPr="003F0654">
        <w:rPr>
          <w:sz w:val="20"/>
        </w:rPr>
        <w:t xml:space="preserve">Figura </w:t>
      </w:r>
      <w:r w:rsidRPr="003F0654">
        <w:rPr>
          <w:sz w:val="20"/>
        </w:rPr>
        <w:fldChar w:fldCharType="begin"/>
      </w:r>
      <w:r w:rsidRPr="003F0654">
        <w:rPr>
          <w:sz w:val="20"/>
        </w:rPr>
        <w:instrText xml:space="preserve"> </w:instrText>
      </w:r>
      <w:r w:rsidR="00327A0A">
        <w:rPr>
          <w:sz w:val="20"/>
        </w:rPr>
        <w:instrText>SEQ</w:instrText>
      </w:r>
      <w:r w:rsidRPr="003F0654">
        <w:rPr>
          <w:sz w:val="20"/>
        </w:rPr>
        <w:instrText xml:space="preserve"> Figura \* ARABIC </w:instrText>
      </w:r>
      <w:r w:rsidRPr="003F0654">
        <w:rPr>
          <w:sz w:val="20"/>
        </w:rPr>
        <w:fldChar w:fldCharType="separate"/>
      </w:r>
      <w:r w:rsidR="00C04C85">
        <w:rPr>
          <w:noProof/>
          <w:sz w:val="20"/>
        </w:rPr>
        <w:t>8</w:t>
      </w:r>
      <w:r w:rsidRPr="003F0654">
        <w:rPr>
          <w:sz w:val="20"/>
        </w:rPr>
        <w:fldChar w:fldCharType="end"/>
      </w:r>
      <w:r w:rsidRPr="003F0654">
        <w:rPr>
          <w:sz w:val="20"/>
        </w:rPr>
        <w:t xml:space="preserve"> Diagrama Gantt - Fase de diseño</w:t>
      </w:r>
      <w:bookmarkEnd w:id="71"/>
    </w:p>
    <w:p w14:paraId="10D4ED88" w14:textId="4A20AF05" w:rsidR="00B85D4F" w:rsidRDefault="00B85D4F" w:rsidP="007705EF">
      <w:pPr>
        <w:pStyle w:val="Subttulo"/>
        <w:spacing w:after="240"/>
        <w:jc w:val="both"/>
      </w:pPr>
      <w:bookmarkStart w:id="72" w:name="_Toc505427199"/>
      <w:r>
        <w:lastRenderedPageBreak/>
        <w:t>2.</w:t>
      </w:r>
      <w:r w:rsidR="00662744">
        <w:t>2.3</w:t>
      </w:r>
      <w:r>
        <w:t xml:space="preserve"> Fase de implementación</w:t>
      </w:r>
      <w:bookmarkEnd w:id="72"/>
    </w:p>
    <w:p w14:paraId="62E7412F" w14:textId="1804DAD4" w:rsidR="0034043A" w:rsidRPr="0034043A" w:rsidRDefault="0034043A" w:rsidP="0034043A">
      <w:r>
        <w:tab/>
        <w:t>Es la fase de creación de la aplicación y de su estructura, y de programación de todas las funcionalidades necesarias en la mejora de la web.</w:t>
      </w:r>
    </w:p>
    <w:p w14:paraId="0FFD4F63" w14:textId="40AB5B22" w:rsidR="003F0654" w:rsidRDefault="0022743A" w:rsidP="00A765C9">
      <w:pPr>
        <w:keepNext/>
        <w:spacing w:before="240"/>
      </w:pPr>
      <w:r>
        <w:rPr>
          <w:noProof/>
        </w:rPr>
        <w:drawing>
          <wp:inline distT="0" distB="0" distL="0" distR="0" wp14:anchorId="3576DD24" wp14:editId="769C3A15">
            <wp:extent cx="5878195" cy="1998921"/>
            <wp:effectExtent l="0" t="0" r="190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a de pantalla 2018-02-28 a las 21.18.2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91847" cy="2003563"/>
                    </a:xfrm>
                    <a:prstGeom prst="rect">
                      <a:avLst/>
                    </a:prstGeom>
                  </pic:spPr>
                </pic:pic>
              </a:graphicData>
            </a:graphic>
          </wp:inline>
        </w:drawing>
      </w:r>
    </w:p>
    <w:p w14:paraId="15EF2998" w14:textId="0887A837" w:rsidR="00B85D4F" w:rsidRPr="003F0654" w:rsidRDefault="003F0654" w:rsidP="003F0654">
      <w:pPr>
        <w:pStyle w:val="Descripcin"/>
        <w:ind w:left="2160" w:firstLine="720"/>
        <w:rPr>
          <w:sz w:val="20"/>
          <w:szCs w:val="20"/>
        </w:rPr>
      </w:pPr>
      <w:bookmarkStart w:id="73" w:name="_Toc505427343"/>
      <w:r w:rsidRPr="003F0654">
        <w:rPr>
          <w:sz w:val="20"/>
          <w:szCs w:val="20"/>
        </w:rPr>
        <w:t xml:space="preserve">Figura </w:t>
      </w:r>
      <w:r w:rsidRPr="003F0654">
        <w:rPr>
          <w:sz w:val="20"/>
          <w:szCs w:val="20"/>
        </w:rPr>
        <w:fldChar w:fldCharType="begin"/>
      </w:r>
      <w:r w:rsidRPr="003F0654">
        <w:rPr>
          <w:sz w:val="20"/>
          <w:szCs w:val="20"/>
        </w:rPr>
        <w:instrText xml:space="preserve"> </w:instrText>
      </w:r>
      <w:r w:rsidR="00327A0A">
        <w:rPr>
          <w:sz w:val="20"/>
          <w:szCs w:val="20"/>
        </w:rPr>
        <w:instrText>SEQ</w:instrText>
      </w:r>
      <w:r w:rsidRPr="003F0654">
        <w:rPr>
          <w:sz w:val="20"/>
          <w:szCs w:val="20"/>
        </w:rPr>
        <w:instrText xml:space="preserve"> Figura \* ARABIC </w:instrText>
      </w:r>
      <w:r w:rsidRPr="003F0654">
        <w:rPr>
          <w:sz w:val="20"/>
          <w:szCs w:val="20"/>
        </w:rPr>
        <w:fldChar w:fldCharType="separate"/>
      </w:r>
      <w:r w:rsidR="00C04C85">
        <w:rPr>
          <w:noProof/>
          <w:sz w:val="20"/>
          <w:szCs w:val="20"/>
        </w:rPr>
        <w:t>9</w:t>
      </w:r>
      <w:r w:rsidRPr="003F0654">
        <w:rPr>
          <w:sz w:val="20"/>
          <w:szCs w:val="20"/>
        </w:rPr>
        <w:fldChar w:fldCharType="end"/>
      </w:r>
      <w:r w:rsidRPr="003F0654">
        <w:rPr>
          <w:sz w:val="20"/>
          <w:szCs w:val="20"/>
        </w:rPr>
        <w:t xml:space="preserve"> Diagrama Gantt - Fase de implementación</w:t>
      </w:r>
      <w:bookmarkEnd w:id="73"/>
    </w:p>
    <w:p w14:paraId="70341FCC" w14:textId="77777777" w:rsidR="00B85D4F" w:rsidRPr="00B85D4F" w:rsidRDefault="00B85D4F" w:rsidP="00B85D4F"/>
    <w:p w14:paraId="4F0EDD02" w14:textId="0D4BA5B3" w:rsidR="00B85D4F" w:rsidRDefault="00662744" w:rsidP="007705EF">
      <w:pPr>
        <w:pStyle w:val="Subttulo"/>
        <w:spacing w:after="240"/>
        <w:jc w:val="both"/>
      </w:pPr>
      <w:bookmarkStart w:id="74" w:name="_Toc505427200"/>
      <w:r>
        <w:t>2.2.4</w:t>
      </w:r>
      <w:r w:rsidR="00B85D4F">
        <w:t xml:space="preserve"> Fase de pruebas</w:t>
      </w:r>
      <w:bookmarkEnd w:id="74"/>
    </w:p>
    <w:p w14:paraId="2A207DB9" w14:textId="6687FDD8" w:rsidR="0034043A" w:rsidRDefault="0034043A" w:rsidP="0034043A">
      <w:r>
        <w:tab/>
        <w:t>Se trata de la fase de pruebas de la aplicación. Pruebas funcionales y no funcionales.</w:t>
      </w:r>
    </w:p>
    <w:p w14:paraId="774FA327" w14:textId="70D72392" w:rsidR="00D40B4B" w:rsidRDefault="0034043A" w:rsidP="00A765C9">
      <w:pPr>
        <w:keepNext/>
        <w:spacing w:before="240"/>
      </w:pPr>
      <w:r>
        <w:rPr>
          <w:noProof/>
        </w:rPr>
        <w:drawing>
          <wp:inline distT="0" distB="0" distL="0" distR="0" wp14:anchorId="087C940D" wp14:editId="45490AE8">
            <wp:extent cx="5877064" cy="1828800"/>
            <wp:effectExtent l="0" t="0" r="317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a de pantalla 2018-02-28 a las 21.30.4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52052" cy="1852134"/>
                    </a:xfrm>
                    <a:prstGeom prst="rect">
                      <a:avLst/>
                    </a:prstGeom>
                  </pic:spPr>
                </pic:pic>
              </a:graphicData>
            </a:graphic>
          </wp:inline>
        </w:drawing>
      </w:r>
    </w:p>
    <w:p w14:paraId="76E65C16" w14:textId="2E1548DD" w:rsidR="006A5469" w:rsidRDefault="00D40B4B" w:rsidP="00E34E88">
      <w:pPr>
        <w:pStyle w:val="Descripcin"/>
        <w:ind w:left="2160" w:firstLine="720"/>
        <w:rPr>
          <w:sz w:val="20"/>
        </w:rPr>
      </w:pPr>
      <w:bookmarkStart w:id="75" w:name="_Toc505427344"/>
      <w:r w:rsidRPr="00914108">
        <w:rPr>
          <w:sz w:val="20"/>
        </w:rPr>
        <w:t xml:space="preserve">Figura </w:t>
      </w:r>
      <w:r w:rsidRPr="00914108">
        <w:rPr>
          <w:sz w:val="20"/>
        </w:rPr>
        <w:fldChar w:fldCharType="begin"/>
      </w:r>
      <w:r w:rsidRPr="00914108">
        <w:rPr>
          <w:sz w:val="20"/>
        </w:rPr>
        <w:instrText xml:space="preserve"> </w:instrText>
      </w:r>
      <w:r w:rsidR="00327A0A">
        <w:rPr>
          <w:sz w:val="20"/>
        </w:rPr>
        <w:instrText>SEQ</w:instrText>
      </w:r>
      <w:r w:rsidRPr="00914108">
        <w:rPr>
          <w:sz w:val="20"/>
        </w:rPr>
        <w:instrText xml:space="preserve"> Figura \* ARABIC </w:instrText>
      </w:r>
      <w:r w:rsidRPr="00914108">
        <w:rPr>
          <w:sz w:val="20"/>
        </w:rPr>
        <w:fldChar w:fldCharType="separate"/>
      </w:r>
      <w:r w:rsidR="00C04C85">
        <w:rPr>
          <w:noProof/>
          <w:sz w:val="20"/>
        </w:rPr>
        <w:t>10</w:t>
      </w:r>
      <w:r w:rsidRPr="00914108">
        <w:rPr>
          <w:sz w:val="20"/>
        </w:rPr>
        <w:fldChar w:fldCharType="end"/>
      </w:r>
      <w:r w:rsidRPr="00914108">
        <w:rPr>
          <w:sz w:val="20"/>
        </w:rPr>
        <w:t xml:space="preserve"> Diagrama Gantt - Fase de pruebas</w:t>
      </w:r>
      <w:bookmarkEnd w:id="75"/>
    </w:p>
    <w:p w14:paraId="1AB5AF62" w14:textId="3BF78AA2" w:rsidR="007705EF" w:rsidRPr="007705EF" w:rsidRDefault="007705EF" w:rsidP="007705EF"/>
    <w:p w14:paraId="5C27A1F3" w14:textId="5A0932CC" w:rsidR="007F4B2F" w:rsidRDefault="00662744" w:rsidP="007705EF">
      <w:pPr>
        <w:pStyle w:val="Ttulo"/>
        <w:spacing w:before="0" w:after="240"/>
        <w:jc w:val="both"/>
      </w:pPr>
      <w:bookmarkStart w:id="76" w:name="_Toc486444081"/>
      <w:bookmarkStart w:id="77" w:name="_Toc505427201"/>
      <w:r>
        <w:lastRenderedPageBreak/>
        <w:t>2.3</w:t>
      </w:r>
      <w:r w:rsidR="007F4B2F">
        <w:t xml:space="preserve"> </w:t>
      </w:r>
      <w:r w:rsidR="00AB4842">
        <w:t>Presupuesto</w:t>
      </w:r>
      <w:bookmarkEnd w:id="76"/>
      <w:bookmarkEnd w:id="77"/>
    </w:p>
    <w:p w14:paraId="038BD77A" w14:textId="06B50257" w:rsidR="007F4B2F" w:rsidRDefault="00DF676A" w:rsidP="00C760C1">
      <w:pPr>
        <w:spacing w:before="240"/>
        <w:ind w:firstLine="720"/>
        <w:rPr>
          <w:szCs w:val="22"/>
        </w:rPr>
      </w:pPr>
      <w:r>
        <w:rPr>
          <w:szCs w:val="22"/>
        </w:rPr>
        <w:t>El presupuesto del presente trabajo fin de g</w:t>
      </w:r>
      <w:r w:rsidR="00E34E88">
        <w:rPr>
          <w:szCs w:val="22"/>
        </w:rPr>
        <w:t xml:space="preserve">rado se divide </w:t>
      </w:r>
      <w:r>
        <w:rPr>
          <w:szCs w:val="22"/>
        </w:rPr>
        <w:t xml:space="preserve">en dos partes. La primera de ellas </w:t>
      </w:r>
      <w:r w:rsidR="00E34E88">
        <w:rPr>
          <w:szCs w:val="22"/>
        </w:rPr>
        <w:t>corresponde</w:t>
      </w:r>
      <w:r>
        <w:rPr>
          <w:szCs w:val="22"/>
        </w:rPr>
        <w:t xml:space="preserve"> al coste de los elementos hardware y software del sistema. La segunda parte corresponde al coste del personal involucrado en el desarrollo del mismo. En los siguientes apartados se presentará</w:t>
      </w:r>
      <w:r w:rsidR="007F4B2F" w:rsidRPr="007F4B2F">
        <w:rPr>
          <w:szCs w:val="22"/>
        </w:rPr>
        <w:t xml:space="preserve"> una estimación detallada del coste </w:t>
      </w:r>
      <w:r>
        <w:rPr>
          <w:szCs w:val="22"/>
        </w:rPr>
        <w:t xml:space="preserve">de las dos partes anteriormente citadas y del coste total </w:t>
      </w:r>
      <w:r w:rsidR="007F4B2F" w:rsidRPr="007F4B2F">
        <w:rPr>
          <w:szCs w:val="22"/>
        </w:rPr>
        <w:t xml:space="preserve">que conlleva el desarrollo de este trabajo fin de grado. </w:t>
      </w:r>
    </w:p>
    <w:p w14:paraId="78036517" w14:textId="77777777" w:rsidR="00DF676A" w:rsidRDefault="00DF676A" w:rsidP="007A4678">
      <w:pPr>
        <w:spacing w:before="240"/>
      </w:pPr>
    </w:p>
    <w:p w14:paraId="7F7A332A" w14:textId="75D30060" w:rsidR="000E2970" w:rsidRPr="000E2970" w:rsidRDefault="00F353ED" w:rsidP="007705EF">
      <w:pPr>
        <w:pStyle w:val="Subttulo"/>
        <w:spacing w:after="240"/>
      </w:pPr>
      <w:bookmarkStart w:id="78" w:name="_Toc486444082"/>
      <w:bookmarkStart w:id="79" w:name="_Toc505427202"/>
      <w:r w:rsidRPr="004A36F5">
        <w:rPr>
          <w:rStyle w:val="nfasissutil"/>
          <w:iCs w:val="0"/>
        </w:rPr>
        <w:t>2</w:t>
      </w:r>
      <w:r w:rsidR="007F4B2F" w:rsidRPr="004A36F5">
        <w:rPr>
          <w:rStyle w:val="nfasissutil"/>
          <w:iCs w:val="0"/>
        </w:rPr>
        <w:t>.</w:t>
      </w:r>
      <w:r w:rsidR="00662744">
        <w:rPr>
          <w:rStyle w:val="nfasissutil"/>
          <w:iCs w:val="0"/>
        </w:rPr>
        <w:t>3</w:t>
      </w:r>
      <w:r w:rsidRPr="004A36F5">
        <w:rPr>
          <w:rStyle w:val="nfasissutil"/>
          <w:iCs w:val="0"/>
        </w:rPr>
        <w:t>.</w:t>
      </w:r>
      <w:r w:rsidR="00AB4842">
        <w:rPr>
          <w:rStyle w:val="nfasissutil"/>
          <w:iCs w:val="0"/>
        </w:rPr>
        <w:t>1</w:t>
      </w:r>
      <w:r w:rsidR="007F4B2F" w:rsidRPr="004A36F5">
        <w:rPr>
          <w:rStyle w:val="nfasissutil"/>
          <w:iCs w:val="0"/>
        </w:rPr>
        <w:t xml:space="preserve"> </w:t>
      </w:r>
      <w:r w:rsidR="00AB4842">
        <w:rPr>
          <w:rStyle w:val="nfasissutil"/>
          <w:iCs w:val="0"/>
        </w:rPr>
        <w:t>C</w:t>
      </w:r>
      <w:r w:rsidR="00AB4842" w:rsidRPr="004A36F5">
        <w:rPr>
          <w:rStyle w:val="nfasissutil"/>
          <w:iCs w:val="0"/>
        </w:rPr>
        <w:t>oste del material software/hardware</w:t>
      </w:r>
      <w:bookmarkEnd w:id="78"/>
      <w:bookmarkEnd w:id="79"/>
    </w:p>
    <w:p w14:paraId="0E09CCB2" w14:textId="61580BE0" w:rsidR="007F4B2F" w:rsidRPr="007F4B2F" w:rsidRDefault="003A7014" w:rsidP="001A76F7">
      <w:pPr>
        <w:spacing w:before="240"/>
        <w:ind w:firstLine="720"/>
        <w:rPr>
          <w:szCs w:val="22"/>
        </w:rPr>
      </w:pPr>
      <w:r>
        <w:rPr>
          <w:szCs w:val="22"/>
        </w:rPr>
        <w:t xml:space="preserve">El coste del material software y hardware utilizado en el desarrollo de la aplicación web se realizará en este primer apartado. </w:t>
      </w:r>
    </w:p>
    <w:p w14:paraId="28FE74A6" w14:textId="3C138692" w:rsidR="007F4B2F" w:rsidRPr="007A326F" w:rsidRDefault="004466AB" w:rsidP="004466AB">
      <w:pPr>
        <w:ind w:firstLine="720"/>
        <w:rPr>
          <w:szCs w:val="22"/>
        </w:rPr>
      </w:pPr>
      <w:r>
        <w:rPr>
          <w:szCs w:val="22"/>
        </w:rPr>
        <w:t>E</w:t>
      </w:r>
      <w:r w:rsidR="001A76F7">
        <w:rPr>
          <w:szCs w:val="22"/>
        </w:rPr>
        <w:t>l des</w:t>
      </w:r>
      <w:r>
        <w:rPr>
          <w:szCs w:val="22"/>
        </w:rPr>
        <w:t xml:space="preserve">arrollo de la aplicación web ha sido íntegramente desarrollado con tecnologías </w:t>
      </w:r>
      <w:r w:rsidR="001A76F7" w:rsidRPr="001A76F7">
        <w:rPr>
          <w:i/>
          <w:szCs w:val="22"/>
        </w:rPr>
        <w:t xml:space="preserve">open </w:t>
      </w:r>
      <w:proofErr w:type="spellStart"/>
      <w:r w:rsidR="001A76F7" w:rsidRPr="001A76F7">
        <w:rPr>
          <w:i/>
          <w:szCs w:val="22"/>
        </w:rPr>
        <w:t>source</w:t>
      </w:r>
      <w:proofErr w:type="spellEnd"/>
      <w:r w:rsidR="001A76F7">
        <w:rPr>
          <w:szCs w:val="22"/>
        </w:rPr>
        <w:t xml:space="preserve"> </w:t>
      </w:r>
      <w:r w:rsidR="007F4B2F" w:rsidRPr="007F4B2F">
        <w:rPr>
          <w:szCs w:val="22"/>
        </w:rPr>
        <w:t xml:space="preserve">por lo </w:t>
      </w:r>
      <w:r w:rsidR="001A76F7">
        <w:rPr>
          <w:szCs w:val="22"/>
        </w:rPr>
        <w:t xml:space="preserve">que la parte software </w:t>
      </w:r>
      <w:r w:rsidR="007F4B2F" w:rsidRPr="007F4B2F">
        <w:rPr>
          <w:szCs w:val="22"/>
        </w:rPr>
        <w:t xml:space="preserve">no </w:t>
      </w:r>
      <w:r>
        <w:rPr>
          <w:szCs w:val="22"/>
        </w:rPr>
        <w:t>tiene</w:t>
      </w:r>
      <w:r w:rsidR="007A4678">
        <w:rPr>
          <w:szCs w:val="22"/>
        </w:rPr>
        <w:t xml:space="preserve"> coste alguno</w:t>
      </w:r>
      <w:r w:rsidR="007F4B2F" w:rsidRPr="007A326F">
        <w:rPr>
          <w:szCs w:val="22"/>
        </w:rPr>
        <w:t>.</w:t>
      </w:r>
      <w:r w:rsidR="007A4678">
        <w:rPr>
          <w:szCs w:val="22"/>
        </w:rPr>
        <w:t xml:space="preserve"> Por otro lado, el IDE (entorno integrado de desarrollo) usado en el desarrollo de todo el proyecto ha sido el Visual Studio </w:t>
      </w:r>
      <w:proofErr w:type="spellStart"/>
      <w:r w:rsidR="007A4678">
        <w:rPr>
          <w:szCs w:val="22"/>
        </w:rPr>
        <w:t>Code</w:t>
      </w:r>
      <w:proofErr w:type="spellEnd"/>
      <w:r w:rsidR="006506C8">
        <w:rPr>
          <w:szCs w:val="22"/>
        </w:rPr>
        <w:t xml:space="preserve">, un editor de código gratuito que </w:t>
      </w:r>
      <w:r>
        <w:rPr>
          <w:szCs w:val="22"/>
        </w:rPr>
        <w:t>tampoco</w:t>
      </w:r>
      <w:r w:rsidR="006506C8">
        <w:rPr>
          <w:szCs w:val="22"/>
        </w:rPr>
        <w:t xml:space="preserve"> supone ningún coste al proyecto</w:t>
      </w:r>
      <w:r w:rsidR="007A4678">
        <w:rPr>
          <w:szCs w:val="22"/>
        </w:rPr>
        <w:t>.</w:t>
      </w:r>
    </w:p>
    <w:p w14:paraId="44CDCFAF" w14:textId="217DFD83" w:rsidR="007A326F" w:rsidRPr="006211ED" w:rsidRDefault="00403134" w:rsidP="008B1F3C">
      <w:pPr>
        <w:ind w:firstLine="720"/>
        <w:rPr>
          <w:rStyle w:val="Textoennegrita"/>
          <w:rFonts w:cs="Arial"/>
          <w:bCs w:val="0"/>
          <w:szCs w:val="22"/>
        </w:rPr>
      </w:pPr>
      <w:bookmarkStart w:id="80" w:name="_Toc486444083"/>
      <w:r w:rsidRPr="006211ED">
        <w:t xml:space="preserve">Un aspecto importante a destacar es que el equipo con el que </w:t>
      </w:r>
      <w:r w:rsidR="004466AB">
        <w:t>se desarrolla</w:t>
      </w:r>
      <w:r w:rsidRPr="006211ED">
        <w:t xml:space="preserve"> la aplicación web y con el que </w:t>
      </w:r>
      <w:r w:rsidR="003429AF">
        <w:t xml:space="preserve">se realiza </w:t>
      </w:r>
      <w:r w:rsidRPr="006211ED">
        <w:t xml:space="preserve">la documentación solo </w:t>
      </w:r>
      <w:r w:rsidR="003429AF">
        <w:t>se</w:t>
      </w:r>
      <w:r w:rsidRPr="006211ED">
        <w:t xml:space="preserve"> </w:t>
      </w:r>
      <w:r w:rsidR="003429AF">
        <w:t>utilizará</w:t>
      </w:r>
      <w:r w:rsidRPr="006211ED">
        <w:t xml:space="preserve"> </w:t>
      </w:r>
      <w:r w:rsidR="003429AF">
        <w:t>durante este periodo de tiempo</w:t>
      </w:r>
      <w:r w:rsidRPr="006211ED">
        <w:t xml:space="preserve">. Por tanto, el coste que supone utilizar el equipo durante el tiempo de desarrollo y documentación del proyecto </w:t>
      </w:r>
      <w:r w:rsidR="003429AF">
        <w:t>se debe</w:t>
      </w:r>
      <w:r w:rsidR="007A326F" w:rsidRPr="006211ED">
        <w:t xml:space="preserve"> calcular </w:t>
      </w:r>
      <w:r w:rsidR="003429AF">
        <w:t xml:space="preserve">a partir de </w:t>
      </w:r>
      <w:r w:rsidR="007A326F" w:rsidRPr="006211ED">
        <w:t>su</w:t>
      </w:r>
      <w:r w:rsidRPr="006211ED">
        <w:t xml:space="preserve"> coste de amortiza</w:t>
      </w:r>
      <w:r w:rsidR="003429AF">
        <w:t>ción. Según la Agencia Tributari</w:t>
      </w:r>
      <w:r w:rsidRPr="006211ED">
        <w:t>a y como se especifica</w:t>
      </w:r>
      <w:r w:rsidR="003429AF">
        <w:t xml:space="preserve"> en</w:t>
      </w:r>
      <w:r w:rsidRPr="006211ED">
        <w:t xml:space="preserve"> la tabla de coeficientes de amortización lineal, aquellos </w:t>
      </w:r>
      <w:r w:rsidR="007A326F" w:rsidRPr="006211ED">
        <w:t>e</w:t>
      </w:r>
      <w:r w:rsidR="007A326F" w:rsidRPr="006211ED">
        <w:rPr>
          <w:bCs/>
          <w:shd w:val="clear" w:color="auto" w:fill="FFFFFF"/>
        </w:rPr>
        <w:t>quipos electrónicos e informáticos catalogados como equipos</w:t>
      </w:r>
      <w:r w:rsidRPr="006211ED">
        <w:t xml:space="preserve"> para procesos de información </w:t>
      </w:r>
      <w:r w:rsidR="007A326F" w:rsidRPr="006211ED">
        <w:t>tienen</w:t>
      </w:r>
      <w:r w:rsidRPr="006211ED">
        <w:t xml:space="preserve"> un</w:t>
      </w:r>
      <w:r w:rsidR="007A326F" w:rsidRPr="006211ED">
        <w:t xml:space="preserve"> gasto de amortización </w:t>
      </w:r>
      <w:r w:rsidR="003429AF" w:rsidRPr="006211ED">
        <w:t>del 25</w:t>
      </w:r>
      <w:r w:rsidRPr="006211ED">
        <w:t xml:space="preserve">% </w:t>
      </w:r>
      <w:r w:rsidR="007A326F" w:rsidRPr="006211ED">
        <w:t xml:space="preserve">anual (con un máximo de 8 años). Por lo </w:t>
      </w:r>
      <w:r w:rsidR="003429AF" w:rsidRPr="006211ED">
        <w:t>tanto,</w:t>
      </w:r>
      <w:r w:rsidR="007A326F" w:rsidRPr="006211ED">
        <w:t xml:space="preserve"> </w:t>
      </w:r>
      <w:r w:rsidR="003429AF">
        <w:t>el</w:t>
      </w:r>
      <w:r w:rsidR="007A326F" w:rsidRPr="006211ED">
        <w:t xml:space="preserve"> equipo </w:t>
      </w:r>
      <w:proofErr w:type="spellStart"/>
      <w:r w:rsidR="003429AF">
        <w:rPr>
          <w:rStyle w:val="Textoennegrita"/>
          <w:rFonts w:cs="Arial"/>
          <w:b w:val="0"/>
          <w:bCs w:val="0"/>
          <w:szCs w:val="22"/>
        </w:rPr>
        <w:t>MacBook</w:t>
      </w:r>
      <w:proofErr w:type="spellEnd"/>
      <w:r w:rsidR="003429AF">
        <w:rPr>
          <w:rStyle w:val="Textoennegrita"/>
          <w:rFonts w:cs="Arial"/>
          <w:b w:val="0"/>
          <w:bCs w:val="0"/>
          <w:szCs w:val="22"/>
        </w:rPr>
        <w:t xml:space="preserve"> Pro 15’’ del año 2016</w:t>
      </w:r>
      <w:r w:rsidR="007A326F" w:rsidRPr="006211ED">
        <w:rPr>
          <w:rStyle w:val="Textoennegrita"/>
          <w:rFonts w:cs="Arial"/>
          <w:b w:val="0"/>
          <w:bCs w:val="0"/>
          <w:szCs w:val="22"/>
        </w:rPr>
        <w:t xml:space="preserve"> </w:t>
      </w:r>
      <w:r w:rsidR="003429AF">
        <w:rPr>
          <w:rStyle w:val="Textoennegrita"/>
          <w:rFonts w:cs="Arial"/>
          <w:b w:val="0"/>
          <w:bCs w:val="0"/>
          <w:szCs w:val="22"/>
        </w:rPr>
        <w:t>con</w:t>
      </w:r>
      <w:r w:rsidR="007A326F" w:rsidRPr="006211ED">
        <w:rPr>
          <w:rStyle w:val="Textoennegrita"/>
          <w:rFonts w:cs="Arial"/>
          <w:b w:val="0"/>
          <w:bCs w:val="0"/>
          <w:szCs w:val="22"/>
        </w:rPr>
        <w:t xml:space="preserve"> un coste </w:t>
      </w:r>
      <w:r w:rsidR="003429AF">
        <w:rPr>
          <w:rStyle w:val="Textoennegrita"/>
          <w:rFonts w:cs="Arial"/>
          <w:b w:val="0"/>
          <w:bCs w:val="0"/>
          <w:szCs w:val="22"/>
        </w:rPr>
        <w:t xml:space="preserve">total de compra </w:t>
      </w:r>
      <w:r w:rsidR="007A326F" w:rsidRPr="006211ED">
        <w:rPr>
          <w:rStyle w:val="Textoennegrita"/>
          <w:rFonts w:cs="Arial"/>
          <w:b w:val="0"/>
          <w:bCs w:val="0"/>
          <w:szCs w:val="22"/>
        </w:rPr>
        <w:t xml:space="preserve">de </w:t>
      </w:r>
      <w:r w:rsidR="003429AF">
        <w:rPr>
          <w:rStyle w:val="Textoennegrita"/>
          <w:rFonts w:cs="Arial"/>
          <w:b w:val="0"/>
          <w:bCs w:val="0"/>
          <w:szCs w:val="22"/>
        </w:rPr>
        <w:t>2.255,59€ (IVA inclui</w:t>
      </w:r>
      <w:r w:rsidR="003429AF" w:rsidRPr="006211ED">
        <w:rPr>
          <w:rStyle w:val="Textoennegrita"/>
          <w:rFonts w:cs="Arial"/>
          <w:b w:val="0"/>
          <w:bCs w:val="0"/>
          <w:szCs w:val="22"/>
        </w:rPr>
        <w:t>do</w:t>
      </w:r>
      <w:r w:rsidR="007A326F" w:rsidRPr="006211ED">
        <w:rPr>
          <w:rStyle w:val="Textoennegrita"/>
          <w:rFonts w:cs="Arial"/>
          <w:b w:val="0"/>
          <w:bCs w:val="0"/>
          <w:szCs w:val="22"/>
        </w:rPr>
        <w:t xml:space="preserve">), </w:t>
      </w:r>
      <w:r w:rsidR="003429AF">
        <w:rPr>
          <w:rStyle w:val="Textoennegrita"/>
          <w:rFonts w:cs="Arial"/>
          <w:b w:val="0"/>
          <w:bCs w:val="0"/>
          <w:szCs w:val="22"/>
        </w:rPr>
        <w:t>tiene un</w:t>
      </w:r>
      <w:r w:rsidR="007A326F" w:rsidRPr="006211ED">
        <w:rPr>
          <w:rStyle w:val="Textoennegrita"/>
          <w:rFonts w:cs="Arial"/>
          <w:b w:val="0"/>
          <w:bCs w:val="0"/>
          <w:szCs w:val="22"/>
        </w:rPr>
        <w:t xml:space="preserve"> gasto de amortización </w:t>
      </w:r>
      <w:r w:rsidR="00E92A0B" w:rsidRPr="006211ED">
        <w:rPr>
          <w:rStyle w:val="Textoennegrita"/>
          <w:rFonts w:cs="Arial"/>
          <w:b w:val="0"/>
          <w:bCs w:val="0"/>
          <w:szCs w:val="22"/>
        </w:rPr>
        <w:t xml:space="preserve">asociado </w:t>
      </w:r>
      <w:r w:rsidR="007A326F" w:rsidRPr="006211ED">
        <w:rPr>
          <w:rStyle w:val="Textoennegrita"/>
          <w:rFonts w:cs="Arial"/>
          <w:b w:val="0"/>
          <w:bCs w:val="0"/>
          <w:szCs w:val="22"/>
        </w:rPr>
        <w:t>de:</w:t>
      </w:r>
      <w:bookmarkEnd w:id="80"/>
    </w:p>
    <w:p w14:paraId="6D849D26" w14:textId="01DE4D06" w:rsidR="00431906" w:rsidRDefault="00431906" w:rsidP="005C5454">
      <w:pPr>
        <w:shd w:val="clear" w:color="auto" w:fill="FFFFFF"/>
        <w:spacing w:before="100" w:beforeAutospacing="1" w:after="100" w:afterAutospacing="1" w:line="405" w:lineRule="atLeast"/>
        <w:ind w:left="720"/>
        <w:rPr>
          <w:szCs w:val="22"/>
          <w:lang w:eastAsia="en-GB"/>
        </w:rPr>
      </w:pPr>
      <w:r>
        <w:rPr>
          <w:szCs w:val="22"/>
          <w:lang w:eastAsia="en-GB"/>
        </w:rPr>
        <w:t xml:space="preserve">2.255,59€ </w:t>
      </w:r>
      <w:r w:rsidR="007A326F" w:rsidRPr="005B6052">
        <w:rPr>
          <w:szCs w:val="22"/>
          <w:lang w:eastAsia="en-GB"/>
        </w:rPr>
        <w:t>x</w:t>
      </w:r>
      <w:r>
        <w:rPr>
          <w:szCs w:val="22"/>
          <w:lang w:eastAsia="en-GB"/>
        </w:rPr>
        <w:t xml:space="preserve"> 25% = 563,89€ anuales.</w:t>
      </w:r>
    </w:p>
    <w:p w14:paraId="4A58E0F3" w14:textId="77777777" w:rsidR="00431906" w:rsidRDefault="00431906" w:rsidP="005C5454">
      <w:pPr>
        <w:shd w:val="clear" w:color="auto" w:fill="FFFFFF"/>
        <w:spacing w:before="100" w:beforeAutospacing="1" w:after="100" w:afterAutospacing="1" w:line="405" w:lineRule="atLeast"/>
        <w:ind w:firstLine="720"/>
        <w:rPr>
          <w:szCs w:val="22"/>
          <w:lang w:eastAsia="en-GB"/>
        </w:rPr>
      </w:pPr>
      <w:r>
        <w:rPr>
          <w:szCs w:val="22"/>
          <w:lang w:eastAsia="en-GB"/>
        </w:rPr>
        <w:t>C</w:t>
      </w:r>
      <w:r w:rsidR="007A326F" w:rsidRPr="005B6052">
        <w:rPr>
          <w:szCs w:val="22"/>
          <w:lang w:eastAsia="en-GB"/>
        </w:rPr>
        <w:t xml:space="preserve">omo se ha utilizado </w:t>
      </w:r>
      <w:r>
        <w:rPr>
          <w:szCs w:val="22"/>
          <w:lang w:eastAsia="en-GB"/>
        </w:rPr>
        <w:t>1,67</w:t>
      </w:r>
      <w:r w:rsidR="007A326F" w:rsidRPr="005B6052">
        <w:rPr>
          <w:szCs w:val="22"/>
          <w:lang w:eastAsia="en-GB"/>
        </w:rPr>
        <w:t xml:space="preserve"> a</w:t>
      </w:r>
      <w:r w:rsidR="008B1F3C">
        <w:rPr>
          <w:szCs w:val="22"/>
          <w:lang w:eastAsia="en-GB"/>
        </w:rPr>
        <w:t>ño</w:t>
      </w:r>
      <w:r>
        <w:rPr>
          <w:szCs w:val="22"/>
          <w:lang w:eastAsia="en-GB"/>
        </w:rPr>
        <w:t>s</w:t>
      </w:r>
      <w:r w:rsidR="008B1F3C">
        <w:rPr>
          <w:szCs w:val="22"/>
          <w:lang w:eastAsia="en-GB"/>
        </w:rPr>
        <w:t xml:space="preserve">, </w:t>
      </w:r>
      <w:r>
        <w:rPr>
          <w:szCs w:val="22"/>
          <w:lang w:eastAsia="en-GB"/>
        </w:rPr>
        <w:t>se deduce un gasto final de:</w:t>
      </w:r>
    </w:p>
    <w:p w14:paraId="4B1880A1" w14:textId="2697DF47" w:rsidR="00AB4842" w:rsidRPr="00431906" w:rsidRDefault="00431906" w:rsidP="005C5454">
      <w:pPr>
        <w:shd w:val="clear" w:color="auto" w:fill="FFFFFF"/>
        <w:spacing w:before="100" w:beforeAutospacing="1" w:after="100" w:afterAutospacing="1" w:line="405" w:lineRule="atLeast"/>
        <w:ind w:firstLine="720"/>
        <w:rPr>
          <w:bCs/>
          <w:szCs w:val="22"/>
          <w:lang w:eastAsia="en-GB"/>
        </w:rPr>
      </w:pPr>
      <w:r>
        <w:rPr>
          <w:szCs w:val="22"/>
          <w:lang w:eastAsia="en-GB"/>
        </w:rPr>
        <w:lastRenderedPageBreak/>
        <w:t xml:space="preserve">563,89€ </w:t>
      </w:r>
      <w:r w:rsidR="008B1F3C">
        <w:rPr>
          <w:szCs w:val="22"/>
          <w:lang w:eastAsia="en-GB"/>
        </w:rPr>
        <w:t xml:space="preserve">x </w:t>
      </w:r>
      <w:r>
        <w:rPr>
          <w:szCs w:val="22"/>
          <w:lang w:eastAsia="en-GB"/>
        </w:rPr>
        <w:t>1</w:t>
      </w:r>
      <w:r w:rsidR="008B1F3C">
        <w:rPr>
          <w:szCs w:val="22"/>
          <w:lang w:eastAsia="en-GB"/>
        </w:rPr>
        <w:t>,</w:t>
      </w:r>
      <w:r>
        <w:rPr>
          <w:szCs w:val="22"/>
          <w:lang w:eastAsia="en-GB"/>
        </w:rPr>
        <w:t>67 años</w:t>
      </w:r>
      <w:r w:rsidR="007A326F" w:rsidRPr="005B6052">
        <w:rPr>
          <w:szCs w:val="22"/>
          <w:lang w:eastAsia="en-GB"/>
        </w:rPr>
        <w:t xml:space="preserve"> = </w:t>
      </w:r>
      <w:r>
        <w:rPr>
          <w:b/>
          <w:szCs w:val="22"/>
          <w:lang w:eastAsia="en-GB"/>
        </w:rPr>
        <w:t xml:space="preserve">939,82€ </w:t>
      </w:r>
      <w:r w:rsidR="007A326F" w:rsidRPr="005B6052">
        <w:rPr>
          <w:szCs w:val="22"/>
          <w:lang w:eastAsia="en-GB"/>
        </w:rPr>
        <w:t>deducibles de</w:t>
      </w:r>
      <w:r w:rsidR="007A326F" w:rsidRPr="005B6052">
        <w:rPr>
          <w:b/>
          <w:bCs/>
          <w:szCs w:val="22"/>
          <w:lang w:eastAsia="en-GB"/>
        </w:rPr>
        <w:t> </w:t>
      </w:r>
      <w:r w:rsidR="007A326F" w:rsidRPr="005B6052">
        <w:rPr>
          <w:bCs/>
          <w:szCs w:val="22"/>
          <w:lang w:eastAsia="en-GB"/>
        </w:rPr>
        <w:t>gasto</w:t>
      </w:r>
      <w:r w:rsidR="005B6052" w:rsidRPr="005B6052">
        <w:rPr>
          <w:bCs/>
          <w:szCs w:val="22"/>
          <w:lang w:eastAsia="en-GB"/>
        </w:rPr>
        <w:t>s</w:t>
      </w:r>
      <w:r w:rsidR="007A326F" w:rsidRPr="005B6052">
        <w:rPr>
          <w:bCs/>
          <w:szCs w:val="22"/>
          <w:lang w:eastAsia="en-GB"/>
        </w:rPr>
        <w:t xml:space="preserve"> de amortización.</w:t>
      </w:r>
    </w:p>
    <w:p w14:paraId="5BB60330" w14:textId="614B4B62" w:rsidR="007F4B2F" w:rsidRPr="007A326F" w:rsidRDefault="00431906" w:rsidP="005C5454">
      <w:pPr>
        <w:ind w:firstLine="720"/>
        <w:rPr>
          <w:szCs w:val="22"/>
        </w:rPr>
      </w:pPr>
      <w:r>
        <w:rPr>
          <w:szCs w:val="22"/>
        </w:rPr>
        <w:t>Además del equipo, se tiene que añadir el gasto de</w:t>
      </w:r>
      <w:r w:rsidR="007F4B2F" w:rsidRPr="007A326F">
        <w:rPr>
          <w:szCs w:val="22"/>
        </w:rPr>
        <w:t xml:space="preserve"> la conexión </w:t>
      </w:r>
      <w:r w:rsidR="00761860">
        <w:rPr>
          <w:szCs w:val="22"/>
        </w:rPr>
        <w:t xml:space="preserve">a </w:t>
      </w:r>
      <w:r w:rsidR="007F4B2F" w:rsidRPr="007A326F">
        <w:rPr>
          <w:szCs w:val="22"/>
        </w:rPr>
        <w:t xml:space="preserve">internet, </w:t>
      </w:r>
      <w:r w:rsidR="004F2670">
        <w:rPr>
          <w:szCs w:val="22"/>
        </w:rPr>
        <w:t xml:space="preserve">por lo que </w:t>
      </w:r>
      <w:r w:rsidR="007F4B2F" w:rsidRPr="007A326F">
        <w:rPr>
          <w:szCs w:val="22"/>
        </w:rPr>
        <w:t>se ha incluido en el presupuesto una tarifa de red necesaria para el desarrollo de la aplicación (</w:t>
      </w:r>
      <w:r w:rsidR="004F2670">
        <w:rPr>
          <w:szCs w:val="22"/>
        </w:rPr>
        <w:t>descarga</w:t>
      </w:r>
      <w:r w:rsidR="007F4B2F" w:rsidRPr="007A326F">
        <w:rPr>
          <w:szCs w:val="22"/>
        </w:rPr>
        <w:t xml:space="preserve"> de librerías, actualizaciones, consulta de documentación, etc</w:t>
      </w:r>
      <w:r w:rsidR="00761860">
        <w:rPr>
          <w:szCs w:val="22"/>
        </w:rPr>
        <w:t>.</w:t>
      </w:r>
      <w:r w:rsidR="007F4B2F" w:rsidRPr="007A326F">
        <w:rPr>
          <w:szCs w:val="22"/>
        </w:rPr>
        <w:t>).</w:t>
      </w:r>
    </w:p>
    <w:p w14:paraId="030C992B" w14:textId="10D1CBDD" w:rsidR="004405ED" w:rsidRPr="004405ED" w:rsidRDefault="007F4B2F" w:rsidP="00FC7044">
      <w:pPr>
        <w:spacing w:after="120"/>
        <w:ind w:firstLine="720"/>
        <w:rPr>
          <w:color w:val="0563C1"/>
          <w:szCs w:val="22"/>
          <w:u w:val="single"/>
        </w:rPr>
      </w:pPr>
      <w:r w:rsidRPr="007A326F">
        <w:rPr>
          <w:szCs w:val="22"/>
        </w:rPr>
        <w:t xml:space="preserve">Cabe destacar </w:t>
      </w:r>
      <w:r w:rsidR="00E7795A" w:rsidRPr="007A326F">
        <w:rPr>
          <w:szCs w:val="22"/>
        </w:rPr>
        <w:t>que,</w:t>
      </w:r>
      <w:r w:rsidRPr="007A326F">
        <w:rPr>
          <w:szCs w:val="22"/>
        </w:rPr>
        <w:t xml:space="preserve"> si se decide </w:t>
      </w:r>
      <w:r w:rsidR="007B30E4">
        <w:rPr>
          <w:szCs w:val="22"/>
        </w:rPr>
        <w:t xml:space="preserve">alojar la aplicación web </w:t>
      </w:r>
      <w:r w:rsidR="00E7795A">
        <w:rPr>
          <w:szCs w:val="22"/>
        </w:rPr>
        <w:t xml:space="preserve">en un hosting diferente o si se supera la capacidad gratuita del hosting actual, se </w:t>
      </w:r>
      <w:r w:rsidRPr="007A326F">
        <w:rPr>
          <w:szCs w:val="22"/>
        </w:rPr>
        <w:t>debería contratar</w:t>
      </w:r>
      <w:r w:rsidRPr="007F4B2F">
        <w:rPr>
          <w:szCs w:val="22"/>
        </w:rPr>
        <w:t xml:space="preserve"> un servicio de hostin</w:t>
      </w:r>
      <w:r>
        <w:rPr>
          <w:szCs w:val="22"/>
        </w:rPr>
        <w:t>g adecuado</w:t>
      </w:r>
      <w:r w:rsidR="005C5454">
        <w:rPr>
          <w:szCs w:val="22"/>
        </w:rPr>
        <w:t xml:space="preserve"> y un dominio específico para</w:t>
      </w:r>
      <w:r w:rsidR="00FC7044">
        <w:rPr>
          <w:szCs w:val="22"/>
        </w:rPr>
        <w:t xml:space="preserve"> alojar</w:t>
      </w:r>
      <w:r w:rsidR="005C5454">
        <w:rPr>
          <w:szCs w:val="22"/>
        </w:rPr>
        <w:t xml:space="preserve"> la aplicación</w:t>
      </w:r>
      <w:r>
        <w:rPr>
          <w:szCs w:val="22"/>
        </w:rPr>
        <w:t>, lo cual supondría un coste adicional</w:t>
      </w:r>
      <w:r w:rsidR="005C5454">
        <w:rPr>
          <w:szCs w:val="22"/>
        </w:rPr>
        <w:t>. Los siguientes enlaces muestran ejemplos de tarifas competitivas</w:t>
      </w:r>
      <w:r w:rsidR="007B30E4">
        <w:rPr>
          <w:szCs w:val="22"/>
        </w:rPr>
        <w:t xml:space="preserve"> actuales</w:t>
      </w:r>
      <w:r w:rsidR="005C5454">
        <w:rPr>
          <w:szCs w:val="22"/>
        </w:rPr>
        <w:t xml:space="preserve">: </w:t>
      </w:r>
    </w:p>
    <w:p w14:paraId="2A5774AA" w14:textId="68FD906F" w:rsidR="004405ED" w:rsidRPr="004405ED" w:rsidRDefault="007F4F1A" w:rsidP="004405ED">
      <w:pPr>
        <w:pStyle w:val="Prrafodelista"/>
        <w:numPr>
          <w:ilvl w:val="0"/>
          <w:numId w:val="35"/>
        </w:numPr>
        <w:rPr>
          <w:rStyle w:val="Hipervnculo"/>
          <w:rFonts w:ascii="Times New Roman" w:hAnsi="Times New Roman"/>
          <w:color w:val="auto"/>
          <w:u w:val="none"/>
        </w:rPr>
      </w:pPr>
      <w:hyperlink r:id="rId64" w:history="1">
        <w:r w:rsidR="004405ED" w:rsidRPr="004405ED">
          <w:rPr>
            <w:rStyle w:val="Hipervnculo"/>
            <w:rFonts w:ascii="Times New Roman" w:hAnsi="Times New Roman"/>
          </w:rPr>
          <w:t>https://raiolanetworks.es/hosting/</w:t>
        </w:r>
      </w:hyperlink>
    </w:p>
    <w:p w14:paraId="250FFF37" w14:textId="77777777" w:rsidR="004405ED" w:rsidRPr="004405ED" w:rsidRDefault="007F4F1A" w:rsidP="004405ED">
      <w:pPr>
        <w:pStyle w:val="Prrafodelista"/>
        <w:numPr>
          <w:ilvl w:val="0"/>
          <w:numId w:val="35"/>
        </w:numPr>
        <w:rPr>
          <w:rFonts w:ascii="Times New Roman" w:hAnsi="Times New Roman"/>
        </w:rPr>
      </w:pPr>
      <w:hyperlink r:id="rId65" w:history="1">
        <w:r w:rsidR="004405ED" w:rsidRPr="004405ED">
          <w:rPr>
            <w:rStyle w:val="Hipervnculo"/>
            <w:rFonts w:ascii="Times New Roman" w:hAnsi="Times New Roman"/>
          </w:rPr>
          <w:t>https://sered.net/hosting-espa%C3%B1a-ssd</w:t>
        </w:r>
      </w:hyperlink>
    </w:p>
    <w:p w14:paraId="185CBDA2" w14:textId="77777777" w:rsidR="00E7795A" w:rsidRPr="00E7795A" w:rsidRDefault="007F4F1A" w:rsidP="004405ED">
      <w:pPr>
        <w:pStyle w:val="Prrafodelista"/>
        <w:numPr>
          <w:ilvl w:val="0"/>
          <w:numId w:val="35"/>
        </w:numPr>
        <w:rPr>
          <w:rStyle w:val="Hipervnculo"/>
          <w:color w:val="auto"/>
          <w:u w:val="none"/>
        </w:rPr>
      </w:pPr>
      <w:hyperlink r:id="rId66" w:history="1">
        <w:r w:rsidR="005C5454" w:rsidRPr="004405ED">
          <w:rPr>
            <w:rStyle w:val="Hipervnculo"/>
            <w:rFonts w:ascii="Times New Roman" w:hAnsi="Times New Roman"/>
          </w:rPr>
          <w:t>https://www.adjenet.net/hosting</w:t>
        </w:r>
      </w:hyperlink>
      <w:r w:rsidR="005C5454" w:rsidRPr="004405ED">
        <w:rPr>
          <w:rStyle w:val="Hipervnculo"/>
        </w:rPr>
        <w:t xml:space="preserve"> </w:t>
      </w:r>
    </w:p>
    <w:p w14:paraId="70A52FB0" w14:textId="1AA5FD5B" w:rsidR="007F4B2F" w:rsidRPr="004405ED" w:rsidRDefault="007F4F1A" w:rsidP="00E7795A">
      <w:pPr>
        <w:pStyle w:val="Prrafodelista"/>
        <w:numPr>
          <w:ilvl w:val="0"/>
          <w:numId w:val="35"/>
        </w:numPr>
      </w:pPr>
      <w:hyperlink r:id="rId67" w:history="1">
        <w:r w:rsidR="00E7795A" w:rsidRPr="00E7795A">
          <w:rPr>
            <w:rStyle w:val="Hipervnculo"/>
            <w:rFonts w:ascii="Times New Roman" w:hAnsi="Times New Roman"/>
          </w:rPr>
          <w:t>https://firebase.google.com/pricing/</w:t>
        </w:r>
      </w:hyperlink>
      <w:r w:rsidR="00E7795A">
        <w:t xml:space="preserve"> </w:t>
      </w:r>
      <w:r w:rsidR="007F4B2F" w:rsidRPr="004405ED">
        <w:br/>
      </w:r>
    </w:p>
    <w:tbl>
      <w:tblPr>
        <w:tblStyle w:val="Tablaconcuadrcula"/>
        <w:tblW w:w="0" w:type="auto"/>
        <w:tblLayout w:type="fixed"/>
        <w:tblLook w:val="04A0" w:firstRow="1" w:lastRow="0" w:firstColumn="1" w:lastColumn="0" w:noHBand="0" w:noVBand="1"/>
      </w:tblPr>
      <w:tblGrid>
        <w:gridCol w:w="421"/>
        <w:gridCol w:w="3827"/>
        <w:gridCol w:w="992"/>
        <w:gridCol w:w="1134"/>
        <w:gridCol w:w="1559"/>
        <w:gridCol w:w="1276"/>
      </w:tblGrid>
      <w:tr w:rsidR="005F332A" w:rsidRPr="006012C2" w14:paraId="42327C43" w14:textId="77777777" w:rsidTr="007A4D12">
        <w:tc>
          <w:tcPr>
            <w:tcW w:w="421" w:type="dxa"/>
            <w:shd w:val="clear" w:color="auto" w:fill="D9D9D9" w:themeFill="background1" w:themeFillShade="D9"/>
            <w:vAlign w:val="center"/>
          </w:tcPr>
          <w:p w14:paraId="0C235852" w14:textId="77777777" w:rsidR="005F332A" w:rsidRPr="00CA27A6" w:rsidRDefault="005F332A" w:rsidP="00E7795A">
            <w:pPr>
              <w:spacing w:before="120" w:after="0"/>
              <w:jc w:val="center"/>
              <w:rPr>
                <w:rFonts w:eastAsia="Calibri"/>
                <w:b/>
                <w:bCs/>
                <w:i/>
                <w:iCs/>
                <w:szCs w:val="22"/>
              </w:rPr>
            </w:pPr>
            <w:r w:rsidRPr="00CA27A6">
              <w:rPr>
                <w:rFonts w:eastAsia="Calibri"/>
                <w:b/>
                <w:bCs/>
                <w:i/>
                <w:iCs/>
                <w:szCs w:val="22"/>
              </w:rPr>
              <w:t>#</w:t>
            </w:r>
          </w:p>
        </w:tc>
        <w:tc>
          <w:tcPr>
            <w:tcW w:w="3827" w:type="dxa"/>
            <w:shd w:val="clear" w:color="auto" w:fill="D9D9D9" w:themeFill="background1" w:themeFillShade="D9"/>
            <w:vAlign w:val="center"/>
          </w:tcPr>
          <w:p w14:paraId="42FFEC20" w14:textId="77777777" w:rsidR="005F332A" w:rsidRPr="00CA27A6" w:rsidRDefault="005F332A" w:rsidP="00E7795A">
            <w:pPr>
              <w:spacing w:before="120" w:after="0"/>
              <w:jc w:val="center"/>
              <w:rPr>
                <w:rFonts w:eastAsia="Calibri"/>
                <w:b/>
                <w:bCs/>
                <w:szCs w:val="22"/>
              </w:rPr>
            </w:pPr>
            <w:r w:rsidRPr="00CA27A6">
              <w:rPr>
                <w:rFonts w:eastAsia="Calibri"/>
                <w:b/>
                <w:bCs/>
                <w:szCs w:val="22"/>
              </w:rPr>
              <w:t>Descripción</w:t>
            </w:r>
          </w:p>
        </w:tc>
        <w:tc>
          <w:tcPr>
            <w:tcW w:w="992" w:type="dxa"/>
            <w:shd w:val="clear" w:color="auto" w:fill="D9D9D9" w:themeFill="background1" w:themeFillShade="D9"/>
            <w:vAlign w:val="center"/>
          </w:tcPr>
          <w:p w14:paraId="6F125326" w14:textId="77777777" w:rsidR="005F332A" w:rsidRPr="00CA27A6" w:rsidRDefault="005F332A" w:rsidP="00E7795A">
            <w:pPr>
              <w:spacing w:before="120" w:after="0"/>
              <w:jc w:val="center"/>
              <w:rPr>
                <w:rFonts w:eastAsia="Calibri"/>
                <w:b/>
                <w:bCs/>
                <w:szCs w:val="22"/>
              </w:rPr>
            </w:pPr>
            <w:r w:rsidRPr="00CA27A6">
              <w:rPr>
                <w:rFonts w:eastAsia="Calibri"/>
                <w:b/>
                <w:bCs/>
                <w:szCs w:val="22"/>
              </w:rPr>
              <w:t>Unidad</w:t>
            </w:r>
          </w:p>
        </w:tc>
        <w:tc>
          <w:tcPr>
            <w:tcW w:w="1134" w:type="dxa"/>
            <w:shd w:val="clear" w:color="auto" w:fill="D9D9D9" w:themeFill="background1" w:themeFillShade="D9"/>
            <w:vAlign w:val="center"/>
          </w:tcPr>
          <w:p w14:paraId="2D0CDC9B" w14:textId="77777777" w:rsidR="005F332A" w:rsidRPr="00CA27A6" w:rsidRDefault="005F332A" w:rsidP="00E7795A">
            <w:pPr>
              <w:spacing w:before="120" w:after="0"/>
              <w:jc w:val="center"/>
              <w:rPr>
                <w:rFonts w:eastAsia="Calibri"/>
                <w:b/>
                <w:bCs/>
                <w:szCs w:val="22"/>
              </w:rPr>
            </w:pPr>
            <w:r w:rsidRPr="00CA27A6">
              <w:rPr>
                <w:rFonts w:eastAsia="Calibri"/>
                <w:b/>
                <w:bCs/>
                <w:szCs w:val="22"/>
              </w:rPr>
              <w:t>Cantidad</w:t>
            </w:r>
          </w:p>
        </w:tc>
        <w:tc>
          <w:tcPr>
            <w:tcW w:w="1559" w:type="dxa"/>
            <w:shd w:val="clear" w:color="auto" w:fill="D9D9D9" w:themeFill="background1" w:themeFillShade="D9"/>
            <w:vAlign w:val="center"/>
          </w:tcPr>
          <w:p w14:paraId="6177ED44" w14:textId="7255CCC1" w:rsidR="005F332A" w:rsidRPr="00CA27A6" w:rsidRDefault="005F332A" w:rsidP="00E7795A">
            <w:pPr>
              <w:spacing w:before="120" w:after="0"/>
              <w:jc w:val="center"/>
              <w:rPr>
                <w:rFonts w:eastAsia="Calibri"/>
                <w:b/>
                <w:bCs/>
                <w:szCs w:val="22"/>
              </w:rPr>
            </w:pPr>
            <w:r w:rsidRPr="00CA27A6">
              <w:rPr>
                <w:rFonts w:eastAsia="Calibri"/>
                <w:b/>
                <w:bCs/>
                <w:szCs w:val="22"/>
              </w:rPr>
              <w:t>Precio/Ud</w:t>
            </w:r>
            <w:r w:rsidR="00C760C1">
              <w:rPr>
                <w:rFonts w:eastAsia="Calibri"/>
                <w:b/>
                <w:bCs/>
                <w:szCs w:val="22"/>
              </w:rPr>
              <w:t>.</w:t>
            </w:r>
            <w:r w:rsidRPr="00CA27A6">
              <w:rPr>
                <w:rFonts w:eastAsia="Calibri"/>
                <w:b/>
                <w:bCs/>
                <w:szCs w:val="22"/>
              </w:rPr>
              <w:t xml:space="preserve"> (€)</w:t>
            </w:r>
          </w:p>
        </w:tc>
        <w:tc>
          <w:tcPr>
            <w:tcW w:w="1276" w:type="dxa"/>
            <w:shd w:val="clear" w:color="auto" w:fill="D9D9D9" w:themeFill="background1" w:themeFillShade="D9"/>
            <w:vAlign w:val="center"/>
          </w:tcPr>
          <w:p w14:paraId="50D62411" w14:textId="77777777" w:rsidR="005F332A" w:rsidRPr="00CA27A6" w:rsidRDefault="005F332A" w:rsidP="00E7795A">
            <w:pPr>
              <w:spacing w:before="120" w:after="0"/>
              <w:jc w:val="center"/>
              <w:rPr>
                <w:rFonts w:eastAsia="Calibri"/>
                <w:b/>
                <w:bCs/>
                <w:szCs w:val="22"/>
              </w:rPr>
            </w:pPr>
            <w:r w:rsidRPr="00CA27A6">
              <w:rPr>
                <w:rFonts w:eastAsia="Calibri"/>
                <w:b/>
                <w:bCs/>
                <w:szCs w:val="22"/>
              </w:rPr>
              <w:t>Total</w:t>
            </w:r>
          </w:p>
        </w:tc>
      </w:tr>
      <w:tr w:rsidR="005F332A" w:rsidRPr="006012C2" w14:paraId="4D91AF6D" w14:textId="77777777" w:rsidTr="007A4D12">
        <w:trPr>
          <w:trHeight w:val="651"/>
        </w:trPr>
        <w:tc>
          <w:tcPr>
            <w:tcW w:w="421" w:type="dxa"/>
            <w:shd w:val="clear" w:color="auto" w:fill="F2F2F2" w:themeFill="background1" w:themeFillShade="F2"/>
            <w:vAlign w:val="center"/>
          </w:tcPr>
          <w:p w14:paraId="25D5F93F" w14:textId="77777777" w:rsidR="005F332A" w:rsidRPr="006012C2" w:rsidRDefault="005F332A" w:rsidP="007A4D12">
            <w:pPr>
              <w:spacing w:after="0"/>
              <w:jc w:val="left"/>
              <w:rPr>
                <w:rFonts w:eastAsia="Calibri"/>
                <w:i/>
                <w:iCs/>
                <w:szCs w:val="22"/>
              </w:rPr>
            </w:pPr>
            <w:r w:rsidRPr="006012C2">
              <w:rPr>
                <w:rFonts w:eastAsia="Calibri"/>
                <w:i/>
                <w:iCs/>
                <w:szCs w:val="22"/>
              </w:rPr>
              <w:t>1</w:t>
            </w:r>
          </w:p>
        </w:tc>
        <w:tc>
          <w:tcPr>
            <w:tcW w:w="3827" w:type="dxa"/>
            <w:shd w:val="clear" w:color="auto" w:fill="F2F2F2" w:themeFill="background1" w:themeFillShade="F2"/>
            <w:vAlign w:val="center"/>
          </w:tcPr>
          <w:p w14:paraId="1CC7B6BD" w14:textId="1FBE41B4" w:rsidR="005F332A" w:rsidRPr="00BB367B" w:rsidRDefault="00E7795A" w:rsidP="00521E17">
            <w:pPr>
              <w:spacing w:after="0"/>
              <w:jc w:val="center"/>
              <w:rPr>
                <w:rFonts w:eastAsia="Calibri"/>
                <w:szCs w:val="22"/>
                <w:lang w:val="en-US"/>
              </w:rPr>
            </w:pPr>
            <w:r>
              <w:rPr>
                <w:rFonts w:eastAsia="Calibri"/>
                <w:szCs w:val="22"/>
                <w:lang w:val="en-US"/>
              </w:rPr>
              <w:t>MacBook Pro</w:t>
            </w:r>
            <w:r w:rsidR="007A4D12">
              <w:rPr>
                <w:rFonts w:eastAsia="Calibri"/>
                <w:szCs w:val="22"/>
                <w:lang w:val="en-US"/>
              </w:rPr>
              <w:t xml:space="preserve"> 15’’</w:t>
            </w:r>
            <w:r w:rsidR="00C760C1" w:rsidRPr="00BB367B">
              <w:rPr>
                <w:rFonts w:eastAsia="Calibri"/>
                <w:szCs w:val="22"/>
                <w:lang w:val="en-US"/>
              </w:rPr>
              <w:t xml:space="preserve"> 2016</w:t>
            </w:r>
            <w:r>
              <w:rPr>
                <w:rFonts w:eastAsia="Calibri"/>
                <w:szCs w:val="22"/>
                <w:lang w:val="en-US"/>
              </w:rPr>
              <w:t xml:space="preserve"> Intel i7 - </w:t>
            </w:r>
            <w:r w:rsidR="005C5454" w:rsidRPr="00BB367B">
              <w:rPr>
                <w:rFonts w:eastAsia="Calibri"/>
                <w:szCs w:val="22"/>
                <w:lang w:val="en-US"/>
              </w:rPr>
              <w:t>16</w:t>
            </w:r>
            <w:r w:rsidR="005F332A" w:rsidRPr="00BB367B">
              <w:rPr>
                <w:rFonts w:eastAsia="Calibri"/>
                <w:szCs w:val="22"/>
                <w:lang w:val="en-US"/>
              </w:rPr>
              <w:t>GB</w:t>
            </w:r>
          </w:p>
        </w:tc>
        <w:tc>
          <w:tcPr>
            <w:tcW w:w="992" w:type="dxa"/>
            <w:shd w:val="clear" w:color="auto" w:fill="F2F2F2" w:themeFill="background1" w:themeFillShade="F2"/>
            <w:vAlign w:val="center"/>
          </w:tcPr>
          <w:p w14:paraId="34BA23C3" w14:textId="4763A7C4" w:rsidR="005F332A" w:rsidRPr="006012C2" w:rsidRDefault="004405ED" w:rsidP="00521E17">
            <w:pPr>
              <w:spacing w:after="0"/>
              <w:jc w:val="center"/>
              <w:rPr>
                <w:rFonts w:eastAsia="Calibri"/>
                <w:szCs w:val="22"/>
              </w:rPr>
            </w:pPr>
            <w:r>
              <w:rPr>
                <w:rFonts w:eastAsia="Calibri"/>
                <w:szCs w:val="22"/>
              </w:rPr>
              <w:t>U</w:t>
            </w:r>
            <w:r w:rsidR="005F332A" w:rsidRPr="006012C2">
              <w:rPr>
                <w:rFonts w:eastAsia="Calibri"/>
                <w:szCs w:val="22"/>
              </w:rPr>
              <w:t>d</w:t>
            </w:r>
            <w:r w:rsidR="00C760C1">
              <w:rPr>
                <w:rFonts w:eastAsia="Calibri"/>
                <w:szCs w:val="22"/>
              </w:rPr>
              <w:t>.</w:t>
            </w:r>
          </w:p>
        </w:tc>
        <w:tc>
          <w:tcPr>
            <w:tcW w:w="1134" w:type="dxa"/>
            <w:shd w:val="clear" w:color="auto" w:fill="F2F2F2" w:themeFill="background1" w:themeFillShade="F2"/>
            <w:vAlign w:val="center"/>
          </w:tcPr>
          <w:p w14:paraId="63FAC508" w14:textId="7E4EB820" w:rsidR="005F332A" w:rsidRPr="006012C2" w:rsidRDefault="00210884" w:rsidP="00E7795A">
            <w:pPr>
              <w:spacing w:after="0"/>
              <w:jc w:val="right"/>
              <w:rPr>
                <w:rFonts w:eastAsia="Calibri"/>
                <w:szCs w:val="22"/>
              </w:rPr>
            </w:pPr>
            <w:r>
              <w:rPr>
                <w:rFonts w:eastAsia="Calibri"/>
                <w:szCs w:val="22"/>
              </w:rPr>
              <w:t>1</w:t>
            </w:r>
          </w:p>
        </w:tc>
        <w:tc>
          <w:tcPr>
            <w:tcW w:w="1559" w:type="dxa"/>
            <w:shd w:val="clear" w:color="auto" w:fill="F2F2F2" w:themeFill="background1" w:themeFillShade="F2"/>
            <w:vAlign w:val="center"/>
          </w:tcPr>
          <w:p w14:paraId="2665B1E7" w14:textId="16E450EB" w:rsidR="005F332A" w:rsidRPr="006012C2" w:rsidRDefault="00C760C1" w:rsidP="00E7795A">
            <w:pPr>
              <w:spacing w:after="0"/>
              <w:jc w:val="right"/>
              <w:rPr>
                <w:rFonts w:eastAsia="Calibri"/>
                <w:szCs w:val="22"/>
              </w:rPr>
            </w:pPr>
            <w:r>
              <w:rPr>
                <w:rFonts w:eastAsia="Calibri"/>
                <w:szCs w:val="22"/>
              </w:rPr>
              <w:t>939,82 €</w:t>
            </w:r>
          </w:p>
        </w:tc>
        <w:tc>
          <w:tcPr>
            <w:tcW w:w="1276" w:type="dxa"/>
            <w:shd w:val="clear" w:color="auto" w:fill="F2F2F2" w:themeFill="background1" w:themeFillShade="F2"/>
            <w:vAlign w:val="center"/>
          </w:tcPr>
          <w:p w14:paraId="2666B746" w14:textId="1AFF8F73" w:rsidR="005F332A" w:rsidRPr="006012C2" w:rsidRDefault="00C760C1" w:rsidP="00E7795A">
            <w:pPr>
              <w:spacing w:after="0"/>
              <w:jc w:val="right"/>
              <w:rPr>
                <w:rFonts w:eastAsia="Calibri"/>
                <w:szCs w:val="22"/>
              </w:rPr>
            </w:pPr>
            <w:r>
              <w:rPr>
                <w:rFonts w:eastAsia="Calibri"/>
                <w:szCs w:val="22"/>
              </w:rPr>
              <w:t>939,82</w:t>
            </w:r>
            <w:r w:rsidR="005F332A" w:rsidRPr="006012C2">
              <w:rPr>
                <w:rFonts w:eastAsia="Calibri"/>
                <w:szCs w:val="22"/>
              </w:rPr>
              <w:t xml:space="preserve"> €</w:t>
            </w:r>
          </w:p>
        </w:tc>
      </w:tr>
      <w:tr w:rsidR="005F332A" w:rsidRPr="006012C2" w14:paraId="0ED37EB2" w14:textId="77777777" w:rsidTr="007A4D12">
        <w:trPr>
          <w:trHeight w:val="481"/>
        </w:trPr>
        <w:tc>
          <w:tcPr>
            <w:tcW w:w="421" w:type="dxa"/>
            <w:shd w:val="clear" w:color="auto" w:fill="F2F2F2" w:themeFill="background1" w:themeFillShade="F2"/>
            <w:vAlign w:val="center"/>
          </w:tcPr>
          <w:p w14:paraId="6903CEDF" w14:textId="77777777" w:rsidR="005F332A" w:rsidRPr="006012C2" w:rsidRDefault="005F332A" w:rsidP="007A4D12">
            <w:pPr>
              <w:spacing w:after="0"/>
              <w:jc w:val="left"/>
              <w:rPr>
                <w:rFonts w:eastAsia="Calibri"/>
                <w:i/>
                <w:iCs/>
                <w:szCs w:val="22"/>
              </w:rPr>
            </w:pPr>
            <w:r w:rsidRPr="006012C2">
              <w:rPr>
                <w:rFonts w:eastAsia="Calibri"/>
                <w:i/>
                <w:iCs/>
                <w:szCs w:val="22"/>
              </w:rPr>
              <w:t>2</w:t>
            </w:r>
          </w:p>
        </w:tc>
        <w:tc>
          <w:tcPr>
            <w:tcW w:w="3827" w:type="dxa"/>
            <w:shd w:val="clear" w:color="auto" w:fill="F2F2F2" w:themeFill="background1" w:themeFillShade="F2"/>
            <w:vAlign w:val="center"/>
          </w:tcPr>
          <w:p w14:paraId="52243EE4" w14:textId="77777777" w:rsidR="005F332A" w:rsidRPr="006012C2" w:rsidRDefault="005F332A" w:rsidP="00521E17">
            <w:pPr>
              <w:spacing w:after="0"/>
              <w:jc w:val="center"/>
              <w:rPr>
                <w:rFonts w:eastAsia="Calibri"/>
                <w:szCs w:val="22"/>
              </w:rPr>
            </w:pPr>
            <w:r w:rsidRPr="006012C2">
              <w:rPr>
                <w:rFonts w:eastAsia="Calibri"/>
                <w:szCs w:val="22"/>
              </w:rPr>
              <w:t>Tarifa de red</w:t>
            </w:r>
          </w:p>
        </w:tc>
        <w:tc>
          <w:tcPr>
            <w:tcW w:w="992" w:type="dxa"/>
            <w:shd w:val="clear" w:color="auto" w:fill="F2F2F2" w:themeFill="background1" w:themeFillShade="F2"/>
            <w:vAlign w:val="center"/>
          </w:tcPr>
          <w:p w14:paraId="538D90A9" w14:textId="77777777" w:rsidR="005F332A" w:rsidRPr="006012C2" w:rsidRDefault="005F332A" w:rsidP="00521E17">
            <w:pPr>
              <w:spacing w:after="0"/>
              <w:jc w:val="center"/>
              <w:rPr>
                <w:rFonts w:eastAsia="Calibri"/>
                <w:szCs w:val="22"/>
              </w:rPr>
            </w:pPr>
            <w:r w:rsidRPr="006012C2">
              <w:rPr>
                <w:rFonts w:eastAsia="Calibri"/>
                <w:szCs w:val="22"/>
              </w:rPr>
              <w:t>Mes</w:t>
            </w:r>
          </w:p>
        </w:tc>
        <w:tc>
          <w:tcPr>
            <w:tcW w:w="1134" w:type="dxa"/>
            <w:shd w:val="clear" w:color="auto" w:fill="F2F2F2" w:themeFill="background1" w:themeFillShade="F2"/>
            <w:vAlign w:val="center"/>
          </w:tcPr>
          <w:p w14:paraId="78F38972" w14:textId="441AC2C7" w:rsidR="005F332A" w:rsidRPr="006012C2" w:rsidRDefault="00C760C1" w:rsidP="00E7795A">
            <w:pPr>
              <w:spacing w:after="0"/>
              <w:jc w:val="right"/>
              <w:rPr>
                <w:rFonts w:eastAsia="Calibri"/>
                <w:szCs w:val="22"/>
              </w:rPr>
            </w:pPr>
            <w:r>
              <w:rPr>
                <w:rFonts w:eastAsia="Calibri"/>
                <w:szCs w:val="22"/>
              </w:rPr>
              <w:t>20</w:t>
            </w:r>
          </w:p>
        </w:tc>
        <w:tc>
          <w:tcPr>
            <w:tcW w:w="1559" w:type="dxa"/>
            <w:shd w:val="clear" w:color="auto" w:fill="F2F2F2" w:themeFill="background1" w:themeFillShade="F2"/>
            <w:vAlign w:val="center"/>
          </w:tcPr>
          <w:p w14:paraId="31ECC364" w14:textId="5486BBC2" w:rsidR="005F332A" w:rsidRPr="006012C2" w:rsidRDefault="001E40E5" w:rsidP="00E7795A">
            <w:pPr>
              <w:spacing w:after="0"/>
              <w:jc w:val="right"/>
              <w:rPr>
                <w:rFonts w:eastAsia="Calibri"/>
                <w:szCs w:val="22"/>
              </w:rPr>
            </w:pPr>
            <w:r>
              <w:rPr>
                <w:rFonts w:eastAsia="Calibri"/>
                <w:szCs w:val="22"/>
              </w:rPr>
              <w:t>25</w:t>
            </w:r>
            <w:r w:rsidR="00C760C1">
              <w:rPr>
                <w:rFonts w:eastAsia="Calibri"/>
                <w:szCs w:val="22"/>
              </w:rPr>
              <w:t xml:space="preserve"> €</w:t>
            </w:r>
          </w:p>
        </w:tc>
        <w:tc>
          <w:tcPr>
            <w:tcW w:w="1276" w:type="dxa"/>
            <w:shd w:val="clear" w:color="auto" w:fill="F2F2F2" w:themeFill="background1" w:themeFillShade="F2"/>
            <w:vAlign w:val="center"/>
          </w:tcPr>
          <w:p w14:paraId="6310993C" w14:textId="6CFA2929" w:rsidR="005F332A" w:rsidRPr="006012C2" w:rsidRDefault="001E40E5" w:rsidP="00E7795A">
            <w:pPr>
              <w:spacing w:after="0"/>
              <w:jc w:val="right"/>
              <w:rPr>
                <w:rFonts w:eastAsia="Calibri"/>
                <w:szCs w:val="22"/>
              </w:rPr>
            </w:pPr>
            <w:r>
              <w:rPr>
                <w:rFonts w:eastAsia="Calibri"/>
                <w:szCs w:val="22"/>
              </w:rPr>
              <w:t>5</w:t>
            </w:r>
            <w:r w:rsidR="00C760C1">
              <w:rPr>
                <w:rFonts w:eastAsia="Calibri"/>
                <w:szCs w:val="22"/>
              </w:rPr>
              <w:t>00</w:t>
            </w:r>
            <w:r>
              <w:rPr>
                <w:rFonts w:eastAsia="Calibri"/>
                <w:szCs w:val="22"/>
              </w:rPr>
              <w:t xml:space="preserve"> </w:t>
            </w:r>
            <w:r w:rsidR="005F332A" w:rsidRPr="006012C2">
              <w:rPr>
                <w:rFonts w:eastAsia="Calibri"/>
                <w:szCs w:val="22"/>
              </w:rPr>
              <w:t>€</w:t>
            </w:r>
          </w:p>
        </w:tc>
      </w:tr>
      <w:tr w:rsidR="00521E17" w:rsidRPr="006012C2" w14:paraId="0FAF2038" w14:textId="77777777" w:rsidTr="007A4D12">
        <w:trPr>
          <w:trHeight w:val="481"/>
        </w:trPr>
        <w:tc>
          <w:tcPr>
            <w:tcW w:w="421" w:type="dxa"/>
            <w:shd w:val="clear" w:color="auto" w:fill="F2F2F2" w:themeFill="background1" w:themeFillShade="F2"/>
            <w:vAlign w:val="center"/>
          </w:tcPr>
          <w:p w14:paraId="26F60E27" w14:textId="4C73CB86" w:rsidR="00521E17" w:rsidRPr="006012C2" w:rsidRDefault="00521E17" w:rsidP="007A4D12">
            <w:pPr>
              <w:spacing w:after="0"/>
              <w:jc w:val="left"/>
              <w:rPr>
                <w:rFonts w:eastAsia="Calibri"/>
                <w:i/>
                <w:iCs/>
                <w:szCs w:val="22"/>
              </w:rPr>
            </w:pPr>
            <w:r>
              <w:rPr>
                <w:rFonts w:eastAsia="Calibri"/>
                <w:i/>
                <w:iCs/>
                <w:szCs w:val="22"/>
              </w:rPr>
              <w:t>3</w:t>
            </w:r>
          </w:p>
        </w:tc>
        <w:tc>
          <w:tcPr>
            <w:tcW w:w="3827" w:type="dxa"/>
            <w:shd w:val="clear" w:color="auto" w:fill="F2F2F2" w:themeFill="background1" w:themeFillShade="F2"/>
            <w:vAlign w:val="center"/>
          </w:tcPr>
          <w:p w14:paraId="4889B619" w14:textId="48948640" w:rsidR="00521E17" w:rsidRPr="006012C2" w:rsidRDefault="00521E17" w:rsidP="00521E17">
            <w:pPr>
              <w:spacing w:after="0"/>
              <w:jc w:val="center"/>
              <w:rPr>
                <w:rFonts w:eastAsia="Calibri"/>
                <w:szCs w:val="22"/>
              </w:rPr>
            </w:pPr>
            <w:r>
              <w:rPr>
                <w:rFonts w:eastAsia="Calibri"/>
                <w:szCs w:val="22"/>
              </w:rPr>
              <w:t>Sistema operativo</w:t>
            </w:r>
            <w:r w:rsidR="00C760C1">
              <w:rPr>
                <w:rFonts w:eastAsia="Calibri"/>
                <w:szCs w:val="22"/>
              </w:rPr>
              <w:t xml:space="preserve"> (</w:t>
            </w:r>
            <w:proofErr w:type="spellStart"/>
            <w:r w:rsidR="00C760C1">
              <w:rPr>
                <w:rFonts w:eastAsia="Calibri"/>
                <w:szCs w:val="22"/>
              </w:rPr>
              <w:t>macOS</w:t>
            </w:r>
            <w:proofErr w:type="spellEnd"/>
            <w:r w:rsidR="00C760C1">
              <w:rPr>
                <w:rFonts w:eastAsia="Calibri"/>
                <w:szCs w:val="22"/>
              </w:rPr>
              <w:t xml:space="preserve"> High Sierra)</w:t>
            </w:r>
          </w:p>
        </w:tc>
        <w:tc>
          <w:tcPr>
            <w:tcW w:w="992" w:type="dxa"/>
            <w:shd w:val="clear" w:color="auto" w:fill="F2F2F2" w:themeFill="background1" w:themeFillShade="F2"/>
            <w:vAlign w:val="center"/>
          </w:tcPr>
          <w:p w14:paraId="661BC54E" w14:textId="5527E5D7" w:rsidR="00521E17" w:rsidRPr="006012C2" w:rsidRDefault="00521E17" w:rsidP="00521E17">
            <w:pPr>
              <w:spacing w:after="0"/>
              <w:jc w:val="center"/>
              <w:rPr>
                <w:rFonts w:eastAsia="Calibri"/>
                <w:szCs w:val="22"/>
              </w:rPr>
            </w:pPr>
            <w:r>
              <w:rPr>
                <w:rFonts w:eastAsia="Calibri"/>
                <w:szCs w:val="22"/>
              </w:rPr>
              <w:t>Ud</w:t>
            </w:r>
            <w:r w:rsidR="00C760C1">
              <w:rPr>
                <w:rFonts w:eastAsia="Calibri"/>
                <w:szCs w:val="22"/>
              </w:rPr>
              <w:t>.</w:t>
            </w:r>
          </w:p>
        </w:tc>
        <w:tc>
          <w:tcPr>
            <w:tcW w:w="1134" w:type="dxa"/>
            <w:shd w:val="clear" w:color="auto" w:fill="F2F2F2" w:themeFill="background1" w:themeFillShade="F2"/>
            <w:vAlign w:val="center"/>
          </w:tcPr>
          <w:p w14:paraId="526D3493" w14:textId="24FE36CF" w:rsidR="00521E17" w:rsidRDefault="00521E17" w:rsidP="00E7795A">
            <w:pPr>
              <w:spacing w:after="0"/>
              <w:jc w:val="right"/>
              <w:rPr>
                <w:rFonts w:eastAsia="Calibri"/>
                <w:szCs w:val="22"/>
              </w:rPr>
            </w:pPr>
            <w:r>
              <w:rPr>
                <w:rFonts w:eastAsia="Calibri"/>
                <w:szCs w:val="22"/>
              </w:rPr>
              <w:t>1</w:t>
            </w:r>
          </w:p>
        </w:tc>
        <w:tc>
          <w:tcPr>
            <w:tcW w:w="1559" w:type="dxa"/>
            <w:shd w:val="clear" w:color="auto" w:fill="F2F2F2" w:themeFill="background1" w:themeFillShade="F2"/>
            <w:vAlign w:val="center"/>
          </w:tcPr>
          <w:p w14:paraId="4286D32E" w14:textId="0C2B1000" w:rsidR="00521E17" w:rsidRPr="006012C2" w:rsidRDefault="00521E17" w:rsidP="00E7795A">
            <w:pPr>
              <w:spacing w:after="0"/>
              <w:jc w:val="right"/>
              <w:rPr>
                <w:rFonts w:eastAsia="Calibri"/>
                <w:szCs w:val="22"/>
              </w:rPr>
            </w:pPr>
            <w:r>
              <w:rPr>
                <w:rFonts w:eastAsia="Calibri"/>
                <w:szCs w:val="22"/>
              </w:rPr>
              <w:t>0</w:t>
            </w:r>
            <w:r w:rsidR="00C760C1">
              <w:rPr>
                <w:rFonts w:eastAsia="Calibri"/>
                <w:szCs w:val="22"/>
              </w:rPr>
              <w:t xml:space="preserve"> €</w:t>
            </w:r>
          </w:p>
        </w:tc>
        <w:tc>
          <w:tcPr>
            <w:tcW w:w="1276" w:type="dxa"/>
            <w:shd w:val="clear" w:color="auto" w:fill="F2F2F2" w:themeFill="background1" w:themeFillShade="F2"/>
            <w:vAlign w:val="center"/>
          </w:tcPr>
          <w:p w14:paraId="49605524" w14:textId="6B066833" w:rsidR="00521E17" w:rsidRDefault="00521E17" w:rsidP="00E7795A">
            <w:pPr>
              <w:spacing w:after="0"/>
              <w:jc w:val="right"/>
              <w:rPr>
                <w:rFonts w:eastAsia="Calibri"/>
                <w:szCs w:val="22"/>
              </w:rPr>
            </w:pPr>
            <w:r>
              <w:rPr>
                <w:rFonts w:eastAsia="Calibri"/>
                <w:szCs w:val="22"/>
              </w:rPr>
              <w:t>0 €</w:t>
            </w:r>
          </w:p>
        </w:tc>
      </w:tr>
      <w:tr w:rsidR="00521E17" w:rsidRPr="006012C2" w14:paraId="1EF3FF81" w14:textId="77777777" w:rsidTr="007A4D12">
        <w:trPr>
          <w:trHeight w:val="481"/>
        </w:trPr>
        <w:tc>
          <w:tcPr>
            <w:tcW w:w="421" w:type="dxa"/>
            <w:shd w:val="clear" w:color="auto" w:fill="F2F2F2" w:themeFill="background1" w:themeFillShade="F2"/>
            <w:vAlign w:val="center"/>
          </w:tcPr>
          <w:p w14:paraId="23BCF269" w14:textId="5C67CA02" w:rsidR="00521E17" w:rsidRDefault="001E40E5" w:rsidP="007A4D12">
            <w:pPr>
              <w:spacing w:after="0"/>
              <w:jc w:val="left"/>
              <w:rPr>
                <w:rFonts w:eastAsia="Calibri"/>
                <w:i/>
                <w:iCs/>
                <w:szCs w:val="22"/>
              </w:rPr>
            </w:pPr>
            <w:r>
              <w:rPr>
                <w:rFonts w:eastAsia="Calibri"/>
                <w:i/>
                <w:iCs/>
                <w:szCs w:val="22"/>
              </w:rPr>
              <w:t>4</w:t>
            </w:r>
          </w:p>
        </w:tc>
        <w:tc>
          <w:tcPr>
            <w:tcW w:w="3827" w:type="dxa"/>
            <w:shd w:val="clear" w:color="auto" w:fill="F2F2F2" w:themeFill="background1" w:themeFillShade="F2"/>
            <w:vAlign w:val="center"/>
          </w:tcPr>
          <w:p w14:paraId="22AC6097" w14:textId="7128036E" w:rsidR="00521E17" w:rsidRDefault="00C760C1" w:rsidP="00521E17">
            <w:pPr>
              <w:spacing w:after="0"/>
              <w:jc w:val="center"/>
              <w:rPr>
                <w:rFonts w:eastAsia="Calibri"/>
                <w:szCs w:val="22"/>
              </w:rPr>
            </w:pPr>
            <w:r>
              <w:rPr>
                <w:rFonts w:eastAsia="Calibri"/>
                <w:szCs w:val="22"/>
              </w:rPr>
              <w:t>Framework (Angular</w:t>
            </w:r>
            <w:r w:rsidR="00521E17">
              <w:rPr>
                <w:rFonts w:eastAsia="Calibri"/>
                <w:szCs w:val="22"/>
              </w:rPr>
              <w:t>)</w:t>
            </w:r>
          </w:p>
        </w:tc>
        <w:tc>
          <w:tcPr>
            <w:tcW w:w="992" w:type="dxa"/>
            <w:shd w:val="clear" w:color="auto" w:fill="F2F2F2" w:themeFill="background1" w:themeFillShade="F2"/>
            <w:vAlign w:val="center"/>
          </w:tcPr>
          <w:p w14:paraId="4A024E68" w14:textId="76A94890" w:rsidR="00521E17" w:rsidRDefault="00521E17" w:rsidP="00521E17">
            <w:pPr>
              <w:spacing w:after="0"/>
              <w:jc w:val="center"/>
              <w:rPr>
                <w:rFonts w:eastAsia="Calibri"/>
                <w:szCs w:val="22"/>
              </w:rPr>
            </w:pPr>
            <w:r>
              <w:rPr>
                <w:rFonts w:eastAsia="Calibri"/>
                <w:szCs w:val="22"/>
              </w:rPr>
              <w:t>Ud</w:t>
            </w:r>
            <w:r w:rsidR="00C760C1">
              <w:rPr>
                <w:rFonts w:eastAsia="Calibri"/>
                <w:szCs w:val="22"/>
              </w:rPr>
              <w:t>.</w:t>
            </w:r>
          </w:p>
        </w:tc>
        <w:tc>
          <w:tcPr>
            <w:tcW w:w="1134" w:type="dxa"/>
            <w:shd w:val="clear" w:color="auto" w:fill="F2F2F2" w:themeFill="background1" w:themeFillShade="F2"/>
            <w:vAlign w:val="center"/>
          </w:tcPr>
          <w:p w14:paraId="5586C58B" w14:textId="6B13C49E" w:rsidR="00521E17" w:rsidRDefault="00521E17" w:rsidP="00E7795A">
            <w:pPr>
              <w:spacing w:after="0"/>
              <w:jc w:val="right"/>
              <w:rPr>
                <w:rFonts w:eastAsia="Calibri"/>
                <w:szCs w:val="22"/>
              </w:rPr>
            </w:pPr>
            <w:r>
              <w:rPr>
                <w:rFonts w:eastAsia="Calibri"/>
                <w:szCs w:val="22"/>
              </w:rPr>
              <w:t>1</w:t>
            </w:r>
          </w:p>
        </w:tc>
        <w:tc>
          <w:tcPr>
            <w:tcW w:w="1559" w:type="dxa"/>
            <w:shd w:val="clear" w:color="auto" w:fill="F2F2F2" w:themeFill="background1" w:themeFillShade="F2"/>
            <w:vAlign w:val="center"/>
          </w:tcPr>
          <w:p w14:paraId="2E555690" w14:textId="192FF988" w:rsidR="00521E17" w:rsidRDefault="00521E17" w:rsidP="00E7795A">
            <w:pPr>
              <w:spacing w:after="0"/>
              <w:jc w:val="right"/>
              <w:rPr>
                <w:rFonts w:eastAsia="Calibri"/>
                <w:szCs w:val="22"/>
              </w:rPr>
            </w:pPr>
            <w:r>
              <w:rPr>
                <w:rFonts w:eastAsia="Calibri"/>
                <w:szCs w:val="22"/>
              </w:rPr>
              <w:t>0</w:t>
            </w:r>
            <w:r w:rsidR="00C760C1">
              <w:rPr>
                <w:rFonts w:eastAsia="Calibri"/>
                <w:szCs w:val="22"/>
              </w:rPr>
              <w:t xml:space="preserve"> €</w:t>
            </w:r>
          </w:p>
        </w:tc>
        <w:tc>
          <w:tcPr>
            <w:tcW w:w="1276" w:type="dxa"/>
            <w:shd w:val="clear" w:color="auto" w:fill="F2F2F2" w:themeFill="background1" w:themeFillShade="F2"/>
            <w:vAlign w:val="center"/>
          </w:tcPr>
          <w:p w14:paraId="1AE6AFD3" w14:textId="424714D4" w:rsidR="00521E17" w:rsidRDefault="00521E17" w:rsidP="00E7795A">
            <w:pPr>
              <w:spacing w:after="0"/>
              <w:jc w:val="right"/>
              <w:rPr>
                <w:rFonts w:eastAsia="Calibri"/>
                <w:szCs w:val="22"/>
              </w:rPr>
            </w:pPr>
            <w:r>
              <w:rPr>
                <w:rFonts w:eastAsia="Calibri"/>
                <w:szCs w:val="22"/>
              </w:rPr>
              <w:t>0 €</w:t>
            </w:r>
          </w:p>
        </w:tc>
      </w:tr>
      <w:tr w:rsidR="00521E17" w:rsidRPr="006012C2" w14:paraId="7CF24E9D" w14:textId="77777777" w:rsidTr="007A4D12">
        <w:trPr>
          <w:trHeight w:val="481"/>
        </w:trPr>
        <w:tc>
          <w:tcPr>
            <w:tcW w:w="421" w:type="dxa"/>
            <w:shd w:val="clear" w:color="auto" w:fill="F2F2F2" w:themeFill="background1" w:themeFillShade="F2"/>
            <w:vAlign w:val="center"/>
          </w:tcPr>
          <w:p w14:paraId="0B98295F" w14:textId="47F31FEA" w:rsidR="00521E17" w:rsidRDefault="001E40E5" w:rsidP="007A4D12">
            <w:pPr>
              <w:spacing w:after="0"/>
              <w:jc w:val="left"/>
              <w:rPr>
                <w:rFonts w:eastAsia="Calibri"/>
                <w:i/>
                <w:iCs/>
                <w:szCs w:val="22"/>
              </w:rPr>
            </w:pPr>
            <w:r>
              <w:rPr>
                <w:rFonts w:eastAsia="Calibri"/>
                <w:i/>
                <w:iCs/>
                <w:szCs w:val="22"/>
              </w:rPr>
              <w:t>5</w:t>
            </w:r>
          </w:p>
        </w:tc>
        <w:tc>
          <w:tcPr>
            <w:tcW w:w="3827" w:type="dxa"/>
            <w:shd w:val="clear" w:color="auto" w:fill="F2F2F2" w:themeFill="background1" w:themeFillShade="F2"/>
            <w:vAlign w:val="center"/>
          </w:tcPr>
          <w:p w14:paraId="6777E64B" w14:textId="15627E3A" w:rsidR="00521E17" w:rsidRDefault="00E7795A" w:rsidP="00521E17">
            <w:pPr>
              <w:spacing w:after="0" w:line="276" w:lineRule="auto"/>
              <w:jc w:val="center"/>
              <w:rPr>
                <w:rFonts w:eastAsia="Calibri"/>
                <w:szCs w:val="22"/>
              </w:rPr>
            </w:pPr>
            <w:r>
              <w:rPr>
                <w:rFonts w:eastAsia="Calibri"/>
                <w:szCs w:val="22"/>
              </w:rPr>
              <w:t>IDE</w:t>
            </w:r>
            <w:r w:rsidR="00C760C1">
              <w:rPr>
                <w:rFonts w:eastAsia="Calibri"/>
                <w:szCs w:val="22"/>
              </w:rPr>
              <w:t xml:space="preserve"> (Visual Studio </w:t>
            </w:r>
            <w:proofErr w:type="spellStart"/>
            <w:r w:rsidR="00C760C1">
              <w:rPr>
                <w:rFonts w:eastAsia="Calibri"/>
                <w:szCs w:val="22"/>
              </w:rPr>
              <w:t>Code</w:t>
            </w:r>
            <w:proofErr w:type="spellEnd"/>
            <w:r w:rsidR="00C760C1">
              <w:rPr>
                <w:rFonts w:eastAsia="Calibri"/>
                <w:szCs w:val="22"/>
              </w:rPr>
              <w:t>)</w:t>
            </w:r>
          </w:p>
        </w:tc>
        <w:tc>
          <w:tcPr>
            <w:tcW w:w="992" w:type="dxa"/>
            <w:shd w:val="clear" w:color="auto" w:fill="F2F2F2" w:themeFill="background1" w:themeFillShade="F2"/>
            <w:vAlign w:val="center"/>
          </w:tcPr>
          <w:p w14:paraId="7DCAC1B4" w14:textId="5751A5E3" w:rsidR="00521E17" w:rsidRDefault="00521E17" w:rsidP="00521E17">
            <w:pPr>
              <w:spacing w:after="0"/>
              <w:jc w:val="center"/>
              <w:rPr>
                <w:rFonts w:eastAsia="Calibri"/>
                <w:szCs w:val="22"/>
              </w:rPr>
            </w:pPr>
            <w:r>
              <w:rPr>
                <w:rFonts w:eastAsia="Calibri"/>
                <w:szCs w:val="22"/>
              </w:rPr>
              <w:t>Ud</w:t>
            </w:r>
            <w:r w:rsidR="00C760C1">
              <w:rPr>
                <w:rFonts w:eastAsia="Calibri"/>
                <w:szCs w:val="22"/>
              </w:rPr>
              <w:t>.</w:t>
            </w:r>
          </w:p>
        </w:tc>
        <w:tc>
          <w:tcPr>
            <w:tcW w:w="1134" w:type="dxa"/>
            <w:shd w:val="clear" w:color="auto" w:fill="F2F2F2" w:themeFill="background1" w:themeFillShade="F2"/>
            <w:vAlign w:val="center"/>
          </w:tcPr>
          <w:p w14:paraId="66761D42" w14:textId="4B754FB2" w:rsidR="00521E17" w:rsidRDefault="00521E17" w:rsidP="00E7795A">
            <w:pPr>
              <w:spacing w:after="0"/>
              <w:jc w:val="right"/>
              <w:rPr>
                <w:rFonts w:eastAsia="Calibri"/>
                <w:szCs w:val="22"/>
              </w:rPr>
            </w:pPr>
            <w:r>
              <w:rPr>
                <w:rFonts w:eastAsia="Calibri"/>
                <w:szCs w:val="22"/>
              </w:rPr>
              <w:t>1</w:t>
            </w:r>
          </w:p>
        </w:tc>
        <w:tc>
          <w:tcPr>
            <w:tcW w:w="1559" w:type="dxa"/>
            <w:shd w:val="clear" w:color="auto" w:fill="F2F2F2" w:themeFill="background1" w:themeFillShade="F2"/>
            <w:vAlign w:val="center"/>
          </w:tcPr>
          <w:p w14:paraId="5C4D6B61" w14:textId="581D6F99" w:rsidR="00521E17" w:rsidRDefault="00521E17" w:rsidP="00E7795A">
            <w:pPr>
              <w:spacing w:after="0"/>
              <w:jc w:val="right"/>
              <w:rPr>
                <w:rFonts w:eastAsia="Calibri"/>
                <w:szCs w:val="22"/>
              </w:rPr>
            </w:pPr>
            <w:r>
              <w:rPr>
                <w:rFonts w:eastAsia="Calibri"/>
                <w:szCs w:val="22"/>
              </w:rPr>
              <w:t>0</w:t>
            </w:r>
            <w:r w:rsidR="00C760C1">
              <w:rPr>
                <w:rFonts w:eastAsia="Calibri"/>
                <w:szCs w:val="22"/>
              </w:rPr>
              <w:t xml:space="preserve"> €</w:t>
            </w:r>
          </w:p>
        </w:tc>
        <w:tc>
          <w:tcPr>
            <w:tcW w:w="1276" w:type="dxa"/>
            <w:shd w:val="clear" w:color="auto" w:fill="F2F2F2" w:themeFill="background1" w:themeFillShade="F2"/>
            <w:vAlign w:val="center"/>
          </w:tcPr>
          <w:p w14:paraId="211D527D" w14:textId="2A949BA7" w:rsidR="00521E17" w:rsidRDefault="00521E17" w:rsidP="00E7795A">
            <w:pPr>
              <w:spacing w:after="0"/>
              <w:jc w:val="right"/>
              <w:rPr>
                <w:rFonts w:eastAsia="Calibri"/>
                <w:szCs w:val="22"/>
              </w:rPr>
            </w:pPr>
            <w:r>
              <w:rPr>
                <w:rFonts w:eastAsia="Calibri"/>
                <w:szCs w:val="22"/>
              </w:rPr>
              <w:t>0 €</w:t>
            </w:r>
          </w:p>
        </w:tc>
      </w:tr>
      <w:tr w:rsidR="005F332A" w:rsidRPr="006012C2" w14:paraId="0B55E09E" w14:textId="77777777" w:rsidTr="007A4D12">
        <w:trPr>
          <w:trHeight w:val="229"/>
        </w:trPr>
        <w:tc>
          <w:tcPr>
            <w:tcW w:w="421" w:type="dxa"/>
            <w:shd w:val="clear" w:color="auto" w:fill="F2F2F2" w:themeFill="background1" w:themeFillShade="F2"/>
            <w:vAlign w:val="center"/>
          </w:tcPr>
          <w:p w14:paraId="15CAF437" w14:textId="2FEE9815" w:rsidR="005F332A" w:rsidRPr="006012C2" w:rsidRDefault="005F332A" w:rsidP="00521E17">
            <w:pPr>
              <w:spacing w:before="240"/>
              <w:jc w:val="center"/>
              <w:rPr>
                <w:rFonts w:eastAsia="Calibri"/>
                <w:i/>
                <w:iCs/>
                <w:szCs w:val="22"/>
              </w:rPr>
            </w:pPr>
          </w:p>
        </w:tc>
        <w:tc>
          <w:tcPr>
            <w:tcW w:w="3827" w:type="dxa"/>
            <w:shd w:val="clear" w:color="auto" w:fill="F2F2F2" w:themeFill="background1" w:themeFillShade="F2"/>
            <w:vAlign w:val="center"/>
          </w:tcPr>
          <w:p w14:paraId="2607A6D7" w14:textId="77777777" w:rsidR="005F332A" w:rsidRPr="006012C2" w:rsidRDefault="005F332A" w:rsidP="00521E17">
            <w:pPr>
              <w:spacing w:before="240"/>
              <w:jc w:val="center"/>
              <w:rPr>
                <w:rFonts w:eastAsia="Calibri"/>
                <w:b/>
                <w:szCs w:val="22"/>
              </w:rPr>
            </w:pPr>
          </w:p>
        </w:tc>
        <w:tc>
          <w:tcPr>
            <w:tcW w:w="992" w:type="dxa"/>
            <w:shd w:val="clear" w:color="auto" w:fill="F2F2F2" w:themeFill="background1" w:themeFillShade="F2"/>
          </w:tcPr>
          <w:p w14:paraId="0E985D2D" w14:textId="77777777" w:rsidR="005F332A" w:rsidRPr="006012C2" w:rsidRDefault="005F332A" w:rsidP="00C20BF1">
            <w:pPr>
              <w:spacing w:before="240"/>
              <w:jc w:val="center"/>
              <w:rPr>
                <w:rFonts w:eastAsia="Calibri"/>
                <w:szCs w:val="22"/>
              </w:rPr>
            </w:pPr>
          </w:p>
        </w:tc>
        <w:tc>
          <w:tcPr>
            <w:tcW w:w="1134" w:type="dxa"/>
            <w:shd w:val="clear" w:color="auto" w:fill="F2F2F2" w:themeFill="background1" w:themeFillShade="F2"/>
          </w:tcPr>
          <w:p w14:paraId="063B3D60" w14:textId="77777777" w:rsidR="005F332A" w:rsidRPr="006012C2" w:rsidRDefault="005F332A" w:rsidP="00E7795A">
            <w:pPr>
              <w:spacing w:before="240"/>
              <w:jc w:val="right"/>
              <w:rPr>
                <w:rFonts w:eastAsia="Calibri"/>
                <w:szCs w:val="22"/>
              </w:rPr>
            </w:pPr>
          </w:p>
        </w:tc>
        <w:tc>
          <w:tcPr>
            <w:tcW w:w="1559" w:type="dxa"/>
            <w:shd w:val="clear" w:color="auto" w:fill="D9D9D9" w:themeFill="background1" w:themeFillShade="D9"/>
          </w:tcPr>
          <w:p w14:paraId="29AE3DEE" w14:textId="77777777" w:rsidR="005F332A" w:rsidRPr="00CA27A6" w:rsidRDefault="00CA27A6" w:rsidP="00E7795A">
            <w:pPr>
              <w:spacing w:before="240"/>
              <w:jc w:val="right"/>
              <w:rPr>
                <w:rFonts w:eastAsia="Calibri"/>
                <w:i/>
                <w:szCs w:val="22"/>
              </w:rPr>
            </w:pPr>
            <w:r w:rsidRPr="00CA27A6">
              <w:rPr>
                <w:rFonts w:eastAsia="Calibri"/>
                <w:b/>
                <w:i/>
                <w:szCs w:val="22"/>
              </w:rPr>
              <w:t>SUBTOTAL</w:t>
            </w:r>
          </w:p>
        </w:tc>
        <w:tc>
          <w:tcPr>
            <w:tcW w:w="1276" w:type="dxa"/>
            <w:shd w:val="clear" w:color="auto" w:fill="D9D9D9" w:themeFill="background1" w:themeFillShade="D9"/>
          </w:tcPr>
          <w:p w14:paraId="1C8A93D4" w14:textId="4C232114" w:rsidR="005F332A" w:rsidRPr="00CA27A6" w:rsidRDefault="001E40E5" w:rsidP="00E7795A">
            <w:pPr>
              <w:spacing w:before="240"/>
              <w:jc w:val="right"/>
              <w:rPr>
                <w:rFonts w:eastAsia="Calibri"/>
                <w:b/>
                <w:sz w:val="24"/>
              </w:rPr>
            </w:pPr>
            <w:r>
              <w:rPr>
                <w:rFonts w:eastAsia="Calibri"/>
                <w:b/>
                <w:sz w:val="24"/>
              </w:rPr>
              <w:t>1</w:t>
            </w:r>
            <w:r w:rsidR="00C760C1">
              <w:rPr>
                <w:rFonts w:eastAsia="Calibri"/>
                <w:b/>
                <w:sz w:val="24"/>
              </w:rPr>
              <w:t>.439,82</w:t>
            </w:r>
            <w:r w:rsidR="00C20BF1" w:rsidRPr="00CA27A6">
              <w:rPr>
                <w:rFonts w:eastAsia="Calibri"/>
                <w:b/>
                <w:sz w:val="24"/>
              </w:rPr>
              <w:t xml:space="preserve"> </w:t>
            </w:r>
            <w:r w:rsidR="005F332A" w:rsidRPr="00CA27A6">
              <w:rPr>
                <w:rFonts w:eastAsia="Calibri"/>
                <w:b/>
                <w:sz w:val="24"/>
              </w:rPr>
              <w:t>€</w:t>
            </w:r>
          </w:p>
        </w:tc>
      </w:tr>
    </w:tbl>
    <w:p w14:paraId="2B42011F" w14:textId="2EFF7A22" w:rsidR="00C760C1" w:rsidRDefault="00C760C1" w:rsidP="00FC7044">
      <w:pPr>
        <w:pStyle w:val="Descripcin"/>
        <w:spacing w:before="120" w:line="360" w:lineRule="auto"/>
        <w:jc w:val="center"/>
        <w:rPr>
          <w:sz w:val="20"/>
        </w:rPr>
      </w:pPr>
      <w:r w:rsidRPr="00C760C1">
        <w:rPr>
          <w:sz w:val="20"/>
        </w:rPr>
        <w:t xml:space="preserve">Tabla </w:t>
      </w:r>
      <w:r>
        <w:rPr>
          <w:sz w:val="20"/>
        </w:rPr>
        <w:t>1</w:t>
      </w:r>
      <w:r w:rsidRPr="00C760C1">
        <w:rPr>
          <w:sz w:val="20"/>
        </w:rPr>
        <w:t xml:space="preserve"> </w:t>
      </w:r>
      <w:r>
        <w:rPr>
          <w:sz w:val="20"/>
        </w:rPr>
        <w:t>Coste del material software/hardware</w:t>
      </w:r>
    </w:p>
    <w:p w14:paraId="19FD3788" w14:textId="77777777" w:rsidR="007705EF" w:rsidRPr="007705EF" w:rsidRDefault="007705EF" w:rsidP="007705EF"/>
    <w:p w14:paraId="73C7BC1A" w14:textId="723DD4F8" w:rsidR="00F353ED" w:rsidRPr="004A36F5" w:rsidRDefault="00662744" w:rsidP="007705EF">
      <w:pPr>
        <w:pStyle w:val="Subttulo"/>
        <w:spacing w:after="240"/>
        <w:rPr>
          <w:rStyle w:val="nfasissutil"/>
          <w:iCs w:val="0"/>
        </w:rPr>
      </w:pPr>
      <w:bookmarkStart w:id="81" w:name="_Toc486444084"/>
      <w:bookmarkStart w:id="82" w:name="_Toc505427203"/>
      <w:r w:rsidRPr="00C760C1">
        <w:rPr>
          <w:rStyle w:val="nfasissutil"/>
        </w:rPr>
        <w:t>2.3.2</w:t>
      </w:r>
      <w:r w:rsidR="00F353ED" w:rsidRPr="00C760C1">
        <w:rPr>
          <w:rStyle w:val="nfasissutil"/>
        </w:rPr>
        <w:t xml:space="preserve"> </w:t>
      </w:r>
      <w:r w:rsidR="00A206E3" w:rsidRPr="00C760C1">
        <w:rPr>
          <w:rStyle w:val="nfasissutil"/>
        </w:rPr>
        <w:t>Coste del personal</w:t>
      </w:r>
      <w:bookmarkEnd w:id="81"/>
      <w:bookmarkEnd w:id="82"/>
    </w:p>
    <w:p w14:paraId="1B5E40C8" w14:textId="77777777" w:rsidR="00377BE9" w:rsidRDefault="00054B08" w:rsidP="00C760C1">
      <w:pPr>
        <w:ind w:firstLine="720"/>
      </w:pPr>
      <w:r>
        <w:rPr>
          <w:szCs w:val="22"/>
        </w:rPr>
        <w:lastRenderedPageBreak/>
        <w:t xml:space="preserve">Para calcular el coste del personal involucrado en el desarrollo del proyecto se hace una distinción de dos perfiles distintos. Por un lado, </w:t>
      </w:r>
      <w:r w:rsidR="00B01EDA" w:rsidRPr="00C760C1">
        <w:rPr>
          <w:szCs w:val="22"/>
        </w:rPr>
        <w:t>el perfil de</w:t>
      </w:r>
      <w:r w:rsidR="00B01EDA">
        <w:t xml:space="preserve"> analista informático</w:t>
      </w:r>
      <w:r>
        <w:t xml:space="preserve"> </w:t>
      </w:r>
      <w:r w:rsidR="00B01EDA">
        <w:t>se</w:t>
      </w:r>
      <w:r>
        <w:t>rá el encargado</w:t>
      </w:r>
      <w:r w:rsidR="00B01EDA">
        <w:t xml:space="preserve"> </w:t>
      </w:r>
      <w:r>
        <w:t>de desarrollar la</w:t>
      </w:r>
      <w:r w:rsidR="00B01EDA">
        <w:t xml:space="preserve"> </w:t>
      </w:r>
      <w:r>
        <w:t>fase</w:t>
      </w:r>
      <w:r w:rsidR="00B01EDA">
        <w:t xml:space="preserve"> de análisis y </w:t>
      </w:r>
      <w:r>
        <w:t xml:space="preserve">el </w:t>
      </w:r>
      <w:r w:rsidR="00B01EDA">
        <w:t xml:space="preserve">diseño del proyecto, así como </w:t>
      </w:r>
      <w:r>
        <w:t>su inclusión</w:t>
      </w:r>
      <w:r w:rsidR="00B01EDA">
        <w:t xml:space="preserve"> en la documentación. Por otro lado</w:t>
      </w:r>
      <w:r>
        <w:t>,</w:t>
      </w:r>
      <w:r w:rsidR="00B01EDA">
        <w:t xml:space="preserve"> el perfil de </w:t>
      </w:r>
      <w:r w:rsidR="00A97AE6">
        <w:t>desarrollador</w:t>
      </w:r>
      <w:r>
        <w:t xml:space="preserve"> informático será el encargado de la fase</w:t>
      </w:r>
      <w:r w:rsidR="00B01EDA">
        <w:t xml:space="preserve"> de implementación y </w:t>
      </w:r>
      <w:r>
        <w:t>pruebas</w:t>
      </w:r>
      <w:r w:rsidR="00B01EDA">
        <w:t xml:space="preserve">, así como también </w:t>
      </w:r>
      <w:r>
        <w:t>su inclusión</w:t>
      </w:r>
      <w:r w:rsidR="00B01EDA">
        <w:t xml:space="preserve"> en la documentación</w:t>
      </w:r>
      <w:r>
        <w:t>. Además</w:t>
      </w:r>
      <w:r w:rsidR="00377BE9">
        <w:t>,</w:t>
      </w:r>
      <w:r>
        <w:t xml:space="preserve"> el desarrollador será el encargado de realizar</w:t>
      </w:r>
      <w:r w:rsidR="00A97AE6">
        <w:t xml:space="preserve"> los manuales de usuario e instalación</w:t>
      </w:r>
      <w:r w:rsidR="00B01EDA">
        <w:t xml:space="preserve">. </w:t>
      </w:r>
    </w:p>
    <w:p w14:paraId="0DCE2964" w14:textId="606A2315" w:rsidR="00C87DAC" w:rsidRDefault="00377BE9" w:rsidP="00725754">
      <w:pPr>
        <w:ind w:firstLine="720"/>
      </w:pPr>
      <w:r>
        <w:t xml:space="preserve">Para calcular el precio final de este apartado </w:t>
      </w:r>
      <w:r w:rsidR="00B01EDA">
        <w:t xml:space="preserve">se ha estimado una jornada </w:t>
      </w:r>
      <w:r>
        <w:t>de trabajo de 2</w:t>
      </w:r>
      <w:r w:rsidR="00B01EDA">
        <w:t xml:space="preserve"> horas diarias durante toda la duración del proyecto (excluyendo días </w:t>
      </w:r>
      <w:r>
        <w:t xml:space="preserve">no </w:t>
      </w:r>
      <w:r w:rsidR="00B01EDA">
        <w:t>laborales y festivos)</w:t>
      </w:r>
      <w:r>
        <w:t>.</w:t>
      </w:r>
      <w:r w:rsidR="00A97AE6">
        <w:t xml:space="preserve"> </w:t>
      </w:r>
      <w:r>
        <w:t xml:space="preserve">El 70% del tiempo </w:t>
      </w:r>
      <w:r w:rsidR="00A97AE6">
        <w:t xml:space="preserve">se ha destinado a </w:t>
      </w:r>
      <w:r>
        <w:t>la realización de</w:t>
      </w:r>
      <w:r w:rsidR="00A97AE6">
        <w:t xml:space="preserve"> las tareas correspondientes de cada fase y </w:t>
      </w:r>
      <w:r>
        <w:t>el</w:t>
      </w:r>
      <w:r w:rsidR="00A97AE6">
        <w:t xml:space="preserve"> 30%</w:t>
      </w:r>
      <w:r>
        <w:t xml:space="preserve"> restante</w:t>
      </w:r>
      <w:r w:rsidR="00A97AE6">
        <w:t xml:space="preserve"> a la documentación</w:t>
      </w:r>
      <w:r w:rsidR="00B01EDA">
        <w:t xml:space="preserve">. </w:t>
      </w:r>
      <w:r>
        <w:t>El precio para el personal es de</w:t>
      </w:r>
      <w:r w:rsidR="00B01EDA">
        <w:t xml:space="preserve"> 15€/hora</w:t>
      </w:r>
      <w:r w:rsidR="00CD6BD5">
        <w:t xml:space="preserve">. </w:t>
      </w:r>
    </w:p>
    <w:tbl>
      <w:tblPr>
        <w:tblStyle w:val="Tablaconcuadrcula"/>
        <w:tblW w:w="0" w:type="auto"/>
        <w:tblLook w:val="04A0" w:firstRow="1" w:lastRow="0" w:firstColumn="1" w:lastColumn="0" w:noHBand="0" w:noVBand="1"/>
      </w:tblPr>
      <w:tblGrid>
        <w:gridCol w:w="562"/>
        <w:gridCol w:w="3969"/>
        <w:gridCol w:w="1843"/>
        <w:gridCol w:w="1559"/>
        <w:gridCol w:w="1314"/>
      </w:tblGrid>
      <w:tr w:rsidR="00281FA6" w14:paraId="453C2A7E" w14:textId="77777777" w:rsidTr="007A4D12">
        <w:tc>
          <w:tcPr>
            <w:tcW w:w="562" w:type="dxa"/>
            <w:shd w:val="clear" w:color="auto" w:fill="D0CECE" w:themeFill="background2" w:themeFillShade="E6"/>
            <w:vAlign w:val="center"/>
          </w:tcPr>
          <w:p w14:paraId="5E7943E2" w14:textId="576C9B78" w:rsidR="00281FA6" w:rsidRPr="004A74B5" w:rsidRDefault="00281FA6" w:rsidP="007A4D12">
            <w:pPr>
              <w:spacing w:before="120" w:after="0"/>
              <w:jc w:val="center"/>
              <w:rPr>
                <w:b/>
              </w:rPr>
            </w:pPr>
            <w:r w:rsidRPr="004A74B5">
              <w:rPr>
                <w:b/>
              </w:rPr>
              <w:t>#</w:t>
            </w:r>
          </w:p>
        </w:tc>
        <w:tc>
          <w:tcPr>
            <w:tcW w:w="3969" w:type="dxa"/>
            <w:shd w:val="clear" w:color="auto" w:fill="D0CECE" w:themeFill="background2" w:themeFillShade="E6"/>
            <w:vAlign w:val="center"/>
          </w:tcPr>
          <w:p w14:paraId="6D2E1468" w14:textId="3B2905BA" w:rsidR="00281FA6" w:rsidRPr="004A74B5" w:rsidRDefault="004A74B5" w:rsidP="007A4D12">
            <w:pPr>
              <w:spacing w:before="120" w:after="0"/>
              <w:jc w:val="center"/>
              <w:rPr>
                <w:b/>
              </w:rPr>
            </w:pPr>
            <w:r w:rsidRPr="004A74B5">
              <w:rPr>
                <w:b/>
              </w:rPr>
              <w:t>Descripción</w:t>
            </w:r>
          </w:p>
        </w:tc>
        <w:tc>
          <w:tcPr>
            <w:tcW w:w="1843" w:type="dxa"/>
            <w:shd w:val="clear" w:color="auto" w:fill="D0CECE" w:themeFill="background2" w:themeFillShade="E6"/>
            <w:vAlign w:val="center"/>
          </w:tcPr>
          <w:p w14:paraId="1BD1DBC9" w14:textId="39D8BD55" w:rsidR="004A74B5" w:rsidRPr="004A74B5" w:rsidRDefault="00281FA6" w:rsidP="007A4D12">
            <w:pPr>
              <w:spacing w:before="120" w:after="0"/>
              <w:jc w:val="center"/>
              <w:rPr>
                <w:b/>
              </w:rPr>
            </w:pPr>
            <w:r w:rsidRPr="004A74B5">
              <w:rPr>
                <w:b/>
              </w:rPr>
              <w:t>Cantidad</w:t>
            </w:r>
            <w:r w:rsidR="00E7795A">
              <w:rPr>
                <w:b/>
              </w:rPr>
              <w:t xml:space="preserve"> </w:t>
            </w:r>
            <w:r w:rsidR="004A74B5" w:rsidRPr="004A74B5">
              <w:rPr>
                <w:b/>
              </w:rPr>
              <w:t>(días)</w:t>
            </w:r>
          </w:p>
        </w:tc>
        <w:tc>
          <w:tcPr>
            <w:tcW w:w="1559" w:type="dxa"/>
            <w:shd w:val="clear" w:color="auto" w:fill="D0CECE" w:themeFill="background2" w:themeFillShade="E6"/>
            <w:vAlign w:val="center"/>
          </w:tcPr>
          <w:p w14:paraId="5CE96730" w14:textId="13DACBDD" w:rsidR="00281FA6" w:rsidRPr="004A74B5" w:rsidRDefault="00281FA6" w:rsidP="007A4D12">
            <w:pPr>
              <w:spacing w:before="120" w:after="0"/>
              <w:jc w:val="center"/>
              <w:rPr>
                <w:b/>
              </w:rPr>
            </w:pPr>
            <w:r w:rsidRPr="004A74B5">
              <w:rPr>
                <w:b/>
              </w:rPr>
              <w:t>Precio/Ud</w:t>
            </w:r>
            <w:r w:rsidR="00533D80">
              <w:rPr>
                <w:b/>
              </w:rPr>
              <w:t>.</w:t>
            </w:r>
          </w:p>
        </w:tc>
        <w:tc>
          <w:tcPr>
            <w:tcW w:w="1314" w:type="dxa"/>
            <w:shd w:val="clear" w:color="auto" w:fill="D0CECE" w:themeFill="background2" w:themeFillShade="E6"/>
            <w:vAlign w:val="center"/>
          </w:tcPr>
          <w:p w14:paraId="01288CFC" w14:textId="4BC35544" w:rsidR="00281FA6" w:rsidRPr="004A74B5" w:rsidRDefault="00281FA6" w:rsidP="007A4D12">
            <w:pPr>
              <w:spacing w:before="120" w:after="0"/>
              <w:jc w:val="center"/>
              <w:rPr>
                <w:b/>
              </w:rPr>
            </w:pPr>
            <w:r w:rsidRPr="004A74B5">
              <w:rPr>
                <w:b/>
              </w:rPr>
              <w:t>Total</w:t>
            </w:r>
          </w:p>
        </w:tc>
      </w:tr>
      <w:tr w:rsidR="00281FA6" w14:paraId="1B088632" w14:textId="77777777" w:rsidTr="007A4D12">
        <w:tc>
          <w:tcPr>
            <w:tcW w:w="562" w:type="dxa"/>
            <w:shd w:val="clear" w:color="auto" w:fill="F2F2F2" w:themeFill="background1" w:themeFillShade="F2"/>
            <w:vAlign w:val="center"/>
          </w:tcPr>
          <w:p w14:paraId="22190E4E" w14:textId="4535F2CE" w:rsidR="00281FA6" w:rsidRPr="00533D80" w:rsidRDefault="00443B73" w:rsidP="007A4D12">
            <w:pPr>
              <w:spacing w:after="0"/>
              <w:jc w:val="left"/>
              <w:rPr>
                <w:i/>
              </w:rPr>
            </w:pPr>
            <w:r w:rsidRPr="00533D80">
              <w:rPr>
                <w:i/>
              </w:rPr>
              <w:t>1</w:t>
            </w:r>
          </w:p>
        </w:tc>
        <w:tc>
          <w:tcPr>
            <w:tcW w:w="3969" w:type="dxa"/>
            <w:shd w:val="clear" w:color="auto" w:fill="F2F2F2" w:themeFill="background1" w:themeFillShade="F2"/>
            <w:vAlign w:val="center"/>
          </w:tcPr>
          <w:p w14:paraId="36467A1D" w14:textId="64A616C6" w:rsidR="00281FA6" w:rsidRPr="004A74B5" w:rsidRDefault="00281FA6" w:rsidP="00443B73">
            <w:pPr>
              <w:spacing w:after="0"/>
              <w:jc w:val="center"/>
            </w:pPr>
            <w:r w:rsidRPr="004A74B5">
              <w:t>Analista informático</w:t>
            </w:r>
          </w:p>
        </w:tc>
        <w:tc>
          <w:tcPr>
            <w:tcW w:w="1843" w:type="dxa"/>
            <w:shd w:val="clear" w:color="auto" w:fill="F2F2F2" w:themeFill="background1" w:themeFillShade="F2"/>
            <w:vAlign w:val="center"/>
          </w:tcPr>
          <w:p w14:paraId="48C771B8" w14:textId="7C5C64C8" w:rsidR="00281FA6" w:rsidRDefault="004D3480" w:rsidP="007A4D12">
            <w:pPr>
              <w:spacing w:after="0"/>
              <w:jc w:val="right"/>
            </w:pPr>
            <w:r>
              <w:t>-</w:t>
            </w:r>
          </w:p>
        </w:tc>
        <w:tc>
          <w:tcPr>
            <w:tcW w:w="1559" w:type="dxa"/>
            <w:shd w:val="clear" w:color="auto" w:fill="F2F2F2" w:themeFill="background1" w:themeFillShade="F2"/>
            <w:vAlign w:val="center"/>
          </w:tcPr>
          <w:p w14:paraId="266268C0" w14:textId="7F934344" w:rsidR="00281FA6" w:rsidRDefault="004D3480" w:rsidP="007A4D12">
            <w:pPr>
              <w:spacing w:after="0"/>
              <w:jc w:val="right"/>
            </w:pPr>
            <w:r>
              <w:t>-</w:t>
            </w:r>
          </w:p>
        </w:tc>
        <w:tc>
          <w:tcPr>
            <w:tcW w:w="1314" w:type="dxa"/>
            <w:shd w:val="clear" w:color="auto" w:fill="F2F2F2" w:themeFill="background1" w:themeFillShade="F2"/>
            <w:vAlign w:val="center"/>
          </w:tcPr>
          <w:p w14:paraId="28595D7A" w14:textId="4F887639" w:rsidR="00281FA6" w:rsidRDefault="004D3480" w:rsidP="007A4D12">
            <w:pPr>
              <w:spacing w:after="0"/>
              <w:jc w:val="right"/>
            </w:pPr>
            <w:r>
              <w:t>-</w:t>
            </w:r>
          </w:p>
        </w:tc>
      </w:tr>
      <w:tr w:rsidR="00281FA6" w14:paraId="1AF44EBA" w14:textId="77777777" w:rsidTr="007A4D12">
        <w:tc>
          <w:tcPr>
            <w:tcW w:w="562" w:type="dxa"/>
            <w:shd w:val="clear" w:color="auto" w:fill="F2F2F2" w:themeFill="background1" w:themeFillShade="F2"/>
            <w:vAlign w:val="center"/>
          </w:tcPr>
          <w:p w14:paraId="1EE01B98" w14:textId="1EE1BE54" w:rsidR="00281FA6" w:rsidRPr="00533D80" w:rsidRDefault="00281FA6" w:rsidP="007A4D12">
            <w:pPr>
              <w:spacing w:after="0"/>
              <w:jc w:val="left"/>
              <w:rPr>
                <w:i/>
              </w:rPr>
            </w:pPr>
            <w:r w:rsidRPr="00533D80">
              <w:rPr>
                <w:i/>
              </w:rPr>
              <w:t>1.1</w:t>
            </w:r>
          </w:p>
        </w:tc>
        <w:tc>
          <w:tcPr>
            <w:tcW w:w="3969" w:type="dxa"/>
            <w:shd w:val="clear" w:color="auto" w:fill="F2F2F2" w:themeFill="background1" w:themeFillShade="F2"/>
            <w:vAlign w:val="center"/>
          </w:tcPr>
          <w:p w14:paraId="168F602D" w14:textId="3D7C457B" w:rsidR="00281FA6" w:rsidRDefault="00281FA6" w:rsidP="00443B73">
            <w:pPr>
              <w:spacing w:after="0"/>
              <w:jc w:val="right"/>
            </w:pPr>
            <w:r>
              <w:t>Fase de análisis</w:t>
            </w:r>
          </w:p>
        </w:tc>
        <w:tc>
          <w:tcPr>
            <w:tcW w:w="1843" w:type="dxa"/>
            <w:shd w:val="clear" w:color="auto" w:fill="F2F2F2" w:themeFill="background1" w:themeFillShade="F2"/>
            <w:vAlign w:val="center"/>
          </w:tcPr>
          <w:p w14:paraId="15695C8B" w14:textId="3C8C5E6B" w:rsidR="00281FA6" w:rsidRDefault="00533D80" w:rsidP="007A4D12">
            <w:pPr>
              <w:spacing w:after="0"/>
              <w:jc w:val="right"/>
            </w:pPr>
            <w:r>
              <w:t>45</w:t>
            </w:r>
          </w:p>
        </w:tc>
        <w:tc>
          <w:tcPr>
            <w:tcW w:w="1559" w:type="dxa"/>
            <w:shd w:val="clear" w:color="auto" w:fill="F2F2F2" w:themeFill="background1" w:themeFillShade="F2"/>
            <w:vAlign w:val="center"/>
          </w:tcPr>
          <w:p w14:paraId="060FEAD6" w14:textId="3738E34B" w:rsidR="00281FA6" w:rsidRDefault="00533D80" w:rsidP="007A4D12">
            <w:pPr>
              <w:spacing w:after="0"/>
              <w:jc w:val="right"/>
            </w:pPr>
            <w:r>
              <w:t>30</w:t>
            </w:r>
            <w:r w:rsidR="00A97AE6">
              <w:t xml:space="preserve"> €</w:t>
            </w:r>
          </w:p>
        </w:tc>
        <w:tc>
          <w:tcPr>
            <w:tcW w:w="1314" w:type="dxa"/>
            <w:shd w:val="clear" w:color="auto" w:fill="F2F2F2" w:themeFill="background1" w:themeFillShade="F2"/>
            <w:vAlign w:val="center"/>
          </w:tcPr>
          <w:p w14:paraId="2BB0B8E8" w14:textId="253D665C" w:rsidR="00281FA6" w:rsidRDefault="00533D80" w:rsidP="007A4D12">
            <w:pPr>
              <w:spacing w:after="0"/>
              <w:jc w:val="right"/>
            </w:pPr>
            <w:r>
              <w:t>1.350</w:t>
            </w:r>
            <w:r w:rsidR="00CD6BD5">
              <w:t xml:space="preserve"> €</w:t>
            </w:r>
          </w:p>
        </w:tc>
      </w:tr>
      <w:tr w:rsidR="00281FA6" w14:paraId="2A234C38" w14:textId="77777777" w:rsidTr="007A4D12">
        <w:tc>
          <w:tcPr>
            <w:tcW w:w="562" w:type="dxa"/>
            <w:shd w:val="clear" w:color="auto" w:fill="F2F2F2" w:themeFill="background1" w:themeFillShade="F2"/>
            <w:vAlign w:val="center"/>
          </w:tcPr>
          <w:p w14:paraId="297D08F8" w14:textId="517EC3AC" w:rsidR="00281FA6" w:rsidRPr="00533D80" w:rsidRDefault="00533D80" w:rsidP="007A4D12">
            <w:pPr>
              <w:spacing w:after="0"/>
              <w:jc w:val="left"/>
              <w:rPr>
                <w:i/>
              </w:rPr>
            </w:pPr>
            <w:r w:rsidRPr="00533D80">
              <w:rPr>
                <w:i/>
              </w:rPr>
              <w:t>1</w:t>
            </w:r>
            <w:r w:rsidR="00443B73" w:rsidRPr="00533D80">
              <w:rPr>
                <w:i/>
              </w:rPr>
              <w:t>.2</w:t>
            </w:r>
          </w:p>
        </w:tc>
        <w:tc>
          <w:tcPr>
            <w:tcW w:w="3969" w:type="dxa"/>
            <w:shd w:val="clear" w:color="auto" w:fill="F2F2F2" w:themeFill="background1" w:themeFillShade="F2"/>
            <w:vAlign w:val="center"/>
          </w:tcPr>
          <w:p w14:paraId="3CCDCBF0" w14:textId="63826309" w:rsidR="00281FA6" w:rsidRDefault="00281FA6" w:rsidP="00443B73">
            <w:pPr>
              <w:spacing w:after="0"/>
              <w:jc w:val="right"/>
            </w:pPr>
            <w:r>
              <w:t>Fase de diseño</w:t>
            </w:r>
          </w:p>
        </w:tc>
        <w:tc>
          <w:tcPr>
            <w:tcW w:w="1843" w:type="dxa"/>
            <w:shd w:val="clear" w:color="auto" w:fill="F2F2F2" w:themeFill="background1" w:themeFillShade="F2"/>
            <w:vAlign w:val="center"/>
          </w:tcPr>
          <w:p w14:paraId="3E1598B8" w14:textId="319063F3" w:rsidR="00281FA6" w:rsidRDefault="00533D80" w:rsidP="007A4D12">
            <w:pPr>
              <w:spacing w:after="0"/>
              <w:jc w:val="right"/>
            </w:pPr>
            <w:r>
              <w:t>53</w:t>
            </w:r>
          </w:p>
        </w:tc>
        <w:tc>
          <w:tcPr>
            <w:tcW w:w="1559" w:type="dxa"/>
            <w:shd w:val="clear" w:color="auto" w:fill="F2F2F2" w:themeFill="background1" w:themeFillShade="F2"/>
            <w:vAlign w:val="center"/>
          </w:tcPr>
          <w:p w14:paraId="5D909F36" w14:textId="1277C699" w:rsidR="00281FA6" w:rsidRDefault="00533D80" w:rsidP="007A4D12">
            <w:pPr>
              <w:spacing w:after="0"/>
              <w:jc w:val="right"/>
            </w:pPr>
            <w:r>
              <w:t>30</w:t>
            </w:r>
            <w:r w:rsidR="00A97AE6">
              <w:t xml:space="preserve"> €</w:t>
            </w:r>
          </w:p>
        </w:tc>
        <w:tc>
          <w:tcPr>
            <w:tcW w:w="1314" w:type="dxa"/>
            <w:shd w:val="clear" w:color="auto" w:fill="F2F2F2" w:themeFill="background1" w:themeFillShade="F2"/>
            <w:vAlign w:val="center"/>
          </w:tcPr>
          <w:p w14:paraId="1038C8B1" w14:textId="733CE8A7" w:rsidR="00281FA6" w:rsidRDefault="00CD6BD5" w:rsidP="007A4D12">
            <w:pPr>
              <w:spacing w:after="0"/>
              <w:jc w:val="right"/>
            </w:pPr>
            <w:r>
              <w:t>1.</w:t>
            </w:r>
            <w:r w:rsidR="00533D80">
              <w:t>590</w:t>
            </w:r>
            <w:r>
              <w:t xml:space="preserve"> €</w:t>
            </w:r>
          </w:p>
        </w:tc>
      </w:tr>
      <w:tr w:rsidR="00443B73" w14:paraId="1EAC7820" w14:textId="77777777" w:rsidTr="007A4D12">
        <w:tc>
          <w:tcPr>
            <w:tcW w:w="562" w:type="dxa"/>
            <w:shd w:val="clear" w:color="auto" w:fill="F2F2F2" w:themeFill="background1" w:themeFillShade="F2"/>
            <w:vAlign w:val="center"/>
          </w:tcPr>
          <w:p w14:paraId="0DED6968" w14:textId="3A94242B" w:rsidR="00443B73" w:rsidRPr="00533D80" w:rsidRDefault="00533D80" w:rsidP="007A4D12">
            <w:pPr>
              <w:spacing w:after="0"/>
              <w:jc w:val="left"/>
              <w:rPr>
                <w:i/>
              </w:rPr>
            </w:pPr>
            <w:r w:rsidRPr="00533D80">
              <w:rPr>
                <w:i/>
              </w:rPr>
              <w:t>1.3</w:t>
            </w:r>
          </w:p>
        </w:tc>
        <w:tc>
          <w:tcPr>
            <w:tcW w:w="3969" w:type="dxa"/>
            <w:shd w:val="clear" w:color="auto" w:fill="F2F2F2" w:themeFill="background1" w:themeFillShade="F2"/>
            <w:vAlign w:val="center"/>
          </w:tcPr>
          <w:p w14:paraId="67F1851C" w14:textId="6AFC424C" w:rsidR="00443B73" w:rsidRDefault="00533D80" w:rsidP="00443B73">
            <w:pPr>
              <w:spacing w:after="0"/>
              <w:jc w:val="right"/>
            </w:pPr>
            <w:r>
              <w:t>Documentación</w:t>
            </w:r>
          </w:p>
        </w:tc>
        <w:tc>
          <w:tcPr>
            <w:tcW w:w="1843" w:type="dxa"/>
            <w:shd w:val="clear" w:color="auto" w:fill="F2F2F2" w:themeFill="background1" w:themeFillShade="F2"/>
            <w:vAlign w:val="center"/>
          </w:tcPr>
          <w:p w14:paraId="378C6434" w14:textId="088A3418" w:rsidR="00443B73" w:rsidRDefault="00533D80" w:rsidP="007A4D12">
            <w:pPr>
              <w:spacing w:after="0"/>
              <w:jc w:val="right"/>
            </w:pPr>
            <w:r>
              <w:t>50</w:t>
            </w:r>
          </w:p>
        </w:tc>
        <w:tc>
          <w:tcPr>
            <w:tcW w:w="1559" w:type="dxa"/>
            <w:shd w:val="clear" w:color="auto" w:fill="F2F2F2" w:themeFill="background1" w:themeFillShade="F2"/>
            <w:vAlign w:val="center"/>
          </w:tcPr>
          <w:p w14:paraId="1FED0159" w14:textId="18F99530" w:rsidR="00443B73" w:rsidRDefault="00533D80" w:rsidP="007A4D12">
            <w:pPr>
              <w:spacing w:after="0"/>
              <w:jc w:val="right"/>
            </w:pPr>
            <w:r>
              <w:t>30 €</w:t>
            </w:r>
          </w:p>
        </w:tc>
        <w:tc>
          <w:tcPr>
            <w:tcW w:w="1314" w:type="dxa"/>
            <w:shd w:val="clear" w:color="auto" w:fill="F2F2F2" w:themeFill="background1" w:themeFillShade="F2"/>
            <w:vAlign w:val="center"/>
          </w:tcPr>
          <w:p w14:paraId="625980BB" w14:textId="7B1B6766" w:rsidR="00443B73" w:rsidRDefault="00533D80" w:rsidP="007A4D12">
            <w:pPr>
              <w:spacing w:after="0"/>
              <w:jc w:val="right"/>
            </w:pPr>
            <w:r>
              <w:t>1.500 €</w:t>
            </w:r>
          </w:p>
        </w:tc>
      </w:tr>
      <w:tr w:rsidR="00281FA6" w14:paraId="2DF86441" w14:textId="77777777" w:rsidTr="007A4D12">
        <w:tc>
          <w:tcPr>
            <w:tcW w:w="562" w:type="dxa"/>
            <w:shd w:val="clear" w:color="auto" w:fill="F2F2F2" w:themeFill="background1" w:themeFillShade="F2"/>
            <w:vAlign w:val="center"/>
          </w:tcPr>
          <w:p w14:paraId="79DDB669" w14:textId="171C11C1" w:rsidR="00281FA6" w:rsidRPr="00533D80" w:rsidRDefault="00443B73" w:rsidP="007A4D12">
            <w:pPr>
              <w:spacing w:after="0"/>
              <w:jc w:val="left"/>
              <w:rPr>
                <w:i/>
              </w:rPr>
            </w:pPr>
            <w:r w:rsidRPr="00533D80">
              <w:rPr>
                <w:i/>
              </w:rPr>
              <w:t>2</w:t>
            </w:r>
          </w:p>
        </w:tc>
        <w:tc>
          <w:tcPr>
            <w:tcW w:w="3969" w:type="dxa"/>
            <w:shd w:val="clear" w:color="auto" w:fill="F2F2F2" w:themeFill="background1" w:themeFillShade="F2"/>
            <w:vAlign w:val="center"/>
          </w:tcPr>
          <w:p w14:paraId="49ABD45A" w14:textId="48F8E88D" w:rsidR="00281FA6" w:rsidRPr="004A74B5" w:rsidRDefault="00281FA6" w:rsidP="00443B73">
            <w:pPr>
              <w:spacing w:after="0"/>
              <w:jc w:val="center"/>
            </w:pPr>
            <w:r w:rsidRPr="004A74B5">
              <w:t>Programador informático</w:t>
            </w:r>
          </w:p>
        </w:tc>
        <w:tc>
          <w:tcPr>
            <w:tcW w:w="1843" w:type="dxa"/>
            <w:shd w:val="clear" w:color="auto" w:fill="F2F2F2" w:themeFill="background1" w:themeFillShade="F2"/>
            <w:vAlign w:val="center"/>
          </w:tcPr>
          <w:p w14:paraId="5FFE646C" w14:textId="0C0AABB4" w:rsidR="00281FA6" w:rsidRDefault="004D3480" w:rsidP="007A4D12">
            <w:pPr>
              <w:spacing w:after="0"/>
              <w:jc w:val="right"/>
            </w:pPr>
            <w:r>
              <w:t>-</w:t>
            </w:r>
          </w:p>
        </w:tc>
        <w:tc>
          <w:tcPr>
            <w:tcW w:w="1559" w:type="dxa"/>
            <w:shd w:val="clear" w:color="auto" w:fill="F2F2F2" w:themeFill="background1" w:themeFillShade="F2"/>
            <w:vAlign w:val="center"/>
          </w:tcPr>
          <w:p w14:paraId="3D5F7A5F" w14:textId="1069C49A" w:rsidR="00281FA6" w:rsidRDefault="004D3480" w:rsidP="007A4D12">
            <w:pPr>
              <w:spacing w:after="0"/>
              <w:jc w:val="right"/>
            </w:pPr>
            <w:r>
              <w:t>-</w:t>
            </w:r>
          </w:p>
        </w:tc>
        <w:tc>
          <w:tcPr>
            <w:tcW w:w="1314" w:type="dxa"/>
            <w:shd w:val="clear" w:color="auto" w:fill="F2F2F2" w:themeFill="background1" w:themeFillShade="F2"/>
            <w:vAlign w:val="center"/>
          </w:tcPr>
          <w:p w14:paraId="12E66103" w14:textId="44A801DD" w:rsidR="00281FA6" w:rsidRDefault="004D3480" w:rsidP="007A4D12">
            <w:pPr>
              <w:spacing w:after="0"/>
              <w:jc w:val="right"/>
            </w:pPr>
            <w:r>
              <w:t>-</w:t>
            </w:r>
          </w:p>
        </w:tc>
      </w:tr>
      <w:tr w:rsidR="00281FA6" w14:paraId="3AEDA286" w14:textId="77777777" w:rsidTr="007A4D12">
        <w:tc>
          <w:tcPr>
            <w:tcW w:w="562" w:type="dxa"/>
            <w:shd w:val="clear" w:color="auto" w:fill="F2F2F2" w:themeFill="background1" w:themeFillShade="F2"/>
            <w:vAlign w:val="center"/>
          </w:tcPr>
          <w:p w14:paraId="272FC0B6" w14:textId="40B1B100" w:rsidR="00281FA6" w:rsidRPr="00533D80" w:rsidRDefault="00443B73" w:rsidP="007A4D12">
            <w:pPr>
              <w:spacing w:after="0"/>
              <w:jc w:val="left"/>
              <w:rPr>
                <w:i/>
              </w:rPr>
            </w:pPr>
            <w:r w:rsidRPr="00533D80">
              <w:rPr>
                <w:i/>
              </w:rPr>
              <w:t>2.1</w:t>
            </w:r>
          </w:p>
        </w:tc>
        <w:tc>
          <w:tcPr>
            <w:tcW w:w="3969" w:type="dxa"/>
            <w:shd w:val="clear" w:color="auto" w:fill="F2F2F2" w:themeFill="background1" w:themeFillShade="F2"/>
            <w:vAlign w:val="center"/>
          </w:tcPr>
          <w:p w14:paraId="6E00BAB7" w14:textId="512D4D33" w:rsidR="00281FA6" w:rsidRDefault="00281FA6" w:rsidP="00443B73">
            <w:pPr>
              <w:spacing w:after="0"/>
              <w:jc w:val="right"/>
            </w:pPr>
            <w:r>
              <w:t>Fase de implementación</w:t>
            </w:r>
          </w:p>
        </w:tc>
        <w:tc>
          <w:tcPr>
            <w:tcW w:w="1843" w:type="dxa"/>
            <w:shd w:val="clear" w:color="auto" w:fill="F2F2F2" w:themeFill="background1" w:themeFillShade="F2"/>
            <w:vAlign w:val="center"/>
          </w:tcPr>
          <w:p w14:paraId="2D07EBF4" w14:textId="777938AD" w:rsidR="00281FA6" w:rsidRDefault="00533D80" w:rsidP="007A4D12">
            <w:pPr>
              <w:spacing w:after="0"/>
              <w:jc w:val="right"/>
            </w:pPr>
            <w:r>
              <w:t>160</w:t>
            </w:r>
          </w:p>
        </w:tc>
        <w:tc>
          <w:tcPr>
            <w:tcW w:w="1559" w:type="dxa"/>
            <w:shd w:val="clear" w:color="auto" w:fill="F2F2F2" w:themeFill="background1" w:themeFillShade="F2"/>
            <w:vAlign w:val="center"/>
          </w:tcPr>
          <w:p w14:paraId="23F3B1A8" w14:textId="6EABB01C" w:rsidR="00281FA6" w:rsidRDefault="00533D80" w:rsidP="007A4D12">
            <w:pPr>
              <w:spacing w:after="0"/>
              <w:jc w:val="right"/>
            </w:pPr>
            <w:r>
              <w:t>30</w:t>
            </w:r>
            <w:r w:rsidR="00A97AE6">
              <w:t xml:space="preserve"> €</w:t>
            </w:r>
          </w:p>
        </w:tc>
        <w:tc>
          <w:tcPr>
            <w:tcW w:w="1314" w:type="dxa"/>
            <w:shd w:val="clear" w:color="auto" w:fill="F2F2F2" w:themeFill="background1" w:themeFillShade="F2"/>
            <w:vAlign w:val="center"/>
          </w:tcPr>
          <w:p w14:paraId="56F32E7B" w14:textId="78FE54F7" w:rsidR="00281FA6" w:rsidRDefault="00533D80" w:rsidP="007A4D12">
            <w:pPr>
              <w:spacing w:after="0"/>
              <w:jc w:val="right"/>
            </w:pPr>
            <w:r>
              <w:t>4.800</w:t>
            </w:r>
            <w:r w:rsidR="00CD6BD5">
              <w:t xml:space="preserve"> €</w:t>
            </w:r>
          </w:p>
        </w:tc>
      </w:tr>
      <w:tr w:rsidR="00281FA6" w14:paraId="636C6F89" w14:textId="77777777" w:rsidTr="007A4D12">
        <w:tc>
          <w:tcPr>
            <w:tcW w:w="562" w:type="dxa"/>
            <w:shd w:val="clear" w:color="auto" w:fill="F2F2F2" w:themeFill="background1" w:themeFillShade="F2"/>
            <w:vAlign w:val="center"/>
          </w:tcPr>
          <w:p w14:paraId="4980C1C6" w14:textId="55FA5AD9" w:rsidR="00281FA6" w:rsidRPr="00533D80" w:rsidRDefault="00443B73" w:rsidP="007A4D12">
            <w:pPr>
              <w:spacing w:after="0"/>
              <w:jc w:val="left"/>
              <w:rPr>
                <w:i/>
              </w:rPr>
            </w:pPr>
            <w:r w:rsidRPr="00533D80">
              <w:rPr>
                <w:i/>
              </w:rPr>
              <w:t>2.</w:t>
            </w:r>
            <w:r w:rsidR="00533D80" w:rsidRPr="00533D80">
              <w:rPr>
                <w:i/>
              </w:rPr>
              <w:t>2</w:t>
            </w:r>
          </w:p>
        </w:tc>
        <w:tc>
          <w:tcPr>
            <w:tcW w:w="3969" w:type="dxa"/>
            <w:shd w:val="clear" w:color="auto" w:fill="F2F2F2" w:themeFill="background1" w:themeFillShade="F2"/>
            <w:vAlign w:val="center"/>
          </w:tcPr>
          <w:p w14:paraId="6B96B3A0" w14:textId="51F774F8" w:rsidR="00281FA6" w:rsidRDefault="00281FA6" w:rsidP="00443B73">
            <w:pPr>
              <w:spacing w:after="0"/>
              <w:jc w:val="right"/>
            </w:pPr>
            <w:r>
              <w:t>Fase de pruebas</w:t>
            </w:r>
          </w:p>
        </w:tc>
        <w:tc>
          <w:tcPr>
            <w:tcW w:w="1843" w:type="dxa"/>
            <w:shd w:val="clear" w:color="auto" w:fill="F2F2F2" w:themeFill="background1" w:themeFillShade="F2"/>
            <w:vAlign w:val="center"/>
          </w:tcPr>
          <w:p w14:paraId="0F75F425" w14:textId="3376AD58" w:rsidR="00281FA6" w:rsidRDefault="00533D80" w:rsidP="007A4D12">
            <w:pPr>
              <w:spacing w:after="0"/>
              <w:jc w:val="right"/>
            </w:pPr>
            <w:r>
              <w:t>30</w:t>
            </w:r>
          </w:p>
        </w:tc>
        <w:tc>
          <w:tcPr>
            <w:tcW w:w="1559" w:type="dxa"/>
            <w:shd w:val="clear" w:color="auto" w:fill="F2F2F2" w:themeFill="background1" w:themeFillShade="F2"/>
            <w:vAlign w:val="center"/>
          </w:tcPr>
          <w:p w14:paraId="3B23DC06" w14:textId="6E2F3CA9" w:rsidR="00281FA6" w:rsidRDefault="00533D80" w:rsidP="007A4D12">
            <w:pPr>
              <w:spacing w:after="0"/>
              <w:jc w:val="right"/>
            </w:pPr>
            <w:r>
              <w:t>30</w:t>
            </w:r>
            <w:r w:rsidR="00A97AE6">
              <w:t xml:space="preserve"> €</w:t>
            </w:r>
          </w:p>
        </w:tc>
        <w:tc>
          <w:tcPr>
            <w:tcW w:w="1314" w:type="dxa"/>
            <w:shd w:val="clear" w:color="auto" w:fill="F2F2F2" w:themeFill="background1" w:themeFillShade="F2"/>
            <w:vAlign w:val="center"/>
          </w:tcPr>
          <w:p w14:paraId="69BCAEF0" w14:textId="3946568E" w:rsidR="00281FA6" w:rsidRDefault="00533D80" w:rsidP="007A4D12">
            <w:pPr>
              <w:spacing w:after="0"/>
              <w:jc w:val="right"/>
            </w:pPr>
            <w:r>
              <w:t>900</w:t>
            </w:r>
            <w:r w:rsidR="00CD6BD5">
              <w:t xml:space="preserve"> €</w:t>
            </w:r>
          </w:p>
        </w:tc>
      </w:tr>
      <w:tr w:rsidR="00533D80" w14:paraId="5F42631E" w14:textId="77777777" w:rsidTr="007A4D12">
        <w:tc>
          <w:tcPr>
            <w:tcW w:w="562" w:type="dxa"/>
            <w:shd w:val="clear" w:color="auto" w:fill="F2F2F2" w:themeFill="background1" w:themeFillShade="F2"/>
            <w:vAlign w:val="center"/>
          </w:tcPr>
          <w:p w14:paraId="137D90B8" w14:textId="0DE0912D" w:rsidR="00533D80" w:rsidRPr="00533D80" w:rsidRDefault="00533D80" w:rsidP="007A4D12">
            <w:pPr>
              <w:spacing w:after="0"/>
              <w:jc w:val="left"/>
              <w:rPr>
                <w:i/>
              </w:rPr>
            </w:pPr>
            <w:r w:rsidRPr="00533D80">
              <w:rPr>
                <w:i/>
              </w:rPr>
              <w:t>2.3</w:t>
            </w:r>
          </w:p>
        </w:tc>
        <w:tc>
          <w:tcPr>
            <w:tcW w:w="3969" w:type="dxa"/>
            <w:shd w:val="clear" w:color="auto" w:fill="F2F2F2" w:themeFill="background1" w:themeFillShade="F2"/>
            <w:vAlign w:val="center"/>
          </w:tcPr>
          <w:p w14:paraId="5325969E" w14:textId="45E6D9EF" w:rsidR="00533D80" w:rsidRDefault="00533D80" w:rsidP="00443B73">
            <w:pPr>
              <w:spacing w:after="0"/>
              <w:jc w:val="right"/>
            </w:pPr>
            <w:r>
              <w:t>Documentación</w:t>
            </w:r>
          </w:p>
        </w:tc>
        <w:tc>
          <w:tcPr>
            <w:tcW w:w="1843" w:type="dxa"/>
            <w:shd w:val="clear" w:color="auto" w:fill="F2F2F2" w:themeFill="background1" w:themeFillShade="F2"/>
            <w:vAlign w:val="center"/>
          </w:tcPr>
          <w:p w14:paraId="641018F1" w14:textId="6CAACCBF" w:rsidR="00533D80" w:rsidRDefault="00533D80" w:rsidP="007A4D12">
            <w:pPr>
              <w:spacing w:after="0"/>
              <w:jc w:val="right"/>
            </w:pPr>
            <w:r>
              <w:t>55</w:t>
            </w:r>
          </w:p>
        </w:tc>
        <w:tc>
          <w:tcPr>
            <w:tcW w:w="1559" w:type="dxa"/>
            <w:shd w:val="clear" w:color="auto" w:fill="F2F2F2" w:themeFill="background1" w:themeFillShade="F2"/>
            <w:vAlign w:val="center"/>
          </w:tcPr>
          <w:p w14:paraId="5899C4D1" w14:textId="4BA59159" w:rsidR="00533D80" w:rsidRDefault="00533D80" w:rsidP="007A4D12">
            <w:pPr>
              <w:spacing w:after="0"/>
              <w:jc w:val="right"/>
            </w:pPr>
            <w:r>
              <w:t>30 €</w:t>
            </w:r>
          </w:p>
        </w:tc>
        <w:tc>
          <w:tcPr>
            <w:tcW w:w="1314" w:type="dxa"/>
            <w:shd w:val="clear" w:color="auto" w:fill="F2F2F2" w:themeFill="background1" w:themeFillShade="F2"/>
            <w:vAlign w:val="center"/>
          </w:tcPr>
          <w:p w14:paraId="1E207C04" w14:textId="7305C394" w:rsidR="00533D80" w:rsidRDefault="00533D80" w:rsidP="007A4D12">
            <w:pPr>
              <w:spacing w:after="0"/>
              <w:jc w:val="right"/>
            </w:pPr>
            <w:r>
              <w:t>1.650 €</w:t>
            </w:r>
          </w:p>
        </w:tc>
      </w:tr>
      <w:tr w:rsidR="00281FA6" w14:paraId="0E7C81B1" w14:textId="77777777" w:rsidTr="007A4D12">
        <w:tc>
          <w:tcPr>
            <w:tcW w:w="562" w:type="dxa"/>
            <w:shd w:val="clear" w:color="auto" w:fill="F2F2F2" w:themeFill="background1" w:themeFillShade="F2"/>
            <w:vAlign w:val="center"/>
          </w:tcPr>
          <w:p w14:paraId="011EE6DF" w14:textId="314D8E40" w:rsidR="00281FA6" w:rsidRDefault="00281FA6" w:rsidP="004D3480">
            <w:pPr>
              <w:spacing w:before="240"/>
              <w:jc w:val="center"/>
            </w:pPr>
          </w:p>
        </w:tc>
        <w:tc>
          <w:tcPr>
            <w:tcW w:w="3969" w:type="dxa"/>
            <w:shd w:val="clear" w:color="auto" w:fill="F2F2F2" w:themeFill="background1" w:themeFillShade="F2"/>
            <w:vAlign w:val="center"/>
          </w:tcPr>
          <w:p w14:paraId="198BB63B" w14:textId="77777777" w:rsidR="00281FA6" w:rsidRDefault="00281FA6" w:rsidP="004D3480">
            <w:pPr>
              <w:spacing w:before="240"/>
              <w:jc w:val="center"/>
            </w:pPr>
          </w:p>
        </w:tc>
        <w:tc>
          <w:tcPr>
            <w:tcW w:w="1843" w:type="dxa"/>
            <w:shd w:val="clear" w:color="auto" w:fill="F2F2F2" w:themeFill="background1" w:themeFillShade="F2"/>
            <w:vAlign w:val="center"/>
          </w:tcPr>
          <w:p w14:paraId="1FDAB846" w14:textId="77777777" w:rsidR="00281FA6" w:rsidRDefault="00281FA6" w:rsidP="004D3480">
            <w:pPr>
              <w:spacing w:before="240"/>
              <w:jc w:val="center"/>
            </w:pPr>
          </w:p>
        </w:tc>
        <w:tc>
          <w:tcPr>
            <w:tcW w:w="1559" w:type="dxa"/>
            <w:shd w:val="clear" w:color="auto" w:fill="D0CECE" w:themeFill="background2" w:themeFillShade="E6"/>
            <w:vAlign w:val="center"/>
          </w:tcPr>
          <w:p w14:paraId="24DC154F" w14:textId="412C3F8D" w:rsidR="00281FA6" w:rsidRPr="004D3480" w:rsidRDefault="004D3480" w:rsidP="004D3480">
            <w:pPr>
              <w:spacing w:before="240"/>
              <w:jc w:val="center"/>
              <w:rPr>
                <w:b/>
              </w:rPr>
            </w:pPr>
            <w:r w:rsidRPr="004D3480">
              <w:rPr>
                <w:b/>
              </w:rPr>
              <w:t>SUBTOTAL</w:t>
            </w:r>
          </w:p>
        </w:tc>
        <w:tc>
          <w:tcPr>
            <w:tcW w:w="1314" w:type="dxa"/>
            <w:shd w:val="clear" w:color="auto" w:fill="D0CECE" w:themeFill="background2" w:themeFillShade="E6"/>
            <w:vAlign w:val="center"/>
          </w:tcPr>
          <w:p w14:paraId="2A2A388D" w14:textId="69F6CBD3" w:rsidR="00281FA6" w:rsidRPr="004D3480" w:rsidRDefault="00533D80" w:rsidP="007A4D12">
            <w:pPr>
              <w:spacing w:before="240"/>
              <w:jc w:val="right"/>
              <w:rPr>
                <w:b/>
              </w:rPr>
            </w:pPr>
            <w:r>
              <w:rPr>
                <w:b/>
              </w:rPr>
              <w:t>11.790</w:t>
            </w:r>
            <w:r w:rsidR="004D3480" w:rsidRPr="004D3480">
              <w:rPr>
                <w:b/>
              </w:rPr>
              <w:t xml:space="preserve"> €</w:t>
            </w:r>
          </w:p>
        </w:tc>
      </w:tr>
    </w:tbl>
    <w:p w14:paraId="7AB2DE71" w14:textId="0E467EF4" w:rsidR="00D33730" w:rsidRDefault="00725754" w:rsidP="00725754">
      <w:pPr>
        <w:pStyle w:val="Descripcin"/>
        <w:spacing w:before="120" w:line="360" w:lineRule="auto"/>
        <w:jc w:val="center"/>
        <w:rPr>
          <w:sz w:val="20"/>
        </w:rPr>
      </w:pPr>
      <w:bookmarkStart w:id="83" w:name="_Toc486444085"/>
      <w:r w:rsidRPr="00C760C1">
        <w:rPr>
          <w:sz w:val="20"/>
        </w:rPr>
        <w:t xml:space="preserve">Tabla </w:t>
      </w:r>
      <w:r>
        <w:rPr>
          <w:sz w:val="20"/>
        </w:rPr>
        <w:t>2</w:t>
      </w:r>
      <w:r w:rsidRPr="00C760C1">
        <w:rPr>
          <w:sz w:val="20"/>
        </w:rPr>
        <w:t xml:space="preserve"> </w:t>
      </w:r>
      <w:r>
        <w:rPr>
          <w:sz w:val="20"/>
        </w:rPr>
        <w:t>Coste del personal</w:t>
      </w:r>
    </w:p>
    <w:p w14:paraId="418107B8" w14:textId="77777777" w:rsidR="007705EF" w:rsidRPr="007705EF" w:rsidRDefault="007705EF" w:rsidP="007705EF"/>
    <w:p w14:paraId="0540F3DD" w14:textId="74E8D2D3" w:rsidR="004A36F5" w:rsidRDefault="00662744" w:rsidP="001C649A">
      <w:pPr>
        <w:pStyle w:val="Subttulo"/>
        <w:spacing w:after="240"/>
      </w:pPr>
      <w:bookmarkStart w:id="84" w:name="_Toc505427204"/>
      <w:r>
        <w:rPr>
          <w:rStyle w:val="nfasissutil"/>
          <w:iCs w:val="0"/>
        </w:rPr>
        <w:t>2.3</w:t>
      </w:r>
      <w:r w:rsidR="004E7985" w:rsidRPr="004A36F5">
        <w:rPr>
          <w:rStyle w:val="nfasissutil"/>
          <w:iCs w:val="0"/>
        </w:rPr>
        <w:t>.3</w:t>
      </w:r>
      <w:r w:rsidR="004A36F5" w:rsidRPr="004A36F5">
        <w:rPr>
          <w:rStyle w:val="nfasissutil"/>
          <w:iCs w:val="0"/>
        </w:rPr>
        <w:t xml:space="preserve"> </w:t>
      </w:r>
      <w:r w:rsidR="0042626E">
        <w:rPr>
          <w:rStyle w:val="nfasissutil"/>
          <w:iCs w:val="0"/>
        </w:rPr>
        <w:t>C</w:t>
      </w:r>
      <w:r w:rsidR="0042626E" w:rsidRPr="004A36F5">
        <w:rPr>
          <w:rStyle w:val="nfasissutil"/>
          <w:iCs w:val="0"/>
        </w:rPr>
        <w:t>oste total</w:t>
      </w:r>
      <w:bookmarkEnd w:id="83"/>
      <w:bookmarkEnd w:id="84"/>
    </w:p>
    <w:p w14:paraId="457C2317" w14:textId="49DD4E31" w:rsidR="00725754" w:rsidRDefault="001C649A" w:rsidP="001C649A">
      <w:pPr>
        <w:ind w:firstLine="720"/>
      </w:pPr>
      <w:r>
        <w:lastRenderedPageBreak/>
        <w:t>Por último, e</w:t>
      </w:r>
      <w:r w:rsidR="004A36F5">
        <w:t xml:space="preserve">n este apartado se calculará el coste total del proyecto, </w:t>
      </w:r>
      <w:r>
        <w:t xml:space="preserve">siendo este la suma </w:t>
      </w:r>
      <w:r w:rsidR="004A36F5">
        <w:t xml:space="preserve">del coste de material software/hardware </w:t>
      </w:r>
      <w:r>
        <w:t>y</w:t>
      </w:r>
      <w:r w:rsidR="004A36F5">
        <w:t xml:space="preserve"> el coste del personal involucrado</w:t>
      </w:r>
      <w:r>
        <w:t>. Nótese que además se aplica el impuesto sobre el valor añadido (I.V.A.) al subtotal calculado</w:t>
      </w:r>
      <w:r w:rsidR="004A36F5">
        <w:t>.</w:t>
      </w:r>
    </w:p>
    <w:p w14:paraId="4A0D9281" w14:textId="77777777" w:rsidR="001C649A" w:rsidRDefault="001C649A" w:rsidP="00036B10"/>
    <w:tbl>
      <w:tblPr>
        <w:tblStyle w:val="Tablaconcuadrcula"/>
        <w:tblW w:w="0" w:type="auto"/>
        <w:tblLook w:val="04A0" w:firstRow="1" w:lastRow="0" w:firstColumn="1" w:lastColumn="0" w:noHBand="0" w:noVBand="1"/>
      </w:tblPr>
      <w:tblGrid>
        <w:gridCol w:w="562"/>
        <w:gridCol w:w="5103"/>
        <w:gridCol w:w="1893"/>
        <w:gridCol w:w="1689"/>
      </w:tblGrid>
      <w:tr w:rsidR="00C20BF1" w14:paraId="0BBD3DEA" w14:textId="77777777" w:rsidTr="007A4D12">
        <w:tc>
          <w:tcPr>
            <w:tcW w:w="562" w:type="dxa"/>
            <w:shd w:val="clear" w:color="auto" w:fill="D0CECE" w:themeFill="background2" w:themeFillShade="E6"/>
            <w:vAlign w:val="center"/>
          </w:tcPr>
          <w:p w14:paraId="32B4DB71" w14:textId="77777777" w:rsidR="00C20BF1" w:rsidRPr="00CA27A6" w:rsidRDefault="00C20BF1" w:rsidP="007A4D12">
            <w:pPr>
              <w:spacing w:before="120" w:after="0"/>
              <w:jc w:val="center"/>
              <w:rPr>
                <w:rFonts w:eastAsia="Calibri"/>
                <w:b/>
                <w:bCs/>
                <w:i/>
                <w:iCs/>
                <w:szCs w:val="22"/>
              </w:rPr>
            </w:pPr>
            <w:r w:rsidRPr="00CA27A6">
              <w:rPr>
                <w:rFonts w:eastAsia="Calibri"/>
                <w:b/>
                <w:bCs/>
                <w:i/>
                <w:iCs/>
                <w:szCs w:val="22"/>
              </w:rPr>
              <w:t>#</w:t>
            </w:r>
          </w:p>
        </w:tc>
        <w:tc>
          <w:tcPr>
            <w:tcW w:w="5103" w:type="dxa"/>
            <w:shd w:val="clear" w:color="auto" w:fill="D0CECE" w:themeFill="background2" w:themeFillShade="E6"/>
            <w:vAlign w:val="center"/>
          </w:tcPr>
          <w:p w14:paraId="5F533E56" w14:textId="77777777" w:rsidR="00C20BF1" w:rsidRPr="00CA27A6" w:rsidRDefault="00C20BF1" w:rsidP="007A4D12">
            <w:pPr>
              <w:spacing w:before="120" w:after="0"/>
              <w:jc w:val="center"/>
              <w:rPr>
                <w:rFonts w:eastAsia="Calibri"/>
                <w:b/>
                <w:bCs/>
                <w:szCs w:val="22"/>
              </w:rPr>
            </w:pPr>
            <w:r w:rsidRPr="00CA27A6">
              <w:rPr>
                <w:rFonts w:eastAsia="Calibri"/>
                <w:b/>
                <w:bCs/>
                <w:szCs w:val="22"/>
              </w:rPr>
              <w:t>Descripción</w:t>
            </w:r>
          </w:p>
        </w:tc>
        <w:tc>
          <w:tcPr>
            <w:tcW w:w="1893" w:type="dxa"/>
            <w:shd w:val="clear" w:color="auto" w:fill="D0CECE" w:themeFill="background2" w:themeFillShade="E6"/>
            <w:vAlign w:val="center"/>
          </w:tcPr>
          <w:p w14:paraId="178B639A" w14:textId="476FC710" w:rsidR="00C20BF1" w:rsidRPr="00CA27A6" w:rsidRDefault="001C649A" w:rsidP="007A4D12">
            <w:pPr>
              <w:spacing w:before="120" w:after="0"/>
              <w:jc w:val="center"/>
              <w:rPr>
                <w:rFonts w:eastAsia="Calibri"/>
                <w:b/>
                <w:bCs/>
                <w:szCs w:val="22"/>
              </w:rPr>
            </w:pPr>
            <w:r>
              <w:rPr>
                <w:rFonts w:eastAsia="Calibri"/>
                <w:b/>
                <w:bCs/>
                <w:szCs w:val="22"/>
              </w:rPr>
              <w:t>Precio</w:t>
            </w:r>
          </w:p>
        </w:tc>
        <w:tc>
          <w:tcPr>
            <w:tcW w:w="1689" w:type="dxa"/>
            <w:shd w:val="clear" w:color="auto" w:fill="D0CECE" w:themeFill="background2" w:themeFillShade="E6"/>
            <w:vAlign w:val="center"/>
          </w:tcPr>
          <w:p w14:paraId="5978D62C" w14:textId="79897D8F" w:rsidR="00C20BF1" w:rsidRPr="00CA27A6" w:rsidRDefault="00C20BF1" w:rsidP="007A4D12">
            <w:pPr>
              <w:spacing w:before="120" w:after="0"/>
              <w:jc w:val="center"/>
              <w:rPr>
                <w:rFonts w:eastAsia="Calibri"/>
                <w:b/>
                <w:bCs/>
                <w:szCs w:val="22"/>
              </w:rPr>
            </w:pPr>
            <w:r w:rsidRPr="00CA27A6">
              <w:rPr>
                <w:rFonts w:eastAsia="Calibri"/>
                <w:b/>
                <w:bCs/>
                <w:szCs w:val="22"/>
              </w:rPr>
              <w:t>Total</w:t>
            </w:r>
          </w:p>
        </w:tc>
      </w:tr>
      <w:tr w:rsidR="00C20BF1" w14:paraId="5869D2A6" w14:textId="77777777" w:rsidTr="007A4D12">
        <w:tc>
          <w:tcPr>
            <w:tcW w:w="562" w:type="dxa"/>
            <w:shd w:val="clear" w:color="auto" w:fill="F2F2F2" w:themeFill="background1" w:themeFillShade="F2"/>
            <w:vAlign w:val="center"/>
          </w:tcPr>
          <w:p w14:paraId="75FCEB02" w14:textId="77777777" w:rsidR="00C20BF1" w:rsidRPr="005B6052" w:rsidRDefault="00C20BF1" w:rsidP="007A4D12">
            <w:pPr>
              <w:spacing w:after="0"/>
              <w:jc w:val="left"/>
              <w:rPr>
                <w:rFonts w:eastAsia="Calibri"/>
                <w:i/>
                <w:iCs/>
                <w:szCs w:val="22"/>
              </w:rPr>
            </w:pPr>
            <w:r w:rsidRPr="005B6052">
              <w:rPr>
                <w:rFonts w:eastAsia="Calibri"/>
                <w:i/>
                <w:iCs/>
                <w:szCs w:val="22"/>
              </w:rPr>
              <w:t>1</w:t>
            </w:r>
          </w:p>
        </w:tc>
        <w:tc>
          <w:tcPr>
            <w:tcW w:w="5103" w:type="dxa"/>
            <w:shd w:val="clear" w:color="auto" w:fill="F2F2F2" w:themeFill="background1" w:themeFillShade="F2"/>
            <w:vAlign w:val="center"/>
          </w:tcPr>
          <w:p w14:paraId="02D0A3FE" w14:textId="4B179369" w:rsidR="00C20BF1" w:rsidRPr="005B6052" w:rsidRDefault="007A4D12" w:rsidP="00204113">
            <w:pPr>
              <w:spacing w:after="0"/>
              <w:jc w:val="center"/>
              <w:rPr>
                <w:rFonts w:eastAsia="Calibri"/>
                <w:szCs w:val="22"/>
              </w:rPr>
            </w:pPr>
            <w:r>
              <w:rPr>
                <w:rFonts w:eastAsia="Calibri"/>
                <w:szCs w:val="22"/>
              </w:rPr>
              <w:t xml:space="preserve">Coste del material </w:t>
            </w:r>
            <w:r w:rsidR="00C20BF1">
              <w:rPr>
                <w:rFonts w:eastAsia="Calibri"/>
                <w:szCs w:val="22"/>
              </w:rPr>
              <w:t>(software/hardware)</w:t>
            </w:r>
          </w:p>
        </w:tc>
        <w:tc>
          <w:tcPr>
            <w:tcW w:w="1893" w:type="dxa"/>
            <w:shd w:val="clear" w:color="auto" w:fill="F2F2F2" w:themeFill="background1" w:themeFillShade="F2"/>
            <w:vAlign w:val="center"/>
          </w:tcPr>
          <w:p w14:paraId="192FE8EB" w14:textId="475C29FD" w:rsidR="00C20BF1" w:rsidRPr="001C649A" w:rsidRDefault="001C649A" w:rsidP="007A4D12">
            <w:pPr>
              <w:spacing w:after="0"/>
              <w:jc w:val="right"/>
              <w:rPr>
                <w:rFonts w:eastAsia="Calibri"/>
              </w:rPr>
            </w:pPr>
            <w:r w:rsidRPr="001C649A">
              <w:rPr>
                <w:rFonts w:eastAsia="Calibri"/>
              </w:rPr>
              <w:t>1.439,82 €</w:t>
            </w:r>
          </w:p>
        </w:tc>
        <w:tc>
          <w:tcPr>
            <w:tcW w:w="1689" w:type="dxa"/>
            <w:shd w:val="clear" w:color="auto" w:fill="F2F2F2" w:themeFill="background1" w:themeFillShade="F2"/>
            <w:vAlign w:val="center"/>
          </w:tcPr>
          <w:p w14:paraId="5E074834" w14:textId="4B205A69" w:rsidR="00C20BF1" w:rsidRPr="00CA27A6" w:rsidRDefault="001C649A" w:rsidP="007A4D12">
            <w:pPr>
              <w:spacing w:after="0"/>
              <w:jc w:val="right"/>
              <w:rPr>
                <w:rFonts w:eastAsia="Calibri"/>
                <w:szCs w:val="22"/>
              </w:rPr>
            </w:pPr>
            <w:r w:rsidRPr="001C649A">
              <w:rPr>
                <w:rFonts w:eastAsia="Calibri"/>
              </w:rPr>
              <w:t>1.439,82 €</w:t>
            </w:r>
          </w:p>
        </w:tc>
      </w:tr>
      <w:tr w:rsidR="00C20BF1" w14:paraId="635077BC" w14:textId="77777777" w:rsidTr="007A4D12">
        <w:tc>
          <w:tcPr>
            <w:tcW w:w="562" w:type="dxa"/>
            <w:shd w:val="clear" w:color="auto" w:fill="F2F2F2" w:themeFill="background1" w:themeFillShade="F2"/>
            <w:vAlign w:val="center"/>
          </w:tcPr>
          <w:p w14:paraId="6EC30963" w14:textId="77777777" w:rsidR="00C20BF1" w:rsidRPr="005B6052" w:rsidRDefault="00C20BF1" w:rsidP="007A4D12">
            <w:pPr>
              <w:spacing w:after="0"/>
              <w:jc w:val="left"/>
              <w:rPr>
                <w:rFonts w:eastAsia="Calibri"/>
                <w:i/>
                <w:iCs/>
                <w:szCs w:val="22"/>
              </w:rPr>
            </w:pPr>
            <w:r w:rsidRPr="005B6052">
              <w:rPr>
                <w:rFonts w:eastAsia="Calibri"/>
                <w:i/>
                <w:iCs/>
                <w:szCs w:val="22"/>
              </w:rPr>
              <w:t>2</w:t>
            </w:r>
          </w:p>
        </w:tc>
        <w:tc>
          <w:tcPr>
            <w:tcW w:w="5103" w:type="dxa"/>
            <w:shd w:val="clear" w:color="auto" w:fill="F2F2F2" w:themeFill="background1" w:themeFillShade="F2"/>
            <w:vAlign w:val="center"/>
          </w:tcPr>
          <w:p w14:paraId="4B4C080F" w14:textId="77777777" w:rsidR="00C20BF1" w:rsidRPr="005B6052" w:rsidRDefault="00C20BF1" w:rsidP="00204113">
            <w:pPr>
              <w:spacing w:after="0"/>
              <w:jc w:val="center"/>
              <w:rPr>
                <w:rFonts w:eastAsia="Calibri"/>
                <w:szCs w:val="22"/>
              </w:rPr>
            </w:pPr>
            <w:r>
              <w:rPr>
                <w:rFonts w:eastAsia="Calibri"/>
                <w:szCs w:val="22"/>
              </w:rPr>
              <w:t>Coste del personal</w:t>
            </w:r>
          </w:p>
        </w:tc>
        <w:tc>
          <w:tcPr>
            <w:tcW w:w="1893" w:type="dxa"/>
            <w:shd w:val="clear" w:color="auto" w:fill="F2F2F2" w:themeFill="background1" w:themeFillShade="F2"/>
            <w:vAlign w:val="center"/>
          </w:tcPr>
          <w:p w14:paraId="3EDE1345" w14:textId="14AF9C98" w:rsidR="00C20BF1" w:rsidRPr="005B6052" w:rsidRDefault="001C649A" w:rsidP="007A4D12">
            <w:pPr>
              <w:spacing w:after="0"/>
              <w:jc w:val="right"/>
              <w:rPr>
                <w:rFonts w:eastAsia="Calibri"/>
                <w:szCs w:val="22"/>
              </w:rPr>
            </w:pPr>
            <w:r w:rsidRPr="001C649A">
              <w:rPr>
                <w:rFonts w:eastAsia="Calibri"/>
              </w:rPr>
              <w:t>11.790 €</w:t>
            </w:r>
          </w:p>
        </w:tc>
        <w:tc>
          <w:tcPr>
            <w:tcW w:w="1689" w:type="dxa"/>
            <w:shd w:val="clear" w:color="auto" w:fill="F2F2F2" w:themeFill="background1" w:themeFillShade="F2"/>
            <w:vAlign w:val="center"/>
          </w:tcPr>
          <w:p w14:paraId="68962684" w14:textId="28322EE6" w:rsidR="00C20BF1" w:rsidRPr="005B6052" w:rsidRDefault="001C649A" w:rsidP="007A4D12">
            <w:pPr>
              <w:spacing w:after="0"/>
              <w:jc w:val="right"/>
              <w:rPr>
                <w:rFonts w:eastAsia="Calibri"/>
                <w:szCs w:val="22"/>
              </w:rPr>
            </w:pPr>
            <w:r w:rsidRPr="001C649A">
              <w:rPr>
                <w:rFonts w:eastAsia="Calibri"/>
              </w:rPr>
              <w:t>11.790</w:t>
            </w:r>
            <w:r w:rsidR="004A07D9">
              <w:rPr>
                <w:rFonts w:eastAsia="Calibri"/>
                <w:szCs w:val="22"/>
              </w:rPr>
              <w:t xml:space="preserve"> </w:t>
            </w:r>
            <w:r w:rsidR="00C20BF1" w:rsidRPr="005B6052">
              <w:rPr>
                <w:rFonts w:eastAsia="Calibri"/>
                <w:szCs w:val="22"/>
              </w:rPr>
              <w:t>€</w:t>
            </w:r>
          </w:p>
        </w:tc>
      </w:tr>
      <w:tr w:rsidR="00C20BF1" w14:paraId="623E3C05" w14:textId="77777777" w:rsidTr="007A4D12">
        <w:tc>
          <w:tcPr>
            <w:tcW w:w="562" w:type="dxa"/>
            <w:shd w:val="clear" w:color="auto" w:fill="F2F2F2" w:themeFill="background1" w:themeFillShade="F2"/>
            <w:vAlign w:val="center"/>
          </w:tcPr>
          <w:p w14:paraId="210E42B6" w14:textId="0C52A6A9" w:rsidR="00C20BF1" w:rsidRPr="005B6052" w:rsidRDefault="00C20BF1" w:rsidP="00204113">
            <w:pPr>
              <w:spacing w:before="240"/>
              <w:jc w:val="center"/>
              <w:rPr>
                <w:rFonts w:eastAsia="Calibri"/>
                <w:i/>
                <w:iCs/>
                <w:szCs w:val="22"/>
              </w:rPr>
            </w:pPr>
          </w:p>
        </w:tc>
        <w:tc>
          <w:tcPr>
            <w:tcW w:w="5103" w:type="dxa"/>
            <w:shd w:val="clear" w:color="auto" w:fill="F2F2F2" w:themeFill="background1" w:themeFillShade="F2"/>
            <w:vAlign w:val="center"/>
          </w:tcPr>
          <w:p w14:paraId="3B220AAC" w14:textId="77777777" w:rsidR="00C20BF1" w:rsidRPr="005B6052" w:rsidRDefault="00C20BF1" w:rsidP="00204113">
            <w:pPr>
              <w:spacing w:before="240"/>
              <w:jc w:val="center"/>
              <w:rPr>
                <w:rFonts w:eastAsia="Calibri"/>
                <w:szCs w:val="22"/>
              </w:rPr>
            </w:pPr>
          </w:p>
        </w:tc>
        <w:tc>
          <w:tcPr>
            <w:tcW w:w="1893" w:type="dxa"/>
            <w:shd w:val="clear" w:color="auto" w:fill="D0CECE" w:themeFill="background2" w:themeFillShade="E6"/>
            <w:vAlign w:val="center"/>
          </w:tcPr>
          <w:p w14:paraId="2400380F" w14:textId="77777777" w:rsidR="00C20BF1" w:rsidRPr="005B6052" w:rsidRDefault="00C20BF1" w:rsidP="00204113">
            <w:pPr>
              <w:spacing w:before="240"/>
              <w:jc w:val="center"/>
              <w:rPr>
                <w:rFonts w:eastAsia="Calibri"/>
                <w:b/>
                <w:i/>
                <w:szCs w:val="22"/>
              </w:rPr>
            </w:pPr>
            <w:r w:rsidRPr="005B6052">
              <w:rPr>
                <w:rFonts w:eastAsia="Calibri"/>
                <w:b/>
                <w:i/>
                <w:szCs w:val="22"/>
              </w:rPr>
              <w:t>SUBTOTAL</w:t>
            </w:r>
          </w:p>
        </w:tc>
        <w:tc>
          <w:tcPr>
            <w:tcW w:w="1689" w:type="dxa"/>
            <w:shd w:val="clear" w:color="auto" w:fill="D0CECE" w:themeFill="background2" w:themeFillShade="E6"/>
            <w:vAlign w:val="center"/>
          </w:tcPr>
          <w:p w14:paraId="37736D8B" w14:textId="01D99410" w:rsidR="00C20BF1" w:rsidRPr="004A07D9" w:rsidRDefault="001C649A" w:rsidP="007A4D12">
            <w:pPr>
              <w:spacing w:before="240"/>
              <w:jc w:val="right"/>
              <w:rPr>
                <w:rFonts w:eastAsia="Calibri"/>
                <w:b/>
                <w:szCs w:val="22"/>
              </w:rPr>
            </w:pPr>
            <w:r>
              <w:rPr>
                <w:rFonts w:eastAsia="Calibri"/>
                <w:b/>
                <w:szCs w:val="22"/>
              </w:rPr>
              <w:t>13</w:t>
            </w:r>
            <w:r w:rsidR="00C20BF1" w:rsidRPr="004A07D9">
              <w:rPr>
                <w:rFonts w:eastAsia="Calibri"/>
                <w:b/>
                <w:szCs w:val="22"/>
              </w:rPr>
              <w:t>.</w:t>
            </w:r>
            <w:r>
              <w:rPr>
                <w:rFonts w:eastAsia="Calibri"/>
                <w:b/>
                <w:szCs w:val="22"/>
              </w:rPr>
              <w:t>229,82</w:t>
            </w:r>
            <w:r w:rsidR="004A07D9">
              <w:rPr>
                <w:rFonts w:eastAsia="Calibri"/>
                <w:b/>
                <w:szCs w:val="22"/>
              </w:rPr>
              <w:t xml:space="preserve"> </w:t>
            </w:r>
            <w:r w:rsidR="00C20BF1" w:rsidRPr="004A07D9">
              <w:rPr>
                <w:rFonts w:eastAsia="Calibri"/>
                <w:b/>
                <w:szCs w:val="22"/>
              </w:rPr>
              <w:t>€</w:t>
            </w:r>
          </w:p>
        </w:tc>
      </w:tr>
      <w:tr w:rsidR="00C20BF1" w14:paraId="2B89B0C0" w14:textId="77777777" w:rsidTr="007A4D12">
        <w:tc>
          <w:tcPr>
            <w:tcW w:w="562" w:type="dxa"/>
            <w:shd w:val="clear" w:color="auto" w:fill="F2F2F2" w:themeFill="background1" w:themeFillShade="F2"/>
            <w:vAlign w:val="center"/>
          </w:tcPr>
          <w:p w14:paraId="08917372" w14:textId="282F625E" w:rsidR="00C20BF1" w:rsidRPr="005B6052" w:rsidRDefault="00C20BF1" w:rsidP="00204113">
            <w:pPr>
              <w:spacing w:after="0"/>
              <w:jc w:val="center"/>
              <w:rPr>
                <w:rFonts w:eastAsia="Calibri"/>
                <w:i/>
                <w:iCs/>
                <w:szCs w:val="22"/>
              </w:rPr>
            </w:pPr>
          </w:p>
        </w:tc>
        <w:tc>
          <w:tcPr>
            <w:tcW w:w="5103" w:type="dxa"/>
            <w:shd w:val="clear" w:color="auto" w:fill="F2F2F2" w:themeFill="background1" w:themeFillShade="F2"/>
            <w:vAlign w:val="center"/>
          </w:tcPr>
          <w:p w14:paraId="4F0697E8" w14:textId="77777777" w:rsidR="00C20BF1" w:rsidRPr="005B6052" w:rsidRDefault="00C20BF1" w:rsidP="00204113">
            <w:pPr>
              <w:spacing w:after="0"/>
              <w:jc w:val="center"/>
              <w:rPr>
                <w:rFonts w:eastAsia="Calibri"/>
                <w:szCs w:val="22"/>
              </w:rPr>
            </w:pPr>
          </w:p>
        </w:tc>
        <w:tc>
          <w:tcPr>
            <w:tcW w:w="1893" w:type="dxa"/>
            <w:shd w:val="clear" w:color="auto" w:fill="F2F2F2" w:themeFill="background1" w:themeFillShade="F2"/>
            <w:vAlign w:val="center"/>
          </w:tcPr>
          <w:p w14:paraId="4AFE81A9" w14:textId="39CA9CE3" w:rsidR="00C20BF1" w:rsidRPr="005B6052" w:rsidRDefault="00D54828" w:rsidP="007A4D12">
            <w:pPr>
              <w:spacing w:after="0"/>
              <w:jc w:val="right"/>
              <w:rPr>
                <w:rFonts w:eastAsia="Calibri"/>
                <w:i/>
                <w:szCs w:val="22"/>
              </w:rPr>
            </w:pPr>
            <w:r>
              <w:rPr>
                <w:rFonts w:eastAsia="Calibri"/>
                <w:i/>
                <w:szCs w:val="22"/>
              </w:rPr>
              <w:t>I</w:t>
            </w:r>
            <w:r w:rsidR="008C2C9F">
              <w:rPr>
                <w:rFonts w:eastAsia="Calibri"/>
                <w:i/>
                <w:szCs w:val="22"/>
              </w:rPr>
              <w:t>.</w:t>
            </w:r>
            <w:r>
              <w:rPr>
                <w:rFonts w:eastAsia="Calibri"/>
                <w:i/>
                <w:szCs w:val="22"/>
              </w:rPr>
              <w:t>V</w:t>
            </w:r>
            <w:r w:rsidR="008C2C9F">
              <w:rPr>
                <w:rFonts w:eastAsia="Calibri"/>
                <w:i/>
                <w:szCs w:val="22"/>
              </w:rPr>
              <w:t>.</w:t>
            </w:r>
            <w:r>
              <w:rPr>
                <w:rFonts w:eastAsia="Calibri"/>
                <w:i/>
                <w:szCs w:val="22"/>
              </w:rPr>
              <w:t>A (</w:t>
            </w:r>
            <w:r w:rsidR="00C20BF1">
              <w:rPr>
                <w:rFonts w:eastAsia="Calibri"/>
                <w:i/>
                <w:szCs w:val="22"/>
              </w:rPr>
              <w:t>21%)</w:t>
            </w:r>
          </w:p>
        </w:tc>
        <w:tc>
          <w:tcPr>
            <w:tcW w:w="1689" w:type="dxa"/>
            <w:shd w:val="clear" w:color="auto" w:fill="F2F2F2" w:themeFill="background1" w:themeFillShade="F2"/>
            <w:vAlign w:val="center"/>
          </w:tcPr>
          <w:p w14:paraId="20C11D31" w14:textId="21CF176B" w:rsidR="00C20BF1" w:rsidRDefault="001C649A" w:rsidP="007A4D12">
            <w:pPr>
              <w:spacing w:after="0"/>
              <w:jc w:val="right"/>
              <w:rPr>
                <w:rFonts w:eastAsia="Calibri"/>
                <w:szCs w:val="22"/>
              </w:rPr>
            </w:pPr>
            <w:r>
              <w:rPr>
                <w:rFonts w:eastAsia="Calibri"/>
                <w:szCs w:val="22"/>
              </w:rPr>
              <w:t>2.778</w:t>
            </w:r>
            <w:r w:rsidR="004A07D9">
              <w:rPr>
                <w:rFonts w:eastAsia="Calibri"/>
                <w:szCs w:val="22"/>
              </w:rPr>
              <w:t>,</w:t>
            </w:r>
            <w:r>
              <w:rPr>
                <w:rFonts w:eastAsia="Calibri"/>
                <w:szCs w:val="22"/>
              </w:rPr>
              <w:t>26</w:t>
            </w:r>
            <w:r w:rsidR="004A07D9">
              <w:rPr>
                <w:rFonts w:eastAsia="Calibri"/>
                <w:szCs w:val="22"/>
              </w:rPr>
              <w:t xml:space="preserve"> </w:t>
            </w:r>
            <w:r w:rsidR="00C20BF1">
              <w:rPr>
                <w:rFonts w:eastAsia="Calibri"/>
                <w:szCs w:val="22"/>
              </w:rPr>
              <w:t>€</w:t>
            </w:r>
          </w:p>
        </w:tc>
      </w:tr>
      <w:tr w:rsidR="00C20BF1" w14:paraId="7BABAF2E" w14:textId="77777777" w:rsidTr="007A4D12">
        <w:tc>
          <w:tcPr>
            <w:tcW w:w="562" w:type="dxa"/>
            <w:shd w:val="clear" w:color="auto" w:fill="F2F2F2" w:themeFill="background1" w:themeFillShade="F2"/>
            <w:vAlign w:val="center"/>
          </w:tcPr>
          <w:p w14:paraId="5C4E8852" w14:textId="167A0953" w:rsidR="00C20BF1" w:rsidRPr="005B6052" w:rsidRDefault="00C20BF1" w:rsidP="00204113">
            <w:pPr>
              <w:spacing w:before="240"/>
              <w:jc w:val="center"/>
              <w:rPr>
                <w:rFonts w:eastAsia="Calibri"/>
                <w:b/>
                <w:i/>
                <w:iCs/>
                <w:szCs w:val="22"/>
              </w:rPr>
            </w:pPr>
          </w:p>
        </w:tc>
        <w:tc>
          <w:tcPr>
            <w:tcW w:w="5103" w:type="dxa"/>
            <w:shd w:val="clear" w:color="auto" w:fill="F2F2F2" w:themeFill="background1" w:themeFillShade="F2"/>
            <w:vAlign w:val="center"/>
          </w:tcPr>
          <w:p w14:paraId="4BD09212" w14:textId="77777777" w:rsidR="00C20BF1" w:rsidRPr="005B6052" w:rsidRDefault="00C20BF1" w:rsidP="00204113">
            <w:pPr>
              <w:spacing w:before="240"/>
              <w:jc w:val="center"/>
              <w:rPr>
                <w:rFonts w:eastAsia="Calibri"/>
                <w:b/>
                <w:szCs w:val="22"/>
              </w:rPr>
            </w:pPr>
          </w:p>
        </w:tc>
        <w:tc>
          <w:tcPr>
            <w:tcW w:w="1893" w:type="dxa"/>
            <w:shd w:val="clear" w:color="auto" w:fill="D0CECE" w:themeFill="background2" w:themeFillShade="E6"/>
            <w:vAlign w:val="center"/>
          </w:tcPr>
          <w:p w14:paraId="1B80A60A" w14:textId="77777777" w:rsidR="00C20BF1" w:rsidRPr="005B6052" w:rsidRDefault="00C20BF1" w:rsidP="00204113">
            <w:pPr>
              <w:spacing w:before="240"/>
              <w:jc w:val="center"/>
              <w:rPr>
                <w:rFonts w:eastAsia="Calibri"/>
                <w:szCs w:val="22"/>
              </w:rPr>
            </w:pPr>
            <w:r>
              <w:rPr>
                <w:rFonts w:eastAsia="Calibri"/>
                <w:b/>
                <w:szCs w:val="22"/>
              </w:rPr>
              <w:t>TOTAL</w:t>
            </w:r>
          </w:p>
        </w:tc>
        <w:tc>
          <w:tcPr>
            <w:tcW w:w="1689" w:type="dxa"/>
            <w:shd w:val="clear" w:color="auto" w:fill="D0CECE" w:themeFill="background2" w:themeFillShade="E6"/>
            <w:vAlign w:val="center"/>
          </w:tcPr>
          <w:p w14:paraId="316E9DE2" w14:textId="7BBD162E" w:rsidR="00C20BF1" w:rsidRPr="005B6052" w:rsidRDefault="001C649A" w:rsidP="007A4D12">
            <w:pPr>
              <w:spacing w:before="240"/>
              <w:jc w:val="right"/>
              <w:rPr>
                <w:rFonts w:eastAsia="Calibri"/>
                <w:b/>
                <w:szCs w:val="22"/>
              </w:rPr>
            </w:pPr>
            <w:r>
              <w:rPr>
                <w:rFonts w:eastAsia="Calibri"/>
                <w:b/>
                <w:szCs w:val="22"/>
              </w:rPr>
              <w:t>16</w:t>
            </w:r>
            <w:r w:rsidR="004A07D9">
              <w:rPr>
                <w:rFonts w:eastAsia="Calibri"/>
                <w:b/>
                <w:szCs w:val="22"/>
              </w:rPr>
              <w:t>.</w:t>
            </w:r>
            <w:r>
              <w:rPr>
                <w:rFonts w:eastAsia="Calibri"/>
                <w:b/>
                <w:szCs w:val="22"/>
              </w:rPr>
              <w:t>008</w:t>
            </w:r>
            <w:r w:rsidR="004A07D9">
              <w:rPr>
                <w:rFonts w:eastAsia="Calibri"/>
                <w:b/>
                <w:szCs w:val="22"/>
              </w:rPr>
              <w:t>,</w:t>
            </w:r>
            <w:r>
              <w:rPr>
                <w:rFonts w:eastAsia="Calibri"/>
                <w:b/>
                <w:szCs w:val="22"/>
              </w:rPr>
              <w:t>08</w:t>
            </w:r>
            <w:r w:rsidR="00C20BF1">
              <w:rPr>
                <w:rFonts w:eastAsia="Calibri"/>
                <w:b/>
                <w:szCs w:val="22"/>
              </w:rPr>
              <w:t xml:space="preserve"> €</w:t>
            </w:r>
          </w:p>
        </w:tc>
      </w:tr>
    </w:tbl>
    <w:p w14:paraId="3700D30F" w14:textId="24EEB7F4" w:rsidR="00515917" w:rsidRPr="001C649A" w:rsidRDefault="001C649A" w:rsidP="001C649A">
      <w:pPr>
        <w:pStyle w:val="Descripcin"/>
        <w:spacing w:before="120" w:line="360" w:lineRule="auto"/>
        <w:jc w:val="center"/>
        <w:rPr>
          <w:sz w:val="20"/>
        </w:rPr>
      </w:pPr>
      <w:r w:rsidRPr="00C760C1">
        <w:rPr>
          <w:sz w:val="20"/>
        </w:rPr>
        <w:t xml:space="preserve">Tabla </w:t>
      </w:r>
      <w:r>
        <w:rPr>
          <w:sz w:val="20"/>
        </w:rPr>
        <w:t>3</w:t>
      </w:r>
      <w:r w:rsidRPr="00C760C1">
        <w:rPr>
          <w:sz w:val="20"/>
        </w:rPr>
        <w:t xml:space="preserve"> </w:t>
      </w:r>
      <w:r>
        <w:rPr>
          <w:sz w:val="20"/>
        </w:rPr>
        <w:t>Coste total</w:t>
      </w:r>
      <w:r w:rsidR="00515917">
        <w:br w:type="page"/>
      </w:r>
    </w:p>
    <w:p w14:paraId="35ADA923" w14:textId="77777777" w:rsidR="00666108" w:rsidRDefault="00666108" w:rsidP="008D40C9"/>
    <w:p w14:paraId="623E7084" w14:textId="77777777" w:rsidR="00666108" w:rsidRDefault="00666108" w:rsidP="008D40C9"/>
    <w:p w14:paraId="106F58C4" w14:textId="77777777" w:rsidR="00666108" w:rsidRDefault="00666108" w:rsidP="008D40C9"/>
    <w:p w14:paraId="1AACFE65" w14:textId="77777777" w:rsidR="00666108" w:rsidRDefault="00666108" w:rsidP="008D40C9"/>
    <w:p w14:paraId="4225B007" w14:textId="0A1C0D1A" w:rsidR="000E2970" w:rsidRDefault="000E2970" w:rsidP="008D40C9">
      <w:pPr>
        <w:pStyle w:val="Ttulo1"/>
        <w:jc w:val="center"/>
      </w:pPr>
      <w:bookmarkStart w:id="85" w:name="_Toc486444086"/>
      <w:bookmarkStart w:id="86" w:name="_Toc505427016"/>
      <w:bookmarkStart w:id="87" w:name="_Toc505427205"/>
      <w:r>
        <w:t xml:space="preserve">DOCUMENTO 3: </w:t>
      </w:r>
      <w:bookmarkEnd w:id="85"/>
      <w:r w:rsidR="00C87DAC">
        <w:t>REQUISITOS DE USUARIO Y ANÁLISIS DE ALTERNATIVAS</w:t>
      </w:r>
      <w:bookmarkEnd w:id="86"/>
      <w:bookmarkEnd w:id="87"/>
    </w:p>
    <w:p w14:paraId="3ADECD77" w14:textId="77777777" w:rsidR="000E2970" w:rsidRDefault="000E2970" w:rsidP="000E2970"/>
    <w:p w14:paraId="107D2EAB" w14:textId="3F2894D7" w:rsidR="000E2970" w:rsidRDefault="000E2970" w:rsidP="000E2970">
      <w:pPr>
        <w:pStyle w:val="indep"/>
        <w:jc w:val="center"/>
        <w:rPr>
          <w:b/>
          <w:bCs/>
          <w:sz w:val="28"/>
        </w:rPr>
      </w:pPr>
      <w:r>
        <w:rPr>
          <w:b/>
          <w:bCs/>
          <w:sz w:val="28"/>
        </w:rPr>
        <w:t xml:space="preserve">D. </w:t>
      </w:r>
      <w:r w:rsidR="001C649A">
        <w:rPr>
          <w:b/>
          <w:bCs/>
          <w:sz w:val="28"/>
        </w:rPr>
        <w:t>VIGIL</w:t>
      </w:r>
      <w:r>
        <w:rPr>
          <w:b/>
          <w:bCs/>
          <w:sz w:val="28"/>
        </w:rPr>
        <w:t xml:space="preserve"> </w:t>
      </w:r>
      <w:r w:rsidR="001C649A">
        <w:rPr>
          <w:b/>
          <w:bCs/>
          <w:sz w:val="28"/>
        </w:rPr>
        <w:t>RODRÍGUEZ</w:t>
      </w:r>
      <w:r>
        <w:rPr>
          <w:b/>
          <w:bCs/>
          <w:sz w:val="28"/>
        </w:rPr>
        <w:t xml:space="preserve">, </w:t>
      </w:r>
      <w:r w:rsidR="001C649A">
        <w:rPr>
          <w:b/>
          <w:bCs/>
          <w:sz w:val="28"/>
        </w:rPr>
        <w:t>Guillermo</w:t>
      </w:r>
    </w:p>
    <w:p w14:paraId="2D7400D5" w14:textId="0072861E" w:rsidR="000E2970" w:rsidRDefault="001C649A" w:rsidP="000E2970">
      <w:pPr>
        <w:pStyle w:val="indep"/>
        <w:jc w:val="center"/>
        <w:rPr>
          <w:b/>
          <w:bCs/>
          <w:sz w:val="28"/>
        </w:rPr>
      </w:pPr>
      <w:r>
        <w:rPr>
          <w:b/>
          <w:bCs/>
          <w:sz w:val="28"/>
        </w:rPr>
        <w:t>TUTOR: D</w:t>
      </w:r>
      <w:r w:rsidR="000E2970">
        <w:rPr>
          <w:b/>
          <w:bCs/>
          <w:sz w:val="28"/>
        </w:rPr>
        <w:t xml:space="preserve">. </w:t>
      </w:r>
      <w:r>
        <w:rPr>
          <w:b/>
          <w:bCs/>
          <w:sz w:val="28"/>
        </w:rPr>
        <w:t>RANILLA</w:t>
      </w:r>
      <w:r w:rsidR="000E2970">
        <w:rPr>
          <w:b/>
          <w:bCs/>
          <w:sz w:val="28"/>
        </w:rPr>
        <w:t xml:space="preserve"> </w:t>
      </w:r>
      <w:r>
        <w:rPr>
          <w:b/>
          <w:bCs/>
          <w:sz w:val="28"/>
        </w:rPr>
        <w:t>PASTOR</w:t>
      </w:r>
      <w:r w:rsidR="000E2970">
        <w:rPr>
          <w:b/>
          <w:bCs/>
          <w:sz w:val="28"/>
        </w:rPr>
        <w:t>, José</w:t>
      </w:r>
    </w:p>
    <w:p w14:paraId="448FCAF2" w14:textId="5CE2523C" w:rsidR="007705EF" w:rsidRDefault="007705EF" w:rsidP="007705EF">
      <w:pPr>
        <w:pStyle w:val="indep"/>
        <w:jc w:val="center"/>
        <w:rPr>
          <w:b/>
          <w:bCs/>
          <w:sz w:val="28"/>
        </w:rPr>
      </w:pPr>
      <w:r>
        <w:rPr>
          <w:b/>
          <w:bCs/>
          <w:sz w:val="28"/>
        </w:rPr>
        <w:t>COTUTOR: D. REDONDO LÓPEZ, José Manuel</w:t>
      </w:r>
    </w:p>
    <w:p w14:paraId="5650B362" w14:textId="77777777" w:rsidR="000E2970" w:rsidRDefault="000E2970" w:rsidP="000E2970">
      <w:pPr>
        <w:pStyle w:val="indep"/>
        <w:rPr>
          <w:b/>
          <w:bCs/>
          <w:sz w:val="28"/>
        </w:rPr>
      </w:pPr>
    </w:p>
    <w:p w14:paraId="70FEA5CB" w14:textId="196699A0" w:rsidR="000E2970" w:rsidRDefault="001C649A" w:rsidP="000E2970">
      <w:pPr>
        <w:pStyle w:val="indep"/>
        <w:jc w:val="center"/>
        <w:rPr>
          <w:b/>
          <w:bCs/>
          <w:sz w:val="28"/>
        </w:rPr>
      </w:pPr>
      <w:r>
        <w:rPr>
          <w:b/>
          <w:bCs/>
          <w:sz w:val="28"/>
        </w:rPr>
        <w:t>FECHA: Julio 2018</w:t>
      </w:r>
    </w:p>
    <w:p w14:paraId="742B4BDD" w14:textId="77777777" w:rsidR="000E2970" w:rsidRDefault="000E2970" w:rsidP="000E2970">
      <w:pPr>
        <w:jc w:val="left"/>
      </w:pPr>
    </w:p>
    <w:p w14:paraId="3C0A4583" w14:textId="77777777" w:rsidR="000C205D" w:rsidRDefault="000C205D" w:rsidP="000E2970">
      <w:pPr>
        <w:jc w:val="left"/>
      </w:pPr>
    </w:p>
    <w:p w14:paraId="71197F8A" w14:textId="27897F82" w:rsidR="00D33730" w:rsidRDefault="00D33730">
      <w:pPr>
        <w:spacing w:after="0" w:line="240" w:lineRule="auto"/>
        <w:jc w:val="left"/>
      </w:pPr>
      <w:r>
        <w:br w:type="page"/>
      </w:r>
    </w:p>
    <w:p w14:paraId="60ED5466" w14:textId="60BBBB6A" w:rsidR="00D33730" w:rsidRDefault="00D33730">
      <w:pPr>
        <w:spacing w:after="0" w:line="240" w:lineRule="auto"/>
        <w:jc w:val="left"/>
      </w:pPr>
      <w:r>
        <w:lastRenderedPageBreak/>
        <w:br w:type="page"/>
      </w:r>
    </w:p>
    <w:p w14:paraId="0611D53C" w14:textId="77777777" w:rsidR="00595E84" w:rsidRDefault="00595E84" w:rsidP="000E2970">
      <w:pPr>
        <w:jc w:val="left"/>
      </w:pPr>
    </w:p>
    <w:p w14:paraId="752E035C" w14:textId="77777777" w:rsidR="00595E84" w:rsidRDefault="00595E84" w:rsidP="000E2970">
      <w:pPr>
        <w:jc w:val="left"/>
      </w:pPr>
    </w:p>
    <w:p w14:paraId="1D89D1D2" w14:textId="77777777" w:rsidR="00CD40C8" w:rsidRPr="00CD40C8" w:rsidRDefault="00CD40C8" w:rsidP="00CD40C8"/>
    <w:p w14:paraId="26D14863" w14:textId="77777777" w:rsidR="00D33730" w:rsidRDefault="00D33730">
      <w:pPr>
        <w:spacing w:after="0" w:line="240" w:lineRule="auto"/>
        <w:jc w:val="left"/>
        <w:rPr>
          <w:b/>
          <w:sz w:val="24"/>
        </w:rPr>
      </w:pPr>
      <w:bookmarkStart w:id="88" w:name="_Toc486444088"/>
      <w:r>
        <w:br w:type="page"/>
      </w:r>
    </w:p>
    <w:p w14:paraId="4B4317DE" w14:textId="0D247E6A" w:rsidR="00142BF9" w:rsidRDefault="0042626E" w:rsidP="004D4A7E">
      <w:pPr>
        <w:pStyle w:val="Subttulo"/>
        <w:jc w:val="both"/>
      </w:pPr>
      <w:bookmarkStart w:id="89" w:name="_Toc505427018"/>
      <w:bookmarkStart w:id="90" w:name="_Toc505427207"/>
      <w:r>
        <w:lastRenderedPageBreak/>
        <w:t>3.1</w:t>
      </w:r>
      <w:r w:rsidR="00142BF9">
        <w:t xml:space="preserve"> </w:t>
      </w:r>
      <w:r>
        <w:t>Introducción</w:t>
      </w:r>
      <w:bookmarkEnd w:id="88"/>
      <w:bookmarkEnd w:id="89"/>
      <w:bookmarkEnd w:id="90"/>
    </w:p>
    <w:p w14:paraId="67F76A6D" w14:textId="5BA5EE94" w:rsidR="0074361A" w:rsidRDefault="0074361A" w:rsidP="00662744">
      <w:pPr>
        <w:spacing w:before="240"/>
      </w:pPr>
      <w:r>
        <w:tab/>
      </w:r>
      <w:r w:rsidR="00036B10">
        <w:t xml:space="preserve">Este tercer documento desglosa con detalle </w:t>
      </w:r>
      <w:r>
        <w:t>la parte de análisis del proyecto,</w:t>
      </w:r>
      <w:r w:rsidR="00CD40C8">
        <w:t xml:space="preserve"> </w:t>
      </w:r>
      <w:r w:rsidR="00036B10">
        <w:t>siendo una de las</w:t>
      </w:r>
      <w:r w:rsidR="00CD40C8">
        <w:t xml:space="preserve"> partes más importantes de cualquier proyecto de desarrollo software. </w:t>
      </w:r>
      <w:r w:rsidR="00036B10">
        <w:t>Se definirán</w:t>
      </w:r>
      <w:r>
        <w:t xml:space="preserve"> los diferentes roles que puede tener un usuario </w:t>
      </w:r>
      <w:r w:rsidR="00036B10">
        <w:t xml:space="preserve">de </w:t>
      </w:r>
      <w:r>
        <w:t xml:space="preserve">la aplicación, así como los requisitos de usuario, un estudio más detallado de las tecnologías y herramientas a utilizar y finalmente </w:t>
      </w:r>
      <w:r w:rsidR="00036B10">
        <w:t>la alternativa seleccionada</w:t>
      </w:r>
      <w:r>
        <w:t>.</w:t>
      </w:r>
    </w:p>
    <w:p w14:paraId="19BABC14" w14:textId="07BE7D9C" w:rsidR="00CD40C8" w:rsidRDefault="00CD40C8" w:rsidP="0074361A"/>
    <w:p w14:paraId="31E574FB" w14:textId="77777777" w:rsidR="00036B10" w:rsidRPr="0074361A" w:rsidRDefault="00036B10" w:rsidP="0074361A"/>
    <w:p w14:paraId="2BCE14FF" w14:textId="33640E7D" w:rsidR="00142BF9" w:rsidRDefault="00662744" w:rsidP="001C63B0">
      <w:pPr>
        <w:pStyle w:val="Subttulo"/>
        <w:spacing w:after="240"/>
      </w:pPr>
      <w:bookmarkStart w:id="91" w:name="_Toc486444089"/>
      <w:bookmarkStart w:id="92" w:name="_Toc505427019"/>
      <w:bookmarkStart w:id="93" w:name="_Toc505427208"/>
      <w:r>
        <w:t>3.2</w:t>
      </w:r>
      <w:r w:rsidR="0042626E">
        <w:t xml:space="preserve"> Identificación de usuarios participantes en el sistema</w:t>
      </w:r>
      <w:bookmarkEnd w:id="91"/>
      <w:bookmarkEnd w:id="92"/>
      <w:bookmarkEnd w:id="93"/>
    </w:p>
    <w:p w14:paraId="1C084A4A" w14:textId="181977CA" w:rsidR="00142BF9" w:rsidRDefault="00036B10" w:rsidP="001C63B0">
      <w:pPr>
        <w:ind w:firstLine="720"/>
      </w:pPr>
      <w:r>
        <w:t>La</w:t>
      </w:r>
      <w:r w:rsidR="00142BF9">
        <w:t xml:space="preserve"> aplicación contará con dos roles de usuario</w:t>
      </w:r>
      <w:r>
        <w:t xml:space="preserve"> bien definidos. Ambos podrán usar la misma aplicación, pero los roles son independientes. </w:t>
      </w:r>
      <w:r w:rsidR="004D0A0C">
        <w:t>No compartirán ninguna funcionalidad, excepto</w:t>
      </w:r>
      <w:r>
        <w:t xml:space="preserve"> la página de inicio de la aplicaci</w:t>
      </w:r>
      <w:r w:rsidR="004D0A0C">
        <w:t xml:space="preserve">ón y </w:t>
      </w:r>
      <w:r>
        <w:t xml:space="preserve">el </w:t>
      </w:r>
      <w:proofErr w:type="spellStart"/>
      <w:r w:rsidRPr="007A4D12">
        <w:rPr>
          <w:i/>
        </w:rPr>
        <w:t>login</w:t>
      </w:r>
      <w:proofErr w:type="spellEnd"/>
      <w:r w:rsidR="004D0A0C">
        <w:t>.</w:t>
      </w:r>
    </w:p>
    <w:p w14:paraId="35651127" w14:textId="77777777" w:rsidR="00036B10" w:rsidRDefault="00036B10" w:rsidP="00142BF9">
      <w:pPr>
        <w:spacing w:line="276" w:lineRule="auto"/>
        <w:jc w:val="left"/>
      </w:pPr>
    </w:p>
    <w:p w14:paraId="1A0B345C" w14:textId="0E2A4B89" w:rsidR="00036B10" w:rsidRDefault="00036B10" w:rsidP="004D0A0C">
      <w:pPr>
        <w:pStyle w:val="Subttulo"/>
        <w:spacing w:after="240"/>
      </w:pPr>
      <w:r>
        <w:t>3.2.1 Rol de participante en el congreso</w:t>
      </w:r>
    </w:p>
    <w:p w14:paraId="3B62139F" w14:textId="159B8BB7" w:rsidR="00036B10" w:rsidRDefault="00036B10" w:rsidP="00036B10">
      <w:pPr>
        <w:ind w:firstLine="720"/>
      </w:pPr>
      <w:r>
        <w:t>La aplicación web permitirá crear un perfil de</w:t>
      </w:r>
      <w:r w:rsidR="004D0A0C">
        <w:t xml:space="preserve"> usuario para todos los participantes del congreso anual a través de un registro en el que deberán introducir unos datos mínimos de contacto</w:t>
      </w:r>
      <w:r>
        <w:t>.</w:t>
      </w:r>
      <w:r w:rsidR="004D0A0C">
        <w:t xml:space="preserve"> En el perfil creado</w:t>
      </w:r>
      <w:r w:rsidR="002D421E">
        <w:t xml:space="preserve"> los usuarios</w:t>
      </w:r>
      <w:r w:rsidR="004D0A0C">
        <w:t xml:space="preserve"> podrán modificar </w:t>
      </w:r>
      <w:r w:rsidR="002D421E">
        <w:t xml:space="preserve">sus </w:t>
      </w:r>
      <w:r w:rsidR="004D0A0C">
        <w:t>datos</w:t>
      </w:r>
      <w:r w:rsidR="002D421E">
        <w:t xml:space="preserve"> personales</w:t>
      </w:r>
      <w:r w:rsidR="004D0A0C">
        <w:t xml:space="preserve">, modificar la contraseña, adjuntar justificante de pago, añadir datos para la factura, subir artículos y descargar </w:t>
      </w:r>
      <w:r w:rsidR="002D421E">
        <w:t>documentos asociados al congreso.</w:t>
      </w:r>
    </w:p>
    <w:p w14:paraId="7FA19D03" w14:textId="17A37D61" w:rsidR="004D0A0C" w:rsidRPr="00036B10" w:rsidRDefault="004D0A0C" w:rsidP="004D0A0C">
      <w:pPr>
        <w:rPr>
          <w:u w:val="single"/>
        </w:rPr>
      </w:pPr>
    </w:p>
    <w:p w14:paraId="2CEF95B2" w14:textId="13F49B54" w:rsidR="00D371B3" w:rsidRDefault="00A64B86" w:rsidP="004D0A0C">
      <w:pPr>
        <w:pStyle w:val="Subttulo"/>
        <w:spacing w:after="240"/>
      </w:pPr>
      <w:bookmarkStart w:id="94" w:name="_Toc505427021"/>
      <w:bookmarkStart w:id="95" w:name="_Toc505427210"/>
      <w:r w:rsidRPr="00A9290F">
        <w:t>3.</w:t>
      </w:r>
      <w:r w:rsidR="00662744">
        <w:t>2</w:t>
      </w:r>
      <w:r w:rsidRPr="00A9290F">
        <w:t xml:space="preserve">.2 </w:t>
      </w:r>
      <w:r w:rsidR="00142BF9" w:rsidRPr="00A9290F">
        <w:t>Rol de</w:t>
      </w:r>
      <w:r w:rsidR="00A92A83">
        <w:t xml:space="preserve"> usuario</w:t>
      </w:r>
      <w:r w:rsidR="00142BF9" w:rsidRPr="00A9290F">
        <w:t xml:space="preserve"> </w:t>
      </w:r>
      <w:bookmarkEnd w:id="94"/>
      <w:bookmarkEnd w:id="95"/>
      <w:r w:rsidR="002D421E">
        <w:t>administrador</w:t>
      </w:r>
    </w:p>
    <w:p w14:paraId="459B8846" w14:textId="6DDBFD28" w:rsidR="00D371B3" w:rsidRPr="00171B0E" w:rsidRDefault="00CD0D3E" w:rsidP="00036B10">
      <w:pPr>
        <w:ind w:firstLine="720"/>
      </w:pPr>
      <w:r>
        <w:t xml:space="preserve">El usuario administrador podrá acceder a la aplicación a través del </w:t>
      </w:r>
      <w:proofErr w:type="spellStart"/>
      <w:r w:rsidRPr="007A4D12">
        <w:rPr>
          <w:i/>
        </w:rPr>
        <w:t>login</w:t>
      </w:r>
      <w:proofErr w:type="spellEnd"/>
      <w:r>
        <w:t xml:space="preserve">. Las credenciales (usuario y contraseña) están predefinidas, pero podrán ser modificadas dentro de la aplicación únicamente por el usuario administrador. Además, en este rol se podrá ver y modificar todos los usuarios registrados, los artículos subidos, los pagos y su aceptación, las conferencias disponibles y los autores de los artículos. Por </w:t>
      </w:r>
      <w:r>
        <w:lastRenderedPageBreak/>
        <w:t>último, el usuario administrador podrá descargar todos los documentos asociados a la conferencia y cambiar la configuración global de toda la aplicación y de la conferencia.</w:t>
      </w:r>
    </w:p>
    <w:p w14:paraId="13EBF21E" w14:textId="219B614C" w:rsidR="00142BF9" w:rsidRDefault="00142BF9" w:rsidP="00D77714">
      <w:pPr>
        <w:jc w:val="left"/>
      </w:pPr>
    </w:p>
    <w:p w14:paraId="60F052F6" w14:textId="77777777" w:rsidR="001C63B0" w:rsidRPr="00142BF9" w:rsidRDefault="001C63B0" w:rsidP="00D77714">
      <w:pPr>
        <w:jc w:val="left"/>
      </w:pPr>
    </w:p>
    <w:p w14:paraId="5DB436BF" w14:textId="0A4A63D6" w:rsidR="00142BF9" w:rsidRDefault="00662744" w:rsidP="001C63B0">
      <w:pPr>
        <w:pStyle w:val="Subttulo"/>
        <w:spacing w:after="240"/>
        <w:jc w:val="both"/>
      </w:pPr>
      <w:bookmarkStart w:id="96" w:name="_Toc486444090"/>
      <w:bookmarkStart w:id="97" w:name="_Toc505427022"/>
      <w:bookmarkStart w:id="98" w:name="_Toc505427211"/>
      <w:r>
        <w:t>3</w:t>
      </w:r>
      <w:r w:rsidR="00142BF9">
        <w:t>.3</w:t>
      </w:r>
      <w:r w:rsidR="00917855">
        <w:t xml:space="preserve"> Requisitos de usuario</w:t>
      </w:r>
      <w:bookmarkEnd w:id="96"/>
      <w:bookmarkEnd w:id="97"/>
      <w:bookmarkEnd w:id="98"/>
    </w:p>
    <w:p w14:paraId="65A53306" w14:textId="36DAA361" w:rsidR="00142BF9" w:rsidRDefault="001C63B0" w:rsidP="001C63B0">
      <w:pPr>
        <w:ind w:firstLine="720"/>
      </w:pPr>
      <w:r>
        <w:t>L</w:t>
      </w:r>
      <w:r w:rsidR="004354E1">
        <w:t xml:space="preserve">os requisitos de usuario </w:t>
      </w:r>
      <w:r w:rsidR="00A92A83">
        <w:t>tienen una importancia muy alta en el desarrollo</w:t>
      </w:r>
      <w:r w:rsidR="004354E1">
        <w:t xml:space="preserve"> de cualquier producto software. </w:t>
      </w:r>
      <w:r w:rsidR="00A92A83">
        <w:t>S</w:t>
      </w:r>
      <w:r w:rsidR="004354E1">
        <w:t xml:space="preserve">on declaraciones en lenguaje natural de los servicios que </w:t>
      </w:r>
      <w:r w:rsidR="005874B2">
        <w:t>un usuario</w:t>
      </w:r>
      <w:r w:rsidR="004354E1">
        <w:t xml:space="preserve"> espera</w:t>
      </w:r>
      <w:r w:rsidR="00A92A83">
        <w:t xml:space="preserve"> y</w:t>
      </w:r>
      <w:r w:rsidR="004354E1">
        <w:t xml:space="preserve"> que el sistema</w:t>
      </w:r>
      <w:r w:rsidR="00A92A83">
        <w:t xml:space="preserve"> debe proveer.</w:t>
      </w:r>
      <w:r w:rsidR="004354E1">
        <w:t xml:space="preserve"> </w:t>
      </w:r>
      <w:r w:rsidR="00A92A83">
        <w:t>Además, especifican con detalle todas las</w:t>
      </w:r>
      <w:r w:rsidR="004354E1">
        <w:t xml:space="preserve"> restricciones </w:t>
      </w:r>
      <w:r w:rsidR="00A92A83">
        <w:t>de la aplicación.</w:t>
      </w:r>
    </w:p>
    <w:p w14:paraId="0DA34DC4" w14:textId="19A3F47E" w:rsidR="005874B2" w:rsidRDefault="005874B2" w:rsidP="00EC0D4C">
      <w:r>
        <w:tab/>
        <w:t>A continuación</w:t>
      </w:r>
      <w:r w:rsidR="00A92A83">
        <w:t>,</w:t>
      </w:r>
      <w:r>
        <w:t xml:space="preserve"> se detallarán los requ</w:t>
      </w:r>
      <w:r w:rsidR="00A92A83">
        <w:t>isitos de usuario divididos en tres apartados: requisitos de usuario</w:t>
      </w:r>
      <w:r>
        <w:t xml:space="preserve"> comunes a los dos roles de usuario existentes, requisitos de usuarios propios del rol de </w:t>
      </w:r>
      <w:r w:rsidR="00A92A83">
        <w:t>participante en el congreso</w:t>
      </w:r>
      <w:r>
        <w:t xml:space="preserve"> y por último requisit</w:t>
      </w:r>
      <w:r w:rsidR="00A92A83">
        <w:t>os de usuario propios del rol de usuario administrador</w:t>
      </w:r>
      <w:r>
        <w:t>.</w:t>
      </w:r>
    </w:p>
    <w:p w14:paraId="41E75400" w14:textId="77777777" w:rsidR="00BC6377" w:rsidRDefault="00BC6377" w:rsidP="00EC0D4C"/>
    <w:p w14:paraId="70F23AF5" w14:textId="268533E2" w:rsidR="005874B2" w:rsidRPr="00BC6377" w:rsidRDefault="00662744" w:rsidP="00BC6377">
      <w:pPr>
        <w:pStyle w:val="Subttulo"/>
        <w:spacing w:after="240"/>
      </w:pPr>
      <w:bookmarkStart w:id="99" w:name="_Toc505427023"/>
      <w:bookmarkStart w:id="100" w:name="_Toc505427212"/>
      <w:r>
        <w:t>3</w:t>
      </w:r>
      <w:r w:rsidR="00EC0D4C">
        <w:t xml:space="preserve">.3.1 </w:t>
      </w:r>
      <w:r w:rsidR="005874B2" w:rsidRPr="005874B2">
        <w:t>Requisitos de usuario comunes</w:t>
      </w:r>
      <w:bookmarkEnd w:id="99"/>
      <w:bookmarkEnd w:id="100"/>
    </w:p>
    <w:p w14:paraId="23E00424" w14:textId="76986566" w:rsidR="00C548BB" w:rsidRDefault="00BC6377" w:rsidP="00BC6377">
      <w:pPr>
        <w:numPr>
          <w:ilvl w:val="0"/>
          <w:numId w:val="11"/>
        </w:numPr>
        <w:rPr>
          <w:szCs w:val="22"/>
        </w:rPr>
      </w:pPr>
      <w:proofErr w:type="spellStart"/>
      <w:r w:rsidRPr="007A4D12">
        <w:rPr>
          <w:i/>
          <w:szCs w:val="22"/>
        </w:rPr>
        <w:t>Login</w:t>
      </w:r>
      <w:proofErr w:type="spellEnd"/>
      <w:r>
        <w:rPr>
          <w:szCs w:val="22"/>
        </w:rPr>
        <w:t xml:space="preserve"> en la aplicación con el nombre de usuario y la contraseña</w:t>
      </w:r>
      <w:r w:rsidR="00AA4F4F">
        <w:rPr>
          <w:szCs w:val="22"/>
        </w:rPr>
        <w:t>.</w:t>
      </w:r>
      <w:r>
        <w:rPr>
          <w:szCs w:val="22"/>
        </w:rPr>
        <w:t xml:space="preserve"> El usuario accederá a las funciones únicas de su rol y tendrá acceso solo a sus datos.</w:t>
      </w:r>
    </w:p>
    <w:p w14:paraId="640BA5F4" w14:textId="3D8FE990" w:rsidR="00D77714" w:rsidRDefault="00BC6377" w:rsidP="00BC6377">
      <w:pPr>
        <w:numPr>
          <w:ilvl w:val="0"/>
          <w:numId w:val="11"/>
        </w:numPr>
        <w:rPr>
          <w:szCs w:val="22"/>
        </w:rPr>
      </w:pPr>
      <w:proofErr w:type="spellStart"/>
      <w:r w:rsidRPr="007A4D12">
        <w:rPr>
          <w:i/>
          <w:szCs w:val="22"/>
        </w:rPr>
        <w:t>Logout</w:t>
      </w:r>
      <w:proofErr w:type="spellEnd"/>
      <w:r>
        <w:rPr>
          <w:szCs w:val="22"/>
        </w:rPr>
        <w:t xml:space="preserve"> de la sesión de usuario</w:t>
      </w:r>
      <w:r w:rsidR="00D46C73">
        <w:rPr>
          <w:szCs w:val="22"/>
        </w:rPr>
        <w:t>.</w:t>
      </w:r>
      <w:r>
        <w:rPr>
          <w:szCs w:val="22"/>
        </w:rPr>
        <w:t xml:space="preserve"> El usuario saldrá a la pantalla de </w:t>
      </w:r>
      <w:proofErr w:type="spellStart"/>
      <w:r w:rsidRPr="007A4D12">
        <w:rPr>
          <w:i/>
          <w:szCs w:val="22"/>
        </w:rPr>
        <w:t>login</w:t>
      </w:r>
      <w:proofErr w:type="spellEnd"/>
      <w:r>
        <w:rPr>
          <w:szCs w:val="22"/>
        </w:rPr>
        <w:t xml:space="preserve"> y cerrará su sesión, por lo que tendrá que volver a </w:t>
      </w:r>
      <w:r w:rsidR="007A4D12">
        <w:rPr>
          <w:szCs w:val="22"/>
        </w:rPr>
        <w:t>iniciar sesión</w:t>
      </w:r>
      <w:r>
        <w:rPr>
          <w:szCs w:val="22"/>
        </w:rPr>
        <w:t xml:space="preserve"> si desea volver a la pantalla anterior.</w:t>
      </w:r>
    </w:p>
    <w:p w14:paraId="4E6B6EDF" w14:textId="547E4A0F" w:rsidR="00BC6377" w:rsidRDefault="00BC6377" w:rsidP="00BC6377">
      <w:pPr>
        <w:numPr>
          <w:ilvl w:val="0"/>
          <w:numId w:val="11"/>
        </w:numPr>
        <w:rPr>
          <w:szCs w:val="22"/>
        </w:rPr>
      </w:pPr>
      <w:r>
        <w:rPr>
          <w:szCs w:val="22"/>
        </w:rPr>
        <w:t>Navegación a la web organizadora del congreso. Desde la pantalla inicial el usuario podrá navegar a dicha web</w:t>
      </w:r>
      <w:r w:rsidR="003A3033">
        <w:rPr>
          <w:szCs w:val="22"/>
        </w:rPr>
        <w:t>.</w:t>
      </w:r>
    </w:p>
    <w:p w14:paraId="2278BB59" w14:textId="2E3FB227" w:rsidR="00BC6377" w:rsidRDefault="00BC6377" w:rsidP="00BC6377">
      <w:pPr>
        <w:numPr>
          <w:ilvl w:val="0"/>
          <w:numId w:val="11"/>
        </w:numPr>
        <w:rPr>
          <w:szCs w:val="22"/>
        </w:rPr>
      </w:pPr>
      <w:r>
        <w:rPr>
          <w:szCs w:val="22"/>
        </w:rPr>
        <w:t>Cambiar idioma de la aplicación.</w:t>
      </w:r>
      <w:r w:rsidR="003A3033">
        <w:rPr>
          <w:szCs w:val="22"/>
        </w:rPr>
        <w:t xml:space="preserve"> Por defecto la aplicación se encontrará en inglés, pero el usuario podrá cambiar el idioma desde cualquier pantalla y en cualquier momento. </w:t>
      </w:r>
    </w:p>
    <w:p w14:paraId="5392DA2E" w14:textId="77777777" w:rsidR="00EC0D4C" w:rsidRDefault="00EC0D4C" w:rsidP="00EC0D4C">
      <w:pPr>
        <w:spacing w:line="240" w:lineRule="auto"/>
        <w:rPr>
          <w:szCs w:val="22"/>
        </w:rPr>
      </w:pPr>
    </w:p>
    <w:p w14:paraId="2DEA696B" w14:textId="5C5DEEB5" w:rsidR="00D77714" w:rsidRDefault="00662744" w:rsidP="002402AE">
      <w:pPr>
        <w:pStyle w:val="Subttulo"/>
        <w:spacing w:after="240"/>
      </w:pPr>
      <w:bookmarkStart w:id="101" w:name="_Toc505427024"/>
      <w:bookmarkStart w:id="102" w:name="_Toc505427213"/>
      <w:r>
        <w:lastRenderedPageBreak/>
        <w:t>3</w:t>
      </w:r>
      <w:r w:rsidR="00EC0D4C">
        <w:t xml:space="preserve">.3.2 </w:t>
      </w:r>
      <w:r w:rsidR="00D77714" w:rsidRPr="00D77714">
        <w:t xml:space="preserve">Requisitos de usuario – rol de </w:t>
      </w:r>
      <w:bookmarkEnd w:id="101"/>
      <w:bookmarkEnd w:id="102"/>
      <w:r w:rsidR="003A3033">
        <w:t>participante en el congreso</w:t>
      </w:r>
    </w:p>
    <w:p w14:paraId="14DAF74E" w14:textId="0A417865" w:rsidR="00D77714" w:rsidRDefault="003A3033" w:rsidP="002402AE">
      <w:pPr>
        <w:numPr>
          <w:ilvl w:val="0"/>
          <w:numId w:val="12"/>
        </w:numPr>
        <w:ind w:left="720"/>
        <w:rPr>
          <w:szCs w:val="22"/>
        </w:rPr>
      </w:pPr>
      <w:r>
        <w:rPr>
          <w:szCs w:val="22"/>
        </w:rPr>
        <w:t>Registro en la aplicación. Se deberán añadir los datos personales del usuario, así como una dirección email válida y una contraseña con unos requisitos de seguridad mínimos</w:t>
      </w:r>
      <w:r w:rsidR="00D77714" w:rsidRPr="00D77714">
        <w:rPr>
          <w:szCs w:val="22"/>
        </w:rPr>
        <w:t>.</w:t>
      </w:r>
      <w:r>
        <w:rPr>
          <w:szCs w:val="22"/>
        </w:rPr>
        <w:t xml:space="preserve"> Algunos de los campos del registro serán opcionales, pero para validar el registro se deberán aceptar las condiciones del congreso. El registro no se efectuará a menos que se rellenen los campos obligatorios del usuario.</w:t>
      </w:r>
      <w:r w:rsidR="002402AE">
        <w:rPr>
          <w:szCs w:val="22"/>
        </w:rPr>
        <w:t xml:space="preserve"> El usuario recibirá un correo informando de su registro en la aplicación.</w:t>
      </w:r>
    </w:p>
    <w:p w14:paraId="2F4E1F1D" w14:textId="2EDF0DCC" w:rsidR="0045476F" w:rsidRPr="0045476F" w:rsidRDefault="003A3033" w:rsidP="002402AE">
      <w:pPr>
        <w:numPr>
          <w:ilvl w:val="0"/>
          <w:numId w:val="12"/>
        </w:numPr>
        <w:ind w:left="720"/>
        <w:rPr>
          <w:szCs w:val="22"/>
        </w:rPr>
      </w:pPr>
      <w:r>
        <w:rPr>
          <w:szCs w:val="22"/>
        </w:rPr>
        <w:t>Modificar los datos personales del usuario, excepto la dirección email</w:t>
      </w:r>
      <w:r w:rsidR="0045476F">
        <w:rPr>
          <w:szCs w:val="22"/>
        </w:rPr>
        <w:t>.</w:t>
      </w:r>
      <w:r>
        <w:rPr>
          <w:szCs w:val="22"/>
        </w:rPr>
        <w:t xml:space="preserve"> No se podrá dejar ningún campo obligatorio</w:t>
      </w:r>
      <w:r w:rsidR="002402AE">
        <w:rPr>
          <w:szCs w:val="22"/>
        </w:rPr>
        <w:t xml:space="preserve"> del usuario</w:t>
      </w:r>
      <w:r>
        <w:rPr>
          <w:szCs w:val="22"/>
        </w:rPr>
        <w:t xml:space="preserve"> </w:t>
      </w:r>
      <w:r w:rsidR="002402AE">
        <w:rPr>
          <w:szCs w:val="22"/>
        </w:rPr>
        <w:t>vacío durante la modificación.</w:t>
      </w:r>
    </w:p>
    <w:p w14:paraId="630C62B7" w14:textId="749C6B11" w:rsidR="00C548BB" w:rsidRDefault="002402AE" w:rsidP="002402AE">
      <w:pPr>
        <w:numPr>
          <w:ilvl w:val="0"/>
          <w:numId w:val="12"/>
        </w:numPr>
        <w:ind w:left="720"/>
        <w:rPr>
          <w:szCs w:val="22"/>
        </w:rPr>
      </w:pPr>
      <w:r>
        <w:rPr>
          <w:szCs w:val="22"/>
        </w:rPr>
        <w:t>Modificar la contraseña del usuario</w:t>
      </w:r>
      <w:r w:rsidR="00484A10">
        <w:rPr>
          <w:szCs w:val="22"/>
        </w:rPr>
        <w:t>.</w:t>
      </w:r>
      <w:r>
        <w:rPr>
          <w:szCs w:val="22"/>
        </w:rPr>
        <w:t xml:space="preserve"> El usuario deberá introducir su contraseña actual y su nueva contraseña con una verificación de seguridad.</w:t>
      </w:r>
    </w:p>
    <w:p w14:paraId="2FC450C8" w14:textId="4FA7ABA6" w:rsidR="002402AE" w:rsidRDefault="002402AE" w:rsidP="002402AE">
      <w:pPr>
        <w:numPr>
          <w:ilvl w:val="0"/>
          <w:numId w:val="12"/>
        </w:numPr>
        <w:ind w:left="720"/>
        <w:rPr>
          <w:szCs w:val="22"/>
        </w:rPr>
      </w:pPr>
      <w:r>
        <w:rPr>
          <w:szCs w:val="22"/>
        </w:rPr>
        <w:t>Solicitar nueva contraseña al sistema. Si el usuario no recuerda la contraseña, deberá introducir su correo electrónico y recibirá una contraseña aleatoria nueva vía email.</w:t>
      </w:r>
    </w:p>
    <w:p w14:paraId="6E70E3EE" w14:textId="4B736E4A" w:rsidR="008943AC" w:rsidRDefault="008943AC" w:rsidP="002402AE">
      <w:pPr>
        <w:numPr>
          <w:ilvl w:val="0"/>
          <w:numId w:val="12"/>
        </w:numPr>
        <w:ind w:left="720"/>
        <w:rPr>
          <w:szCs w:val="22"/>
        </w:rPr>
      </w:pPr>
      <w:r>
        <w:rPr>
          <w:szCs w:val="22"/>
        </w:rPr>
        <w:t>Subir justificante de pago a la aplicación. El usuario podrá subir un justificante de pago almacenado de forma local y podrá modificarlo siempre que lo desee. El sistema recibirá un email indicando que el usuario ha subido un justificante de pago.</w:t>
      </w:r>
    </w:p>
    <w:p w14:paraId="409F585E" w14:textId="6936AA14" w:rsidR="008943AC" w:rsidRDefault="008943AC" w:rsidP="002402AE">
      <w:pPr>
        <w:numPr>
          <w:ilvl w:val="0"/>
          <w:numId w:val="12"/>
        </w:numPr>
        <w:ind w:left="720"/>
        <w:rPr>
          <w:szCs w:val="22"/>
        </w:rPr>
      </w:pPr>
      <w:r>
        <w:rPr>
          <w:szCs w:val="22"/>
        </w:rPr>
        <w:t>Añadir datos de factura, todos sus campos serán obligatorios para poder almacenarlos en la aplicación. La factura asociada al usuario tendrá estos datos.</w:t>
      </w:r>
    </w:p>
    <w:p w14:paraId="7127BB65" w14:textId="54A1594E" w:rsidR="008943AC" w:rsidRDefault="008943AC" w:rsidP="002402AE">
      <w:pPr>
        <w:numPr>
          <w:ilvl w:val="0"/>
          <w:numId w:val="12"/>
        </w:numPr>
        <w:ind w:left="720"/>
        <w:rPr>
          <w:szCs w:val="22"/>
        </w:rPr>
      </w:pPr>
      <w:r>
        <w:rPr>
          <w:szCs w:val="22"/>
        </w:rPr>
        <w:t>Subir artículo a la aplicación añadiendo los datos relativos al artículo y a los autores del artículo.</w:t>
      </w:r>
      <w:r w:rsidR="00C9026D">
        <w:rPr>
          <w:szCs w:val="22"/>
        </w:rPr>
        <w:t xml:space="preserve"> Esta acción enviará un correo a la dirección del congreso indicando la subida de un nuevo artículo.</w:t>
      </w:r>
    </w:p>
    <w:p w14:paraId="44FD4548" w14:textId="0EDA1DEF" w:rsidR="008943AC" w:rsidRDefault="008943AC" w:rsidP="002402AE">
      <w:pPr>
        <w:numPr>
          <w:ilvl w:val="0"/>
          <w:numId w:val="12"/>
        </w:numPr>
        <w:ind w:left="720"/>
        <w:rPr>
          <w:szCs w:val="22"/>
        </w:rPr>
      </w:pPr>
      <w:r>
        <w:rPr>
          <w:szCs w:val="22"/>
        </w:rPr>
        <w:t xml:space="preserve">Modificación de los datos </w:t>
      </w:r>
      <w:r w:rsidR="006A425D">
        <w:rPr>
          <w:szCs w:val="22"/>
        </w:rPr>
        <w:t xml:space="preserve">y el archivo </w:t>
      </w:r>
      <w:r>
        <w:rPr>
          <w:szCs w:val="22"/>
        </w:rPr>
        <w:t>de los artículos subidos por el</w:t>
      </w:r>
      <w:r w:rsidR="006A425D">
        <w:rPr>
          <w:szCs w:val="22"/>
        </w:rPr>
        <w:t xml:space="preserve"> usuario</w:t>
      </w:r>
      <w:r>
        <w:rPr>
          <w:szCs w:val="22"/>
        </w:rPr>
        <w:t>. Dependiendo del estado del artículo, es posible que la modificación no esté habilitada. Todos los campos obligatorios deben estar cubiertos para la modificación de cualquier artículo.</w:t>
      </w:r>
      <w:r w:rsidR="00C9026D">
        <w:rPr>
          <w:szCs w:val="22"/>
        </w:rPr>
        <w:t xml:space="preserve"> Además, dependiendo del estado del artículo dichos cambios podrán implicar el envío de un email al sistema indicando los cambios realizados por el usuario.</w:t>
      </w:r>
      <w:r w:rsidR="006B1D92">
        <w:rPr>
          <w:szCs w:val="22"/>
        </w:rPr>
        <w:t xml:space="preserve"> Dependiendo del estado del artículo, este podrá ser eliminado por el usuario.</w:t>
      </w:r>
    </w:p>
    <w:p w14:paraId="14585644" w14:textId="79C4CDD5" w:rsidR="006A425D" w:rsidRDefault="006A425D" w:rsidP="002402AE">
      <w:pPr>
        <w:numPr>
          <w:ilvl w:val="0"/>
          <w:numId w:val="12"/>
        </w:numPr>
        <w:ind w:left="720"/>
        <w:rPr>
          <w:szCs w:val="22"/>
        </w:rPr>
      </w:pPr>
      <w:r>
        <w:rPr>
          <w:szCs w:val="22"/>
        </w:rPr>
        <w:lastRenderedPageBreak/>
        <w:t xml:space="preserve">Descarga de los documentos asociados al congreso para el usuario. Los documentos descargables son: factura, certificado de ponencia y certificado de asistencia. Estos documentos serán descargables cuando se haya validado el pago por parte del </w:t>
      </w:r>
      <w:r w:rsidR="00A106AE">
        <w:rPr>
          <w:szCs w:val="22"/>
        </w:rPr>
        <w:t>administrador</w:t>
      </w:r>
      <w:r>
        <w:rPr>
          <w:szCs w:val="22"/>
        </w:rPr>
        <w:t>. Además</w:t>
      </w:r>
      <w:r w:rsidR="00A106AE">
        <w:rPr>
          <w:szCs w:val="22"/>
        </w:rPr>
        <w:t>,</w:t>
      </w:r>
      <w:r>
        <w:rPr>
          <w:szCs w:val="22"/>
        </w:rPr>
        <w:t xml:space="preserve"> solo se habilitará el certificado de ponencia si el usuario ha subido algún artículo</w:t>
      </w:r>
      <w:r w:rsidR="00A106AE">
        <w:rPr>
          <w:szCs w:val="22"/>
        </w:rPr>
        <w:t xml:space="preserve"> y este ha sido aceptado por el congreso.</w:t>
      </w:r>
    </w:p>
    <w:p w14:paraId="6A484744" w14:textId="77777777" w:rsidR="00D46C73" w:rsidRDefault="00D46C73" w:rsidP="00FF4700">
      <w:pPr>
        <w:spacing w:line="276" w:lineRule="auto"/>
        <w:jc w:val="left"/>
        <w:rPr>
          <w:szCs w:val="22"/>
        </w:rPr>
      </w:pPr>
    </w:p>
    <w:p w14:paraId="2A6C2456" w14:textId="2C576101" w:rsidR="00A106AE" w:rsidRPr="00A106AE" w:rsidRDefault="00662744" w:rsidP="00A106AE">
      <w:pPr>
        <w:pStyle w:val="Subttulo"/>
        <w:spacing w:after="240"/>
      </w:pPr>
      <w:bookmarkStart w:id="103" w:name="_Toc505427025"/>
      <w:bookmarkStart w:id="104" w:name="_Toc505427214"/>
      <w:r>
        <w:t>3.</w:t>
      </w:r>
      <w:r w:rsidR="002402AE">
        <w:t>3.3</w:t>
      </w:r>
      <w:r w:rsidR="00EC0D4C">
        <w:t xml:space="preserve"> </w:t>
      </w:r>
      <w:r w:rsidR="00D46C73" w:rsidRPr="00D46C73">
        <w:t xml:space="preserve">Requisitos de usuario – rol de </w:t>
      </w:r>
      <w:bookmarkEnd w:id="103"/>
      <w:bookmarkEnd w:id="104"/>
      <w:r w:rsidR="00A106AE">
        <w:t>usuario administrador</w:t>
      </w:r>
    </w:p>
    <w:p w14:paraId="2960020E" w14:textId="150755A4" w:rsidR="00854CD5" w:rsidRDefault="00A106AE" w:rsidP="00A106AE">
      <w:pPr>
        <w:numPr>
          <w:ilvl w:val="0"/>
          <w:numId w:val="12"/>
        </w:numPr>
        <w:ind w:left="720"/>
        <w:rPr>
          <w:szCs w:val="22"/>
        </w:rPr>
      </w:pPr>
      <w:r>
        <w:rPr>
          <w:szCs w:val="22"/>
        </w:rPr>
        <w:t>Visión global y modificación de todos los usuarios registrados en el sistema</w:t>
      </w:r>
      <w:r w:rsidR="00672C8F" w:rsidRPr="00A106AE">
        <w:rPr>
          <w:szCs w:val="22"/>
        </w:rPr>
        <w:t>.</w:t>
      </w:r>
      <w:r>
        <w:rPr>
          <w:szCs w:val="22"/>
        </w:rPr>
        <w:t xml:space="preserve"> Se podrán modificar todos los datos de los usuarios excepto el email y la contraseña</w:t>
      </w:r>
      <w:r w:rsidR="007A4D12">
        <w:rPr>
          <w:szCs w:val="22"/>
        </w:rPr>
        <w:t xml:space="preserve"> (no accesible)</w:t>
      </w:r>
      <w:r>
        <w:rPr>
          <w:szCs w:val="22"/>
        </w:rPr>
        <w:t>.</w:t>
      </w:r>
      <w:r w:rsidR="006B1D92">
        <w:rPr>
          <w:szCs w:val="22"/>
        </w:rPr>
        <w:t xml:space="preserve"> También se podrá eliminar el usuario.</w:t>
      </w:r>
    </w:p>
    <w:p w14:paraId="75423ED2" w14:textId="20789588" w:rsidR="00571184" w:rsidRDefault="00571184" w:rsidP="00A106AE">
      <w:pPr>
        <w:numPr>
          <w:ilvl w:val="0"/>
          <w:numId w:val="12"/>
        </w:numPr>
        <w:ind w:left="720"/>
        <w:rPr>
          <w:szCs w:val="22"/>
        </w:rPr>
      </w:pPr>
      <w:r>
        <w:rPr>
          <w:szCs w:val="22"/>
        </w:rPr>
        <w:t xml:space="preserve">Visión global y modificación de </w:t>
      </w:r>
      <w:r w:rsidR="00C9026D">
        <w:rPr>
          <w:szCs w:val="22"/>
        </w:rPr>
        <w:t>pagos de los usuarios registrados. Se podrá descargar el justificante de pago de cada usuario, se podrá cambiar el precio a pagar por la asistencia al congreso para cada usuario, se podrá verificar la validez del justificante de pago y se podrá descargar la factura individual de cada usuario.</w:t>
      </w:r>
    </w:p>
    <w:p w14:paraId="6B5FA400" w14:textId="41CAEAFB" w:rsidR="00C9026D" w:rsidRDefault="00C9026D" w:rsidP="00A106AE">
      <w:pPr>
        <w:numPr>
          <w:ilvl w:val="0"/>
          <w:numId w:val="12"/>
        </w:numPr>
        <w:ind w:left="720"/>
        <w:rPr>
          <w:szCs w:val="22"/>
        </w:rPr>
      </w:pPr>
      <w:r>
        <w:rPr>
          <w:szCs w:val="22"/>
        </w:rPr>
        <w:t>Visión global de los autores principales de los artículos subidos. Se indicará el número de artículos en los que participa cada autor y el número de posters. No se podrán hacer modificaciones en esta parte.</w:t>
      </w:r>
    </w:p>
    <w:p w14:paraId="20A570DC" w14:textId="265AF496" w:rsidR="00C9026D" w:rsidRDefault="00C9026D" w:rsidP="00A106AE">
      <w:pPr>
        <w:numPr>
          <w:ilvl w:val="0"/>
          <w:numId w:val="12"/>
        </w:numPr>
        <w:ind w:left="720"/>
        <w:rPr>
          <w:szCs w:val="22"/>
        </w:rPr>
      </w:pPr>
      <w:r>
        <w:rPr>
          <w:szCs w:val="22"/>
        </w:rPr>
        <w:t xml:space="preserve">Visión global y modificación de los datos de todos los artículos. Se podrá descargar el documento subido por cada usuario. También se podrá cambiar el estado de un artículo, lo que enviaría un email tanto al usuario como al sistema indicando el cambio de estado del artículo. </w:t>
      </w:r>
      <w:r w:rsidR="006B1D92">
        <w:rPr>
          <w:szCs w:val="22"/>
        </w:rPr>
        <w:t>Además, se podrá modificar todos los datos de cada artículo en cualquier momento. Por último, se podrá eliminar el artículo, por lo que el usuario no verá dicho artículo en la aplicación.</w:t>
      </w:r>
    </w:p>
    <w:p w14:paraId="0A65E0F5" w14:textId="7F4AB1CF" w:rsidR="006B1D92" w:rsidRDefault="006B1D92" w:rsidP="00A106AE">
      <w:pPr>
        <w:numPr>
          <w:ilvl w:val="0"/>
          <w:numId w:val="12"/>
        </w:numPr>
        <w:ind w:left="720"/>
        <w:rPr>
          <w:szCs w:val="22"/>
        </w:rPr>
      </w:pPr>
      <w:r>
        <w:rPr>
          <w:szCs w:val="22"/>
        </w:rPr>
        <w:t>Visión global y modificación de conferencias. Se mostrarán todas las conferencias existentes para el congreso actual, el número de artículos pertenecientes a cada conferencia y el número de posters. Se podrá modificar el título de la conferencia, se podrá añadir una nueva conferencia y se podrá eliminar una conferencia ya existente.</w:t>
      </w:r>
    </w:p>
    <w:p w14:paraId="6F944FA0" w14:textId="556D225C" w:rsidR="006B1D92" w:rsidRDefault="006B1D92" w:rsidP="00A106AE">
      <w:pPr>
        <w:numPr>
          <w:ilvl w:val="0"/>
          <w:numId w:val="12"/>
        </w:numPr>
        <w:ind w:left="720"/>
        <w:rPr>
          <w:szCs w:val="22"/>
        </w:rPr>
      </w:pPr>
      <w:r>
        <w:rPr>
          <w:szCs w:val="22"/>
        </w:rPr>
        <w:lastRenderedPageBreak/>
        <w:t>Descarga de documentos relativos a la conferencia. Por un lado, se podrá descargar todos los certificados de asistencia de todos los usuarios registrados, todos los certificados de ponencia de todos los usuarios registrados y todas las facturas de todos los usuarios registrados, todos ellos en formato PDF. Por otro lado, se podrá descargar en formato Excel la lista de todos los usuarios registrados, la lista de todos los artículos subidos y la lista de todos los autores participantes. Por último, se podrá generar un PDF con etiquetas identificativas para todos los usuarios asistentes al congreso. Estas etiquetas podrán ser modificadas en color y tamaño a elección del usuario administrador y podrán llevar un texto en lugar del nombre de los usuarios participantes.</w:t>
      </w:r>
    </w:p>
    <w:p w14:paraId="56CBFC96" w14:textId="2122A46E" w:rsidR="007A4D12" w:rsidRPr="00A106AE" w:rsidRDefault="007A4D12" w:rsidP="00A106AE">
      <w:pPr>
        <w:numPr>
          <w:ilvl w:val="0"/>
          <w:numId w:val="12"/>
        </w:numPr>
        <w:ind w:left="720"/>
        <w:rPr>
          <w:szCs w:val="22"/>
        </w:rPr>
      </w:pPr>
      <w:r>
        <w:rPr>
          <w:szCs w:val="22"/>
        </w:rPr>
        <w:t xml:space="preserve">Visión </w:t>
      </w:r>
      <w:r w:rsidR="00830408">
        <w:rPr>
          <w:szCs w:val="22"/>
        </w:rPr>
        <w:t xml:space="preserve">general y modificación de la configuración de la aplicación. Se podrá consultar y modificar todos los parámetros de configuración como el usuario y la contraseña de administrador, el año de la conferencia, las fechas de inicio y clausura, el lugar donde será celebrado el congreso, la dirección web oficial del congreso y otros datos. Además, será posible modificar la configuración de correo electrónico y/o cerrar o abrir el servicio de correos. Por último, se podrá reiniciar la base de datos </w:t>
      </w:r>
      <w:r w:rsidR="002510C2">
        <w:rPr>
          <w:szCs w:val="22"/>
        </w:rPr>
        <w:t>de la aplicación y cerrar o abrir tanto el acceso general como el periodo de subida de artículos a la aplicación.</w:t>
      </w:r>
    </w:p>
    <w:p w14:paraId="7E990D1C" w14:textId="7CA38667" w:rsidR="00D46C73" w:rsidRDefault="0006073F" w:rsidP="00A106AE">
      <w:pPr>
        <w:jc w:val="left"/>
        <w:rPr>
          <w:szCs w:val="22"/>
        </w:rPr>
      </w:pPr>
      <w:r>
        <w:rPr>
          <w:szCs w:val="22"/>
        </w:rPr>
        <w:br/>
      </w:r>
    </w:p>
    <w:p w14:paraId="5098F663" w14:textId="62A02001" w:rsidR="00595E84" w:rsidRDefault="00662744" w:rsidP="006B1D92">
      <w:pPr>
        <w:pStyle w:val="Subttulo"/>
        <w:spacing w:after="240"/>
      </w:pPr>
      <w:bookmarkStart w:id="105" w:name="_Toc486444091"/>
      <w:bookmarkStart w:id="106" w:name="_Toc505427026"/>
      <w:bookmarkStart w:id="107" w:name="_Toc505427215"/>
      <w:r>
        <w:t>3.</w:t>
      </w:r>
      <w:r w:rsidR="00EC0D4C">
        <w:t>4</w:t>
      </w:r>
      <w:r w:rsidR="00142BF9">
        <w:t xml:space="preserve"> </w:t>
      </w:r>
      <w:r w:rsidR="00EC0D4C">
        <w:t>Análisis de alternativas</w:t>
      </w:r>
      <w:bookmarkEnd w:id="105"/>
      <w:bookmarkEnd w:id="106"/>
      <w:bookmarkEnd w:id="107"/>
    </w:p>
    <w:p w14:paraId="173120B0" w14:textId="7DA7DC13" w:rsidR="00595E84" w:rsidRDefault="002F0D65" w:rsidP="006B1D92">
      <w:pPr>
        <w:ind w:firstLine="720"/>
      </w:pPr>
      <w:r>
        <w:t xml:space="preserve">En este apartado </w:t>
      </w:r>
      <w:r w:rsidR="00595E84">
        <w:t>se hará un estudio de las diferentes herramientas</w:t>
      </w:r>
      <w:r>
        <w:t xml:space="preserve"> y lenguajes más usados hasta hoy en la programación web</w:t>
      </w:r>
      <w:r w:rsidR="00595E84">
        <w:t>. En primer lugar</w:t>
      </w:r>
      <w:r>
        <w:t>,</w:t>
      </w:r>
      <w:r w:rsidR="00595E84">
        <w:t xml:space="preserve"> se </w:t>
      </w:r>
      <w:r>
        <w:t>detallará</w:t>
      </w:r>
      <w:r w:rsidR="00595E84">
        <w:t xml:space="preserve"> una breve descripción de los lenguajes de programación y sus correspondientes </w:t>
      </w:r>
      <w:proofErr w:type="spellStart"/>
      <w:r w:rsidR="00595E84" w:rsidRPr="002F0D65">
        <w:rPr>
          <w:i/>
        </w:rPr>
        <w:t>frameworks</w:t>
      </w:r>
      <w:proofErr w:type="spellEnd"/>
      <w:r w:rsidR="00595E84">
        <w:t xml:space="preserve"> </w:t>
      </w:r>
      <w:r>
        <w:t>que forman</w:t>
      </w:r>
      <w:r w:rsidR="00595E84">
        <w:t xml:space="preserve"> parte </w:t>
      </w:r>
      <w:r>
        <w:t>del lado del servidor (</w:t>
      </w:r>
      <w:proofErr w:type="spellStart"/>
      <w:r w:rsidRPr="002F0D65">
        <w:rPr>
          <w:i/>
        </w:rPr>
        <w:t>back</w:t>
      </w:r>
      <w:r w:rsidR="00595E84" w:rsidRPr="002F0D65">
        <w:rPr>
          <w:i/>
        </w:rPr>
        <w:t>end</w:t>
      </w:r>
      <w:proofErr w:type="spellEnd"/>
      <w:r>
        <w:t xml:space="preserve">). En segundo lugar, se hará lo correspondiente con los lenguajes de programación y los </w:t>
      </w:r>
      <w:proofErr w:type="spellStart"/>
      <w:r w:rsidRPr="002F0D65">
        <w:rPr>
          <w:i/>
        </w:rPr>
        <w:t>frameworks</w:t>
      </w:r>
      <w:proofErr w:type="spellEnd"/>
      <w:r>
        <w:t xml:space="preserve"> asociados en la parte del cliente (</w:t>
      </w:r>
      <w:proofErr w:type="spellStart"/>
      <w:r w:rsidRPr="002F0D65">
        <w:rPr>
          <w:i/>
        </w:rPr>
        <w:t>frontend</w:t>
      </w:r>
      <w:proofErr w:type="spellEnd"/>
      <w:r>
        <w:t>). Por último, se mostrar</w:t>
      </w:r>
      <w:r w:rsidR="00777ECA">
        <w:t>á un resumen y descripción de las bases de datos más usadas.</w:t>
      </w:r>
    </w:p>
    <w:p w14:paraId="4FCD36D0" w14:textId="26A596DC" w:rsidR="00EC0D4C" w:rsidRDefault="00662744" w:rsidP="00777ECA">
      <w:pPr>
        <w:pStyle w:val="Subttulo"/>
        <w:spacing w:after="240"/>
        <w:rPr>
          <w:i/>
        </w:rPr>
      </w:pPr>
      <w:bookmarkStart w:id="108" w:name="_Toc505427027"/>
      <w:bookmarkStart w:id="109" w:name="_Toc505427216"/>
      <w:r>
        <w:t>3.</w:t>
      </w:r>
      <w:r w:rsidR="00EC0D4C">
        <w:t>4.1 Tecnolog</w:t>
      </w:r>
      <w:r w:rsidR="00777ECA">
        <w:t xml:space="preserve">ías </w:t>
      </w:r>
      <w:proofErr w:type="spellStart"/>
      <w:r w:rsidR="00777ECA" w:rsidRPr="00777ECA">
        <w:rPr>
          <w:i/>
        </w:rPr>
        <w:t>back</w:t>
      </w:r>
      <w:r w:rsidR="00297586" w:rsidRPr="00777ECA">
        <w:rPr>
          <w:i/>
        </w:rPr>
        <w:t>end</w:t>
      </w:r>
      <w:bookmarkEnd w:id="108"/>
      <w:bookmarkEnd w:id="109"/>
      <w:proofErr w:type="spellEnd"/>
    </w:p>
    <w:p w14:paraId="3999372F" w14:textId="062A8B50" w:rsidR="00777ECA" w:rsidRPr="00777ECA" w:rsidRDefault="00777ECA" w:rsidP="00777ECA">
      <w:r>
        <w:tab/>
        <w:t xml:space="preserve">La parte del lado del servidor o tecnología </w:t>
      </w:r>
      <w:proofErr w:type="spellStart"/>
      <w:r w:rsidRPr="00777ECA">
        <w:rPr>
          <w:i/>
        </w:rPr>
        <w:t>backend</w:t>
      </w:r>
      <w:proofErr w:type="spellEnd"/>
      <w:r>
        <w:t xml:space="preserve"> es la capa intermedia entre la base de datos y el código que el navegador web va a ejecutar. Estos lenguajes de programación son ejecutados desde el </w:t>
      </w:r>
      <w:r>
        <w:lastRenderedPageBreak/>
        <w:t xml:space="preserve">servidor donde está alojada la aplicación. Se encargan de tratar con los datos de la base de datos y de enviarlos al </w:t>
      </w:r>
      <w:proofErr w:type="spellStart"/>
      <w:r w:rsidRPr="00777ECA">
        <w:rPr>
          <w:i/>
        </w:rPr>
        <w:t>front</w:t>
      </w:r>
      <w:proofErr w:type="spellEnd"/>
      <w:r>
        <w:t xml:space="preserve"> para que estos sean mostrados en el navegador.</w:t>
      </w:r>
    </w:p>
    <w:p w14:paraId="12C98C9A" w14:textId="5697A37E" w:rsidR="00777ECA" w:rsidRDefault="00662744" w:rsidP="00777ECA">
      <w:pPr>
        <w:rPr>
          <w:rStyle w:val="nfasissutil"/>
          <w:b/>
          <w:iCs w:val="0"/>
        </w:rPr>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1 </w:t>
      </w:r>
      <w:r w:rsidR="00777ECA">
        <w:rPr>
          <w:rStyle w:val="nfasissutil"/>
          <w:b/>
          <w:iCs w:val="0"/>
        </w:rPr>
        <w:t>PHP</w:t>
      </w:r>
    </w:p>
    <w:p w14:paraId="545F22F2" w14:textId="45AC95DE" w:rsidR="00067D7C" w:rsidRDefault="00BF12C4" w:rsidP="00777ECA">
      <w:pPr>
        <w:spacing w:before="240"/>
        <w:ind w:firstLine="720"/>
      </w:pPr>
      <w:r>
        <w:t>A día de hoy e</w:t>
      </w:r>
      <w:r w:rsidR="00595E84" w:rsidRPr="007B362F">
        <w:t xml:space="preserve">s el lenguaje </w:t>
      </w:r>
      <w:r>
        <w:t>más usado para el desarrollo web</w:t>
      </w:r>
      <w:r w:rsidR="00595E84" w:rsidRPr="007B362F">
        <w:t xml:space="preserve">. </w:t>
      </w:r>
      <w:r>
        <w:t>Se trata de un</w:t>
      </w:r>
      <w:r w:rsidR="00595E84" w:rsidRPr="007B362F">
        <w:t xml:space="preserve"> lenguaje de código abierto </w:t>
      </w:r>
      <w:r>
        <w:t>con</w:t>
      </w:r>
      <w:r w:rsidR="00595E84" w:rsidRPr="007B362F">
        <w:t xml:space="preserve"> más de 20 años</w:t>
      </w:r>
      <w:r>
        <w:t xml:space="preserve"> de antigüedad, basado en los lenguajes </w:t>
      </w:r>
      <w:r w:rsidR="00595E84" w:rsidRPr="007B362F">
        <w:t>C</w:t>
      </w:r>
      <w:r>
        <w:t>#</w:t>
      </w:r>
      <w:r w:rsidR="00595E84" w:rsidRPr="007B362F">
        <w:t xml:space="preserve"> y PERL. </w:t>
      </w:r>
      <w:r>
        <w:t>C</w:t>
      </w:r>
      <w:r w:rsidR="00595E84" w:rsidRPr="007B362F">
        <w:t xml:space="preserve">uenta con una gran comunidad de desarrolladores y usuarios </w:t>
      </w:r>
      <w:r>
        <w:t>desde sus inicios</w:t>
      </w:r>
      <w:r w:rsidR="00595E84" w:rsidRPr="007B362F">
        <w:t xml:space="preserve">, </w:t>
      </w:r>
      <w:r>
        <w:t>además de</w:t>
      </w:r>
      <w:r w:rsidR="00595E84" w:rsidRPr="007B362F">
        <w:t xml:space="preserve"> numerosas aplicaciones web de éxito en las que se ha utilizado este lenguaje (</w:t>
      </w:r>
      <w:proofErr w:type="spellStart"/>
      <w:r w:rsidR="00595E84" w:rsidRPr="007B362F">
        <w:t>Yahoo</w:t>
      </w:r>
      <w:proofErr w:type="spellEnd"/>
      <w:r w:rsidR="00595E84" w:rsidRPr="007B362F">
        <w:t>, Wikipedia,</w:t>
      </w:r>
      <w:r>
        <w:t xml:space="preserve"> Facebook,</w:t>
      </w:r>
      <w:r w:rsidR="00595E84" w:rsidRPr="007B362F">
        <w:t xml:space="preserve"> </w:t>
      </w:r>
      <w:proofErr w:type="spellStart"/>
      <w:r w:rsidR="00595E84" w:rsidRPr="007B362F">
        <w:t>Wordpress</w:t>
      </w:r>
      <w:proofErr w:type="spellEnd"/>
      <w:r w:rsidR="00595E84" w:rsidRPr="007B362F">
        <w:t xml:space="preserve"> o </w:t>
      </w:r>
      <w:proofErr w:type="spellStart"/>
      <w:r w:rsidR="00595E84" w:rsidRPr="007B362F">
        <w:t>Flickr</w:t>
      </w:r>
      <w:proofErr w:type="spellEnd"/>
      <w:r w:rsidR="00595E84" w:rsidRPr="007B362F">
        <w:t>).</w:t>
      </w:r>
    </w:p>
    <w:p w14:paraId="242B7C2B" w14:textId="5F2C9058" w:rsidR="00EC0D4C" w:rsidRPr="007B362F" w:rsidRDefault="00BE3F33" w:rsidP="00BE3F33">
      <w:pPr>
        <w:ind w:firstLine="720"/>
      </w:pPr>
      <w:r>
        <w:t xml:space="preserve">Entre las ventajas de este lenguaje está la continua demanda por parte de las empresas y su compatibilidad con los sistemas operativos y plataformas del mercado. Además, cuenta con varios </w:t>
      </w:r>
      <w:proofErr w:type="spellStart"/>
      <w:r w:rsidRPr="00BE3F33">
        <w:rPr>
          <w:i/>
        </w:rPr>
        <w:t>frameworks</w:t>
      </w:r>
      <w:proofErr w:type="spellEnd"/>
      <w:r>
        <w:t xml:space="preserve"> de desarrollo como </w:t>
      </w:r>
      <w:proofErr w:type="spellStart"/>
      <w:r>
        <w:t>Laravel</w:t>
      </w:r>
      <w:proofErr w:type="spellEnd"/>
      <w:r>
        <w:t xml:space="preserve">, Symfony2, </w:t>
      </w:r>
      <w:proofErr w:type="spellStart"/>
      <w:r>
        <w:t>Yii</w:t>
      </w:r>
      <w:proofErr w:type="spellEnd"/>
      <w:r>
        <w:t>, etc</w:t>
      </w:r>
      <w:r w:rsidR="00EC0D4C" w:rsidRPr="00EC0D4C">
        <w:t>.</w:t>
      </w:r>
      <w:r>
        <w:t xml:space="preserve"> </w:t>
      </w:r>
    </w:p>
    <w:p w14:paraId="4639E5B6" w14:textId="1C843969" w:rsidR="00AC1B05" w:rsidRDefault="002B4B48" w:rsidP="00454870">
      <w:pPr>
        <w:keepNext/>
        <w:jc w:val="center"/>
      </w:pPr>
      <w:r>
        <w:rPr>
          <w:noProof/>
        </w:rPr>
        <w:drawing>
          <wp:inline distT="0" distB="0" distL="0" distR="0" wp14:anchorId="23C60788" wp14:editId="4BBA055A">
            <wp:extent cx="1677230" cy="877479"/>
            <wp:effectExtent l="0" t="0" r="0" b="0"/>
            <wp:docPr id="130" name="Gráfico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hp-1.svg"/>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1716475" cy="898011"/>
                    </a:xfrm>
                    <a:prstGeom prst="rect">
                      <a:avLst/>
                    </a:prstGeom>
                  </pic:spPr>
                </pic:pic>
              </a:graphicData>
            </a:graphic>
          </wp:inline>
        </w:drawing>
      </w:r>
    </w:p>
    <w:p w14:paraId="10FE8EBF" w14:textId="52C7247B" w:rsidR="007B362F" w:rsidRDefault="00AC1B05" w:rsidP="007B4097">
      <w:pPr>
        <w:pStyle w:val="Descripcin"/>
        <w:jc w:val="center"/>
      </w:pPr>
      <w:bookmarkStart w:id="110" w:name="_Toc505427345"/>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11</w:t>
      </w:r>
      <w:r>
        <w:fldChar w:fldCharType="end"/>
      </w:r>
      <w:r>
        <w:t xml:space="preserve"> </w:t>
      </w:r>
      <w:r w:rsidR="00067D7C">
        <w:t>Logo PHP</w:t>
      </w:r>
      <w:bookmarkEnd w:id="110"/>
    </w:p>
    <w:p w14:paraId="28B73E4A" w14:textId="77777777" w:rsidR="002B4B48" w:rsidRDefault="00662744" w:rsidP="002B4B48">
      <w:pPr>
        <w:jc w:val="left"/>
        <w:rPr>
          <w:rStyle w:val="nfasissutil"/>
          <w:b/>
          <w:iCs w:val="0"/>
        </w:rPr>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2 </w:t>
      </w:r>
      <w:r w:rsidR="00595E84" w:rsidRPr="000A7CA9">
        <w:rPr>
          <w:rStyle w:val="nfasissutil"/>
          <w:b/>
          <w:iCs w:val="0"/>
        </w:rPr>
        <w:t>Ruby</w:t>
      </w:r>
    </w:p>
    <w:p w14:paraId="644146FD" w14:textId="43349E90" w:rsidR="00067D7C" w:rsidRDefault="002B4B48" w:rsidP="004053E4">
      <w:pPr>
        <w:ind w:firstLine="720"/>
        <w:rPr>
          <w:rStyle w:val="nfasissutil"/>
          <w:b/>
          <w:iCs w:val="0"/>
        </w:rPr>
      </w:pPr>
      <w:r>
        <w:t>L</w:t>
      </w:r>
      <w:r w:rsidR="00595E84" w:rsidRPr="00147369">
        <w:t>anzado al mercado en 1995</w:t>
      </w:r>
      <w:r w:rsidR="004053E4">
        <w:t>, Ruby es un lenguaje de programación orientado a objetos</w:t>
      </w:r>
      <w:r w:rsidR="00595E84" w:rsidRPr="00147369">
        <w:t xml:space="preserve">. </w:t>
      </w:r>
      <w:r w:rsidR="004053E4">
        <w:t xml:space="preserve">Ruby </w:t>
      </w:r>
      <w:proofErr w:type="spellStart"/>
      <w:r w:rsidR="004053E4">
        <w:t>on</w:t>
      </w:r>
      <w:proofErr w:type="spellEnd"/>
      <w:r w:rsidR="004053E4">
        <w:t xml:space="preserve"> </w:t>
      </w:r>
      <w:proofErr w:type="spellStart"/>
      <w:r w:rsidR="004053E4">
        <w:t>Rails</w:t>
      </w:r>
      <w:proofErr w:type="spellEnd"/>
      <w:r w:rsidR="004053E4">
        <w:t xml:space="preserve"> es el </w:t>
      </w:r>
      <w:proofErr w:type="spellStart"/>
      <w:r w:rsidR="00595E84" w:rsidRPr="004053E4">
        <w:rPr>
          <w:i/>
        </w:rPr>
        <w:t>framework</w:t>
      </w:r>
      <w:proofErr w:type="spellEnd"/>
      <w:r w:rsidR="00595E84" w:rsidRPr="00147369">
        <w:t xml:space="preserve"> de desarrollo que se utiliza para construir aplicaciones web bajo el lenguaje Ruby. Este </w:t>
      </w:r>
      <w:proofErr w:type="spellStart"/>
      <w:r w:rsidR="00595E84" w:rsidRPr="004053E4">
        <w:rPr>
          <w:i/>
        </w:rPr>
        <w:t>framework</w:t>
      </w:r>
      <w:proofErr w:type="spellEnd"/>
      <w:r w:rsidR="00595E84" w:rsidRPr="00147369">
        <w:t xml:space="preserve"> es de código </w:t>
      </w:r>
      <w:r w:rsidR="004053E4">
        <w:t>abierto</w:t>
      </w:r>
      <w:r w:rsidR="00595E84" w:rsidRPr="00147369">
        <w:t xml:space="preserve"> y</w:t>
      </w:r>
      <w:r w:rsidR="00C5306B">
        <w:t>,</w:t>
      </w:r>
      <w:r w:rsidR="00595E84" w:rsidRPr="00147369">
        <w:t xml:space="preserve"> </w:t>
      </w:r>
      <w:r w:rsidR="004053E4">
        <w:t xml:space="preserve">como PHP, cuenta con muchos usuarios a </w:t>
      </w:r>
      <w:r w:rsidR="00C5306B">
        <w:t>día de hoy por lo que la comunidad también es extensa.</w:t>
      </w:r>
      <w:r w:rsidR="00595E84" w:rsidRPr="00147369">
        <w:t xml:space="preserve"> Twitter, </w:t>
      </w:r>
      <w:proofErr w:type="spellStart"/>
      <w:r w:rsidR="00595E84" w:rsidRPr="00147369">
        <w:t>Github</w:t>
      </w:r>
      <w:proofErr w:type="spellEnd"/>
      <w:r w:rsidR="00595E84" w:rsidRPr="00147369">
        <w:t xml:space="preserve">, LinkedIn o </w:t>
      </w:r>
      <w:proofErr w:type="spellStart"/>
      <w:r w:rsidR="00595E84" w:rsidRPr="00147369">
        <w:t>SlideShare</w:t>
      </w:r>
      <w:proofErr w:type="spellEnd"/>
      <w:r w:rsidR="00595E84" w:rsidRPr="00147369">
        <w:t xml:space="preserve"> son algunas de las aplicaciones desarrolladas en Ruby </w:t>
      </w:r>
      <w:proofErr w:type="spellStart"/>
      <w:r w:rsidR="00595E84" w:rsidRPr="00147369">
        <w:t>on</w:t>
      </w:r>
      <w:proofErr w:type="spellEnd"/>
      <w:r w:rsidR="00595E84" w:rsidRPr="00147369">
        <w:t xml:space="preserve"> </w:t>
      </w:r>
      <w:proofErr w:type="spellStart"/>
      <w:r w:rsidR="00595E84" w:rsidRPr="00147369">
        <w:t>Rails</w:t>
      </w:r>
      <w:proofErr w:type="spellEnd"/>
      <w:r w:rsidR="00595E84" w:rsidRPr="00147369">
        <w:t xml:space="preserve">. </w:t>
      </w:r>
      <w:r w:rsidR="00C5306B">
        <w:t>Entre</w:t>
      </w:r>
      <w:r w:rsidR="00595E84" w:rsidRPr="00147369">
        <w:t xml:space="preserve"> las ventajas de utilizar este </w:t>
      </w:r>
      <w:proofErr w:type="spellStart"/>
      <w:r w:rsidR="00595E84" w:rsidRPr="00C5306B">
        <w:rPr>
          <w:i/>
        </w:rPr>
        <w:t>framework</w:t>
      </w:r>
      <w:proofErr w:type="spellEnd"/>
      <w:r w:rsidR="00595E84" w:rsidRPr="00147369">
        <w:t xml:space="preserve"> para el desarrollo web es</w:t>
      </w:r>
      <w:r w:rsidR="00C5306B">
        <w:t>tá</w:t>
      </w:r>
      <w:r w:rsidR="00595E84" w:rsidRPr="00147369">
        <w:t xml:space="preserve"> la rapidez y facilidad que aporta el entorno de trabajo para construir la </w:t>
      </w:r>
      <w:r w:rsidR="00C5306B">
        <w:t>aplicación, así como también la sencillez</w:t>
      </w:r>
      <w:r w:rsidR="00595E84" w:rsidRPr="00147369">
        <w:t xml:space="preserve"> </w:t>
      </w:r>
      <w:r w:rsidR="00C5306B">
        <w:t>para</w:t>
      </w:r>
      <w:r w:rsidR="00595E84" w:rsidRPr="00147369">
        <w:t xml:space="preserve"> incluir paquetes de libre</w:t>
      </w:r>
      <w:r w:rsidR="00C5306B">
        <w:t>rías</w:t>
      </w:r>
      <w:r w:rsidR="00595E84" w:rsidRPr="00147369">
        <w:t>.</w:t>
      </w:r>
    </w:p>
    <w:p w14:paraId="1C13540A" w14:textId="3920CF7F" w:rsidR="00AC1B05" w:rsidRDefault="002B4B48" w:rsidP="002510C2">
      <w:pPr>
        <w:keepNext/>
        <w:spacing w:after="0"/>
        <w:jc w:val="center"/>
      </w:pPr>
      <w:r>
        <w:rPr>
          <w:noProof/>
        </w:rPr>
        <w:lastRenderedPageBreak/>
        <w:drawing>
          <wp:inline distT="0" distB="0" distL="0" distR="0" wp14:anchorId="70399C90" wp14:editId="6275C507">
            <wp:extent cx="1871207" cy="935604"/>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ruby.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82438" cy="941219"/>
                    </a:xfrm>
                    <a:prstGeom prst="rect">
                      <a:avLst/>
                    </a:prstGeom>
                  </pic:spPr>
                </pic:pic>
              </a:graphicData>
            </a:graphic>
          </wp:inline>
        </w:drawing>
      </w:r>
    </w:p>
    <w:p w14:paraId="228BB611" w14:textId="5BC5A8A3" w:rsidR="00595E84" w:rsidRPr="000A7CA9" w:rsidRDefault="00AC1B05" w:rsidP="002510C2">
      <w:pPr>
        <w:pStyle w:val="Descripcin"/>
        <w:jc w:val="center"/>
        <w:rPr>
          <w:rStyle w:val="nfasissutil"/>
          <w:b/>
          <w:iCs/>
        </w:rPr>
      </w:pPr>
      <w:bookmarkStart w:id="111" w:name="_Toc505427346"/>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12</w:t>
      </w:r>
      <w:r>
        <w:fldChar w:fldCharType="end"/>
      </w:r>
      <w:r w:rsidR="00067D7C">
        <w:t xml:space="preserve"> Logo Ruby</w:t>
      </w:r>
      <w:bookmarkEnd w:id="111"/>
    </w:p>
    <w:p w14:paraId="19AA9EDF" w14:textId="77777777" w:rsidR="00C5306B" w:rsidRDefault="00662744" w:rsidP="00C5306B">
      <w:pPr>
        <w:jc w:val="left"/>
        <w:rPr>
          <w:rStyle w:val="nfasissutil"/>
          <w:b/>
          <w:iCs w:val="0"/>
        </w:rPr>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3 </w:t>
      </w:r>
      <w:r w:rsidR="00C5306B">
        <w:rPr>
          <w:rStyle w:val="nfasissutil"/>
          <w:b/>
          <w:iCs w:val="0"/>
        </w:rPr>
        <w:t>Python</w:t>
      </w:r>
      <w:r w:rsidR="00595E84" w:rsidRPr="000A7CA9">
        <w:rPr>
          <w:rStyle w:val="nfasissutil"/>
          <w:b/>
          <w:iCs w:val="0"/>
        </w:rPr>
        <w:t xml:space="preserve"> </w:t>
      </w:r>
    </w:p>
    <w:p w14:paraId="321B5F43" w14:textId="31132E4B" w:rsidR="00EC0D4C" w:rsidRDefault="00454870" w:rsidP="00454870">
      <w:pPr>
        <w:ind w:firstLine="720"/>
      </w:pPr>
      <w:r>
        <w:t>Se trata de un lenguaje</w:t>
      </w:r>
      <w:r w:rsidR="00595E84" w:rsidRPr="00147369">
        <w:t xml:space="preserve"> </w:t>
      </w:r>
      <w:r>
        <w:t xml:space="preserve">interpretado y </w:t>
      </w:r>
      <w:proofErr w:type="spellStart"/>
      <w:r>
        <w:t>multiparadigma</w:t>
      </w:r>
      <w:proofErr w:type="spellEnd"/>
      <w:r w:rsidR="00595E84" w:rsidRPr="00147369">
        <w:t xml:space="preserve"> creado a finales de los 80. Python se caracteriza por ser un lenguaje </w:t>
      </w:r>
      <w:r>
        <w:t xml:space="preserve">con </w:t>
      </w:r>
      <w:r w:rsidR="002510C2">
        <w:t>tipificación dinámica</w:t>
      </w:r>
      <w:r>
        <w:t xml:space="preserve"> y multiplataforma</w:t>
      </w:r>
      <w:r w:rsidR="00595E84" w:rsidRPr="00147369">
        <w:t>.</w:t>
      </w:r>
      <w:r>
        <w:t xml:space="preserve"> La comunidad de desarrolladores también es muy alta. Es de código abierto y su filosofía es favorecer el desarrollo de código legible.</w:t>
      </w:r>
    </w:p>
    <w:p w14:paraId="1D058125" w14:textId="19DD6487" w:rsidR="00AA6151" w:rsidRDefault="00454870" w:rsidP="00454870">
      <w:pPr>
        <w:ind w:firstLine="720"/>
        <w:rPr>
          <w:rStyle w:val="nfasissutil"/>
          <w:b/>
          <w:iCs w:val="0"/>
        </w:rPr>
      </w:pPr>
      <w:r>
        <w:t>N</w:t>
      </w:r>
      <w:r w:rsidR="00EC0D4C" w:rsidRPr="00EC0D4C">
        <w:t xml:space="preserve">o es el lenguaje más utilizado en </w:t>
      </w:r>
      <w:r>
        <w:t>la programación</w:t>
      </w:r>
      <w:r w:rsidR="00EC0D4C" w:rsidRPr="00EC0D4C">
        <w:t xml:space="preserve"> web, </w:t>
      </w:r>
      <w:r>
        <w:t xml:space="preserve">pero </w:t>
      </w:r>
      <w:r w:rsidR="00EC0D4C" w:rsidRPr="00EC0D4C">
        <w:t xml:space="preserve">Python cuenta un potente </w:t>
      </w:r>
      <w:proofErr w:type="spellStart"/>
      <w:r w:rsidR="00EC0D4C" w:rsidRPr="00454870">
        <w:rPr>
          <w:i/>
        </w:rPr>
        <w:t>framework</w:t>
      </w:r>
      <w:proofErr w:type="spellEnd"/>
      <w:r w:rsidR="00EC0D4C" w:rsidRPr="00EC0D4C">
        <w:t xml:space="preserve"> </w:t>
      </w:r>
      <w:r>
        <w:t xml:space="preserve">web </w:t>
      </w:r>
      <w:r w:rsidR="007B582F">
        <w:t xml:space="preserve">de alto nivel con </w:t>
      </w:r>
      <w:r w:rsidR="00EC0D4C" w:rsidRPr="00EC0D4C">
        <w:t>una amplia documentación</w:t>
      </w:r>
      <w:r w:rsidR="007B582F" w:rsidRPr="007B582F">
        <w:t xml:space="preserve"> </w:t>
      </w:r>
      <w:r w:rsidR="007B582F" w:rsidRPr="00EC0D4C">
        <w:t>llamado Django</w:t>
      </w:r>
      <w:r w:rsidR="00EC0D4C" w:rsidRPr="00EC0D4C">
        <w:t xml:space="preserve">. Instagram, Pinterest o </w:t>
      </w:r>
      <w:proofErr w:type="spellStart"/>
      <w:r w:rsidR="00EC0D4C" w:rsidRPr="00EC0D4C">
        <w:t>The</w:t>
      </w:r>
      <w:proofErr w:type="spellEnd"/>
      <w:r w:rsidR="00EC0D4C" w:rsidRPr="00EC0D4C">
        <w:t xml:space="preserve"> New York Times son algunas de las aplicaciones</w:t>
      </w:r>
      <w:r w:rsidR="007B582F">
        <w:t xml:space="preserve"> web</w:t>
      </w:r>
      <w:r w:rsidR="00EC0D4C" w:rsidRPr="00EC0D4C">
        <w:t xml:space="preserve"> que se han desarrollado con este lenguaje.</w:t>
      </w:r>
      <w:r w:rsidR="00EC0D4C">
        <w:rPr>
          <w:rStyle w:val="nfasissutil"/>
          <w:b/>
          <w:iCs w:val="0"/>
        </w:rPr>
        <w:tab/>
      </w:r>
      <w:r w:rsidR="00595E84" w:rsidRPr="000A7CA9">
        <w:rPr>
          <w:rStyle w:val="nfasissutil"/>
          <w:b/>
          <w:iCs w:val="0"/>
        </w:rPr>
        <w:t xml:space="preserve"> </w:t>
      </w:r>
    </w:p>
    <w:p w14:paraId="1A018E92" w14:textId="348F0EF6" w:rsidR="005A0315" w:rsidRPr="00FF4964" w:rsidRDefault="00FF4964" w:rsidP="002510C2">
      <w:pPr>
        <w:spacing w:after="0"/>
        <w:jc w:val="center"/>
        <w:rPr>
          <w:b/>
        </w:rPr>
      </w:pPr>
      <w:r>
        <w:rPr>
          <w:b/>
          <w:noProof/>
        </w:rPr>
        <w:drawing>
          <wp:inline distT="0" distB="0" distL="0" distR="0" wp14:anchorId="0E0720FD" wp14:editId="2A5B8C9C">
            <wp:extent cx="1161608" cy="1161608"/>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ytho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171698" cy="1171698"/>
                    </a:xfrm>
                    <a:prstGeom prst="rect">
                      <a:avLst/>
                    </a:prstGeom>
                  </pic:spPr>
                </pic:pic>
              </a:graphicData>
            </a:graphic>
          </wp:inline>
        </w:drawing>
      </w:r>
    </w:p>
    <w:p w14:paraId="18881DDA" w14:textId="1AA2B2D1" w:rsidR="00EC0D4C" w:rsidRPr="007B4097" w:rsidRDefault="005A0315" w:rsidP="007B4097">
      <w:pPr>
        <w:pStyle w:val="Descripcin"/>
        <w:jc w:val="center"/>
        <w:rPr>
          <w:b/>
        </w:rPr>
      </w:pPr>
      <w:bookmarkStart w:id="112" w:name="_Toc505427347"/>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13</w:t>
      </w:r>
      <w:r>
        <w:fldChar w:fldCharType="end"/>
      </w:r>
      <w:r>
        <w:t xml:space="preserve"> </w:t>
      </w:r>
      <w:r w:rsidR="00AA6151">
        <w:t>Logo Python</w:t>
      </w:r>
      <w:bookmarkEnd w:id="112"/>
      <w:r w:rsidR="00AA6151">
        <w:br/>
      </w:r>
    </w:p>
    <w:p w14:paraId="4DE5FB12" w14:textId="5E6DD683" w:rsidR="007B582F" w:rsidRDefault="00662744" w:rsidP="007B582F">
      <w:pPr>
        <w:jc w:val="left"/>
        <w:rPr>
          <w:rStyle w:val="nfasissutil"/>
          <w:b/>
          <w:iCs w:val="0"/>
        </w:rPr>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4 </w:t>
      </w:r>
      <w:r w:rsidR="007B582F">
        <w:rPr>
          <w:rStyle w:val="nfasissutil"/>
          <w:b/>
          <w:iCs w:val="0"/>
        </w:rPr>
        <w:t>ASP.NET</w:t>
      </w:r>
    </w:p>
    <w:p w14:paraId="430276DD" w14:textId="5B4DC6F0" w:rsidR="00595E84" w:rsidRDefault="00006866" w:rsidP="009010B2">
      <w:pPr>
        <w:ind w:firstLine="720"/>
      </w:pPr>
      <w:r>
        <w:t>ASP.NET es un entorno para aplicaciones web propiedad de Microsoft</w:t>
      </w:r>
      <w:r w:rsidR="007B582F">
        <w:t>.</w:t>
      </w:r>
      <w:r>
        <w:t xml:space="preserve"> Creado en 2002, es el sucesor de ASP. En este entorno se permite usar cualquier lenguaje admitido en el .NET </w:t>
      </w:r>
      <w:proofErr w:type="spellStart"/>
      <w:r w:rsidRPr="00006866">
        <w:rPr>
          <w:i/>
        </w:rPr>
        <w:t>framework</w:t>
      </w:r>
      <w:proofErr w:type="spellEnd"/>
      <w:r>
        <w:t xml:space="preserve">, siendo el más común C# o C Sharp. </w:t>
      </w:r>
      <w:r w:rsidR="009010B2">
        <w:t xml:space="preserve">Al ser propiedad de Microsoft, no es de código abierto por lo que se requiere de una licencia para su uso. Entre las ventajas de su uso está la compatibilidad con módulos de Microsoft como SQL Server, o el lenguaje Visual Basic. Además, este </w:t>
      </w:r>
      <w:proofErr w:type="spellStart"/>
      <w:r w:rsidR="009010B2" w:rsidRPr="009010B2">
        <w:rPr>
          <w:i/>
        </w:rPr>
        <w:t>framework</w:t>
      </w:r>
      <w:proofErr w:type="spellEnd"/>
      <w:r w:rsidR="009010B2">
        <w:t xml:space="preserve"> también ofrece tecnologías </w:t>
      </w:r>
      <w:proofErr w:type="spellStart"/>
      <w:r w:rsidR="009010B2" w:rsidRPr="009010B2">
        <w:rPr>
          <w:i/>
        </w:rPr>
        <w:t>front</w:t>
      </w:r>
      <w:r w:rsidR="002510C2">
        <w:rPr>
          <w:i/>
        </w:rPr>
        <w:t>end</w:t>
      </w:r>
      <w:proofErr w:type="spellEnd"/>
      <w:r w:rsidR="009010B2">
        <w:t>.</w:t>
      </w:r>
    </w:p>
    <w:p w14:paraId="6B8C9AEA" w14:textId="16B6AB7E" w:rsidR="009010B2" w:rsidRDefault="009010B2" w:rsidP="002510C2">
      <w:pPr>
        <w:pStyle w:val="Descripcin"/>
        <w:spacing w:after="0"/>
        <w:jc w:val="center"/>
      </w:pPr>
      <w:r>
        <w:rPr>
          <w:noProof/>
        </w:rPr>
        <w:lastRenderedPageBreak/>
        <w:drawing>
          <wp:inline distT="0" distB="0" distL="0" distR="0" wp14:anchorId="0A69D028" wp14:editId="451C3490">
            <wp:extent cx="1804016" cy="1371876"/>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sp.net.log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30104" cy="1391715"/>
                    </a:xfrm>
                    <a:prstGeom prst="rect">
                      <a:avLst/>
                    </a:prstGeom>
                  </pic:spPr>
                </pic:pic>
              </a:graphicData>
            </a:graphic>
          </wp:inline>
        </w:drawing>
      </w:r>
    </w:p>
    <w:p w14:paraId="4E780952" w14:textId="41B98036" w:rsidR="009010B2" w:rsidRPr="009010B2" w:rsidRDefault="009010B2" w:rsidP="007B4097">
      <w:pPr>
        <w:pStyle w:val="Descripcin"/>
        <w:jc w:val="center"/>
        <w:rPr>
          <w:rStyle w:val="nfasissutil"/>
          <w:b/>
          <w:iCs/>
        </w:rPr>
      </w:pPr>
      <w:r>
        <w:t>Figura 14 Logo ASP.NET</w:t>
      </w:r>
    </w:p>
    <w:p w14:paraId="73FC0026" w14:textId="73DDE6C6" w:rsidR="009010B2" w:rsidRDefault="00662744" w:rsidP="00777ECA">
      <w:pPr>
        <w:jc w:val="left"/>
        <w:rPr>
          <w:rStyle w:val="nfasissutil"/>
          <w:b/>
          <w:iCs w:val="0"/>
        </w:rPr>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5 </w:t>
      </w:r>
      <w:r w:rsidR="009010B2">
        <w:rPr>
          <w:rStyle w:val="nfasissutil"/>
          <w:b/>
          <w:iCs w:val="0"/>
        </w:rPr>
        <w:t>Java EE</w:t>
      </w:r>
    </w:p>
    <w:p w14:paraId="5728CB02" w14:textId="345DED4D" w:rsidR="00EC0D4C" w:rsidRDefault="00BC1366" w:rsidP="009010B2">
      <w:pPr>
        <w:ind w:firstLine="720"/>
      </w:pPr>
      <w:r w:rsidRPr="00147369">
        <w:t>Java</w:t>
      </w:r>
      <w:r w:rsidR="009010B2">
        <w:t xml:space="preserve"> </w:t>
      </w:r>
      <w:r w:rsidRPr="00147369">
        <w:t xml:space="preserve">Enterprise </w:t>
      </w:r>
      <w:proofErr w:type="spellStart"/>
      <w:r w:rsidRPr="00147369">
        <w:t>Edition</w:t>
      </w:r>
      <w:proofErr w:type="spellEnd"/>
      <w:r w:rsidR="009010B2">
        <w:t>, Java EE o J2EE</w:t>
      </w:r>
      <w:r w:rsidRPr="00147369">
        <w:t xml:space="preserve"> es una plataforma de programación destinada a desarrollar y ejecutar software de aplicaciones en el lenguaje de programaci</w:t>
      </w:r>
      <w:r w:rsidR="003D7F6F" w:rsidRPr="00147369">
        <w:t>ón Java.</w:t>
      </w:r>
      <w:r w:rsidR="009010B2">
        <w:t xml:space="preserve"> En ella se permiten utilizar arquitecturas de N capas distribuidas</w:t>
      </w:r>
      <w:r w:rsidR="00B70361">
        <w:t xml:space="preserve"> y se apoya en componentes modulares ejecutados sobre un servidor de aplicaciones. Los beneficios de usar esta tecnología son: código abierto en la gran mayoría de herramientas que la usan, miles de librerías para extender la plataforma y simplificar el desarrollo.</w:t>
      </w:r>
    </w:p>
    <w:p w14:paraId="560B21AF" w14:textId="378614EF" w:rsidR="00EC0D4C" w:rsidRPr="00EC0D4C" w:rsidRDefault="00EC0D4C" w:rsidP="009010B2">
      <w:pPr>
        <w:ind w:firstLine="720"/>
        <w:rPr>
          <w:rStyle w:val="nfasissutil"/>
          <w:iCs w:val="0"/>
        </w:rPr>
      </w:pPr>
      <w:r w:rsidRPr="00EC0D4C">
        <w:rPr>
          <w:rStyle w:val="nfasissutil"/>
          <w:iCs w:val="0"/>
        </w:rPr>
        <w:t xml:space="preserve">Algunas de </w:t>
      </w:r>
      <w:r w:rsidR="00B70361">
        <w:rPr>
          <w:rStyle w:val="nfasissutil"/>
          <w:iCs w:val="0"/>
        </w:rPr>
        <w:t xml:space="preserve">los </w:t>
      </w:r>
      <w:proofErr w:type="spellStart"/>
      <w:r w:rsidRPr="00B70361">
        <w:rPr>
          <w:rStyle w:val="nfasissutil"/>
          <w:i/>
          <w:iCs w:val="0"/>
        </w:rPr>
        <w:t>frameworks</w:t>
      </w:r>
      <w:proofErr w:type="spellEnd"/>
      <w:r w:rsidR="00B70361">
        <w:rPr>
          <w:rStyle w:val="nfasissutil"/>
          <w:iCs w:val="0"/>
        </w:rPr>
        <w:t xml:space="preserve"> más usados y destinado</w:t>
      </w:r>
      <w:r w:rsidRPr="00EC0D4C">
        <w:rPr>
          <w:rStyle w:val="nfasissutil"/>
          <w:iCs w:val="0"/>
        </w:rPr>
        <w:t xml:space="preserve">s al desarrollo web que se integran con los estándares de la plataforma Java EE son: </w:t>
      </w:r>
      <w:proofErr w:type="spellStart"/>
      <w:r w:rsidRPr="00EC0D4C">
        <w:rPr>
          <w:rStyle w:val="nfasissutil"/>
          <w:iCs w:val="0"/>
        </w:rPr>
        <w:t>JavaServer</w:t>
      </w:r>
      <w:proofErr w:type="spellEnd"/>
      <w:r w:rsidRPr="00EC0D4C">
        <w:rPr>
          <w:rStyle w:val="nfasissutil"/>
          <w:iCs w:val="0"/>
        </w:rPr>
        <w:t xml:space="preserve"> Faces </w:t>
      </w:r>
      <w:proofErr w:type="spellStart"/>
      <w:r w:rsidRPr="00EC0D4C">
        <w:rPr>
          <w:rStyle w:val="nfasissutil"/>
          <w:iCs w:val="0"/>
        </w:rPr>
        <w:t>framework</w:t>
      </w:r>
      <w:proofErr w:type="spellEnd"/>
      <w:r w:rsidRPr="00EC0D4C">
        <w:rPr>
          <w:rStyle w:val="nfasissutil"/>
          <w:iCs w:val="0"/>
        </w:rPr>
        <w:t xml:space="preserve">, Spring </w:t>
      </w:r>
      <w:proofErr w:type="spellStart"/>
      <w:r w:rsidRPr="00EC0D4C">
        <w:rPr>
          <w:rStyle w:val="nfasissutil"/>
          <w:iCs w:val="0"/>
        </w:rPr>
        <w:t>framework</w:t>
      </w:r>
      <w:proofErr w:type="spellEnd"/>
      <w:r w:rsidRPr="00EC0D4C">
        <w:rPr>
          <w:rStyle w:val="nfasissutil"/>
          <w:iCs w:val="0"/>
        </w:rPr>
        <w:t xml:space="preserve"> o </w:t>
      </w:r>
      <w:proofErr w:type="spellStart"/>
      <w:r w:rsidRPr="00EC0D4C">
        <w:rPr>
          <w:rStyle w:val="nfasissutil"/>
          <w:iCs w:val="0"/>
        </w:rPr>
        <w:t>Struts</w:t>
      </w:r>
      <w:proofErr w:type="spellEnd"/>
      <w:r w:rsidRPr="00EC0D4C">
        <w:rPr>
          <w:rStyle w:val="nfasissutil"/>
          <w:iCs w:val="0"/>
        </w:rPr>
        <w:t xml:space="preserve"> </w:t>
      </w:r>
      <w:proofErr w:type="spellStart"/>
      <w:r w:rsidRPr="00EC0D4C">
        <w:rPr>
          <w:rStyle w:val="nfasissutil"/>
          <w:iCs w:val="0"/>
        </w:rPr>
        <w:t>framework</w:t>
      </w:r>
      <w:proofErr w:type="spellEnd"/>
      <w:r w:rsidRPr="00EC0D4C">
        <w:rPr>
          <w:rStyle w:val="nfasissutil"/>
          <w:iCs w:val="0"/>
        </w:rPr>
        <w:t>.</w:t>
      </w:r>
    </w:p>
    <w:p w14:paraId="337F498D" w14:textId="4724526D" w:rsidR="005A0315" w:rsidRDefault="00FE4F70" w:rsidP="002510C2">
      <w:pPr>
        <w:keepNext/>
        <w:spacing w:after="0"/>
        <w:jc w:val="center"/>
      </w:pPr>
      <w:r>
        <w:rPr>
          <w:rStyle w:val="nfasissutil"/>
          <w:b/>
          <w:iCs w:val="0"/>
          <w:noProof/>
        </w:rPr>
        <w:pict w14:anchorId="51A00C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alt="java_ee" style="width:155.9pt;height:67pt;mso-width-percent:0;mso-height-percent:0;mso-width-percent:0;mso-height-percent:0">
            <v:imagedata r:id="rId73" o:title="java_ee"/>
          </v:shape>
        </w:pict>
      </w:r>
    </w:p>
    <w:p w14:paraId="5119BC39" w14:textId="518D36AB" w:rsidR="00B70361" w:rsidRDefault="005A0315" w:rsidP="007B4097">
      <w:pPr>
        <w:pStyle w:val="Descripcin"/>
        <w:jc w:val="center"/>
      </w:pPr>
      <w:bookmarkStart w:id="113" w:name="_Toc505427348"/>
      <w:r>
        <w:t xml:space="preserve">Figura </w:t>
      </w:r>
      <w:r w:rsidR="00B70361">
        <w:t>15</w:t>
      </w:r>
      <w:r>
        <w:t xml:space="preserve"> </w:t>
      </w:r>
      <w:r w:rsidR="00AA6151">
        <w:t>Logo Java EE</w:t>
      </w:r>
      <w:bookmarkEnd w:id="113"/>
    </w:p>
    <w:p w14:paraId="4C2B5B61" w14:textId="10B3F110" w:rsidR="00B70361" w:rsidRDefault="00B70361" w:rsidP="00B70361">
      <w:pPr>
        <w:jc w:val="left"/>
        <w:rPr>
          <w:rStyle w:val="nfasissutil"/>
          <w:b/>
          <w:iCs w:val="0"/>
        </w:rPr>
      </w:pPr>
      <w:r>
        <w:rPr>
          <w:rStyle w:val="nfasissutil"/>
          <w:b/>
          <w:iCs w:val="0"/>
        </w:rPr>
        <w:t>3.4.1.6 Node.js</w:t>
      </w:r>
    </w:p>
    <w:p w14:paraId="3886EB1B" w14:textId="1231BE5B" w:rsidR="00B70361" w:rsidRPr="00EC0D4C" w:rsidRDefault="00B70361" w:rsidP="00B70361">
      <w:pPr>
        <w:ind w:firstLine="720"/>
        <w:rPr>
          <w:rStyle w:val="nfasissutil"/>
          <w:iCs w:val="0"/>
        </w:rPr>
      </w:pPr>
      <w:r>
        <w:rPr>
          <w:rStyle w:val="nfasissutil"/>
          <w:iCs w:val="0"/>
        </w:rPr>
        <w:t>Node.js</w:t>
      </w:r>
      <w:r w:rsidR="005B5B01">
        <w:rPr>
          <w:rStyle w:val="nfasissutil"/>
          <w:iCs w:val="0"/>
        </w:rPr>
        <w:t xml:space="preserve"> es un entorno en tiempo de ejecución multiplataforma y de código abierto </w:t>
      </w:r>
      <w:r w:rsidR="004221EE">
        <w:rPr>
          <w:rStyle w:val="nfasissutil"/>
          <w:iCs w:val="0"/>
        </w:rPr>
        <w:t xml:space="preserve">creado en 2009 </w:t>
      </w:r>
      <w:r w:rsidR="005B5B01">
        <w:rPr>
          <w:rStyle w:val="nfasissutil"/>
          <w:iCs w:val="0"/>
        </w:rPr>
        <w:t xml:space="preserve">orientado en el lado del servidor y </w:t>
      </w:r>
      <w:r w:rsidR="004221EE">
        <w:rPr>
          <w:rStyle w:val="nfasissutil"/>
          <w:iCs w:val="0"/>
        </w:rPr>
        <w:t>que utiliza</w:t>
      </w:r>
      <w:r w:rsidR="005B5B01">
        <w:rPr>
          <w:rStyle w:val="nfasissutil"/>
          <w:iCs w:val="0"/>
        </w:rPr>
        <w:t xml:space="preserve"> </w:t>
      </w:r>
      <w:proofErr w:type="spellStart"/>
      <w:r w:rsidR="005B5B01">
        <w:rPr>
          <w:rStyle w:val="nfasissutil"/>
          <w:iCs w:val="0"/>
        </w:rPr>
        <w:t>ECMAScript</w:t>
      </w:r>
      <w:proofErr w:type="spellEnd"/>
      <w:r w:rsidR="005B5B01">
        <w:rPr>
          <w:rStyle w:val="nfasissutil"/>
          <w:iCs w:val="0"/>
        </w:rPr>
        <w:t xml:space="preserve"> (JavaScript</w:t>
      </w:r>
      <w:r w:rsidR="004221EE">
        <w:rPr>
          <w:rStyle w:val="nfasissutil"/>
          <w:iCs w:val="0"/>
        </w:rPr>
        <w:t>) como lenguaje</w:t>
      </w:r>
      <w:r w:rsidRPr="00EC0D4C">
        <w:rPr>
          <w:rStyle w:val="nfasissutil"/>
          <w:iCs w:val="0"/>
        </w:rPr>
        <w:t>.</w:t>
      </w:r>
      <w:r w:rsidR="005B5B01">
        <w:rPr>
          <w:rStyle w:val="nfasissutil"/>
          <w:iCs w:val="0"/>
        </w:rPr>
        <w:t xml:space="preserve"> Asíncrono y con una arquitectura orientada a eventos, está basado en el motor V8 de Google. Creado específicamente para ser útil en la creación de programas de red altamente escalables como los servidores web</w:t>
      </w:r>
      <w:r w:rsidR="00B934D3">
        <w:rPr>
          <w:rStyle w:val="nfasissutil"/>
          <w:iCs w:val="0"/>
        </w:rPr>
        <w:t>.</w:t>
      </w:r>
      <w:r w:rsidR="004221EE">
        <w:rPr>
          <w:rStyle w:val="nfasissutil"/>
          <w:iCs w:val="0"/>
        </w:rPr>
        <w:t xml:space="preserve"> Una de las ventajas de Node.js es que puede ser combinado con una base de datos y mediante elementos JSON permite desarrollar un entorno JavaScript unificado. Adaptando los patrones para desarrollo del lado del </w:t>
      </w:r>
      <w:r w:rsidR="004221EE">
        <w:rPr>
          <w:rStyle w:val="nfasissutil"/>
          <w:iCs w:val="0"/>
        </w:rPr>
        <w:lastRenderedPageBreak/>
        <w:t>servidor facilitando la reutilización de código del mismo modelo de interfaz entre el lado del cliente y el lado del servidor. Se trata del más moderno comentado hasta ahora y el que más futuro tiene de cara a las tecnologías web. A pesar de su juventud, la comunidad de desarrolladores es muy activa.</w:t>
      </w:r>
    </w:p>
    <w:p w14:paraId="6E0129E4" w14:textId="1D5CE429" w:rsidR="00B70361" w:rsidRDefault="00B70361" w:rsidP="00B70361">
      <w:pPr>
        <w:jc w:val="center"/>
      </w:pPr>
      <w:r>
        <w:rPr>
          <w:noProof/>
        </w:rPr>
        <w:drawing>
          <wp:inline distT="0" distB="0" distL="0" distR="0" wp14:anchorId="419C4885" wp14:editId="26452BCC">
            <wp:extent cx="1567643" cy="958842"/>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nodej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87493" cy="970983"/>
                    </a:xfrm>
                    <a:prstGeom prst="rect">
                      <a:avLst/>
                    </a:prstGeom>
                  </pic:spPr>
                </pic:pic>
              </a:graphicData>
            </a:graphic>
          </wp:inline>
        </w:drawing>
      </w:r>
    </w:p>
    <w:p w14:paraId="3928922E" w14:textId="7C9C7E55" w:rsidR="00B70361" w:rsidRDefault="00B70361" w:rsidP="00B70361">
      <w:pPr>
        <w:pStyle w:val="Descripcin"/>
        <w:jc w:val="center"/>
      </w:pPr>
      <w:r>
        <w:t>Figura 16 Logo Node.js</w:t>
      </w:r>
    </w:p>
    <w:p w14:paraId="137AEFB8" w14:textId="76CABBF0" w:rsidR="007B4097" w:rsidRDefault="007B4097" w:rsidP="00595E84">
      <w:pPr>
        <w:jc w:val="left"/>
      </w:pPr>
    </w:p>
    <w:p w14:paraId="0A5D3320" w14:textId="23DCF213" w:rsidR="00EC0D4C" w:rsidRDefault="00662744" w:rsidP="00EC0D4C">
      <w:pPr>
        <w:pStyle w:val="Subttulo"/>
      </w:pPr>
      <w:bookmarkStart w:id="114" w:name="_Toc505427028"/>
      <w:bookmarkStart w:id="115" w:name="_Toc505427217"/>
      <w:r>
        <w:t>3.</w:t>
      </w:r>
      <w:r w:rsidR="00EC0D4C">
        <w:t>4.2 Tecnolog</w:t>
      </w:r>
      <w:r w:rsidR="004221EE">
        <w:t xml:space="preserve">ías </w:t>
      </w:r>
      <w:proofErr w:type="spellStart"/>
      <w:r w:rsidR="004221EE" w:rsidRPr="004221EE">
        <w:rPr>
          <w:i/>
        </w:rPr>
        <w:t>front</w:t>
      </w:r>
      <w:r w:rsidR="00297586" w:rsidRPr="004221EE">
        <w:rPr>
          <w:i/>
        </w:rPr>
        <w:t>end</w:t>
      </w:r>
      <w:bookmarkEnd w:id="114"/>
      <w:bookmarkEnd w:id="115"/>
      <w:proofErr w:type="spellEnd"/>
    </w:p>
    <w:p w14:paraId="7008C460" w14:textId="7D6A6C54" w:rsidR="007B4097" w:rsidRDefault="00595E84" w:rsidP="006371C7">
      <w:pPr>
        <w:spacing w:before="240"/>
      </w:pPr>
      <w:r>
        <w:tab/>
      </w:r>
      <w:r w:rsidR="006371C7">
        <w:t xml:space="preserve">Las tecnologías </w:t>
      </w:r>
      <w:proofErr w:type="spellStart"/>
      <w:r w:rsidR="006371C7" w:rsidRPr="006371C7">
        <w:rPr>
          <w:i/>
        </w:rPr>
        <w:t>frontend</w:t>
      </w:r>
      <w:proofErr w:type="spellEnd"/>
      <w:r w:rsidR="006371C7">
        <w:t xml:space="preserve"> son la capa más alta de una aplicación web. Son las encargadas de recibir los datos finales desde las capas más bajas y construir mediante diversos lenguajes una interfaz que el navegador mostrará al usuario. Es importante destacar que las tecnologías de </w:t>
      </w:r>
      <w:proofErr w:type="spellStart"/>
      <w:r w:rsidR="006371C7" w:rsidRPr="007B4097">
        <w:rPr>
          <w:i/>
        </w:rPr>
        <w:t>front</w:t>
      </w:r>
      <w:r w:rsidR="007B4097" w:rsidRPr="007B4097">
        <w:rPr>
          <w:i/>
        </w:rPr>
        <w:t>end</w:t>
      </w:r>
      <w:proofErr w:type="spellEnd"/>
      <w:r w:rsidR="006371C7">
        <w:t xml:space="preserve"> son muy importantes ya que el usuario final interactúa directamente con esta capa, por lo que la interfaz debe ser moderna, usable y accesible. A continuación</w:t>
      </w:r>
      <w:r w:rsidR="007B4097">
        <w:t>,</w:t>
      </w:r>
      <w:r w:rsidR="006371C7">
        <w:t xml:space="preserve"> se hará un resumen detallado de las tecnologías que</w:t>
      </w:r>
      <w:r w:rsidR="007B4097">
        <w:t xml:space="preserve"> más</w:t>
      </w:r>
      <w:r w:rsidR="006371C7">
        <w:t xml:space="preserve"> se utilizan hoy en día.</w:t>
      </w:r>
    </w:p>
    <w:p w14:paraId="3558E652" w14:textId="1DB24685" w:rsidR="007B4097" w:rsidRDefault="00662744" w:rsidP="007B4097">
      <w:pPr>
        <w:jc w:val="left"/>
        <w:rPr>
          <w:rStyle w:val="SubttuloCar"/>
        </w:rPr>
      </w:pPr>
      <w:bookmarkStart w:id="116" w:name="_Toc486815164"/>
      <w:bookmarkStart w:id="117" w:name="_Toc505427029"/>
      <w:bookmarkStart w:id="118" w:name="_Toc505427218"/>
      <w:r>
        <w:rPr>
          <w:rStyle w:val="SubttuloCar"/>
        </w:rPr>
        <w:t>3.</w:t>
      </w:r>
      <w:r w:rsidR="00EC0D4C" w:rsidRPr="00EC0D4C">
        <w:rPr>
          <w:rStyle w:val="SubttuloCar"/>
        </w:rPr>
        <w:t xml:space="preserve">4.2.1 </w:t>
      </w:r>
      <w:r w:rsidR="00595E84" w:rsidRPr="00EC0D4C">
        <w:rPr>
          <w:rStyle w:val="SubttuloCar"/>
        </w:rPr>
        <w:t>HTML</w:t>
      </w:r>
      <w:bookmarkEnd w:id="116"/>
      <w:bookmarkEnd w:id="117"/>
      <w:bookmarkEnd w:id="118"/>
      <w:r w:rsidR="007B4097">
        <w:rPr>
          <w:rStyle w:val="SubttuloCar"/>
        </w:rPr>
        <w:t>5</w:t>
      </w:r>
    </w:p>
    <w:p w14:paraId="7664E0BA" w14:textId="77777777" w:rsidR="007B4097" w:rsidRDefault="007B4097" w:rsidP="007B4097">
      <w:pPr>
        <w:ind w:firstLine="720"/>
      </w:pPr>
      <w:r>
        <w:t xml:space="preserve">HTML </w:t>
      </w:r>
      <w:r w:rsidRPr="007B4097">
        <w:t>(</w:t>
      </w:r>
      <w:proofErr w:type="spellStart"/>
      <w:r w:rsidRPr="007B4097">
        <w:t>HyperText</w:t>
      </w:r>
      <w:proofErr w:type="spellEnd"/>
      <w:r w:rsidRPr="007B4097">
        <w:t xml:space="preserve"> </w:t>
      </w:r>
      <w:proofErr w:type="spellStart"/>
      <w:r w:rsidRPr="007B4097">
        <w:t>Markup</w:t>
      </w:r>
      <w:proofErr w:type="spellEnd"/>
      <w:r w:rsidRPr="007B4097">
        <w:t xml:space="preserve"> </w:t>
      </w:r>
      <w:proofErr w:type="spellStart"/>
      <w:r w:rsidRPr="007B4097">
        <w:t>Language</w:t>
      </w:r>
      <w:proofErr w:type="spellEnd"/>
      <w:r w:rsidRPr="007B4097">
        <w:t>)</w:t>
      </w:r>
      <w:r>
        <w:t xml:space="preserve"> </w:t>
      </w:r>
      <w:r w:rsidR="00595E84">
        <w:t>es un estándar que define un</w:t>
      </w:r>
      <w:r>
        <w:t>a estructura básica y un código</w:t>
      </w:r>
      <w:r w:rsidR="00595E84">
        <w:t xml:space="preserve"> por el que se define el contenido de una página web. </w:t>
      </w:r>
      <w:r>
        <w:t>El principal objetivo de</w:t>
      </w:r>
      <w:r w:rsidR="00595E84">
        <w:t xml:space="preserve"> este lenguaje </w:t>
      </w:r>
      <w:r>
        <w:t xml:space="preserve">es </w:t>
      </w:r>
      <w:r w:rsidR="00595E84">
        <w:t xml:space="preserve">dar formato a los diversos contenidos de una página web </w:t>
      </w:r>
      <w:r>
        <w:t>para que un navegador los interprete</w:t>
      </w:r>
      <w:r w:rsidR="00595E84">
        <w:t>.</w:t>
      </w:r>
      <w:r>
        <w:t xml:space="preserve"> HTML5 es la última versión de este lenguaje y desde el 2014 es pública.</w:t>
      </w:r>
    </w:p>
    <w:p w14:paraId="65794430" w14:textId="2372F8C5" w:rsidR="00595E84" w:rsidRDefault="007B4097" w:rsidP="00633C17">
      <w:pPr>
        <w:spacing w:line="240" w:lineRule="auto"/>
        <w:jc w:val="center"/>
      </w:pPr>
      <w:r>
        <w:rPr>
          <w:noProof/>
        </w:rPr>
        <w:drawing>
          <wp:inline distT="0" distB="0" distL="0" distR="0" wp14:anchorId="7CF01FBC" wp14:editId="4D91BF79">
            <wp:extent cx="1121134" cy="1121134"/>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tml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35289" cy="1135289"/>
                    </a:xfrm>
                    <a:prstGeom prst="rect">
                      <a:avLst/>
                    </a:prstGeom>
                  </pic:spPr>
                </pic:pic>
              </a:graphicData>
            </a:graphic>
          </wp:inline>
        </w:drawing>
      </w:r>
    </w:p>
    <w:p w14:paraId="13A18CF2" w14:textId="7606897A" w:rsidR="007B4097" w:rsidRDefault="007B4097" w:rsidP="007B4097">
      <w:pPr>
        <w:pStyle w:val="Descripcin"/>
        <w:jc w:val="center"/>
      </w:pPr>
      <w:r>
        <w:lastRenderedPageBreak/>
        <w:t>Figura 17 Logo HTML5</w:t>
      </w:r>
    </w:p>
    <w:p w14:paraId="3DD116EE" w14:textId="4E952D15" w:rsidR="00654E28" w:rsidRDefault="00662744" w:rsidP="007B4097">
      <w:pPr>
        <w:jc w:val="left"/>
        <w:rPr>
          <w:rStyle w:val="SubttuloCar"/>
        </w:rPr>
      </w:pPr>
      <w:bookmarkStart w:id="119" w:name="_Toc486815165"/>
      <w:bookmarkStart w:id="120" w:name="_Toc505427030"/>
      <w:bookmarkStart w:id="121" w:name="_Toc505427219"/>
      <w:r>
        <w:rPr>
          <w:rStyle w:val="SubttuloCar"/>
        </w:rPr>
        <w:t>3.</w:t>
      </w:r>
      <w:r w:rsidR="00EC0D4C" w:rsidRPr="00EC0D4C">
        <w:rPr>
          <w:rStyle w:val="SubttuloCar"/>
        </w:rPr>
        <w:t xml:space="preserve">4.2.2 </w:t>
      </w:r>
      <w:r w:rsidR="00595E84" w:rsidRPr="00EC0D4C">
        <w:rPr>
          <w:rStyle w:val="SubttuloCar"/>
        </w:rPr>
        <w:t>XML</w:t>
      </w:r>
      <w:bookmarkEnd w:id="119"/>
      <w:bookmarkEnd w:id="120"/>
      <w:bookmarkEnd w:id="121"/>
    </w:p>
    <w:p w14:paraId="7839E3B0" w14:textId="2BA23EFF" w:rsidR="00595E84" w:rsidRDefault="00654E28" w:rsidP="00654E28">
      <w:pPr>
        <w:ind w:firstLine="720"/>
      </w:pPr>
      <w:r>
        <w:t>XML (</w:t>
      </w:r>
      <w:proofErr w:type="spellStart"/>
      <w:r>
        <w:t>eXtensive</w:t>
      </w:r>
      <w:proofErr w:type="spellEnd"/>
      <w:r>
        <w:t xml:space="preserve"> </w:t>
      </w:r>
      <w:proofErr w:type="spellStart"/>
      <w:r>
        <w:t>Markup</w:t>
      </w:r>
      <w:proofErr w:type="spellEnd"/>
      <w:r>
        <w:t xml:space="preserve"> </w:t>
      </w:r>
      <w:proofErr w:type="spellStart"/>
      <w:r>
        <w:t>Language</w:t>
      </w:r>
      <w:proofErr w:type="spellEnd"/>
      <w:r>
        <w:t>) es un metalenguaje</w:t>
      </w:r>
      <w:r w:rsidR="00595E84">
        <w:t xml:space="preserve"> </w:t>
      </w:r>
      <w:r>
        <w:t>que permite definir lenguajes de marcas. F</w:t>
      </w:r>
      <w:r w:rsidR="00595E84">
        <w:t>ue desarrollado</w:t>
      </w:r>
      <w:r>
        <w:t xml:space="preserve"> por el W3C (</w:t>
      </w:r>
      <w:proofErr w:type="spellStart"/>
      <w:r>
        <w:t>World</w:t>
      </w:r>
      <w:proofErr w:type="spellEnd"/>
      <w:r>
        <w:t xml:space="preserve"> Wide Web </w:t>
      </w:r>
      <w:proofErr w:type="spellStart"/>
      <w:r>
        <w:t>Consortium</w:t>
      </w:r>
      <w:proofErr w:type="spellEnd"/>
      <w:r>
        <w:t>) y sirve</w:t>
      </w:r>
      <w:r w:rsidR="00595E84">
        <w:t xml:space="preserve"> para organizar contenidos y describir la informaci</w:t>
      </w:r>
      <w:r>
        <w:t xml:space="preserve">ón de una página web. Aunque </w:t>
      </w:r>
      <w:r w:rsidR="00595E84">
        <w:t>sus características puedan ser similares a las del HTML,</w:t>
      </w:r>
      <w:r>
        <w:t xml:space="preserve"> en general</w:t>
      </w:r>
      <w:r w:rsidR="00595E84">
        <w:t xml:space="preserve"> el</w:t>
      </w:r>
      <w:r>
        <w:t xml:space="preserve"> lenguaje</w:t>
      </w:r>
      <w:r w:rsidR="00595E84">
        <w:t xml:space="preserve"> XML suele funcionar como un compl</w:t>
      </w:r>
      <w:r>
        <w:t>emento del lenguaje HTML.</w:t>
      </w:r>
    </w:p>
    <w:p w14:paraId="2C775B2E" w14:textId="37D50083" w:rsidR="0006418F" w:rsidRDefault="00654E28" w:rsidP="0006418F">
      <w:pPr>
        <w:spacing w:line="240" w:lineRule="auto"/>
        <w:jc w:val="center"/>
        <w:rPr>
          <w:rStyle w:val="SubttuloCar"/>
        </w:rPr>
      </w:pPr>
      <w:bookmarkStart w:id="122" w:name="_Toc486815166"/>
      <w:bookmarkStart w:id="123" w:name="_Toc505427031"/>
      <w:bookmarkStart w:id="124" w:name="_Toc505427220"/>
      <w:r>
        <w:rPr>
          <w:b/>
          <w:noProof/>
          <w:sz w:val="24"/>
        </w:rPr>
        <w:drawing>
          <wp:inline distT="0" distB="0" distL="0" distR="0" wp14:anchorId="43FADB1B" wp14:editId="2FB4813F">
            <wp:extent cx="1528213" cy="594479"/>
            <wp:effectExtent l="0" t="0" r="0" b="254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xml.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56573" cy="605511"/>
                    </a:xfrm>
                    <a:prstGeom prst="rect">
                      <a:avLst/>
                    </a:prstGeom>
                  </pic:spPr>
                </pic:pic>
              </a:graphicData>
            </a:graphic>
          </wp:inline>
        </w:drawing>
      </w:r>
    </w:p>
    <w:p w14:paraId="01816986" w14:textId="702372FB" w:rsidR="0006418F" w:rsidRPr="0006418F" w:rsidRDefault="0006418F" w:rsidP="0006418F">
      <w:pPr>
        <w:pStyle w:val="Descripcin"/>
        <w:jc w:val="center"/>
        <w:rPr>
          <w:rStyle w:val="SubttuloCar"/>
          <w:b w:val="0"/>
          <w:sz w:val="18"/>
          <w:szCs w:val="18"/>
        </w:rPr>
      </w:pPr>
      <w:r>
        <w:t>Figura 18 Logo XML</w:t>
      </w:r>
    </w:p>
    <w:p w14:paraId="0FE7B676" w14:textId="77777777" w:rsidR="0006418F" w:rsidRDefault="00662744" w:rsidP="007B4097">
      <w:pPr>
        <w:jc w:val="left"/>
      </w:pPr>
      <w:r>
        <w:rPr>
          <w:rStyle w:val="SubttuloCar"/>
        </w:rPr>
        <w:t>3.</w:t>
      </w:r>
      <w:r w:rsidR="00EC0D4C" w:rsidRPr="00EC0D4C">
        <w:rPr>
          <w:rStyle w:val="SubttuloCar"/>
        </w:rPr>
        <w:t xml:space="preserve">4.2.3 </w:t>
      </w:r>
      <w:r w:rsidR="0006418F">
        <w:rPr>
          <w:rStyle w:val="SubttuloCar"/>
        </w:rPr>
        <w:t>JavaS</w:t>
      </w:r>
      <w:r w:rsidR="00595E84" w:rsidRPr="00EC0D4C">
        <w:rPr>
          <w:rStyle w:val="SubttuloCar"/>
        </w:rPr>
        <w:t>cript</w:t>
      </w:r>
      <w:bookmarkEnd w:id="122"/>
      <w:bookmarkEnd w:id="123"/>
      <w:bookmarkEnd w:id="124"/>
    </w:p>
    <w:p w14:paraId="5FE0D99C" w14:textId="0678D8AB" w:rsidR="00595E84" w:rsidRDefault="0006418F" w:rsidP="00AD455B">
      <w:pPr>
        <w:ind w:firstLine="720"/>
      </w:pPr>
      <w:r>
        <w:t>JavaScript o JS, es un lenguaje de programación interpretado. Principalmente se utiliza en el lado del cliente impl</w:t>
      </w:r>
      <w:r w:rsidR="00AD455B">
        <w:t>ementado como parte de un navegador web permitiendo mejoras en la interfaz de usuario y páginas web dinámicas, aunque también puede ser usado en el lado del servidor, como es el caso de Node.js. Mayormente</w:t>
      </w:r>
      <w:r>
        <w:t xml:space="preserve"> influenciado por Java</w:t>
      </w:r>
      <w:r w:rsidR="00AD455B">
        <w:t xml:space="preserve">, también tiene influencias del C, </w:t>
      </w:r>
      <w:r w:rsidR="002510C2">
        <w:t xml:space="preserve">Python o </w:t>
      </w:r>
      <w:proofErr w:type="spellStart"/>
      <w:r w:rsidR="00AD455B">
        <w:t>Scheme</w:t>
      </w:r>
      <w:proofErr w:type="spellEnd"/>
      <w:r w:rsidR="00AD455B">
        <w:t>.</w:t>
      </w:r>
      <w:r w:rsidR="00595E84">
        <w:t xml:space="preserve"> Se ha convertido en uno de los lenguajes más populares de </w:t>
      </w:r>
      <w:r w:rsidR="00AD455B">
        <w:t>la programación web</w:t>
      </w:r>
      <w:r w:rsidR="00595E84">
        <w:t xml:space="preserve"> y con él se pretende mejorar la experiencia del usuario.</w:t>
      </w:r>
    </w:p>
    <w:p w14:paraId="11EDAD7F" w14:textId="40E5E7B6" w:rsidR="00AD455B" w:rsidRDefault="00AD455B" w:rsidP="007E6DE4">
      <w:pPr>
        <w:jc w:val="center"/>
      </w:pPr>
      <w:r>
        <w:rPr>
          <w:noProof/>
        </w:rPr>
        <w:drawing>
          <wp:inline distT="0" distB="0" distL="0" distR="0" wp14:anchorId="30AC1F23" wp14:editId="06AEEDB3">
            <wp:extent cx="909007" cy="1286331"/>
            <wp:effectExtent l="0" t="0" r="571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javascript.png"/>
                    <pic:cNvPicPr/>
                  </pic:nvPicPr>
                  <pic:blipFill>
                    <a:blip r:embed="rId77">
                      <a:extLst>
                        <a:ext uri="{28A0092B-C50C-407E-A947-70E740481C1C}">
                          <a14:useLocalDpi xmlns:a14="http://schemas.microsoft.com/office/drawing/2010/main" val="0"/>
                        </a:ext>
                      </a:extLst>
                    </a:blip>
                    <a:stretch>
                      <a:fillRect/>
                    </a:stretch>
                  </pic:blipFill>
                  <pic:spPr>
                    <a:xfrm>
                      <a:off x="0" y="0"/>
                      <a:ext cx="920013" cy="1301906"/>
                    </a:xfrm>
                    <a:prstGeom prst="rect">
                      <a:avLst/>
                    </a:prstGeom>
                  </pic:spPr>
                </pic:pic>
              </a:graphicData>
            </a:graphic>
          </wp:inline>
        </w:drawing>
      </w:r>
    </w:p>
    <w:p w14:paraId="4EF714C5" w14:textId="5BFA7821" w:rsidR="007E6DE4" w:rsidRDefault="007E6DE4" w:rsidP="007E6DE4">
      <w:pPr>
        <w:pStyle w:val="Descripcin"/>
        <w:jc w:val="center"/>
      </w:pPr>
      <w:r>
        <w:t>Figura 19 Logo JavaScript</w:t>
      </w:r>
    </w:p>
    <w:p w14:paraId="3E44F65A" w14:textId="3E2E1DBC" w:rsidR="00520631" w:rsidRDefault="00520631" w:rsidP="00520631">
      <w:r>
        <w:rPr>
          <w:rStyle w:val="SubttuloCar"/>
        </w:rPr>
        <w:t>3.4.2.4</w:t>
      </w:r>
      <w:r w:rsidRPr="00EC0D4C">
        <w:rPr>
          <w:rStyle w:val="SubttuloCar"/>
        </w:rPr>
        <w:t xml:space="preserve"> </w:t>
      </w:r>
      <w:proofErr w:type="spellStart"/>
      <w:r>
        <w:rPr>
          <w:rStyle w:val="SubttuloCar"/>
        </w:rPr>
        <w:t>jQuery</w:t>
      </w:r>
      <w:proofErr w:type="spellEnd"/>
    </w:p>
    <w:p w14:paraId="76ABBBA6" w14:textId="03258E8F" w:rsidR="00520631" w:rsidRDefault="00520631" w:rsidP="00520631">
      <w:pPr>
        <w:ind w:firstLine="720"/>
      </w:pPr>
      <w:proofErr w:type="spellStart"/>
      <w:r>
        <w:t>jQuery</w:t>
      </w:r>
      <w:proofErr w:type="spellEnd"/>
      <w:r>
        <w:t xml:space="preserve"> es una librería multiplataforma de JavaScript, que permite simplificar la manera de interactuar con los documentos HTML, manipular el árbol DOM (</w:t>
      </w:r>
      <w:proofErr w:type="spellStart"/>
      <w:r>
        <w:t>Doment</w:t>
      </w:r>
      <w:proofErr w:type="spellEnd"/>
      <w:r>
        <w:t xml:space="preserve"> </w:t>
      </w:r>
      <w:proofErr w:type="spellStart"/>
      <w:r>
        <w:t>Object</w:t>
      </w:r>
      <w:proofErr w:type="spellEnd"/>
      <w:r>
        <w:t xml:space="preserve"> </w:t>
      </w:r>
      <w:proofErr w:type="spellStart"/>
      <w:r>
        <w:t>Model</w:t>
      </w:r>
      <w:proofErr w:type="spellEnd"/>
      <w:r>
        <w:t>)</w:t>
      </w:r>
      <w:r w:rsidR="006A4E78">
        <w:t xml:space="preserve">, manejar </w:t>
      </w:r>
      <w:r w:rsidR="006A4E78">
        <w:lastRenderedPageBreak/>
        <w:t>eventos, desarrollar animaciones y en general contenido dinámico a la aplicación web. Desarrollada en 2006 y de código abierto, se trata de la librería JavaScript más utilizada.</w:t>
      </w:r>
    </w:p>
    <w:p w14:paraId="52DAAC56" w14:textId="28C8E5A5" w:rsidR="006A4E78" w:rsidRDefault="006A4E78" w:rsidP="006A4E78">
      <w:pPr>
        <w:spacing w:line="240" w:lineRule="auto"/>
        <w:jc w:val="center"/>
      </w:pPr>
      <w:r>
        <w:rPr>
          <w:noProof/>
        </w:rPr>
        <w:drawing>
          <wp:inline distT="0" distB="0" distL="0" distR="0" wp14:anchorId="21BD6DF8" wp14:editId="48196A44">
            <wp:extent cx="1957914" cy="550128"/>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jquery.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17854" cy="566970"/>
                    </a:xfrm>
                    <a:prstGeom prst="rect">
                      <a:avLst/>
                    </a:prstGeom>
                  </pic:spPr>
                </pic:pic>
              </a:graphicData>
            </a:graphic>
          </wp:inline>
        </w:drawing>
      </w:r>
    </w:p>
    <w:p w14:paraId="3E1EB858" w14:textId="06DEFA1A" w:rsidR="006A4E78" w:rsidRDefault="006A4E78" w:rsidP="006A4E78">
      <w:pPr>
        <w:pStyle w:val="Descripcin"/>
        <w:jc w:val="center"/>
      </w:pPr>
      <w:r>
        <w:t xml:space="preserve">Figura 20 Logo </w:t>
      </w:r>
      <w:proofErr w:type="spellStart"/>
      <w:r w:rsidR="000867BA">
        <w:t>jQuery</w:t>
      </w:r>
      <w:proofErr w:type="spellEnd"/>
    </w:p>
    <w:p w14:paraId="354AD128" w14:textId="5ABA3AC8" w:rsidR="00520631" w:rsidRDefault="00520631" w:rsidP="00520631">
      <w:r>
        <w:rPr>
          <w:rStyle w:val="SubttuloCar"/>
        </w:rPr>
        <w:t>3.4.2.5</w:t>
      </w:r>
      <w:r w:rsidRPr="00EC0D4C">
        <w:rPr>
          <w:rStyle w:val="SubttuloCar"/>
        </w:rPr>
        <w:t xml:space="preserve"> </w:t>
      </w:r>
      <w:proofErr w:type="spellStart"/>
      <w:r>
        <w:rPr>
          <w:rStyle w:val="SubttuloCar"/>
        </w:rPr>
        <w:t>TypeScript</w:t>
      </w:r>
      <w:proofErr w:type="spellEnd"/>
    </w:p>
    <w:p w14:paraId="1246BD22" w14:textId="478B8DFF" w:rsidR="00520631" w:rsidRDefault="006A4E78" w:rsidP="006A4E78">
      <w:pPr>
        <w:ind w:firstLine="720"/>
      </w:pPr>
      <w:proofErr w:type="spellStart"/>
      <w:r>
        <w:t>TypeScript</w:t>
      </w:r>
      <w:proofErr w:type="spellEnd"/>
      <w:r w:rsidR="00520631">
        <w:t xml:space="preserve"> es un </w:t>
      </w:r>
      <w:r>
        <w:t>lenguaje de programación de código abierto desarrollado y mantenido por Microsoft</w:t>
      </w:r>
      <w:r w:rsidR="000867BA">
        <w:t xml:space="preserve"> sacado al mercado en 2012</w:t>
      </w:r>
      <w:r>
        <w:t xml:space="preserve">. Se trata de un </w:t>
      </w:r>
      <w:proofErr w:type="spellStart"/>
      <w:r>
        <w:t>superconjunto</w:t>
      </w:r>
      <w:proofErr w:type="spellEnd"/>
      <w:r>
        <w:t xml:space="preserve"> de JavaScript, que básicamente añade </w:t>
      </w:r>
      <w:r w:rsidR="002510C2">
        <w:t>tipificación estática</w:t>
      </w:r>
      <w:r>
        <w:t xml:space="preserve"> y objetos basados en clases, lo que le hace un lenguaje orientado a objetos. Cualquier código JavaScript funciona en </w:t>
      </w:r>
      <w:proofErr w:type="spellStart"/>
      <w:r>
        <w:t>TypeScript</w:t>
      </w:r>
      <w:proofErr w:type="spellEnd"/>
      <w:r>
        <w:t xml:space="preserve">. A través de un compilador, el código de </w:t>
      </w:r>
      <w:proofErr w:type="spellStart"/>
      <w:r>
        <w:t>TypeScript</w:t>
      </w:r>
      <w:proofErr w:type="spellEnd"/>
      <w:r>
        <w:t xml:space="preserve"> es traducido a JavaScript para que los navegadores </w:t>
      </w:r>
      <w:r w:rsidR="000867BA">
        <w:t>puedan ejecutar dicho código.</w:t>
      </w:r>
    </w:p>
    <w:p w14:paraId="32DF5ECF" w14:textId="63544957" w:rsidR="00520631" w:rsidRDefault="000867BA" w:rsidP="000867BA">
      <w:pPr>
        <w:spacing w:after="0" w:line="240" w:lineRule="auto"/>
        <w:jc w:val="center"/>
      </w:pPr>
      <w:r>
        <w:rPr>
          <w:noProof/>
        </w:rPr>
        <w:drawing>
          <wp:inline distT="0" distB="0" distL="0" distR="0" wp14:anchorId="1300B855" wp14:editId="2B58E480">
            <wp:extent cx="1855305" cy="927653"/>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ypescrip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55305" cy="927653"/>
                    </a:xfrm>
                    <a:prstGeom prst="rect">
                      <a:avLst/>
                    </a:prstGeom>
                  </pic:spPr>
                </pic:pic>
              </a:graphicData>
            </a:graphic>
          </wp:inline>
        </w:drawing>
      </w:r>
    </w:p>
    <w:p w14:paraId="338E6AEB" w14:textId="3C037606" w:rsidR="000867BA" w:rsidRPr="00520631" w:rsidRDefault="000867BA" w:rsidP="000867BA">
      <w:pPr>
        <w:pStyle w:val="Descripcin"/>
        <w:jc w:val="center"/>
      </w:pPr>
      <w:r>
        <w:t xml:space="preserve">Figura 21 Logo </w:t>
      </w:r>
      <w:proofErr w:type="spellStart"/>
      <w:r>
        <w:t>TypeScript</w:t>
      </w:r>
      <w:proofErr w:type="spellEnd"/>
    </w:p>
    <w:p w14:paraId="3534184F" w14:textId="44D738BB" w:rsidR="004462FF" w:rsidRDefault="00662744" w:rsidP="007B4097">
      <w:pPr>
        <w:jc w:val="left"/>
      </w:pPr>
      <w:bookmarkStart w:id="125" w:name="_Toc486815167"/>
      <w:bookmarkStart w:id="126" w:name="_Toc505427032"/>
      <w:bookmarkStart w:id="127" w:name="_Toc505427221"/>
      <w:r>
        <w:rPr>
          <w:rStyle w:val="SubttuloCar"/>
        </w:rPr>
        <w:t>3.</w:t>
      </w:r>
      <w:r w:rsidR="00520631">
        <w:rPr>
          <w:rStyle w:val="SubttuloCar"/>
        </w:rPr>
        <w:t>4.2.6</w:t>
      </w:r>
      <w:r w:rsidR="00EC0D4C" w:rsidRPr="00EC0D4C">
        <w:rPr>
          <w:rStyle w:val="SubttuloCar"/>
        </w:rPr>
        <w:t xml:space="preserve"> </w:t>
      </w:r>
      <w:r w:rsidR="002518AB" w:rsidRPr="00EC0D4C">
        <w:rPr>
          <w:rStyle w:val="SubttuloCar"/>
        </w:rPr>
        <w:t>Angular</w:t>
      </w:r>
      <w:bookmarkEnd w:id="125"/>
      <w:bookmarkEnd w:id="126"/>
      <w:bookmarkEnd w:id="127"/>
      <w:r w:rsidR="002518AB">
        <w:t xml:space="preserve"> </w:t>
      </w:r>
    </w:p>
    <w:p w14:paraId="7162A508" w14:textId="78EEDAE6" w:rsidR="00706B57" w:rsidRDefault="004462FF" w:rsidP="004462FF">
      <w:pPr>
        <w:ind w:firstLine="720"/>
      </w:pPr>
      <w:r>
        <w:t xml:space="preserve">Angular es un </w:t>
      </w:r>
      <w:proofErr w:type="spellStart"/>
      <w:r w:rsidR="002518AB" w:rsidRPr="004462FF">
        <w:rPr>
          <w:i/>
        </w:rPr>
        <w:t>framework</w:t>
      </w:r>
      <w:proofErr w:type="spellEnd"/>
      <w:r>
        <w:rPr>
          <w:i/>
        </w:rPr>
        <w:t xml:space="preserve"> </w:t>
      </w:r>
      <w:r>
        <w:t xml:space="preserve">que ha evolucionado mucho en los últimos años. Es propiedad de Google y es de código abierto. Su primera versión llamada </w:t>
      </w:r>
      <w:proofErr w:type="spellStart"/>
      <w:r>
        <w:t>AngularJS</w:t>
      </w:r>
      <w:proofErr w:type="spellEnd"/>
      <w:r>
        <w:t xml:space="preserve"> fue lanzada en 2010. El lenguaje en el que se basa su primera versión es JavaScript. En el año 2016 se lanzó su segunda versión llamada Angular 2. Actualmente se ha lanzado la versión Angular 6 aunque comúnmente se le denomina Angular ya que desde su versi</w:t>
      </w:r>
      <w:r w:rsidR="00706B57">
        <w:t>ón dos</w:t>
      </w:r>
      <w:r>
        <w:t xml:space="preserve"> las actualizaciones no cambiaron la arquitectura del </w:t>
      </w:r>
      <w:proofErr w:type="spellStart"/>
      <w:r w:rsidRPr="004462FF">
        <w:rPr>
          <w:i/>
        </w:rPr>
        <w:t>framework</w:t>
      </w:r>
      <w:proofErr w:type="spellEnd"/>
      <w:r>
        <w:rPr>
          <w:i/>
        </w:rPr>
        <w:t xml:space="preserve"> </w:t>
      </w:r>
      <w:r>
        <w:t>por lo que</w:t>
      </w:r>
      <w:r w:rsidR="00706B57">
        <w:t>,</w:t>
      </w:r>
      <w:r>
        <w:t xml:space="preserve"> comúnmente</w:t>
      </w:r>
      <w:r w:rsidR="00706B57">
        <w:t>,</w:t>
      </w:r>
      <w:r>
        <w:t xml:space="preserve"> se llama Angular a cualquier versión posterior</w:t>
      </w:r>
      <w:r w:rsidR="007967C7">
        <w:t>.</w:t>
      </w:r>
      <w:r>
        <w:t xml:space="preserve"> Cada </w:t>
      </w:r>
      <w:r w:rsidR="00706B57">
        <w:t>cierto tiempo</w:t>
      </w:r>
      <w:r>
        <w:t xml:space="preserve">, los desarrolladores lanzan una </w:t>
      </w:r>
      <w:r w:rsidR="00706B57">
        <w:t xml:space="preserve">nueva </w:t>
      </w:r>
      <w:r>
        <w:t xml:space="preserve">versión del </w:t>
      </w:r>
      <w:proofErr w:type="spellStart"/>
      <w:r w:rsidRPr="004462FF">
        <w:rPr>
          <w:i/>
        </w:rPr>
        <w:t>framework</w:t>
      </w:r>
      <w:proofErr w:type="spellEnd"/>
      <w:r>
        <w:t xml:space="preserve"> con nuevas características y mejoras. Desde la </w:t>
      </w:r>
      <w:r w:rsidR="002510C2">
        <w:t xml:space="preserve">segunda </w:t>
      </w:r>
      <w:r>
        <w:t>versi</w:t>
      </w:r>
      <w:r w:rsidR="00706B57">
        <w:t>ón</w:t>
      </w:r>
      <w:r>
        <w:t xml:space="preserve"> el lenguaje </w:t>
      </w:r>
      <w:r w:rsidR="00706B57">
        <w:t xml:space="preserve">en el que se basa es </w:t>
      </w:r>
      <w:proofErr w:type="spellStart"/>
      <w:r w:rsidR="00706B57">
        <w:t>TypeScript</w:t>
      </w:r>
      <w:proofErr w:type="spellEnd"/>
      <w:r w:rsidR="002510C2">
        <w:t>.</w:t>
      </w:r>
      <w:r w:rsidR="00706B57">
        <w:t xml:space="preserve"> Aún así, Angular sirve al navegador el código </w:t>
      </w:r>
      <w:proofErr w:type="spellStart"/>
      <w:r w:rsidR="00706B57">
        <w:t>TypeScript</w:t>
      </w:r>
      <w:proofErr w:type="spellEnd"/>
      <w:r w:rsidR="00706B57">
        <w:t xml:space="preserve"> de la aplicación </w:t>
      </w:r>
      <w:r w:rsidR="00221948">
        <w:t>traducido</w:t>
      </w:r>
      <w:r w:rsidR="00706B57">
        <w:t xml:space="preserve"> a JavaScript para que los navegadores puedan ejecutar dicho código. Angular sigue el patrón arquitectónico MVC ya que se basa en la creación de componentes y servicios. Cada componente </w:t>
      </w:r>
      <w:r w:rsidR="00706B57">
        <w:lastRenderedPageBreak/>
        <w:t xml:space="preserve">tiene un archivo HTML, un archivo </w:t>
      </w:r>
      <w:proofErr w:type="spellStart"/>
      <w:r w:rsidR="00706B57">
        <w:t>Typescript</w:t>
      </w:r>
      <w:proofErr w:type="spellEnd"/>
      <w:r w:rsidR="00706B57">
        <w:t xml:space="preserve"> y un archivo CSS o SCSS. Esto permite organizar el código y es Angular el que se encarga de juntar todos los ficheros en la compilación.</w:t>
      </w:r>
    </w:p>
    <w:p w14:paraId="50092D7B" w14:textId="73747F38" w:rsidR="007967C7" w:rsidRDefault="00706B57" w:rsidP="00706B57">
      <w:pPr>
        <w:spacing w:line="240" w:lineRule="auto"/>
        <w:jc w:val="center"/>
      </w:pPr>
      <w:r>
        <w:rPr>
          <w:noProof/>
        </w:rPr>
        <w:drawing>
          <wp:inline distT="0" distB="0" distL="0" distR="0" wp14:anchorId="387E29FB" wp14:editId="06F9690E">
            <wp:extent cx="1035544" cy="1100649"/>
            <wp:effectExtent l="0" t="0" r="6350" b="4445"/>
            <wp:docPr id="172" name="Gráfico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angular.svg"/>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1055364" cy="1121716"/>
                    </a:xfrm>
                    <a:prstGeom prst="rect">
                      <a:avLst/>
                    </a:prstGeom>
                  </pic:spPr>
                </pic:pic>
              </a:graphicData>
            </a:graphic>
          </wp:inline>
        </w:drawing>
      </w:r>
    </w:p>
    <w:p w14:paraId="5741721E" w14:textId="7D92EDFF" w:rsidR="00706B57" w:rsidRDefault="00520631" w:rsidP="00706B57">
      <w:pPr>
        <w:pStyle w:val="Descripcin"/>
        <w:jc w:val="center"/>
      </w:pPr>
      <w:r>
        <w:t>Figura 22</w:t>
      </w:r>
      <w:r w:rsidR="00706B57">
        <w:t xml:space="preserve"> Logo Angular</w:t>
      </w:r>
    </w:p>
    <w:p w14:paraId="339A800D" w14:textId="478415A9" w:rsidR="00706B57" w:rsidRDefault="00662744" w:rsidP="007B4097">
      <w:pPr>
        <w:jc w:val="left"/>
      </w:pPr>
      <w:bookmarkStart w:id="128" w:name="_Toc486815168"/>
      <w:bookmarkStart w:id="129" w:name="_Toc505427033"/>
      <w:bookmarkStart w:id="130" w:name="_Toc505427222"/>
      <w:r>
        <w:rPr>
          <w:rStyle w:val="SubttuloCar"/>
        </w:rPr>
        <w:t>3.</w:t>
      </w:r>
      <w:r w:rsidR="00520631">
        <w:rPr>
          <w:rStyle w:val="SubttuloCar"/>
        </w:rPr>
        <w:t>4.2.7</w:t>
      </w:r>
      <w:r w:rsidR="00EC0D4C" w:rsidRPr="00EC0D4C">
        <w:rPr>
          <w:rStyle w:val="SubttuloCar"/>
        </w:rPr>
        <w:t xml:space="preserve"> </w:t>
      </w:r>
      <w:r w:rsidR="00595E84" w:rsidRPr="00EC0D4C">
        <w:rPr>
          <w:rStyle w:val="SubttuloCar"/>
        </w:rPr>
        <w:t>CSS</w:t>
      </w:r>
      <w:bookmarkEnd w:id="128"/>
      <w:bookmarkEnd w:id="129"/>
      <w:bookmarkEnd w:id="130"/>
      <w:r w:rsidR="00AA4AC5">
        <w:rPr>
          <w:rStyle w:val="SubttuloCar"/>
        </w:rPr>
        <w:t>3</w:t>
      </w:r>
    </w:p>
    <w:p w14:paraId="4D27E5FE" w14:textId="5C24F6B8" w:rsidR="00595E84" w:rsidRDefault="00AA4AC5" w:rsidP="00AA4AC5">
      <w:pPr>
        <w:ind w:firstLine="720"/>
      </w:pPr>
      <w:r>
        <w:t>CSS (</w:t>
      </w:r>
      <w:proofErr w:type="spellStart"/>
      <w:r>
        <w:t>Cascading</w:t>
      </w:r>
      <w:proofErr w:type="spellEnd"/>
      <w:r>
        <w:t xml:space="preserve"> </w:t>
      </w:r>
      <w:proofErr w:type="spellStart"/>
      <w:r>
        <w:t>StyleSheets</w:t>
      </w:r>
      <w:proofErr w:type="spellEnd"/>
      <w:r>
        <w:t>) es un</w:t>
      </w:r>
      <w:r w:rsidR="00595E84">
        <w:t xml:space="preserve"> lenguaje </w:t>
      </w:r>
      <w:r>
        <w:t xml:space="preserve">utilizado para definir los estilos de una aplicación web. Este lenguaje se suele combinar con HTML para definir la interfaz del usuario. Actualmente </w:t>
      </w:r>
      <w:r w:rsidR="00595E84">
        <w:t xml:space="preserve">se utiliza </w:t>
      </w:r>
      <w:r>
        <w:t xml:space="preserve">su última versión CSS3. Se basa en una </w:t>
      </w:r>
      <w:proofErr w:type="spellStart"/>
      <w:r>
        <w:t>modularización</w:t>
      </w:r>
      <w:proofErr w:type="spellEnd"/>
      <w:r>
        <w:t xml:space="preserve"> de ficheros que contienen nombres de clases incluidos en el DOM (</w:t>
      </w:r>
      <w:proofErr w:type="spellStart"/>
      <w:r>
        <w:t>Definition</w:t>
      </w:r>
      <w:proofErr w:type="spellEnd"/>
      <w:r>
        <w:t xml:space="preserve"> </w:t>
      </w:r>
      <w:proofErr w:type="spellStart"/>
      <w:r>
        <w:t>Object</w:t>
      </w:r>
      <w:proofErr w:type="spellEnd"/>
      <w:r>
        <w:t xml:space="preserve"> </w:t>
      </w:r>
      <w:proofErr w:type="spellStart"/>
      <w:r>
        <w:t>Model</w:t>
      </w:r>
      <w:proofErr w:type="spellEnd"/>
      <w:r>
        <w:t xml:space="preserve">). Las clases son aplicadas siguiendo un sistema de puntuación. La clase con mayor valor es la que hace efecto en </w:t>
      </w:r>
      <w:r w:rsidR="006606BA">
        <w:t>el DOM, invalidando las clases que afectan al mismo elemento en el DOM con menor valor.</w:t>
      </w:r>
    </w:p>
    <w:p w14:paraId="1119C78A" w14:textId="40935F39" w:rsidR="006606BA" w:rsidRDefault="006606BA" w:rsidP="006606BA">
      <w:pPr>
        <w:spacing w:line="240" w:lineRule="auto"/>
        <w:jc w:val="center"/>
      </w:pPr>
      <w:r>
        <w:rPr>
          <w:noProof/>
        </w:rPr>
        <w:drawing>
          <wp:inline distT="0" distB="0" distL="0" distR="0" wp14:anchorId="744022F1" wp14:editId="50A0B6D8">
            <wp:extent cx="940409" cy="132605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cs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950285" cy="1339976"/>
                    </a:xfrm>
                    <a:prstGeom prst="rect">
                      <a:avLst/>
                    </a:prstGeom>
                  </pic:spPr>
                </pic:pic>
              </a:graphicData>
            </a:graphic>
          </wp:inline>
        </w:drawing>
      </w:r>
    </w:p>
    <w:p w14:paraId="70B8F6FB" w14:textId="4841D3ED" w:rsidR="006606BA" w:rsidRDefault="00520631" w:rsidP="006606BA">
      <w:pPr>
        <w:pStyle w:val="Descripcin"/>
        <w:jc w:val="center"/>
      </w:pPr>
      <w:r>
        <w:t>Figura 23</w:t>
      </w:r>
      <w:r w:rsidR="006606BA">
        <w:t xml:space="preserve"> Logo CSS3</w:t>
      </w:r>
    </w:p>
    <w:p w14:paraId="04816124" w14:textId="2CB067D6" w:rsidR="006606BA" w:rsidRDefault="006606BA" w:rsidP="006606BA">
      <w:r>
        <w:rPr>
          <w:rStyle w:val="SubttuloCar"/>
        </w:rPr>
        <w:t>3</w:t>
      </w:r>
      <w:r w:rsidR="00520631">
        <w:rPr>
          <w:rStyle w:val="SubttuloCar"/>
        </w:rPr>
        <w:t>.4.2.8</w:t>
      </w:r>
      <w:r w:rsidRPr="00EC0D4C">
        <w:rPr>
          <w:rStyle w:val="SubttuloCar"/>
        </w:rPr>
        <w:t xml:space="preserve"> </w:t>
      </w:r>
      <w:proofErr w:type="spellStart"/>
      <w:r>
        <w:rPr>
          <w:rStyle w:val="SubttuloCar"/>
        </w:rPr>
        <w:t>Sass</w:t>
      </w:r>
      <w:proofErr w:type="spellEnd"/>
    </w:p>
    <w:p w14:paraId="0BFE349C" w14:textId="1ED14A09" w:rsidR="006606BA" w:rsidRDefault="006606BA" w:rsidP="006606BA">
      <w:pPr>
        <w:ind w:firstLine="720"/>
      </w:pPr>
      <w:proofErr w:type="spellStart"/>
      <w:r>
        <w:t>Sass</w:t>
      </w:r>
      <w:proofErr w:type="spellEnd"/>
      <w:r>
        <w:t xml:space="preserve"> es un metalenguaje de </w:t>
      </w:r>
      <w:r w:rsidR="00670D65">
        <w:t xml:space="preserve">CSS. Es un lenguaje de script que es traducido a CSS. La sintaxis más reciente, SCSS, usa el formato de bloques como CSS. Se trata de un lenguaje </w:t>
      </w:r>
      <w:proofErr w:type="spellStart"/>
      <w:r w:rsidR="00670D65">
        <w:t>precompilado</w:t>
      </w:r>
      <w:proofErr w:type="spellEnd"/>
      <w:r w:rsidR="00670D65">
        <w:t xml:space="preserve"> de hojas de estilo muy útil en la actualidad para la maquetación de aplicaciones web. A diferencia del lenguaje CSS, </w:t>
      </w:r>
      <w:proofErr w:type="spellStart"/>
      <w:r w:rsidR="00670D65">
        <w:t>Sass</w:t>
      </w:r>
      <w:proofErr w:type="spellEnd"/>
      <w:r w:rsidR="00670D65">
        <w:t xml:space="preserve"> permite la definición de variables en sus ficheros, la creación de </w:t>
      </w:r>
      <w:proofErr w:type="spellStart"/>
      <w:r w:rsidR="00670D65" w:rsidRPr="00221948">
        <w:rPr>
          <w:i/>
        </w:rPr>
        <w:t>mixins</w:t>
      </w:r>
      <w:proofErr w:type="spellEnd"/>
      <w:r w:rsidR="00670D65">
        <w:t xml:space="preserve">, anidamiento de clases y </w:t>
      </w:r>
      <w:r w:rsidR="00670D65">
        <w:lastRenderedPageBreak/>
        <w:t xml:space="preserve">herencia de selectores entre otras muchas cosas. Estos ficheros son </w:t>
      </w:r>
      <w:proofErr w:type="spellStart"/>
      <w:r w:rsidR="00670D65">
        <w:t>precompilados</w:t>
      </w:r>
      <w:proofErr w:type="spellEnd"/>
      <w:r w:rsidR="00670D65">
        <w:t xml:space="preserve"> a CSS para servirlos posteriormente al navegador como clases CSS comunes.</w:t>
      </w:r>
    </w:p>
    <w:p w14:paraId="6E5D68C8" w14:textId="60178A4C" w:rsidR="006606BA" w:rsidRDefault="00670D65" w:rsidP="00670D65">
      <w:pPr>
        <w:spacing w:line="240" w:lineRule="auto"/>
        <w:jc w:val="center"/>
      </w:pPr>
      <w:r>
        <w:rPr>
          <w:noProof/>
        </w:rPr>
        <w:drawing>
          <wp:inline distT="0" distB="0" distL="0" distR="0" wp14:anchorId="05418FCB" wp14:editId="1032C93D">
            <wp:extent cx="1464669" cy="1098541"/>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as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477853" cy="1108430"/>
                    </a:xfrm>
                    <a:prstGeom prst="rect">
                      <a:avLst/>
                    </a:prstGeom>
                  </pic:spPr>
                </pic:pic>
              </a:graphicData>
            </a:graphic>
          </wp:inline>
        </w:drawing>
      </w:r>
    </w:p>
    <w:p w14:paraId="02215C4E" w14:textId="3DD2F077" w:rsidR="00670D65" w:rsidRPr="006606BA" w:rsidRDefault="00520631" w:rsidP="00670D65">
      <w:pPr>
        <w:pStyle w:val="Descripcin"/>
        <w:jc w:val="center"/>
      </w:pPr>
      <w:r>
        <w:t>Figura 24</w:t>
      </w:r>
      <w:r w:rsidR="00670D65">
        <w:t xml:space="preserve"> Logo </w:t>
      </w:r>
      <w:proofErr w:type="spellStart"/>
      <w:r w:rsidR="00670D65">
        <w:t>Sass</w:t>
      </w:r>
      <w:proofErr w:type="spellEnd"/>
    </w:p>
    <w:p w14:paraId="230F69D5" w14:textId="22D37503" w:rsidR="00670D65" w:rsidRDefault="00662744" w:rsidP="007B4097">
      <w:bookmarkStart w:id="131" w:name="_Toc486815169"/>
      <w:bookmarkStart w:id="132" w:name="_Toc505427034"/>
      <w:bookmarkStart w:id="133" w:name="_Toc505427223"/>
      <w:r>
        <w:rPr>
          <w:rStyle w:val="SubttuloCar"/>
        </w:rPr>
        <w:t>3</w:t>
      </w:r>
      <w:r w:rsidR="00520631">
        <w:rPr>
          <w:rStyle w:val="SubttuloCar"/>
        </w:rPr>
        <w:t>.4.2.9</w:t>
      </w:r>
      <w:r w:rsidR="00EC0D4C" w:rsidRPr="00EC0D4C">
        <w:rPr>
          <w:rStyle w:val="SubttuloCar"/>
        </w:rPr>
        <w:t xml:space="preserve"> </w:t>
      </w:r>
      <w:proofErr w:type="spellStart"/>
      <w:r w:rsidR="00595E84" w:rsidRPr="00EC0D4C">
        <w:rPr>
          <w:rStyle w:val="SubttuloCar"/>
        </w:rPr>
        <w:t>Bootstrap</w:t>
      </w:r>
      <w:bookmarkEnd w:id="131"/>
      <w:bookmarkEnd w:id="132"/>
      <w:bookmarkEnd w:id="133"/>
      <w:proofErr w:type="spellEnd"/>
    </w:p>
    <w:p w14:paraId="59F091AD" w14:textId="0D25C65B" w:rsidR="000A213A" w:rsidRDefault="00670D65" w:rsidP="00670D65">
      <w:pPr>
        <w:ind w:firstLine="720"/>
      </w:pPr>
      <w:proofErr w:type="spellStart"/>
      <w:r>
        <w:t>Bootstrap</w:t>
      </w:r>
      <w:proofErr w:type="spellEnd"/>
      <w:r>
        <w:t xml:space="preserve"> es un </w:t>
      </w:r>
      <w:proofErr w:type="spellStart"/>
      <w:r w:rsidR="00595E84">
        <w:t>framework</w:t>
      </w:r>
      <w:proofErr w:type="spellEnd"/>
      <w:r w:rsidR="00595E84">
        <w:t xml:space="preserve"> de código abierto lanzado en el año 2011</w:t>
      </w:r>
      <w:r>
        <w:t>.</w:t>
      </w:r>
      <w:r w:rsidR="00595E84">
        <w:t xml:space="preserve"> </w:t>
      </w:r>
      <w:r>
        <w:t>Se trata de una de las mejores herramientas de maquetado y diseño para aplicaciones web que existen en la actualidad.</w:t>
      </w:r>
      <w:r w:rsidR="00595E84">
        <w:t xml:space="preserve"> </w:t>
      </w:r>
      <w:proofErr w:type="spellStart"/>
      <w:r w:rsidR="00595E84">
        <w:t>Bootstrap</w:t>
      </w:r>
      <w:proofErr w:type="spellEnd"/>
      <w:r w:rsidR="00595E84">
        <w:t xml:space="preserve"> proporciona un conjunto de </w:t>
      </w:r>
      <w:r>
        <w:t xml:space="preserve">plantillas, </w:t>
      </w:r>
      <w:proofErr w:type="spellStart"/>
      <w:r w:rsidRPr="00221948">
        <w:rPr>
          <w:i/>
        </w:rPr>
        <w:t>grids</w:t>
      </w:r>
      <w:proofErr w:type="spellEnd"/>
      <w:r>
        <w:t xml:space="preserve"> y otros elementos basados en HTML y CSS, así como de extensiones JavaScript adicionales.</w:t>
      </w:r>
    </w:p>
    <w:p w14:paraId="43F5DD62" w14:textId="2C33564B" w:rsidR="000B6B7D" w:rsidRDefault="00520631" w:rsidP="00520631">
      <w:pPr>
        <w:keepNext/>
        <w:spacing w:line="240" w:lineRule="auto"/>
        <w:jc w:val="center"/>
      </w:pPr>
      <w:r>
        <w:rPr>
          <w:noProof/>
        </w:rPr>
        <w:drawing>
          <wp:inline distT="0" distB="0" distL="0" distR="0" wp14:anchorId="4882487F" wp14:editId="3DD29EF3">
            <wp:extent cx="1487757" cy="1249413"/>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ootstrap.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493380" cy="1254135"/>
                    </a:xfrm>
                    <a:prstGeom prst="rect">
                      <a:avLst/>
                    </a:prstGeom>
                  </pic:spPr>
                </pic:pic>
              </a:graphicData>
            </a:graphic>
          </wp:inline>
        </w:drawing>
      </w:r>
    </w:p>
    <w:p w14:paraId="3B763C8C" w14:textId="77777777" w:rsidR="000867BA" w:rsidRDefault="000B6B7D" w:rsidP="00520631">
      <w:pPr>
        <w:pStyle w:val="Descripcin"/>
        <w:jc w:val="center"/>
        <w:rPr>
          <w:sz w:val="20"/>
        </w:rPr>
      </w:pPr>
      <w:bookmarkStart w:id="134" w:name="_Toc505427351"/>
      <w:r>
        <w:t xml:space="preserve">Figura </w:t>
      </w:r>
      <w:r w:rsidR="00520631">
        <w:t>25</w:t>
      </w:r>
      <w:r>
        <w:rPr>
          <w:sz w:val="20"/>
        </w:rPr>
        <w:t xml:space="preserve"> </w:t>
      </w:r>
      <w:r w:rsidR="000A213A" w:rsidRPr="000A213A">
        <w:rPr>
          <w:sz w:val="20"/>
        </w:rPr>
        <w:t xml:space="preserve">Logo </w:t>
      </w:r>
      <w:proofErr w:type="spellStart"/>
      <w:r w:rsidR="000A213A" w:rsidRPr="000A213A">
        <w:rPr>
          <w:sz w:val="20"/>
        </w:rPr>
        <w:t>Bootstrap</w:t>
      </w:r>
      <w:bookmarkEnd w:id="134"/>
      <w:proofErr w:type="spellEnd"/>
    </w:p>
    <w:p w14:paraId="224AD035" w14:textId="3B9D3298" w:rsidR="000A213A" w:rsidRPr="000867BA" w:rsidRDefault="000A213A" w:rsidP="000867BA">
      <w:pPr>
        <w:pStyle w:val="Descripcin"/>
        <w:rPr>
          <w:i w:val="0"/>
        </w:rPr>
      </w:pPr>
    </w:p>
    <w:p w14:paraId="01D68643" w14:textId="3D8E9B8C" w:rsidR="000919E7" w:rsidRDefault="00662744" w:rsidP="00EC0D4C">
      <w:pPr>
        <w:pStyle w:val="Subttulo"/>
      </w:pPr>
      <w:bookmarkStart w:id="135" w:name="_Toc505427035"/>
      <w:bookmarkStart w:id="136" w:name="_Toc505427224"/>
      <w:r>
        <w:t>3.</w:t>
      </w:r>
      <w:r w:rsidR="00EC0D4C">
        <w:t>4.3 Base de datos</w:t>
      </w:r>
      <w:bookmarkEnd w:id="135"/>
      <w:bookmarkEnd w:id="136"/>
    </w:p>
    <w:p w14:paraId="7228313E" w14:textId="2A5CD028" w:rsidR="00595E84" w:rsidRDefault="007834B9" w:rsidP="00DF31DE">
      <w:pPr>
        <w:spacing w:before="240"/>
        <w:ind w:firstLine="720"/>
      </w:pPr>
      <w:r>
        <w:t>La base de datos es la capa más baja de una aplicación web</w:t>
      </w:r>
      <w:r w:rsidR="00927D8B">
        <w:t>.</w:t>
      </w:r>
      <w:r w:rsidR="00595E84">
        <w:t xml:space="preserve"> </w:t>
      </w:r>
      <w:r>
        <w:t xml:space="preserve">En ella se almacenan todos los datos relevantes al sistema. En </w:t>
      </w:r>
      <w:r w:rsidR="00DF31DE">
        <w:t>el caso de la aplicación planteada en el presente trabajo fin de grado, se guardarán todos los datos de todos los usuarios registrados, incluyendo los justificantes de pago y los artículos de cada usuario. Además, se almacenarán las conferencias y la configuración de la aplicación.</w:t>
      </w:r>
    </w:p>
    <w:p w14:paraId="5F52C14E" w14:textId="7D25D236" w:rsidR="00595E84" w:rsidRDefault="00DF31DE" w:rsidP="00595E84">
      <w:r>
        <w:rPr>
          <w:rStyle w:val="SubttuloCar"/>
        </w:rPr>
        <w:t>3.4.3.1</w:t>
      </w:r>
      <w:r w:rsidRPr="00EC0D4C">
        <w:rPr>
          <w:rStyle w:val="SubttuloCar"/>
        </w:rPr>
        <w:t xml:space="preserve"> </w:t>
      </w:r>
      <w:proofErr w:type="spellStart"/>
      <w:r>
        <w:rPr>
          <w:rStyle w:val="SubttuloCar"/>
        </w:rPr>
        <w:t>MySQL</w:t>
      </w:r>
      <w:proofErr w:type="spellEnd"/>
    </w:p>
    <w:p w14:paraId="6B349854" w14:textId="593E0658" w:rsidR="00DF31DE" w:rsidRDefault="00DF31DE" w:rsidP="00595E84">
      <w:r>
        <w:lastRenderedPageBreak/>
        <w:tab/>
        <w:t>Es un sistema de gestión de bases de datos relacional y está considerada como la base de datos de código abierto más popular del mundo.</w:t>
      </w:r>
      <w:r w:rsidR="006C55C7">
        <w:t xml:space="preserve"> Es soportada por los lenguajes de programación más importantes y la comunidad de desarrolladores es muy amplia. Wikipedia, Google, Facebook, Twitter, </w:t>
      </w:r>
      <w:proofErr w:type="spellStart"/>
      <w:r w:rsidR="006C55C7">
        <w:t>Flickr</w:t>
      </w:r>
      <w:proofErr w:type="spellEnd"/>
      <w:r w:rsidR="006C55C7">
        <w:t xml:space="preserve"> o YouTube son algunos ejemplos de sitios web que la utilizan.</w:t>
      </w:r>
    </w:p>
    <w:p w14:paraId="3B863556" w14:textId="03D6A6D5" w:rsidR="006C55C7" w:rsidRDefault="006C55C7" w:rsidP="006C55C7">
      <w:pPr>
        <w:spacing w:line="240" w:lineRule="auto"/>
        <w:jc w:val="center"/>
      </w:pPr>
      <w:r>
        <w:rPr>
          <w:noProof/>
        </w:rPr>
        <w:drawing>
          <wp:inline distT="0" distB="0" distL="0" distR="0" wp14:anchorId="321D03BB" wp14:editId="4EA64273">
            <wp:extent cx="1343694" cy="698721"/>
            <wp:effectExtent l="0" t="0" r="254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mysql.png"/>
                    <pic:cNvPicPr/>
                  </pic:nvPicPr>
                  <pic:blipFill>
                    <a:blip r:embed="rId85">
                      <a:extLst>
                        <a:ext uri="{28A0092B-C50C-407E-A947-70E740481C1C}">
                          <a14:useLocalDpi xmlns:a14="http://schemas.microsoft.com/office/drawing/2010/main" val="0"/>
                        </a:ext>
                      </a:extLst>
                    </a:blip>
                    <a:stretch>
                      <a:fillRect/>
                    </a:stretch>
                  </pic:blipFill>
                  <pic:spPr>
                    <a:xfrm>
                      <a:off x="0" y="0"/>
                      <a:ext cx="1359797" cy="707095"/>
                    </a:xfrm>
                    <a:prstGeom prst="rect">
                      <a:avLst/>
                    </a:prstGeom>
                  </pic:spPr>
                </pic:pic>
              </a:graphicData>
            </a:graphic>
          </wp:inline>
        </w:drawing>
      </w:r>
    </w:p>
    <w:p w14:paraId="45EDB25D" w14:textId="764757CB" w:rsidR="006C55C7" w:rsidRDefault="006C55C7" w:rsidP="006C55C7">
      <w:pPr>
        <w:pStyle w:val="Descripcin"/>
        <w:jc w:val="center"/>
        <w:rPr>
          <w:sz w:val="20"/>
        </w:rPr>
      </w:pPr>
      <w:r>
        <w:t xml:space="preserve">Figura </w:t>
      </w:r>
      <w:r w:rsidR="000F5872">
        <w:t>26</w:t>
      </w:r>
      <w:r>
        <w:rPr>
          <w:sz w:val="20"/>
        </w:rPr>
        <w:t xml:space="preserve"> </w:t>
      </w:r>
      <w:r w:rsidRPr="000A213A">
        <w:rPr>
          <w:sz w:val="20"/>
        </w:rPr>
        <w:t xml:space="preserve">Logo </w:t>
      </w:r>
      <w:proofErr w:type="spellStart"/>
      <w:r w:rsidR="000F5872">
        <w:rPr>
          <w:sz w:val="20"/>
        </w:rPr>
        <w:t>MySQL</w:t>
      </w:r>
      <w:proofErr w:type="spellEnd"/>
    </w:p>
    <w:p w14:paraId="6527946F" w14:textId="7299F065" w:rsidR="006C55C7" w:rsidRDefault="006C55C7" w:rsidP="006C55C7">
      <w:r>
        <w:rPr>
          <w:rStyle w:val="SubttuloCar"/>
        </w:rPr>
        <w:t>3.4.3.2</w:t>
      </w:r>
      <w:r w:rsidRPr="00EC0D4C">
        <w:rPr>
          <w:rStyle w:val="SubttuloCar"/>
        </w:rPr>
        <w:t xml:space="preserve"> </w:t>
      </w:r>
      <w:proofErr w:type="spellStart"/>
      <w:r>
        <w:rPr>
          <w:rStyle w:val="SubttuloCar"/>
        </w:rPr>
        <w:t>PostgreSQL</w:t>
      </w:r>
      <w:proofErr w:type="spellEnd"/>
    </w:p>
    <w:p w14:paraId="5CCADCAB" w14:textId="578D1142" w:rsidR="006C55C7" w:rsidRDefault="006C55C7" w:rsidP="006C55C7">
      <w:r>
        <w:tab/>
        <w:t xml:space="preserve">Es un sistema de gestión de bases de datos relacional orientado a objetos y de código libre. Cuenta con alta concurrencia, amplia variedad de tipos nativos, amplia seguridad, etc. </w:t>
      </w:r>
      <w:r w:rsidR="000F5872">
        <w:t xml:space="preserve">Al igual que con </w:t>
      </w:r>
      <w:proofErr w:type="spellStart"/>
      <w:r w:rsidR="000F5872">
        <w:t>MySQL</w:t>
      </w:r>
      <w:proofErr w:type="spellEnd"/>
      <w:r w:rsidR="000F5872">
        <w:t xml:space="preserve">, </w:t>
      </w:r>
      <w:proofErr w:type="spellStart"/>
      <w:r w:rsidR="000F5872">
        <w:t>PostgreSQL</w:t>
      </w:r>
      <w:proofErr w:type="spellEnd"/>
      <w:r w:rsidR="000F5872">
        <w:t xml:space="preserve"> da soporte a la mayoría de los lenguajes de programación.</w:t>
      </w:r>
    </w:p>
    <w:p w14:paraId="44E4642B" w14:textId="2BA1ABE5" w:rsidR="006C55C7" w:rsidRDefault="000F5872" w:rsidP="000F5872">
      <w:pPr>
        <w:spacing w:line="240" w:lineRule="auto"/>
        <w:jc w:val="center"/>
      </w:pPr>
      <w:r>
        <w:rPr>
          <w:noProof/>
        </w:rPr>
        <w:drawing>
          <wp:inline distT="0" distB="0" distL="0" distR="0" wp14:anchorId="78AE228C" wp14:editId="359BF564">
            <wp:extent cx="2260821" cy="1130411"/>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ostgresql.png"/>
                    <pic:cNvPicPr/>
                  </pic:nvPicPr>
                  <pic:blipFill>
                    <a:blip r:embed="rId86">
                      <a:extLst>
                        <a:ext uri="{28A0092B-C50C-407E-A947-70E740481C1C}">
                          <a14:useLocalDpi xmlns:a14="http://schemas.microsoft.com/office/drawing/2010/main" val="0"/>
                        </a:ext>
                      </a:extLst>
                    </a:blip>
                    <a:stretch>
                      <a:fillRect/>
                    </a:stretch>
                  </pic:blipFill>
                  <pic:spPr>
                    <a:xfrm>
                      <a:off x="0" y="0"/>
                      <a:ext cx="2270374" cy="1135187"/>
                    </a:xfrm>
                    <a:prstGeom prst="rect">
                      <a:avLst/>
                    </a:prstGeom>
                  </pic:spPr>
                </pic:pic>
              </a:graphicData>
            </a:graphic>
          </wp:inline>
        </w:drawing>
      </w:r>
    </w:p>
    <w:p w14:paraId="744C3ECA" w14:textId="43CAD8C1" w:rsidR="000F5872" w:rsidRPr="000F5872" w:rsidRDefault="000F5872" w:rsidP="000F5872">
      <w:pPr>
        <w:pStyle w:val="Descripcin"/>
        <w:jc w:val="center"/>
        <w:rPr>
          <w:sz w:val="20"/>
        </w:rPr>
      </w:pPr>
      <w:r>
        <w:t>Figura 27</w:t>
      </w:r>
      <w:r>
        <w:rPr>
          <w:sz w:val="20"/>
        </w:rPr>
        <w:t xml:space="preserve"> </w:t>
      </w:r>
      <w:r w:rsidRPr="000A213A">
        <w:rPr>
          <w:sz w:val="20"/>
        </w:rPr>
        <w:t xml:space="preserve">Logo </w:t>
      </w:r>
      <w:proofErr w:type="spellStart"/>
      <w:r>
        <w:rPr>
          <w:sz w:val="20"/>
        </w:rPr>
        <w:t>PostgreSQL</w:t>
      </w:r>
      <w:proofErr w:type="spellEnd"/>
    </w:p>
    <w:p w14:paraId="631EB52C" w14:textId="2A20BB68" w:rsidR="000F5872" w:rsidRDefault="000F5872" w:rsidP="000F5872">
      <w:r>
        <w:rPr>
          <w:rStyle w:val="SubttuloCar"/>
        </w:rPr>
        <w:t>3.4.3.3</w:t>
      </w:r>
      <w:r w:rsidRPr="00EC0D4C">
        <w:rPr>
          <w:rStyle w:val="SubttuloCar"/>
        </w:rPr>
        <w:t xml:space="preserve"> </w:t>
      </w:r>
      <w:proofErr w:type="spellStart"/>
      <w:r>
        <w:rPr>
          <w:rStyle w:val="SubttuloCar"/>
        </w:rPr>
        <w:t>MongoDB</w:t>
      </w:r>
      <w:proofErr w:type="spellEnd"/>
    </w:p>
    <w:p w14:paraId="36A5FFD4" w14:textId="72607FDE" w:rsidR="000F5872" w:rsidRDefault="000F5872" w:rsidP="006C55C7">
      <w:r>
        <w:tab/>
        <w:t xml:space="preserve">Es un sistema de base de datos </w:t>
      </w:r>
      <w:proofErr w:type="spellStart"/>
      <w:r>
        <w:t>NoSQL</w:t>
      </w:r>
      <w:proofErr w:type="spellEnd"/>
      <w:r>
        <w:t xml:space="preserve"> orientado a documentos y de código abierto. Lanzado en 2009, los datos son guardados en estructuras de datos de documentos similares a JSON en lugar de tablas como en los sistemas relacionales tradicionales. </w:t>
      </w:r>
      <w:proofErr w:type="spellStart"/>
      <w:r>
        <w:t>MongoDB</w:t>
      </w:r>
      <w:proofErr w:type="spellEnd"/>
      <w:r>
        <w:t xml:space="preserve"> utiliza una especificación llamada BSON, haciendo que la integración de los datos en ciertas aplicaciones sea más fácil y rápida. Al igual que las relacionales comentadas anteriormente, </w:t>
      </w:r>
      <w:proofErr w:type="spellStart"/>
      <w:r>
        <w:t>MongoDB</w:t>
      </w:r>
      <w:proofErr w:type="spellEnd"/>
      <w:r>
        <w:t xml:space="preserve"> tiene </w:t>
      </w:r>
      <w:r w:rsidRPr="00221948">
        <w:rPr>
          <w:i/>
        </w:rPr>
        <w:t>drivers</w:t>
      </w:r>
      <w:r>
        <w:t xml:space="preserve"> oficiales para la mayoría de</w:t>
      </w:r>
      <w:r w:rsidR="00E00EF9">
        <w:t xml:space="preserve"> los</w:t>
      </w:r>
      <w:r>
        <w:t xml:space="preserve"> lenguajes de programación más extendidos a día de hoy.</w:t>
      </w:r>
    </w:p>
    <w:p w14:paraId="4D6FC2C3" w14:textId="57EA4A04" w:rsidR="000F5872" w:rsidRDefault="000F5872" w:rsidP="00E00EF9">
      <w:pPr>
        <w:spacing w:line="240" w:lineRule="auto"/>
        <w:jc w:val="center"/>
      </w:pPr>
      <w:r>
        <w:rPr>
          <w:noProof/>
        </w:rPr>
        <w:lastRenderedPageBreak/>
        <w:drawing>
          <wp:inline distT="0" distB="0" distL="0" distR="0" wp14:anchorId="3E71C6C6" wp14:editId="3E3D4D4A">
            <wp:extent cx="2258913" cy="643242"/>
            <wp:effectExtent l="0" t="0" r="1905" b="5080"/>
            <wp:docPr id="181" name="Gráfico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mongodb.svg"/>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2317813" cy="660014"/>
                    </a:xfrm>
                    <a:prstGeom prst="rect">
                      <a:avLst/>
                    </a:prstGeom>
                  </pic:spPr>
                </pic:pic>
              </a:graphicData>
            </a:graphic>
          </wp:inline>
        </w:drawing>
      </w:r>
    </w:p>
    <w:p w14:paraId="3603BE76" w14:textId="3FB2A956" w:rsidR="000F5872" w:rsidRPr="000F5872" w:rsidRDefault="000F5872" w:rsidP="000F5872">
      <w:pPr>
        <w:pStyle w:val="Descripcin"/>
        <w:jc w:val="center"/>
        <w:rPr>
          <w:sz w:val="20"/>
        </w:rPr>
      </w:pPr>
      <w:r>
        <w:t xml:space="preserve">Figura </w:t>
      </w:r>
      <w:r w:rsidR="00E00EF9">
        <w:t>28</w:t>
      </w:r>
      <w:r>
        <w:rPr>
          <w:sz w:val="20"/>
        </w:rPr>
        <w:t xml:space="preserve"> </w:t>
      </w:r>
      <w:r w:rsidRPr="000A213A">
        <w:rPr>
          <w:sz w:val="20"/>
        </w:rPr>
        <w:t xml:space="preserve">Logo </w:t>
      </w:r>
      <w:proofErr w:type="spellStart"/>
      <w:r w:rsidR="00E00EF9">
        <w:rPr>
          <w:sz w:val="20"/>
        </w:rPr>
        <w:t>MongoDB</w:t>
      </w:r>
      <w:proofErr w:type="spellEnd"/>
    </w:p>
    <w:p w14:paraId="5FF8022D" w14:textId="3DEF0B5B" w:rsidR="00E00EF9" w:rsidRDefault="00E00EF9" w:rsidP="00E00EF9">
      <w:r>
        <w:rPr>
          <w:rStyle w:val="SubttuloCar"/>
        </w:rPr>
        <w:t>3.4.3.4</w:t>
      </w:r>
      <w:r w:rsidRPr="00EC0D4C">
        <w:rPr>
          <w:rStyle w:val="SubttuloCar"/>
        </w:rPr>
        <w:t xml:space="preserve"> </w:t>
      </w:r>
      <w:proofErr w:type="spellStart"/>
      <w:r>
        <w:rPr>
          <w:rStyle w:val="SubttuloCar"/>
        </w:rPr>
        <w:t>Firebase</w:t>
      </w:r>
      <w:proofErr w:type="spellEnd"/>
      <w:r>
        <w:rPr>
          <w:rStyle w:val="SubttuloCar"/>
        </w:rPr>
        <w:t xml:space="preserve"> Cloud </w:t>
      </w:r>
      <w:proofErr w:type="spellStart"/>
      <w:r>
        <w:rPr>
          <w:rStyle w:val="SubttuloCar"/>
        </w:rPr>
        <w:t>Firestore</w:t>
      </w:r>
      <w:proofErr w:type="spellEnd"/>
    </w:p>
    <w:p w14:paraId="52266D7E" w14:textId="21B38497" w:rsidR="000F5872" w:rsidRDefault="00E00EF9" w:rsidP="00E00EF9">
      <w:r>
        <w:tab/>
        <w:t xml:space="preserve">Es un servicio derivado de Google Cloud </w:t>
      </w:r>
      <w:proofErr w:type="spellStart"/>
      <w:r>
        <w:t>Platform</w:t>
      </w:r>
      <w:proofErr w:type="spellEnd"/>
      <w:r>
        <w:t xml:space="preserve">, adaptado a la plataforma </w:t>
      </w:r>
      <w:proofErr w:type="spellStart"/>
      <w:r>
        <w:t>Firebase</w:t>
      </w:r>
      <w:proofErr w:type="spellEnd"/>
      <w:r>
        <w:t xml:space="preserve"> adquirida por Google en 2014. Se trata de una base de datos </w:t>
      </w:r>
      <w:proofErr w:type="spellStart"/>
      <w:r>
        <w:t>NoSQL</w:t>
      </w:r>
      <w:proofErr w:type="spellEnd"/>
      <w:r>
        <w:t xml:space="preserve"> que organiza sus datos en forma de documentos agrupados en colecciones. En ellos se pueden incluir campos de diversos tipos (cadenas de texto, números, puntos geográficos, referen</w:t>
      </w:r>
      <w:r w:rsidR="00221948">
        <w:t>cias a la propia base de datos</w:t>
      </w:r>
      <w:r>
        <w:t xml:space="preserve">, booleanos, etc.) y otras </w:t>
      </w:r>
      <w:proofErr w:type="spellStart"/>
      <w:r>
        <w:t>subcolecciones</w:t>
      </w:r>
      <w:proofErr w:type="spellEnd"/>
      <w:r>
        <w:t xml:space="preserve">. Junto con el resto de las herramientas de </w:t>
      </w:r>
      <w:proofErr w:type="spellStart"/>
      <w:r>
        <w:t>Firebase</w:t>
      </w:r>
      <w:proofErr w:type="spellEnd"/>
      <w:r>
        <w:t xml:space="preserve"> y de Google Cloud </w:t>
      </w:r>
      <w:proofErr w:type="spellStart"/>
      <w:r>
        <w:t>Platform</w:t>
      </w:r>
      <w:proofErr w:type="spellEnd"/>
      <w:r>
        <w:t>, las posibilidades de esta base de datos</w:t>
      </w:r>
      <w:r w:rsidR="00F221A1">
        <w:t xml:space="preserve"> en una aplicación web</w:t>
      </w:r>
      <w:r>
        <w:t xml:space="preserve"> son inmensas.</w:t>
      </w:r>
    </w:p>
    <w:p w14:paraId="1D36F33F" w14:textId="00A888C8" w:rsidR="00E00EF9" w:rsidRDefault="00E00EF9" w:rsidP="00E00EF9">
      <w:pPr>
        <w:spacing w:after="0" w:line="240" w:lineRule="auto"/>
        <w:jc w:val="center"/>
      </w:pPr>
      <w:r>
        <w:rPr>
          <w:noProof/>
        </w:rPr>
        <w:drawing>
          <wp:inline distT="0" distB="0" distL="0" distR="0" wp14:anchorId="6CD5EBEC" wp14:editId="4847D8F6">
            <wp:extent cx="2085009" cy="106852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firebas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01789" cy="1077120"/>
                    </a:xfrm>
                    <a:prstGeom prst="rect">
                      <a:avLst/>
                    </a:prstGeom>
                  </pic:spPr>
                </pic:pic>
              </a:graphicData>
            </a:graphic>
          </wp:inline>
        </w:drawing>
      </w:r>
    </w:p>
    <w:p w14:paraId="5C941B40" w14:textId="62DB6F86" w:rsidR="00E00EF9" w:rsidRDefault="00E00EF9" w:rsidP="00E00EF9">
      <w:pPr>
        <w:pStyle w:val="Descripcin"/>
        <w:jc w:val="center"/>
        <w:rPr>
          <w:sz w:val="20"/>
        </w:rPr>
      </w:pPr>
      <w:r>
        <w:t>Figura 29</w:t>
      </w:r>
      <w:r>
        <w:rPr>
          <w:sz w:val="20"/>
        </w:rPr>
        <w:t xml:space="preserve"> </w:t>
      </w:r>
      <w:r w:rsidRPr="000A213A">
        <w:rPr>
          <w:sz w:val="20"/>
        </w:rPr>
        <w:t xml:space="preserve">Logo </w:t>
      </w:r>
      <w:proofErr w:type="spellStart"/>
      <w:r>
        <w:rPr>
          <w:sz w:val="20"/>
        </w:rPr>
        <w:t>Firebase</w:t>
      </w:r>
      <w:proofErr w:type="spellEnd"/>
    </w:p>
    <w:p w14:paraId="1B46642E" w14:textId="767DF45A" w:rsidR="00E00EF9" w:rsidRPr="00E00EF9" w:rsidRDefault="00E00EF9" w:rsidP="00E00EF9"/>
    <w:p w14:paraId="4507E25F" w14:textId="77777777" w:rsidR="00E00EF9" w:rsidRPr="00595E84" w:rsidRDefault="00E00EF9" w:rsidP="00E00EF9"/>
    <w:p w14:paraId="0962DED5" w14:textId="1539792A" w:rsidR="00927D8B" w:rsidRDefault="00662744" w:rsidP="00F221A1">
      <w:pPr>
        <w:pStyle w:val="Subttulo"/>
        <w:spacing w:after="240"/>
      </w:pPr>
      <w:bookmarkStart w:id="137" w:name="_Toc486444092"/>
      <w:bookmarkStart w:id="138" w:name="_Toc505427036"/>
      <w:bookmarkStart w:id="139" w:name="_Toc505427225"/>
      <w:r>
        <w:t>3</w:t>
      </w:r>
      <w:r w:rsidR="00142BF9">
        <w:t>.5. D</w:t>
      </w:r>
      <w:r w:rsidR="00F221A1">
        <w:t>escripción de la alternativa seleccionada</w:t>
      </w:r>
      <w:bookmarkEnd w:id="137"/>
      <w:bookmarkEnd w:id="138"/>
      <w:bookmarkEnd w:id="139"/>
    </w:p>
    <w:p w14:paraId="7EA609D2" w14:textId="77777777" w:rsidR="00C97C8A" w:rsidRDefault="00C97C8A" w:rsidP="00C97C8A">
      <w:pPr>
        <w:ind w:firstLine="720"/>
      </w:pPr>
      <w:r>
        <w:t xml:space="preserve">Después de analizar todas las alternativas para cada una de las capas de la aplicación, se escogerán aquellas tecnologías que más se ajustan al desarrollo de este proyecto. Cabe destacar que el presente trabajo fin de grado se titula “Mejora del Rendimiento y Ampliación de una Web para la gestión integral de Congresos Científicos”, por lo que una de las premisas es la de modernizar toda la tecnología ya existente. Además, la aplicación tiene un alcance exclusivo para la web, por lo que deberán ser seleccionadas aquellas tecnologías que mejor se adapten a una aplicación web. </w:t>
      </w:r>
    </w:p>
    <w:p w14:paraId="5AA9FC51" w14:textId="52075D50" w:rsidR="00C97C8A" w:rsidRDefault="00C97C8A" w:rsidP="00C97C8A">
      <w:pPr>
        <w:ind w:firstLine="720"/>
      </w:pPr>
      <w:r>
        <w:lastRenderedPageBreak/>
        <w:t xml:space="preserve">Las tecnologías web avanzan con una rapidez mucho mayor que cualquier otra tecnología, por eso es recomendable apostar por tecnologías modernas que tienen dentro de su </w:t>
      </w:r>
      <w:proofErr w:type="spellStart"/>
      <w:r w:rsidRPr="00C97C8A">
        <w:rPr>
          <w:i/>
        </w:rPr>
        <w:t>roadmap</w:t>
      </w:r>
      <w:proofErr w:type="spellEnd"/>
      <w:r>
        <w:t xml:space="preserve"> una mejora continua y un soporte técnico de un gran número de profesionales. </w:t>
      </w:r>
    </w:p>
    <w:p w14:paraId="0B654BE1" w14:textId="7F93A5E4" w:rsidR="00E25C3D" w:rsidRDefault="00177EB3" w:rsidP="00C97C8A">
      <w:pPr>
        <w:ind w:firstLine="720"/>
      </w:pPr>
      <w:r>
        <w:t>A continuación</w:t>
      </w:r>
      <w:r w:rsidR="00C97C8A">
        <w:t>,</w:t>
      </w:r>
      <w:r>
        <w:t xml:space="preserve"> se detallarán</w:t>
      </w:r>
      <w:r w:rsidR="00C97C8A">
        <w:t xml:space="preserve"> las razones de las tecnologías seleccionadas para cada una de las capas: </w:t>
      </w:r>
      <w:proofErr w:type="spellStart"/>
      <w:r w:rsidR="00C97C8A" w:rsidRPr="00C97C8A">
        <w:rPr>
          <w:i/>
        </w:rPr>
        <w:t>backend</w:t>
      </w:r>
      <w:proofErr w:type="spellEnd"/>
      <w:r w:rsidR="00C97C8A">
        <w:t xml:space="preserve">, </w:t>
      </w:r>
      <w:proofErr w:type="spellStart"/>
      <w:r w:rsidR="00C97C8A" w:rsidRPr="00C97C8A">
        <w:rPr>
          <w:i/>
        </w:rPr>
        <w:t>frontend</w:t>
      </w:r>
      <w:proofErr w:type="spellEnd"/>
      <w:r w:rsidR="00C97C8A">
        <w:t xml:space="preserve"> y</w:t>
      </w:r>
      <w:r w:rsidR="00947571">
        <w:t xml:space="preserve"> base de</w:t>
      </w:r>
      <w:r w:rsidR="00C97C8A">
        <w:t xml:space="preserve"> datos</w:t>
      </w:r>
      <w:r w:rsidR="00947571">
        <w:t>.</w:t>
      </w:r>
    </w:p>
    <w:p w14:paraId="5E50283E" w14:textId="77777777" w:rsidR="00C97C8A" w:rsidRDefault="00C97C8A" w:rsidP="00C97C8A"/>
    <w:p w14:paraId="481CBF45" w14:textId="3B30B1E5" w:rsidR="00177EB3" w:rsidRPr="00297586" w:rsidRDefault="00662744" w:rsidP="00C97C8A">
      <w:pPr>
        <w:pStyle w:val="Subttulo"/>
        <w:spacing w:after="240"/>
      </w:pPr>
      <w:bookmarkStart w:id="140" w:name="_Toc505427037"/>
      <w:bookmarkStart w:id="141" w:name="_Toc505427226"/>
      <w:r>
        <w:t>3.</w:t>
      </w:r>
      <w:r w:rsidR="00F41EA8" w:rsidRPr="00297586">
        <w:t xml:space="preserve">5.1 </w:t>
      </w:r>
      <w:r w:rsidR="00C97C8A">
        <w:t xml:space="preserve">Tecnologías </w:t>
      </w:r>
      <w:bookmarkEnd w:id="140"/>
      <w:bookmarkEnd w:id="141"/>
      <w:proofErr w:type="spellStart"/>
      <w:r w:rsidR="005D36E2">
        <w:rPr>
          <w:i/>
        </w:rPr>
        <w:t>frontend</w:t>
      </w:r>
      <w:proofErr w:type="spellEnd"/>
    </w:p>
    <w:p w14:paraId="11E28D51" w14:textId="4EA241ED" w:rsidR="00177EB3" w:rsidRDefault="005D36E2" w:rsidP="005D36E2">
      <w:pPr>
        <w:ind w:firstLine="720"/>
      </w:pPr>
      <w:r>
        <w:t xml:space="preserve">Tras analizar todas las posibilidades tratadas en el apartado anterior se ha decidido usar el moderno </w:t>
      </w:r>
      <w:proofErr w:type="spellStart"/>
      <w:r w:rsidRPr="005D36E2">
        <w:rPr>
          <w:i/>
        </w:rPr>
        <w:t>framework</w:t>
      </w:r>
      <w:proofErr w:type="spellEnd"/>
      <w:r>
        <w:t xml:space="preserve"> Angular, en su versión 5</w:t>
      </w:r>
      <w:r w:rsidR="00E0281E">
        <w:t xml:space="preserve">. </w:t>
      </w:r>
      <w:r>
        <w:t>Las razones se detallan a continuación:</w:t>
      </w:r>
    </w:p>
    <w:p w14:paraId="3B540856" w14:textId="71207726" w:rsidR="00AB2F23" w:rsidRDefault="00AB2F23" w:rsidP="00AB2F23">
      <w:pPr>
        <w:numPr>
          <w:ilvl w:val="0"/>
          <w:numId w:val="20"/>
        </w:numPr>
        <w:jc w:val="left"/>
      </w:pPr>
      <w:r>
        <w:t xml:space="preserve">Este </w:t>
      </w:r>
      <w:proofErr w:type="spellStart"/>
      <w:r w:rsidR="005D36E2" w:rsidRPr="005D36E2">
        <w:rPr>
          <w:i/>
        </w:rPr>
        <w:t>framework</w:t>
      </w:r>
      <w:proofErr w:type="spellEnd"/>
      <w:r>
        <w:t xml:space="preserve"> </w:t>
      </w:r>
      <w:r w:rsidR="0051502E">
        <w:t>sigue el patr</w:t>
      </w:r>
      <w:r w:rsidR="00947571">
        <w:t>ón MVC</w:t>
      </w:r>
      <w:r w:rsidR="0051502E">
        <w:t xml:space="preserve"> </w:t>
      </w:r>
      <w:r>
        <w:t>proporciona</w:t>
      </w:r>
      <w:r w:rsidR="005D36E2">
        <w:t>ndo</w:t>
      </w:r>
      <w:r>
        <w:t xml:space="preserve"> una estructura </w:t>
      </w:r>
      <w:r w:rsidR="005D36E2">
        <w:t>organizada</w:t>
      </w:r>
      <w:r>
        <w:t xml:space="preserve"> </w:t>
      </w:r>
      <w:r w:rsidR="005D36E2">
        <w:t>a la</w:t>
      </w:r>
      <w:r>
        <w:t xml:space="preserve"> aplicación web.</w:t>
      </w:r>
      <w:r w:rsidR="005D36E2">
        <w:t xml:space="preserve"> El comienzo del proyecto es sencillo ya que Angular crea un esqueleto mínimo que puede ser ejecutado con un simple comando ‘</w:t>
      </w:r>
      <w:proofErr w:type="spellStart"/>
      <w:r w:rsidR="005D36E2" w:rsidRPr="005D36E2">
        <w:rPr>
          <w:i/>
        </w:rPr>
        <w:t>ng</w:t>
      </w:r>
      <w:proofErr w:type="spellEnd"/>
      <w:r w:rsidR="005D36E2" w:rsidRPr="005D36E2">
        <w:rPr>
          <w:i/>
        </w:rPr>
        <w:t xml:space="preserve"> </w:t>
      </w:r>
      <w:proofErr w:type="spellStart"/>
      <w:r w:rsidR="005D36E2" w:rsidRPr="005D36E2">
        <w:rPr>
          <w:i/>
        </w:rPr>
        <w:t>serve</w:t>
      </w:r>
      <w:proofErr w:type="spellEnd"/>
      <w:r w:rsidR="005D36E2" w:rsidRPr="005D36E2">
        <w:rPr>
          <w:i/>
        </w:rPr>
        <w:t xml:space="preserve"> -o</w:t>
      </w:r>
      <w:r w:rsidR="005D36E2">
        <w:t>’.</w:t>
      </w:r>
    </w:p>
    <w:p w14:paraId="21D08FA7" w14:textId="0708347C" w:rsidR="00AB2F23" w:rsidRDefault="005D36E2" w:rsidP="0009487E">
      <w:pPr>
        <w:numPr>
          <w:ilvl w:val="0"/>
          <w:numId w:val="20"/>
        </w:numPr>
      </w:pPr>
      <w:r>
        <w:t xml:space="preserve">Angular puede usar diferentes gestores de paquetes. Destacan </w:t>
      </w:r>
      <w:proofErr w:type="spellStart"/>
      <w:r>
        <w:t>npm</w:t>
      </w:r>
      <w:proofErr w:type="spellEnd"/>
      <w:r>
        <w:t xml:space="preserve"> y </w:t>
      </w:r>
      <w:proofErr w:type="spellStart"/>
      <w:r>
        <w:t>yarn</w:t>
      </w:r>
      <w:proofErr w:type="spellEnd"/>
      <w:r>
        <w:t xml:space="preserve">, ambos </w:t>
      </w:r>
      <w:r w:rsidR="007546CB">
        <w:t xml:space="preserve">con miles de paquetes disponibles para cualquier aplicación desarrollada con Angular. Se basa en software libre por lo que cualquier persona puede subir su propia librería y hacerla pública para el resto de </w:t>
      </w:r>
      <w:r w:rsidR="0009487E">
        <w:t>los usuarios</w:t>
      </w:r>
      <w:r w:rsidR="007546CB">
        <w:t>.</w:t>
      </w:r>
      <w:r w:rsidR="0009487E">
        <w:t xml:space="preserve"> El uso de estos gestores simplifica el desarrollo de una aplicación ya que muchas de las librerías disponibles fueron desarrolladas para añadirlas a aplicaciones web de la misma índole</w:t>
      </w:r>
      <w:r w:rsidR="00AB2F23">
        <w:t>.</w:t>
      </w:r>
    </w:p>
    <w:p w14:paraId="5923CD49" w14:textId="58F4271E" w:rsidR="00AB2F23" w:rsidRDefault="0009487E" w:rsidP="00E624CF">
      <w:pPr>
        <w:numPr>
          <w:ilvl w:val="0"/>
          <w:numId w:val="20"/>
        </w:numPr>
      </w:pPr>
      <w:r>
        <w:t>Angular se basa principalmente en la creación y reutilización de componentes. Cada componente está compuesto por cuatro ficheros: la vista, la</w:t>
      </w:r>
      <w:r w:rsidR="00221948">
        <w:t xml:space="preserve"> lógica, los estilos y los test</w:t>
      </w:r>
      <w:r>
        <w:t xml:space="preserve">. La vista es un fichero HTML. La lógica es un fichero </w:t>
      </w:r>
      <w:proofErr w:type="spellStart"/>
      <w:r>
        <w:t>TypeScript</w:t>
      </w:r>
      <w:proofErr w:type="spellEnd"/>
      <w:r>
        <w:t>. Los estilos es u</w:t>
      </w:r>
      <w:r w:rsidR="00221948">
        <w:t xml:space="preserve">n fichero CSS o SCSS. Los test </w:t>
      </w:r>
      <w:r>
        <w:t xml:space="preserve">es un fichero </w:t>
      </w:r>
      <w:proofErr w:type="spellStart"/>
      <w:r>
        <w:t>TypeScript</w:t>
      </w:r>
      <w:proofErr w:type="spellEnd"/>
      <w:r>
        <w:t xml:space="preserve"> con una sintaxis de </w:t>
      </w:r>
      <w:r w:rsidR="00221948">
        <w:t>validación</w:t>
      </w:r>
      <w:r>
        <w:t>. Todos estos ficheros forman parte del componente y éste puede ser usado en la aplicación añadiendo el selector que se encuentra en la lógica a cualquier otro fichero de la vista de cualquier otro componente. Esto quiere decir que los componentes pueden usarse unos dentro de otros, lo que simplifica la programación y la hace más limpia</w:t>
      </w:r>
      <w:r w:rsidR="00E624CF">
        <w:t>, evitando duplicidad de código.</w:t>
      </w:r>
    </w:p>
    <w:p w14:paraId="4D875EA2" w14:textId="6DA70C30" w:rsidR="00AB2F23" w:rsidRDefault="00E624CF" w:rsidP="00E624CF">
      <w:pPr>
        <w:numPr>
          <w:ilvl w:val="0"/>
          <w:numId w:val="20"/>
        </w:numPr>
      </w:pPr>
      <w:r>
        <w:lastRenderedPageBreak/>
        <w:t xml:space="preserve">Otra de las razones es que Angular es mantenido por Google por lo que tiene un soporte continuo de los mejores profesionales del sector, siendo actualizado día a día con nuevas características y versiones del </w:t>
      </w:r>
      <w:proofErr w:type="spellStart"/>
      <w:r w:rsidRPr="00E624CF">
        <w:rPr>
          <w:i/>
        </w:rPr>
        <w:t>framework</w:t>
      </w:r>
      <w:proofErr w:type="spellEnd"/>
      <w:r>
        <w:rPr>
          <w:i/>
        </w:rPr>
        <w:t>.</w:t>
      </w:r>
      <w:r>
        <w:t xml:space="preserve"> Aún así, es de código abierto y por ello la comunidad actual de Angular es muy grande y tiende a ser cada vez mayor, los programadores web son atraídos por la agilidad de mejora, el rendimiento y la sencillez para crear aplicaciones web potentes y modernas.</w:t>
      </w:r>
    </w:p>
    <w:p w14:paraId="4DEC8F46" w14:textId="3710DCD5" w:rsidR="007E1985" w:rsidRDefault="00E624CF" w:rsidP="00702F32">
      <w:pPr>
        <w:numPr>
          <w:ilvl w:val="0"/>
          <w:numId w:val="20"/>
        </w:numPr>
      </w:pPr>
      <w:r>
        <w:t xml:space="preserve">Angular </w:t>
      </w:r>
      <w:r w:rsidR="00702F32">
        <w:t xml:space="preserve">a partir de su versión cinco incluye su propio repositorio de componentes ya definidos que son totalmente </w:t>
      </w:r>
      <w:r w:rsidR="00221948">
        <w:t>personalizables</w:t>
      </w:r>
      <w:r w:rsidR="00702F32">
        <w:t>: Angular Material. Estos componentes están optimizados para que ofrezcan el mejor rendimiento a las aplicaciones web.</w:t>
      </w:r>
    </w:p>
    <w:p w14:paraId="1CD99A4B" w14:textId="5054AEDB" w:rsidR="00702F32" w:rsidRDefault="00702F32" w:rsidP="00702F32">
      <w:pPr>
        <w:numPr>
          <w:ilvl w:val="0"/>
          <w:numId w:val="20"/>
        </w:numPr>
      </w:pPr>
      <w:r>
        <w:t xml:space="preserve">Angular Universal, propiedad de Angular permite ejecutar la </w:t>
      </w:r>
      <w:r w:rsidR="006507F2">
        <w:t xml:space="preserve">primera </w:t>
      </w:r>
      <w:r>
        <w:t xml:space="preserve">vista de la aplicación en el lado del servidor </w:t>
      </w:r>
      <w:r w:rsidR="00221948">
        <w:t xml:space="preserve">para una adaptación </w:t>
      </w:r>
      <w:r w:rsidR="006507F2">
        <w:t>casi instantáneo y para la mejora del SEO en la aplicación.</w:t>
      </w:r>
    </w:p>
    <w:p w14:paraId="2B272285" w14:textId="26881192" w:rsidR="006507F2" w:rsidRDefault="006507F2" w:rsidP="00702F32">
      <w:pPr>
        <w:numPr>
          <w:ilvl w:val="0"/>
          <w:numId w:val="20"/>
        </w:numPr>
      </w:pPr>
      <w:r>
        <w:t>Angular CLI, herramienta de línea de comandos que permite realizar tareas tediosas con simples comandos, ayudan significativamente el desarrollo de cualquier aplicación.</w:t>
      </w:r>
    </w:p>
    <w:p w14:paraId="4D16CC27" w14:textId="0EBCA72C" w:rsidR="006507F2" w:rsidRDefault="006507F2" w:rsidP="00702F32">
      <w:pPr>
        <w:numPr>
          <w:ilvl w:val="0"/>
          <w:numId w:val="20"/>
        </w:numPr>
      </w:pPr>
      <w:r>
        <w:t xml:space="preserve">Angular posee decenas de </w:t>
      </w:r>
      <w:proofErr w:type="spellStart"/>
      <w:r w:rsidRPr="006507F2">
        <w:rPr>
          <w:i/>
        </w:rPr>
        <w:t>plugins</w:t>
      </w:r>
      <w:proofErr w:type="spellEnd"/>
      <w:r>
        <w:t xml:space="preserve"> para los </w:t>
      </w:r>
      <w:proofErr w:type="spellStart"/>
      <w:r>
        <w:t>IDEs</w:t>
      </w:r>
      <w:proofErr w:type="spellEnd"/>
      <w:r>
        <w:t xml:space="preserve"> de desarrollo web más comunes. Estos </w:t>
      </w:r>
      <w:proofErr w:type="spellStart"/>
      <w:r w:rsidRPr="006507F2">
        <w:rPr>
          <w:i/>
        </w:rPr>
        <w:t>plugins</w:t>
      </w:r>
      <w:proofErr w:type="spellEnd"/>
      <w:r>
        <w:t xml:space="preserve"> facilitan enormemente el desarrollo. El IDE, Visual Studio </w:t>
      </w:r>
      <w:proofErr w:type="spellStart"/>
      <w:r>
        <w:t>Code</w:t>
      </w:r>
      <w:proofErr w:type="spellEnd"/>
      <w:r>
        <w:t xml:space="preserve">, tiene numerosas ventajas como la sugerencia de código inteligente y detección de errores además de múltiples </w:t>
      </w:r>
      <w:proofErr w:type="spellStart"/>
      <w:r w:rsidRPr="006507F2">
        <w:rPr>
          <w:i/>
        </w:rPr>
        <w:t>plugins</w:t>
      </w:r>
      <w:proofErr w:type="spellEnd"/>
      <w:r>
        <w:t>.</w:t>
      </w:r>
    </w:p>
    <w:p w14:paraId="7665FCC0" w14:textId="16570733" w:rsidR="009E5C17" w:rsidRDefault="009E5C17" w:rsidP="00702F32">
      <w:pPr>
        <w:numPr>
          <w:ilvl w:val="0"/>
          <w:numId w:val="20"/>
        </w:numPr>
      </w:pPr>
      <w:r>
        <w:t xml:space="preserve">Angular permite fácilmente la integración con otras tecnologías o </w:t>
      </w:r>
      <w:proofErr w:type="spellStart"/>
      <w:r w:rsidRPr="009E5C17">
        <w:rPr>
          <w:i/>
        </w:rPr>
        <w:t>frameworks</w:t>
      </w:r>
      <w:proofErr w:type="spellEnd"/>
      <w:r w:rsidR="00B524BE">
        <w:t xml:space="preserve"> web como </w:t>
      </w:r>
      <w:proofErr w:type="spellStart"/>
      <w:r w:rsidR="00B524BE">
        <w:t>jQuery</w:t>
      </w:r>
      <w:proofErr w:type="spellEnd"/>
      <w:r w:rsidR="00B524BE">
        <w:t xml:space="preserve">, </w:t>
      </w:r>
      <w:proofErr w:type="spellStart"/>
      <w:r w:rsidR="00B524BE">
        <w:t>Bootstrap</w:t>
      </w:r>
      <w:proofErr w:type="spellEnd"/>
      <w:r w:rsidR="00B524BE">
        <w:t>, HTML5, CSS3, JavaScript o</w:t>
      </w:r>
      <w:r>
        <w:t xml:space="preserve"> </w:t>
      </w:r>
      <w:proofErr w:type="spellStart"/>
      <w:r>
        <w:t>Sass</w:t>
      </w:r>
      <w:proofErr w:type="spellEnd"/>
      <w:r w:rsidR="00B524BE">
        <w:t xml:space="preserve"> que también serán utilizadas en el lado del cliente de la aplicación.</w:t>
      </w:r>
    </w:p>
    <w:p w14:paraId="23BBED32" w14:textId="560733BE" w:rsidR="009C091D" w:rsidRDefault="009C091D" w:rsidP="00702F32">
      <w:pPr>
        <w:numPr>
          <w:ilvl w:val="0"/>
          <w:numId w:val="20"/>
        </w:numPr>
      </w:pPr>
      <w:r>
        <w:t xml:space="preserve">Angular e </w:t>
      </w:r>
      <w:proofErr w:type="spellStart"/>
      <w:r>
        <w:t>Ionic</w:t>
      </w:r>
      <w:proofErr w:type="spellEnd"/>
      <w:r w:rsidR="003B7004">
        <w:t xml:space="preserve">, </w:t>
      </w:r>
      <w:proofErr w:type="spellStart"/>
      <w:r w:rsidR="003B7004" w:rsidRPr="003B7004">
        <w:rPr>
          <w:i/>
        </w:rPr>
        <w:t>framework</w:t>
      </w:r>
      <w:proofErr w:type="spellEnd"/>
      <w:r w:rsidR="003B7004">
        <w:t xml:space="preserve"> para la creación de aplicaciones móviles, son como uña y carne para pasar aplicaciones web a su versión móvil. Con tan solo unos comandos de instalación y de ejecución, cualquier aplicación escrita en Angular puede pasar a ser una aplicación móvil de </w:t>
      </w:r>
      <w:proofErr w:type="spellStart"/>
      <w:r w:rsidR="003B7004">
        <w:t>Ionic</w:t>
      </w:r>
      <w:proofErr w:type="spellEnd"/>
      <w:r w:rsidR="003B7004">
        <w:t>.</w:t>
      </w:r>
    </w:p>
    <w:p w14:paraId="0BC77635" w14:textId="482009F1" w:rsidR="00E25C3D" w:rsidRPr="00E624CF" w:rsidRDefault="00E25C3D" w:rsidP="00E25C3D">
      <w:pPr>
        <w:jc w:val="left"/>
      </w:pPr>
    </w:p>
    <w:p w14:paraId="7E0E8B1E" w14:textId="30F3A98F" w:rsidR="00E25C3D" w:rsidRPr="00702F32" w:rsidRDefault="00662744" w:rsidP="00702F32">
      <w:pPr>
        <w:pStyle w:val="Subttulo"/>
      </w:pPr>
      <w:bookmarkStart w:id="142" w:name="_Toc505427038"/>
      <w:bookmarkStart w:id="143" w:name="_Toc505427227"/>
      <w:r w:rsidRPr="00702F32">
        <w:t>3.</w:t>
      </w:r>
      <w:r w:rsidR="00F41EA8" w:rsidRPr="00702F32">
        <w:t xml:space="preserve">5.2 </w:t>
      </w:r>
      <w:r w:rsidR="00E25C3D" w:rsidRPr="00702F32">
        <w:t xml:space="preserve">Tecnologías </w:t>
      </w:r>
      <w:bookmarkEnd w:id="142"/>
      <w:bookmarkEnd w:id="143"/>
      <w:proofErr w:type="spellStart"/>
      <w:r w:rsidR="009E5C17" w:rsidRPr="009E5C17">
        <w:rPr>
          <w:i/>
        </w:rPr>
        <w:t>backend</w:t>
      </w:r>
      <w:proofErr w:type="spellEnd"/>
    </w:p>
    <w:p w14:paraId="664C641C" w14:textId="24B3BA0E" w:rsidR="00B43E4D" w:rsidRDefault="00B524BE" w:rsidP="00B43E4D">
      <w:pPr>
        <w:spacing w:before="240"/>
        <w:ind w:firstLine="720"/>
        <w:jc w:val="left"/>
      </w:pPr>
      <w:r>
        <w:lastRenderedPageBreak/>
        <w:t>En el lado del servidor todas las tecnologías comentadas podrían ser usadas ya que todas ellas cumplirían con las expectativas previstas. Sin embarg</w:t>
      </w:r>
      <w:r w:rsidR="00B43E4D">
        <w:t>o, se ha escogido Node.js ya que es la que mejor se adapta con Angular</w:t>
      </w:r>
      <w:r w:rsidR="009B085D">
        <w:t>.</w:t>
      </w:r>
      <w:r w:rsidR="00B43E4D">
        <w:t xml:space="preserve"> Las razones por las que se ha elegido son:</w:t>
      </w:r>
    </w:p>
    <w:p w14:paraId="2DFFCA6B" w14:textId="7304C9B4" w:rsidR="00B43E4D" w:rsidRDefault="00B43E4D" w:rsidP="00B43E4D">
      <w:pPr>
        <w:numPr>
          <w:ilvl w:val="0"/>
          <w:numId w:val="20"/>
        </w:numPr>
      </w:pPr>
      <w:r>
        <w:t xml:space="preserve">Tanto Node.js como Angular comparten indirectamente el mismo lenguaje de programación. Aunque en Angular se use </w:t>
      </w:r>
      <w:proofErr w:type="spellStart"/>
      <w:r>
        <w:t>TypeScript</w:t>
      </w:r>
      <w:proofErr w:type="spellEnd"/>
      <w:r>
        <w:t xml:space="preserve">, el código </w:t>
      </w:r>
      <w:proofErr w:type="spellStart"/>
      <w:r>
        <w:t>TypeScript</w:t>
      </w:r>
      <w:proofErr w:type="spellEnd"/>
      <w:r>
        <w:t xml:space="preserve"> es similar al código JavaScript de Node.js y cualquier </w:t>
      </w:r>
      <w:r w:rsidR="00221948">
        <w:t>fragmento</w:t>
      </w:r>
      <w:r>
        <w:t xml:space="preserve"> de código JavaScript funcionaría también en </w:t>
      </w:r>
      <w:proofErr w:type="spellStart"/>
      <w:r>
        <w:t>TypeScript</w:t>
      </w:r>
      <w:proofErr w:type="spellEnd"/>
      <w:r>
        <w:t xml:space="preserve">. </w:t>
      </w:r>
      <w:r w:rsidR="009C091D">
        <w:t>Esto es útil si se desea replicar código del lado del servidor en el lado del cliente.</w:t>
      </w:r>
    </w:p>
    <w:p w14:paraId="63445720" w14:textId="4DCFB193" w:rsidR="009C091D" w:rsidRDefault="009C091D" w:rsidP="00B43E4D">
      <w:pPr>
        <w:numPr>
          <w:ilvl w:val="0"/>
          <w:numId w:val="20"/>
        </w:numPr>
      </w:pPr>
      <w:r>
        <w:t>Tanto Node.js como Angular poseen la misma estructura de intercambio de datos: JSON. Cualquier comunicación entre el cliente y el servidor o viceversa es directa a través de ficheros JSON.</w:t>
      </w:r>
    </w:p>
    <w:p w14:paraId="33DC2075" w14:textId="7AFFB061" w:rsidR="009C091D" w:rsidRDefault="009C091D" w:rsidP="00B43E4D">
      <w:pPr>
        <w:numPr>
          <w:ilvl w:val="0"/>
          <w:numId w:val="20"/>
        </w:numPr>
      </w:pPr>
      <w:r>
        <w:t xml:space="preserve">Al igual que Angular, Node.js puede usar </w:t>
      </w:r>
      <w:proofErr w:type="spellStart"/>
      <w:r>
        <w:t>npm</w:t>
      </w:r>
      <w:proofErr w:type="spellEnd"/>
      <w:r>
        <w:t xml:space="preserve"> o </w:t>
      </w:r>
      <w:proofErr w:type="spellStart"/>
      <w:r>
        <w:t>yarn</w:t>
      </w:r>
      <w:proofErr w:type="spellEnd"/>
      <w:r>
        <w:t xml:space="preserve"> como gestor de paquetes.</w:t>
      </w:r>
    </w:p>
    <w:p w14:paraId="3E1E7279" w14:textId="03E6B28B" w:rsidR="009C091D" w:rsidRDefault="009C091D" w:rsidP="00B43E4D">
      <w:pPr>
        <w:numPr>
          <w:ilvl w:val="0"/>
          <w:numId w:val="20"/>
        </w:numPr>
      </w:pPr>
      <w:r>
        <w:t xml:space="preserve">Node.js posee una gran comunidad </w:t>
      </w:r>
      <w:r w:rsidRPr="009C091D">
        <w:rPr>
          <w:i/>
        </w:rPr>
        <w:t xml:space="preserve">open </w:t>
      </w:r>
      <w:proofErr w:type="spellStart"/>
      <w:r w:rsidRPr="009C091D">
        <w:rPr>
          <w:i/>
        </w:rPr>
        <w:t>source</w:t>
      </w:r>
      <w:proofErr w:type="spellEnd"/>
      <w:r>
        <w:t xml:space="preserve"> a sus espaldas que evoluciona ágilmente. A pesar de su corta vida, el futuro de Node.js es muy favorable gracias a ello.</w:t>
      </w:r>
    </w:p>
    <w:p w14:paraId="445C2F0D" w14:textId="6414B33E" w:rsidR="009C091D" w:rsidRDefault="009C091D" w:rsidP="00B43E4D">
      <w:pPr>
        <w:numPr>
          <w:ilvl w:val="0"/>
          <w:numId w:val="20"/>
        </w:numPr>
      </w:pPr>
      <w:r>
        <w:t>El navegador más usado a día de hoy, Google Chrome, usa el mismo entorno de ejecución escrito en JavaScript que Node.js. Se trata de V8. Esto hace que las aplicaciones de Node.js estén optimizadas cuando se usa el navegador más usado en el mundo.</w:t>
      </w:r>
    </w:p>
    <w:p w14:paraId="092D496A" w14:textId="41973023" w:rsidR="009C091D" w:rsidRDefault="009C091D" w:rsidP="00B43E4D">
      <w:pPr>
        <w:numPr>
          <w:ilvl w:val="0"/>
          <w:numId w:val="20"/>
        </w:numPr>
      </w:pPr>
      <w:r>
        <w:t>Node.js funciona en un único hilo de ejecución, con entradas y salidas asíncronas que pueden ejecutarse concurrentemente hasta en cientos de miles sin acarrear costos asociados al cambio de contexto. Por ello escala incre</w:t>
      </w:r>
      <w:r w:rsidR="003B7004">
        <w:t>íblemente bien cuando una aplicación supera inesperadamente el número de visitas o el número de peticiones.</w:t>
      </w:r>
    </w:p>
    <w:p w14:paraId="778D517F" w14:textId="68067D77" w:rsidR="00DC70F7" w:rsidRDefault="00DC70F7" w:rsidP="00B524BE">
      <w:pPr>
        <w:jc w:val="left"/>
      </w:pPr>
    </w:p>
    <w:p w14:paraId="75109499" w14:textId="25A54921" w:rsidR="00794A91" w:rsidRPr="00DC70F7" w:rsidRDefault="00662744" w:rsidP="00B524BE">
      <w:pPr>
        <w:pStyle w:val="Subttulo"/>
      </w:pPr>
      <w:bookmarkStart w:id="144" w:name="_Toc505427039"/>
      <w:bookmarkStart w:id="145" w:name="_Toc505427228"/>
      <w:r>
        <w:t>3.</w:t>
      </w:r>
      <w:r w:rsidR="00F41EA8" w:rsidRPr="00DC70F7">
        <w:t xml:space="preserve">5.3 </w:t>
      </w:r>
      <w:r w:rsidR="00794A91" w:rsidRPr="00DC70F7">
        <w:t xml:space="preserve">Base de </w:t>
      </w:r>
      <w:bookmarkEnd w:id="144"/>
      <w:bookmarkEnd w:id="145"/>
      <w:r w:rsidR="003B7004">
        <w:t>datos</w:t>
      </w:r>
    </w:p>
    <w:p w14:paraId="699E650B" w14:textId="0322F9BA" w:rsidR="000D1ADF" w:rsidRDefault="003B7004" w:rsidP="00F43663">
      <w:pPr>
        <w:spacing w:before="240"/>
        <w:ind w:firstLine="720"/>
        <w:jc w:val="left"/>
      </w:pPr>
      <w:r>
        <w:t xml:space="preserve">Una vez escogidas las tecnologías </w:t>
      </w:r>
      <w:proofErr w:type="spellStart"/>
      <w:r w:rsidRPr="003B7004">
        <w:rPr>
          <w:i/>
        </w:rPr>
        <w:t>backend</w:t>
      </w:r>
      <w:proofErr w:type="spellEnd"/>
      <w:r>
        <w:t xml:space="preserve"> y </w:t>
      </w:r>
      <w:proofErr w:type="spellStart"/>
      <w:r w:rsidRPr="003B7004">
        <w:rPr>
          <w:i/>
        </w:rPr>
        <w:t>frontend</w:t>
      </w:r>
      <w:proofErr w:type="spellEnd"/>
      <w:r>
        <w:t xml:space="preserve"> de la aplicación, hay que escoger el sistema de almacenamiento que mejor se adapte a las tecnologías elegidas. En este caso, y ya que se ha apostado por usar las tecnologías más modernas del mercado, una de las tendencias actuales para las </w:t>
      </w:r>
      <w:r>
        <w:lastRenderedPageBreak/>
        <w:t xml:space="preserve">bases de datos es </w:t>
      </w:r>
      <w:proofErr w:type="spellStart"/>
      <w:r>
        <w:t>Firebase</w:t>
      </w:r>
      <w:proofErr w:type="spellEnd"/>
      <w:r>
        <w:t xml:space="preserve">, plataforma integrada en Google Cloud </w:t>
      </w:r>
      <w:proofErr w:type="spellStart"/>
      <w:r>
        <w:t>Platform</w:t>
      </w:r>
      <w:proofErr w:type="spellEnd"/>
      <w:r>
        <w:t xml:space="preserve"> que cuenta con muchas herramientas útiles para el desarrollo web, entre las que se incluyen las bases de datos. Arriesgando un poco</w:t>
      </w:r>
      <w:r w:rsidR="00F43663">
        <w:t xml:space="preserve">, se ha elegido Cloud </w:t>
      </w:r>
      <w:proofErr w:type="spellStart"/>
      <w:r w:rsidR="00F43663">
        <w:t>Firestore</w:t>
      </w:r>
      <w:proofErr w:type="spellEnd"/>
      <w:r w:rsidR="00F43663">
        <w:t xml:space="preserve"> como base de datos </w:t>
      </w:r>
      <w:proofErr w:type="spellStart"/>
      <w:r w:rsidR="00F43663">
        <w:t>NoSQL</w:t>
      </w:r>
      <w:proofErr w:type="spellEnd"/>
      <w:r w:rsidR="00F43663">
        <w:t xml:space="preserve"> o no relacional en su versión BETA. Las razones son las siguientes:</w:t>
      </w:r>
      <w:r w:rsidR="000D1ADF">
        <w:tab/>
      </w:r>
    </w:p>
    <w:p w14:paraId="77C8C14F" w14:textId="559AF808" w:rsidR="00F43663" w:rsidRDefault="00F43663" w:rsidP="00F43663">
      <w:pPr>
        <w:numPr>
          <w:ilvl w:val="0"/>
          <w:numId w:val="20"/>
        </w:numPr>
      </w:pPr>
      <w:r>
        <w:t xml:space="preserve">Cloud </w:t>
      </w:r>
      <w:proofErr w:type="spellStart"/>
      <w:r>
        <w:t>Firestore</w:t>
      </w:r>
      <w:proofErr w:type="spellEnd"/>
      <w:r>
        <w:t xml:space="preserve"> es propiedad de Google. Al formar parte de Google, el soporte y la documentación es muy extensa y cuenta con numerosos tutoriales. </w:t>
      </w:r>
    </w:p>
    <w:p w14:paraId="5D665B3C" w14:textId="13D4F112" w:rsidR="00F43663" w:rsidRDefault="00F43663" w:rsidP="00F43663">
      <w:pPr>
        <w:numPr>
          <w:ilvl w:val="0"/>
          <w:numId w:val="20"/>
        </w:numPr>
      </w:pPr>
      <w:r>
        <w:t xml:space="preserve">Como parte de </w:t>
      </w:r>
      <w:proofErr w:type="spellStart"/>
      <w:r>
        <w:t>Firebase</w:t>
      </w:r>
      <w:proofErr w:type="spellEnd"/>
      <w:r>
        <w:t xml:space="preserve">, la integración con otras herramientas de </w:t>
      </w:r>
      <w:proofErr w:type="spellStart"/>
      <w:r>
        <w:t>Firebase</w:t>
      </w:r>
      <w:proofErr w:type="spellEnd"/>
      <w:r>
        <w:t xml:space="preserve"> como </w:t>
      </w:r>
      <w:proofErr w:type="spellStart"/>
      <w:r>
        <w:t>DebugView</w:t>
      </w:r>
      <w:proofErr w:type="spellEnd"/>
      <w:r>
        <w:t xml:space="preserve">, </w:t>
      </w:r>
      <w:proofErr w:type="spellStart"/>
      <w:r>
        <w:t>Audiences</w:t>
      </w:r>
      <w:proofErr w:type="spellEnd"/>
      <w:r>
        <w:t xml:space="preserve">, </w:t>
      </w:r>
      <w:proofErr w:type="spellStart"/>
      <w:r>
        <w:t>Functions</w:t>
      </w:r>
      <w:proofErr w:type="spellEnd"/>
      <w:r>
        <w:t xml:space="preserve">, </w:t>
      </w:r>
      <w:proofErr w:type="spellStart"/>
      <w:r>
        <w:t>AdMob</w:t>
      </w:r>
      <w:proofErr w:type="spellEnd"/>
      <w:r>
        <w:t xml:space="preserve">, </w:t>
      </w:r>
      <w:proofErr w:type="spellStart"/>
      <w:r>
        <w:t>Predictions</w:t>
      </w:r>
      <w:proofErr w:type="spellEnd"/>
      <w:r>
        <w:t xml:space="preserve"> o muchas otras, enriquece enormemente las posibilidades de la aplicación.</w:t>
      </w:r>
    </w:p>
    <w:p w14:paraId="6B30F6D5" w14:textId="1448F81B" w:rsidR="00F43663" w:rsidRDefault="00F43663" w:rsidP="00F43663">
      <w:pPr>
        <w:numPr>
          <w:ilvl w:val="0"/>
          <w:numId w:val="20"/>
        </w:numPr>
      </w:pPr>
      <w:r>
        <w:t xml:space="preserve">Storage, también de </w:t>
      </w:r>
      <w:proofErr w:type="spellStart"/>
      <w:r>
        <w:t>Firebase</w:t>
      </w:r>
      <w:proofErr w:type="spellEnd"/>
      <w:r>
        <w:t xml:space="preserve">, al igual que Cloud </w:t>
      </w:r>
      <w:proofErr w:type="spellStart"/>
      <w:r>
        <w:t>Firestore</w:t>
      </w:r>
      <w:proofErr w:type="spellEnd"/>
      <w:r>
        <w:t xml:space="preserve"> almacena en la nube todos los archivos de la aplicación por carpetas.</w:t>
      </w:r>
    </w:p>
    <w:p w14:paraId="4E62D51C" w14:textId="58C2FD00" w:rsidR="00F43663" w:rsidRDefault="00F43663" w:rsidP="00F43663">
      <w:pPr>
        <w:numPr>
          <w:ilvl w:val="0"/>
          <w:numId w:val="20"/>
        </w:numPr>
      </w:pPr>
      <w:r>
        <w:t>En cualquier momento, en cualquier lugar y con cualquier dispositivo con una conexión a internet es posible acceder, modificar o eliminar cualquier dato o archivo de la aplicación.</w:t>
      </w:r>
    </w:p>
    <w:p w14:paraId="4B70BF2B" w14:textId="39D379C4" w:rsidR="00F43663" w:rsidRDefault="00F43663" w:rsidP="00F43663">
      <w:pPr>
        <w:numPr>
          <w:ilvl w:val="0"/>
          <w:numId w:val="20"/>
        </w:numPr>
      </w:pPr>
      <w:r>
        <w:t xml:space="preserve">Cloud </w:t>
      </w:r>
      <w:proofErr w:type="spellStart"/>
      <w:r>
        <w:t>Firestore</w:t>
      </w:r>
      <w:proofErr w:type="spellEnd"/>
      <w:r>
        <w:t xml:space="preserve"> almacena los datos en colecciones de documentos, al estilo JSON. Las colecciones pueden ser almacenadas en otras colecciones, por lo que la escalabilidad </w:t>
      </w:r>
      <w:r w:rsidR="009145BD">
        <w:t>es muy buena.</w:t>
      </w:r>
    </w:p>
    <w:p w14:paraId="6A396959" w14:textId="050057F0" w:rsidR="00E52041" w:rsidRDefault="009145BD" w:rsidP="009145BD">
      <w:pPr>
        <w:numPr>
          <w:ilvl w:val="0"/>
          <w:numId w:val="20"/>
        </w:numPr>
      </w:pPr>
      <w:proofErr w:type="spellStart"/>
      <w:r>
        <w:t>Firebase</w:t>
      </w:r>
      <w:proofErr w:type="spellEnd"/>
      <w:r>
        <w:t xml:space="preserve"> ofrece unos parámetros de configuración para aplicaciones web, aplicaciones Android y aplicaciones iOS a la misma base de datos. Si la aplicación se desarrolla en un futuro para móvil, esto agiliza enormemente el tiempo de integración con la base de datos, ya que la implementación es inmediata con estos parámetros de configuración.</w:t>
      </w:r>
    </w:p>
    <w:p w14:paraId="793A57E8" w14:textId="42BE3168" w:rsidR="009145BD" w:rsidRDefault="009145BD" w:rsidP="009145BD">
      <w:pPr>
        <w:numPr>
          <w:ilvl w:val="0"/>
          <w:numId w:val="20"/>
        </w:numPr>
      </w:pPr>
      <w:r>
        <w:t xml:space="preserve">Cloud </w:t>
      </w:r>
      <w:proofErr w:type="spellStart"/>
      <w:r>
        <w:t>Firestore</w:t>
      </w:r>
      <w:proofErr w:type="spellEnd"/>
      <w:r>
        <w:t xml:space="preserve"> usa la sincronización de datos para actualizar los datos de cualquier dispositivo conectado, </w:t>
      </w:r>
      <w:r w:rsidR="00D63C4F">
        <w:t>usando consultas de recuperación únicas de manera eficiente.</w:t>
      </w:r>
    </w:p>
    <w:p w14:paraId="0BC6F7AE" w14:textId="203AA609" w:rsidR="009145BD" w:rsidRDefault="009145BD" w:rsidP="009145BD">
      <w:pPr>
        <w:numPr>
          <w:ilvl w:val="0"/>
          <w:numId w:val="20"/>
        </w:numPr>
      </w:pPr>
      <w:r>
        <w:t xml:space="preserve">Cloud </w:t>
      </w:r>
      <w:proofErr w:type="spellStart"/>
      <w:r>
        <w:t>Firestore</w:t>
      </w:r>
      <w:proofErr w:type="spellEnd"/>
      <w:r>
        <w:t xml:space="preserve"> cuenta con asistencia sin conexión. Los datos se almacenan en la caché de la aplicación de forma activa, aunque no haya conexión. Cuando se recupera la conexión, Cloud </w:t>
      </w:r>
      <w:proofErr w:type="spellStart"/>
      <w:r>
        <w:t>Firestore</w:t>
      </w:r>
      <w:proofErr w:type="spellEnd"/>
      <w:r>
        <w:t xml:space="preserve"> sincroniza todos los cambios cacheados.</w:t>
      </w:r>
    </w:p>
    <w:p w14:paraId="6EE966FE" w14:textId="77777777" w:rsidR="009145BD" w:rsidRDefault="009145BD" w:rsidP="009145BD"/>
    <w:p w14:paraId="378B7C6F" w14:textId="28B8ECD4" w:rsidR="008A73AA" w:rsidRDefault="00662744" w:rsidP="003B7004">
      <w:pPr>
        <w:pStyle w:val="Subttulo"/>
      </w:pPr>
      <w:bookmarkStart w:id="146" w:name="_Toc505427040"/>
      <w:bookmarkStart w:id="147" w:name="_Toc505427229"/>
      <w:r>
        <w:lastRenderedPageBreak/>
        <w:t>3.</w:t>
      </w:r>
      <w:r w:rsidR="00F41EA8">
        <w:t>5.4</w:t>
      </w:r>
      <w:r w:rsidR="00791C9E">
        <w:t xml:space="preserve"> </w:t>
      </w:r>
      <w:r w:rsidR="008A73AA" w:rsidRPr="008A73AA">
        <w:t>Sistema operativo</w:t>
      </w:r>
      <w:bookmarkEnd w:id="146"/>
      <w:bookmarkEnd w:id="147"/>
    </w:p>
    <w:p w14:paraId="17209FD9" w14:textId="55D8890C" w:rsidR="00935B3E" w:rsidRDefault="00D63C4F" w:rsidP="00D63C4F">
      <w:pPr>
        <w:spacing w:before="240"/>
        <w:ind w:firstLine="720"/>
      </w:pPr>
      <w:r>
        <w:t xml:space="preserve">Las tecnologías escogidas de todas las capas son </w:t>
      </w:r>
      <w:proofErr w:type="gramStart"/>
      <w:r>
        <w:t>multiplataforma</w:t>
      </w:r>
      <w:proofErr w:type="gramEnd"/>
      <w:r>
        <w:t>, por lo que cualquier sistema operativo puede ejecutar el código de la aplicación. El usuario del sistema podrá escoger el sistema operativo que más le guste para la ejecución de la aplicación o el desarrollo en local.</w:t>
      </w:r>
    </w:p>
    <w:p w14:paraId="76C9FB65" w14:textId="77777777" w:rsidR="00FF1B9B" w:rsidRDefault="00FF1B9B" w:rsidP="00FF1B9B">
      <w:pPr>
        <w:pStyle w:val="Ttulo1"/>
        <w:jc w:val="center"/>
      </w:pPr>
    </w:p>
    <w:p w14:paraId="51D17C94" w14:textId="77777777" w:rsidR="00DC70F7" w:rsidRDefault="00DC70F7" w:rsidP="00DC70F7"/>
    <w:p w14:paraId="15C3EBBD" w14:textId="62E8B2C3" w:rsidR="00D33730" w:rsidRDefault="00D33730">
      <w:pPr>
        <w:spacing w:after="0" w:line="240" w:lineRule="auto"/>
        <w:jc w:val="left"/>
      </w:pPr>
      <w:r>
        <w:br w:type="page"/>
      </w:r>
    </w:p>
    <w:p w14:paraId="40DF5759" w14:textId="3DB43E4B" w:rsidR="00D33730" w:rsidRDefault="00D33730">
      <w:pPr>
        <w:spacing w:after="0" w:line="240" w:lineRule="auto"/>
        <w:jc w:val="left"/>
      </w:pPr>
    </w:p>
    <w:p w14:paraId="74A26D6E" w14:textId="77777777" w:rsidR="00DC70F7" w:rsidRDefault="00DC70F7" w:rsidP="00DC70F7"/>
    <w:p w14:paraId="164D0701" w14:textId="77777777" w:rsidR="00D33730" w:rsidRDefault="00D33730" w:rsidP="00DC70F7"/>
    <w:p w14:paraId="589F6F2E" w14:textId="77777777" w:rsidR="00DC70F7" w:rsidRPr="00DC70F7" w:rsidRDefault="00DC70F7" w:rsidP="00DC70F7"/>
    <w:p w14:paraId="4882A070" w14:textId="6086E063" w:rsidR="00FF1B9B" w:rsidRDefault="00FF1B9B" w:rsidP="00FF1B9B">
      <w:pPr>
        <w:pStyle w:val="Ttulo1"/>
        <w:jc w:val="center"/>
      </w:pPr>
      <w:bookmarkStart w:id="148" w:name="_Toc505427041"/>
      <w:bookmarkStart w:id="149" w:name="_Toc505427230"/>
      <w:r>
        <w:t>DOCUMENTO 4: ANÁLISIS DE REQUISITOS DEL SISTEMA</w:t>
      </w:r>
      <w:bookmarkEnd w:id="148"/>
      <w:bookmarkEnd w:id="149"/>
    </w:p>
    <w:p w14:paraId="5651C05A" w14:textId="77777777" w:rsidR="00FF1B9B" w:rsidRDefault="00FF1B9B" w:rsidP="00FF1B9B"/>
    <w:p w14:paraId="77791239" w14:textId="77777777" w:rsidR="00DC70F7" w:rsidRDefault="00DC70F7" w:rsidP="00FF1B9B"/>
    <w:p w14:paraId="1729D731" w14:textId="77777777" w:rsidR="00221948" w:rsidRDefault="00221948" w:rsidP="00221948">
      <w:pPr>
        <w:pStyle w:val="indep"/>
        <w:jc w:val="center"/>
        <w:rPr>
          <w:b/>
          <w:bCs/>
          <w:sz w:val="28"/>
        </w:rPr>
      </w:pPr>
      <w:r>
        <w:rPr>
          <w:b/>
          <w:bCs/>
          <w:sz w:val="28"/>
        </w:rPr>
        <w:t>D. VIGIL RODRÍGUEZ, Guillermo</w:t>
      </w:r>
    </w:p>
    <w:p w14:paraId="3B312A53" w14:textId="77777777" w:rsidR="00221948" w:rsidRDefault="00221948" w:rsidP="00221948">
      <w:pPr>
        <w:pStyle w:val="indep"/>
        <w:jc w:val="center"/>
        <w:rPr>
          <w:b/>
          <w:bCs/>
          <w:sz w:val="28"/>
        </w:rPr>
      </w:pPr>
      <w:r>
        <w:rPr>
          <w:b/>
          <w:bCs/>
          <w:sz w:val="28"/>
        </w:rPr>
        <w:t>TUTOR: D. RANILLA PASTOR, José</w:t>
      </w:r>
    </w:p>
    <w:p w14:paraId="68317C7B" w14:textId="77777777" w:rsidR="00221948" w:rsidRDefault="00221948" w:rsidP="00221948">
      <w:pPr>
        <w:pStyle w:val="indep"/>
        <w:jc w:val="center"/>
        <w:rPr>
          <w:b/>
          <w:bCs/>
          <w:sz w:val="28"/>
        </w:rPr>
      </w:pPr>
      <w:r>
        <w:rPr>
          <w:b/>
          <w:bCs/>
          <w:sz w:val="28"/>
        </w:rPr>
        <w:t>COTUTOR: D. REDONDO LÓPEZ, José Manuel</w:t>
      </w:r>
    </w:p>
    <w:p w14:paraId="2F5F6A5C" w14:textId="77777777" w:rsidR="00FF1B9B" w:rsidRDefault="00FF1B9B" w:rsidP="00FF1B9B">
      <w:pPr>
        <w:pStyle w:val="indep"/>
        <w:rPr>
          <w:b/>
          <w:bCs/>
          <w:sz w:val="28"/>
        </w:rPr>
      </w:pPr>
    </w:p>
    <w:p w14:paraId="7A800A35" w14:textId="34288D97" w:rsidR="00FF1B9B" w:rsidRDefault="00221948" w:rsidP="00FF1B9B">
      <w:pPr>
        <w:pStyle w:val="indep"/>
        <w:jc w:val="center"/>
        <w:rPr>
          <w:b/>
          <w:bCs/>
          <w:sz w:val="28"/>
        </w:rPr>
      </w:pPr>
      <w:r>
        <w:rPr>
          <w:b/>
          <w:bCs/>
          <w:sz w:val="28"/>
        </w:rPr>
        <w:t>FECHA: Julio 2018</w:t>
      </w:r>
    </w:p>
    <w:p w14:paraId="460DA3B1" w14:textId="77777777" w:rsidR="00FF1B9B" w:rsidRDefault="00FF1B9B" w:rsidP="00FF1B9B">
      <w:pPr>
        <w:jc w:val="left"/>
      </w:pPr>
    </w:p>
    <w:p w14:paraId="144D8EE7" w14:textId="77777777" w:rsidR="00FF1B9B" w:rsidRDefault="00FF1B9B" w:rsidP="00FF1B9B">
      <w:pPr>
        <w:jc w:val="left"/>
      </w:pPr>
    </w:p>
    <w:p w14:paraId="7E6FDFF9" w14:textId="77777777" w:rsidR="00FF1B9B" w:rsidRDefault="00FF1B9B" w:rsidP="00FF1B9B">
      <w:pPr>
        <w:jc w:val="left"/>
      </w:pPr>
    </w:p>
    <w:p w14:paraId="24F04C2B" w14:textId="77777777" w:rsidR="00FF1B9B" w:rsidRDefault="00FF1B9B" w:rsidP="00FF1B9B">
      <w:pPr>
        <w:jc w:val="left"/>
      </w:pPr>
    </w:p>
    <w:p w14:paraId="31A6D913" w14:textId="77777777" w:rsidR="00FF1B9B" w:rsidRDefault="00FF1B9B" w:rsidP="00FF1B9B">
      <w:pPr>
        <w:jc w:val="left"/>
      </w:pPr>
    </w:p>
    <w:p w14:paraId="68E2845E" w14:textId="77777777" w:rsidR="00FF1B9B" w:rsidRDefault="00FF1B9B" w:rsidP="00FF1B9B">
      <w:pPr>
        <w:jc w:val="left"/>
      </w:pPr>
    </w:p>
    <w:p w14:paraId="54FCFB84" w14:textId="77777777" w:rsidR="00FF1B9B" w:rsidRDefault="00FF1B9B" w:rsidP="00FF1B9B">
      <w:pPr>
        <w:jc w:val="left"/>
      </w:pPr>
    </w:p>
    <w:p w14:paraId="0849C9FA" w14:textId="24127686" w:rsidR="00D33730" w:rsidRDefault="00D33730">
      <w:pPr>
        <w:spacing w:after="0" w:line="240" w:lineRule="auto"/>
        <w:jc w:val="left"/>
      </w:pPr>
      <w:r>
        <w:br w:type="page"/>
      </w:r>
    </w:p>
    <w:p w14:paraId="7359BF41" w14:textId="550B12E1" w:rsidR="00D33730" w:rsidRDefault="00D33730">
      <w:pPr>
        <w:spacing w:after="0" w:line="240" w:lineRule="auto"/>
        <w:jc w:val="left"/>
      </w:pPr>
      <w:r>
        <w:lastRenderedPageBreak/>
        <w:br w:type="page"/>
      </w:r>
    </w:p>
    <w:p w14:paraId="5C1E45BA" w14:textId="77777777" w:rsidR="0048086E" w:rsidRDefault="0048086E" w:rsidP="000E2970">
      <w:pPr>
        <w:jc w:val="left"/>
      </w:pPr>
    </w:p>
    <w:p w14:paraId="58DFA1CF" w14:textId="77777777" w:rsidR="000D1ADF" w:rsidRDefault="000D1ADF" w:rsidP="000E2970">
      <w:pPr>
        <w:jc w:val="left"/>
      </w:pPr>
    </w:p>
    <w:p w14:paraId="164F5D2A" w14:textId="77777777" w:rsidR="000D1ADF" w:rsidRDefault="000D1ADF" w:rsidP="000E2970">
      <w:pPr>
        <w:jc w:val="left"/>
      </w:pPr>
    </w:p>
    <w:p w14:paraId="7DB5DB5C" w14:textId="77777777" w:rsidR="000D1ADF" w:rsidRDefault="000D1ADF" w:rsidP="000E2970">
      <w:pPr>
        <w:jc w:val="left"/>
      </w:pPr>
    </w:p>
    <w:p w14:paraId="44AD6716" w14:textId="77777777" w:rsidR="000D1ADF" w:rsidRDefault="000D1ADF" w:rsidP="000E2970">
      <w:pPr>
        <w:jc w:val="left"/>
      </w:pPr>
    </w:p>
    <w:p w14:paraId="4B588AD6" w14:textId="77777777" w:rsidR="000D1ADF" w:rsidRDefault="000D1ADF" w:rsidP="000E2970">
      <w:pPr>
        <w:jc w:val="left"/>
      </w:pPr>
    </w:p>
    <w:p w14:paraId="1ED31766" w14:textId="77777777" w:rsidR="000D1ADF" w:rsidRDefault="000D1ADF" w:rsidP="000E2970">
      <w:pPr>
        <w:jc w:val="left"/>
      </w:pPr>
    </w:p>
    <w:p w14:paraId="23356DDC" w14:textId="77777777" w:rsidR="000D1ADF" w:rsidRDefault="000D1ADF" w:rsidP="000E2970">
      <w:pPr>
        <w:jc w:val="left"/>
      </w:pPr>
    </w:p>
    <w:p w14:paraId="53C4678A" w14:textId="77777777" w:rsidR="000D1ADF" w:rsidRDefault="000D1ADF" w:rsidP="000E2970">
      <w:pPr>
        <w:jc w:val="left"/>
      </w:pPr>
    </w:p>
    <w:p w14:paraId="30C4F213" w14:textId="77777777" w:rsidR="000D1ADF" w:rsidRDefault="000D1ADF" w:rsidP="000E2970">
      <w:pPr>
        <w:jc w:val="left"/>
      </w:pPr>
    </w:p>
    <w:p w14:paraId="0E878DAF" w14:textId="77777777" w:rsidR="000D1ADF" w:rsidRDefault="000D1ADF" w:rsidP="000E2970">
      <w:pPr>
        <w:jc w:val="left"/>
      </w:pPr>
    </w:p>
    <w:p w14:paraId="12F6C28F" w14:textId="77777777" w:rsidR="000D1ADF" w:rsidRDefault="000D1ADF" w:rsidP="000E2970">
      <w:pPr>
        <w:jc w:val="left"/>
      </w:pPr>
    </w:p>
    <w:p w14:paraId="1F92AA43" w14:textId="77777777" w:rsidR="000D1ADF" w:rsidRDefault="000D1ADF" w:rsidP="000E2970">
      <w:pPr>
        <w:jc w:val="left"/>
      </w:pPr>
    </w:p>
    <w:p w14:paraId="589A9CA9" w14:textId="77777777" w:rsidR="000D1ADF" w:rsidRDefault="000D1ADF" w:rsidP="000E2970">
      <w:pPr>
        <w:jc w:val="left"/>
      </w:pPr>
    </w:p>
    <w:p w14:paraId="3E78F4CF" w14:textId="77777777" w:rsidR="000D1ADF" w:rsidRDefault="000D1ADF" w:rsidP="000E2970">
      <w:pPr>
        <w:jc w:val="left"/>
      </w:pPr>
    </w:p>
    <w:p w14:paraId="6014A0BF" w14:textId="12CCA5C3" w:rsidR="000D1ADF" w:rsidRDefault="000D1ADF" w:rsidP="000E2970">
      <w:pPr>
        <w:jc w:val="left"/>
      </w:pPr>
    </w:p>
    <w:p w14:paraId="4FFFDD64" w14:textId="25DD1DF8" w:rsidR="00221948" w:rsidRDefault="00221948" w:rsidP="000E2970">
      <w:pPr>
        <w:jc w:val="left"/>
      </w:pPr>
    </w:p>
    <w:p w14:paraId="2ED3885D" w14:textId="4BC900F9" w:rsidR="00221948" w:rsidRDefault="00221948" w:rsidP="000E2970">
      <w:pPr>
        <w:jc w:val="left"/>
      </w:pPr>
    </w:p>
    <w:p w14:paraId="79373229" w14:textId="77777777" w:rsidR="00221948" w:rsidRDefault="00221948" w:rsidP="000E2970">
      <w:pPr>
        <w:jc w:val="left"/>
      </w:pPr>
    </w:p>
    <w:p w14:paraId="37A9D94B" w14:textId="5FEEF2C8" w:rsidR="008734EC" w:rsidRPr="000115D9" w:rsidRDefault="00FF1B9B" w:rsidP="00FF1B9B">
      <w:pPr>
        <w:pStyle w:val="Ttulo"/>
        <w:rPr>
          <w:sz w:val="24"/>
          <w:szCs w:val="24"/>
        </w:rPr>
      </w:pPr>
      <w:bookmarkStart w:id="150" w:name="_Toc486444093"/>
      <w:bookmarkStart w:id="151" w:name="_Toc505427043"/>
      <w:bookmarkStart w:id="152" w:name="_Toc505427232"/>
      <w:r w:rsidRPr="000115D9">
        <w:rPr>
          <w:sz w:val="24"/>
          <w:szCs w:val="24"/>
        </w:rPr>
        <w:lastRenderedPageBreak/>
        <w:t>4</w:t>
      </w:r>
      <w:r w:rsidR="00127A07" w:rsidRPr="000115D9">
        <w:rPr>
          <w:sz w:val="24"/>
          <w:szCs w:val="24"/>
        </w:rPr>
        <w:t>.</w:t>
      </w:r>
      <w:r w:rsidRPr="000115D9">
        <w:rPr>
          <w:sz w:val="24"/>
          <w:szCs w:val="24"/>
        </w:rPr>
        <w:t xml:space="preserve">1 </w:t>
      </w:r>
      <w:r w:rsidR="00DC70F7" w:rsidRPr="000115D9">
        <w:rPr>
          <w:sz w:val="24"/>
          <w:szCs w:val="24"/>
        </w:rPr>
        <w:t>Introducción</w:t>
      </w:r>
      <w:bookmarkEnd w:id="150"/>
      <w:bookmarkEnd w:id="151"/>
      <w:bookmarkEnd w:id="152"/>
    </w:p>
    <w:p w14:paraId="0A01ED96" w14:textId="7F01AFCE" w:rsidR="008734EC" w:rsidRPr="00F77080" w:rsidRDefault="008734EC" w:rsidP="000115D9">
      <w:pPr>
        <w:spacing w:before="240"/>
        <w:rPr>
          <w:szCs w:val="22"/>
        </w:rPr>
      </w:pPr>
      <w:r w:rsidRPr="00F77080">
        <w:rPr>
          <w:szCs w:val="22"/>
        </w:rPr>
        <w:tab/>
      </w:r>
      <w:r w:rsidR="000A1A1C">
        <w:rPr>
          <w:szCs w:val="22"/>
        </w:rPr>
        <w:t>En este documento se hará una identificación de los subsistemas de análisis que descompondrán el sistema con el objetivo de facilitar el análisis global de éste. Una vez identificados, se procederá a la obtención de requisitos de sistema mediante el desarrollo de casos de uso</w:t>
      </w:r>
      <w:r w:rsidR="002172BF" w:rsidRPr="00F77080">
        <w:rPr>
          <w:szCs w:val="22"/>
        </w:rPr>
        <w:t>.</w:t>
      </w:r>
    </w:p>
    <w:p w14:paraId="4C8D6DF6" w14:textId="10F3728C" w:rsidR="002172BF" w:rsidRDefault="00F77080" w:rsidP="000115D9">
      <w:pPr>
        <w:rPr>
          <w:szCs w:val="22"/>
          <w:shd w:val="clear" w:color="auto" w:fill="FFFFFF"/>
        </w:rPr>
      </w:pPr>
      <w:r w:rsidRPr="00F77080">
        <w:rPr>
          <w:szCs w:val="22"/>
        </w:rPr>
        <w:tab/>
      </w:r>
      <w:r w:rsidR="000115D9">
        <w:rPr>
          <w:szCs w:val="22"/>
        </w:rPr>
        <w:t>Los casos de uso describen las funciones que la aplicación debe ejecutar cuando el usuario interactúa con el sistema. Normalmente se desglosa en una secuencia de interacciones entre el sistema y el usuario.</w:t>
      </w:r>
    </w:p>
    <w:p w14:paraId="3DEF3D19" w14:textId="667E2239" w:rsidR="003D4F84" w:rsidRDefault="003D4F84" w:rsidP="002172BF">
      <w:pPr>
        <w:jc w:val="left"/>
      </w:pPr>
    </w:p>
    <w:p w14:paraId="0FF3DBD9" w14:textId="77777777" w:rsidR="000115D9" w:rsidRDefault="000115D9" w:rsidP="002172BF">
      <w:pPr>
        <w:jc w:val="left"/>
      </w:pPr>
    </w:p>
    <w:p w14:paraId="68C04C15" w14:textId="5B75D34D" w:rsidR="002172BF" w:rsidRPr="00690766" w:rsidRDefault="003D4F84" w:rsidP="000115D9">
      <w:pPr>
        <w:pStyle w:val="Subttulo"/>
        <w:jc w:val="both"/>
        <w:rPr>
          <w:rStyle w:val="nfasissutil"/>
          <w:b w:val="0"/>
          <w:iCs w:val="0"/>
          <w:sz w:val="22"/>
          <w:szCs w:val="20"/>
        </w:rPr>
      </w:pPr>
      <w:bookmarkStart w:id="153" w:name="_Toc486444095"/>
      <w:bookmarkStart w:id="154" w:name="_Toc505427044"/>
      <w:bookmarkStart w:id="155" w:name="_Toc505427233"/>
      <w:r>
        <w:rPr>
          <w:rStyle w:val="nfasissutil"/>
          <w:iCs w:val="0"/>
        </w:rPr>
        <w:t>4.2</w:t>
      </w:r>
      <w:r w:rsidR="002172BF" w:rsidRPr="00690766">
        <w:rPr>
          <w:rStyle w:val="nfasissutil"/>
          <w:iCs w:val="0"/>
        </w:rPr>
        <w:t xml:space="preserve"> </w:t>
      </w:r>
      <w:r w:rsidR="00DC70F7">
        <w:rPr>
          <w:rStyle w:val="nfasissutil"/>
          <w:iCs w:val="0"/>
        </w:rPr>
        <w:t>S</w:t>
      </w:r>
      <w:r w:rsidR="00DC70F7" w:rsidRPr="00690766">
        <w:rPr>
          <w:rStyle w:val="nfasissutil"/>
          <w:iCs w:val="0"/>
        </w:rPr>
        <w:t>ubsistemas de análisis y casos de uso</w:t>
      </w:r>
      <w:bookmarkEnd w:id="153"/>
      <w:bookmarkEnd w:id="154"/>
      <w:bookmarkEnd w:id="155"/>
    </w:p>
    <w:p w14:paraId="3433BA0A" w14:textId="6ABB2C6B" w:rsidR="00063E7C" w:rsidRDefault="00F77080" w:rsidP="002172BF">
      <w:r>
        <w:tab/>
      </w:r>
      <w:r>
        <w:br/>
      </w:r>
      <w:r>
        <w:tab/>
      </w:r>
      <w:r w:rsidR="00D14F58">
        <w:t>L</w:t>
      </w:r>
      <w:r>
        <w:t xml:space="preserve">os subsistemas </w:t>
      </w:r>
      <w:r w:rsidR="00063E7C">
        <w:t xml:space="preserve">de la aplicación web </w:t>
      </w:r>
      <w:r>
        <w:t xml:space="preserve">que </w:t>
      </w:r>
      <w:r w:rsidR="00063E7C">
        <w:t>conformarán nuestro sistema principal</w:t>
      </w:r>
      <w:r w:rsidR="00D14F58">
        <w:t xml:space="preserve"> son los siguientes</w:t>
      </w:r>
      <w:r w:rsidR="00063E7C">
        <w:t>:</w:t>
      </w:r>
    </w:p>
    <w:p w14:paraId="3F74E780" w14:textId="66A5765A" w:rsidR="00E876DB" w:rsidRDefault="00D14F58" w:rsidP="00B764CA">
      <w:pPr>
        <w:numPr>
          <w:ilvl w:val="0"/>
          <w:numId w:val="23"/>
        </w:numPr>
        <w:spacing w:line="240" w:lineRule="auto"/>
      </w:pPr>
      <w:r>
        <w:t>Acceso y registro de usuarios</w:t>
      </w:r>
      <w:r w:rsidR="00E876DB">
        <w:t>.</w:t>
      </w:r>
    </w:p>
    <w:p w14:paraId="02E1F97D" w14:textId="26A5B16E" w:rsidR="00063E7C" w:rsidRDefault="00E876DB" w:rsidP="00D33730">
      <w:pPr>
        <w:numPr>
          <w:ilvl w:val="0"/>
          <w:numId w:val="23"/>
        </w:numPr>
        <w:spacing w:line="240" w:lineRule="auto"/>
      </w:pPr>
      <w:r>
        <w:t>Gestión de usuarios</w:t>
      </w:r>
      <w:r w:rsidR="00D14F58">
        <w:t xml:space="preserve"> asistentes al congreso</w:t>
      </w:r>
      <w:r>
        <w:t>.</w:t>
      </w:r>
    </w:p>
    <w:p w14:paraId="322CD7AC" w14:textId="0DFFF072" w:rsidR="00063E7C" w:rsidRDefault="00063E7C" w:rsidP="00B764CA">
      <w:pPr>
        <w:numPr>
          <w:ilvl w:val="0"/>
          <w:numId w:val="23"/>
        </w:numPr>
        <w:spacing w:line="240" w:lineRule="auto"/>
      </w:pPr>
      <w:r>
        <w:t xml:space="preserve">Gestión de </w:t>
      </w:r>
      <w:r w:rsidR="00D14F58">
        <w:t>usuario administrador</w:t>
      </w:r>
      <w:r>
        <w:t>.</w:t>
      </w:r>
    </w:p>
    <w:p w14:paraId="44948E2E" w14:textId="17345A99" w:rsidR="00D33730" w:rsidRDefault="00171B0E" w:rsidP="00D14F58">
      <w:pPr>
        <w:ind w:firstLine="360"/>
      </w:pPr>
      <w:r w:rsidRPr="00E738CF">
        <w:t>A</w:t>
      </w:r>
      <w:r>
        <w:t xml:space="preserve"> continuación</w:t>
      </w:r>
      <w:r w:rsidR="00D14F58">
        <w:t>,</w:t>
      </w:r>
      <w:r>
        <w:t xml:space="preserve"> se describirán los</w:t>
      </w:r>
      <w:r w:rsidR="00063E7C">
        <w:t xml:space="preserve"> casos de uso</w:t>
      </w:r>
      <w:r>
        <w:t xml:space="preserve"> de cada subsistema</w:t>
      </w:r>
      <w:r w:rsidR="00D14F58">
        <w:t>.</w:t>
      </w:r>
      <w:r>
        <w:t xml:space="preserve"> </w:t>
      </w:r>
      <w:r w:rsidR="00D14F58">
        <w:t xml:space="preserve">Para cada subsistema se incluirá </w:t>
      </w:r>
      <w:r w:rsidR="005514E7">
        <w:t>un diagrama</w:t>
      </w:r>
      <w:r>
        <w:t xml:space="preserve"> para dar una visión </w:t>
      </w:r>
      <w:r w:rsidR="005514E7">
        <w:t>global del subsistema</w:t>
      </w:r>
      <w:r>
        <w:t>.</w:t>
      </w:r>
    </w:p>
    <w:p w14:paraId="121F4BDD" w14:textId="77777777" w:rsidR="00D33730" w:rsidRDefault="00D33730" w:rsidP="00D14F58">
      <w:pPr>
        <w:jc w:val="left"/>
      </w:pPr>
    </w:p>
    <w:p w14:paraId="450B6E5B" w14:textId="755F1EA1" w:rsidR="00E876DB" w:rsidRPr="003D4F84" w:rsidRDefault="003D4F84" w:rsidP="00D14F58">
      <w:pPr>
        <w:pStyle w:val="Subttulo"/>
      </w:pPr>
      <w:bookmarkStart w:id="156" w:name="_Toc505427045"/>
      <w:bookmarkStart w:id="157" w:name="_Toc505427234"/>
      <w:r>
        <w:t>4.2.1</w:t>
      </w:r>
      <w:r w:rsidR="00171B0E" w:rsidRPr="00A9290F">
        <w:t xml:space="preserve"> </w:t>
      </w:r>
      <w:r w:rsidR="00E876DB" w:rsidRPr="00A9290F">
        <w:t xml:space="preserve">Acceso </w:t>
      </w:r>
      <w:r w:rsidR="00D14F58">
        <w:t xml:space="preserve">y registro </w:t>
      </w:r>
      <w:r w:rsidR="00E876DB" w:rsidRPr="00A9290F">
        <w:t>de usuarios</w:t>
      </w:r>
      <w:bookmarkEnd w:id="156"/>
      <w:bookmarkEnd w:id="157"/>
    </w:p>
    <w:p w14:paraId="17F45EA8" w14:textId="40586200" w:rsidR="00171B0E" w:rsidRDefault="00E876DB" w:rsidP="00D33730">
      <w:pPr>
        <w:spacing w:before="240"/>
      </w:pPr>
      <w:r>
        <w:tab/>
      </w:r>
      <w:r w:rsidR="00D14F58">
        <w:t>En este apartado</w:t>
      </w:r>
      <w:r>
        <w:t xml:space="preserve"> se </w:t>
      </w:r>
      <w:r w:rsidR="00573D6D">
        <w:t xml:space="preserve">desarrollarán los casos de uso para el subsistema “Acceso y registro </w:t>
      </w:r>
      <w:r>
        <w:t xml:space="preserve">de usuarios”, </w:t>
      </w:r>
      <w:r w:rsidR="00573D6D">
        <w:t>que</w:t>
      </w:r>
      <w:r>
        <w:t xml:space="preserve"> engloba aquellas funcionalidades relacionadas con el acceso a la aplicación web (registro y </w:t>
      </w:r>
      <w:proofErr w:type="spellStart"/>
      <w:r w:rsidRPr="00573D6D">
        <w:rPr>
          <w:i/>
        </w:rPr>
        <w:t>login</w:t>
      </w:r>
      <w:proofErr w:type="spellEnd"/>
      <w:r>
        <w:t>)</w:t>
      </w:r>
      <w:r w:rsidR="00171B0E">
        <w:t xml:space="preserve">. </w:t>
      </w:r>
      <w:r w:rsidR="00573D6D">
        <w:t>En la siguiente figura se detallan los principales casos de uso de este subsistema</w:t>
      </w:r>
      <w:r w:rsidR="00171B0E">
        <w:t>:</w:t>
      </w:r>
    </w:p>
    <w:p w14:paraId="07E5D231" w14:textId="0D319807" w:rsidR="009B20D4" w:rsidRDefault="000C4108" w:rsidP="00573D6D">
      <w:pPr>
        <w:keepNext/>
        <w:spacing w:after="0"/>
        <w:jc w:val="center"/>
      </w:pPr>
      <w:r>
        <w:rPr>
          <w:noProof/>
          <w:lang w:val="es-ES_tradnl" w:eastAsia="es-ES_tradnl"/>
        </w:rPr>
        <w:lastRenderedPageBreak/>
        <w:drawing>
          <wp:inline distT="0" distB="0" distL="0" distR="0" wp14:anchorId="14E2CB9B" wp14:editId="40580E83">
            <wp:extent cx="3981450" cy="28384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81450" cy="2838450"/>
                    </a:xfrm>
                    <a:prstGeom prst="rect">
                      <a:avLst/>
                    </a:prstGeom>
                    <a:noFill/>
                    <a:ln>
                      <a:noFill/>
                    </a:ln>
                  </pic:spPr>
                </pic:pic>
              </a:graphicData>
            </a:graphic>
          </wp:inline>
        </w:drawing>
      </w:r>
    </w:p>
    <w:p w14:paraId="62956B2E" w14:textId="45D1DA67" w:rsidR="00E876DB" w:rsidRDefault="00573D6D" w:rsidP="00573D6D">
      <w:pPr>
        <w:pStyle w:val="Descripcin"/>
        <w:spacing w:line="360" w:lineRule="auto"/>
        <w:jc w:val="center"/>
        <w:rPr>
          <w:sz w:val="20"/>
        </w:rPr>
      </w:pPr>
      <w:bookmarkStart w:id="158" w:name="_Toc505427357"/>
      <w:r>
        <w:rPr>
          <w:sz w:val="20"/>
        </w:rPr>
        <w:t>Figura 30</w:t>
      </w:r>
      <w:r w:rsidR="00556F68">
        <w:rPr>
          <w:sz w:val="20"/>
        </w:rPr>
        <w:t xml:space="preserve"> Subsistema A</w:t>
      </w:r>
      <w:r w:rsidR="00230DF4" w:rsidRPr="00230DF4">
        <w:rPr>
          <w:sz w:val="20"/>
        </w:rPr>
        <w:t>cceso</w:t>
      </w:r>
      <w:r>
        <w:rPr>
          <w:sz w:val="20"/>
        </w:rPr>
        <w:t xml:space="preserve"> y registro</w:t>
      </w:r>
      <w:r w:rsidR="00230DF4" w:rsidRPr="00230DF4">
        <w:rPr>
          <w:sz w:val="20"/>
        </w:rPr>
        <w:t xml:space="preserve"> de usuarios</w:t>
      </w:r>
      <w:bookmarkEnd w:id="158"/>
    </w:p>
    <w:p w14:paraId="193DA08D" w14:textId="5B497137" w:rsidR="00E876DB" w:rsidRPr="00E55287" w:rsidRDefault="00070C43" w:rsidP="00573D6D">
      <w:pPr>
        <w:pStyle w:val="Subttulo"/>
      </w:pPr>
      <w:bookmarkStart w:id="159" w:name="_Toc505427046"/>
      <w:bookmarkStart w:id="160" w:name="_Toc505427235"/>
      <w:r>
        <w:t>4.2.1.1</w:t>
      </w:r>
      <w:r w:rsidR="00F03765">
        <w:t xml:space="preserve"> </w:t>
      </w:r>
      <w:r w:rsidR="00E876DB">
        <w:t>Registro de usuario</w:t>
      </w:r>
      <w:bookmarkEnd w:id="159"/>
      <w:bookmarkEnd w:id="160"/>
    </w:p>
    <w:p w14:paraId="6C44F6B8" w14:textId="431FB64B" w:rsidR="00E876DB" w:rsidRDefault="00E876DB" w:rsidP="00573D6D">
      <w:pPr>
        <w:numPr>
          <w:ilvl w:val="0"/>
          <w:numId w:val="26"/>
        </w:numPr>
      </w:pPr>
      <w:r w:rsidRPr="00563F74">
        <w:rPr>
          <w:u w:val="single"/>
        </w:rPr>
        <w:t>Actores</w:t>
      </w:r>
      <w:r>
        <w:t xml:space="preserve">: </w:t>
      </w:r>
      <w:r w:rsidR="004C169D">
        <w:t>usuarios asistentes a</w:t>
      </w:r>
      <w:r w:rsidR="00573D6D">
        <w:t>l congreso</w:t>
      </w:r>
      <w:r w:rsidR="00E738CF">
        <w:t>.</w:t>
      </w:r>
    </w:p>
    <w:p w14:paraId="2CB9E535" w14:textId="0FEF537D" w:rsidR="00E876DB" w:rsidRDefault="00E876DB" w:rsidP="00573D6D">
      <w:pPr>
        <w:numPr>
          <w:ilvl w:val="0"/>
          <w:numId w:val="26"/>
        </w:numPr>
      </w:pPr>
      <w:r w:rsidRPr="00563F74">
        <w:rPr>
          <w:u w:val="single"/>
        </w:rPr>
        <w:t>Precondiciones</w:t>
      </w:r>
      <w:r>
        <w:t xml:space="preserve">: </w:t>
      </w:r>
      <w:r w:rsidR="00220A77">
        <w:t>que el usuario no esté registrado en la aplicación.</w:t>
      </w:r>
    </w:p>
    <w:p w14:paraId="729AFF89" w14:textId="09F2B730" w:rsidR="00E876DB" w:rsidRDefault="00E876DB" w:rsidP="00573D6D">
      <w:pPr>
        <w:numPr>
          <w:ilvl w:val="0"/>
          <w:numId w:val="26"/>
        </w:numPr>
      </w:pPr>
      <w:r w:rsidRPr="00563F74">
        <w:rPr>
          <w:u w:val="single"/>
        </w:rPr>
        <w:t>Descripción</w:t>
      </w:r>
      <w:r>
        <w:t xml:space="preserve">: el usuario </w:t>
      </w:r>
      <w:r w:rsidR="00875522">
        <w:t>se p</w:t>
      </w:r>
      <w:r w:rsidR="00573D6D">
        <w:t>odrá registrar en la aplicación</w:t>
      </w:r>
      <w:r w:rsidR="00875522">
        <w:t xml:space="preserve"> creando </w:t>
      </w:r>
      <w:r w:rsidR="00573D6D">
        <w:t>su propio perfil de usuario</w:t>
      </w:r>
      <w:r w:rsidR="00875522">
        <w:t>.</w:t>
      </w:r>
    </w:p>
    <w:p w14:paraId="12B05020" w14:textId="77777777" w:rsidR="00573D6D" w:rsidRDefault="00E876DB" w:rsidP="00573D6D">
      <w:pPr>
        <w:numPr>
          <w:ilvl w:val="0"/>
          <w:numId w:val="26"/>
        </w:numPr>
      </w:pPr>
      <w:r w:rsidRPr="00563F74">
        <w:rPr>
          <w:u w:val="single"/>
        </w:rPr>
        <w:t>Flujo normal del caso de uso:</w:t>
      </w:r>
    </w:p>
    <w:p w14:paraId="14CDA32C" w14:textId="77777777" w:rsidR="004C169D" w:rsidRDefault="00E876DB" w:rsidP="00573D6D">
      <w:pPr>
        <w:ind w:left="360"/>
      </w:pPr>
      <w:r>
        <w:t xml:space="preserve">1. El usuario accede </w:t>
      </w:r>
      <w:r w:rsidR="00875522">
        <w:t xml:space="preserve">a la </w:t>
      </w:r>
      <w:r w:rsidR="00220A77">
        <w:t xml:space="preserve">pantalla principal de la </w:t>
      </w:r>
      <w:r w:rsidR="004C169D">
        <w:t>aplicación web.</w:t>
      </w:r>
    </w:p>
    <w:p w14:paraId="146E5D29" w14:textId="77777777" w:rsidR="004C169D" w:rsidRDefault="00875522" w:rsidP="00573D6D">
      <w:pPr>
        <w:ind w:left="360"/>
      </w:pPr>
      <w:r>
        <w:t xml:space="preserve">2. El usuario accede a la página de </w:t>
      </w:r>
      <w:r w:rsidR="00E738CF">
        <w:t>registro.</w:t>
      </w:r>
    </w:p>
    <w:p w14:paraId="67EE6BA6" w14:textId="3B8FD88E" w:rsidR="004C169D" w:rsidRDefault="004C169D" w:rsidP="004C169D">
      <w:pPr>
        <w:ind w:left="360"/>
      </w:pPr>
      <w:r>
        <w:t>3</w:t>
      </w:r>
      <w:r w:rsidR="00E876DB">
        <w:t xml:space="preserve">. El usuario </w:t>
      </w:r>
      <w:r w:rsidR="00875522">
        <w:t>rellena el formulario de registro.</w:t>
      </w:r>
    </w:p>
    <w:p w14:paraId="7D324515" w14:textId="37FA3672" w:rsidR="004C169D" w:rsidRDefault="004C169D" w:rsidP="004C169D">
      <w:pPr>
        <w:ind w:left="360"/>
      </w:pPr>
      <w:r>
        <w:t>4</w:t>
      </w:r>
      <w:r w:rsidR="00E876DB">
        <w:t xml:space="preserve">. El usuario </w:t>
      </w:r>
      <w:r>
        <w:t>envía el formulario rellenado</w:t>
      </w:r>
      <w:r w:rsidR="00875522">
        <w:t>.</w:t>
      </w:r>
    </w:p>
    <w:p w14:paraId="2299E880" w14:textId="50268F12" w:rsidR="004C169D" w:rsidRDefault="004C169D" w:rsidP="004C169D">
      <w:pPr>
        <w:ind w:left="360"/>
      </w:pPr>
      <w:r>
        <w:t>5</w:t>
      </w:r>
      <w:r w:rsidR="00E738CF">
        <w:t>. El sistema valida la información y regist</w:t>
      </w:r>
      <w:r>
        <w:t>ra al usuario en la aplicación.</w:t>
      </w:r>
    </w:p>
    <w:p w14:paraId="3F4A3071" w14:textId="7525B595" w:rsidR="00E876DB" w:rsidRDefault="004C169D" w:rsidP="004C169D">
      <w:pPr>
        <w:ind w:left="360"/>
      </w:pPr>
      <w:r>
        <w:lastRenderedPageBreak/>
        <w:t>6</w:t>
      </w:r>
      <w:r w:rsidR="00E738CF">
        <w:t>. El sistema notifica al usuario</w:t>
      </w:r>
      <w:r>
        <w:t xml:space="preserve"> vía mail</w:t>
      </w:r>
      <w:r w:rsidR="00E738CF">
        <w:t xml:space="preserve"> de que se ha registrado correctamente.</w:t>
      </w:r>
      <w:r w:rsidR="008E4A95">
        <w:t xml:space="preserve"> El sistema también notificará vía mail al usuario administrador.</w:t>
      </w:r>
    </w:p>
    <w:p w14:paraId="65A84720" w14:textId="77777777" w:rsidR="00E26678" w:rsidRDefault="00E738CF" w:rsidP="00E26678">
      <w:pPr>
        <w:numPr>
          <w:ilvl w:val="0"/>
          <w:numId w:val="26"/>
        </w:numPr>
      </w:pPr>
      <w:r>
        <w:rPr>
          <w:u w:val="single"/>
        </w:rPr>
        <w:t>Excepciones</w:t>
      </w:r>
      <w:r w:rsidR="00E876DB">
        <w:t>:</w:t>
      </w:r>
    </w:p>
    <w:p w14:paraId="2B372AA7" w14:textId="77777777" w:rsidR="00E26678" w:rsidRDefault="00E26678" w:rsidP="00E26678">
      <w:pPr>
        <w:ind w:left="360"/>
      </w:pPr>
      <w:r w:rsidRPr="00E26678">
        <w:t>4. El usuario navega a otro apartado o página de la aplicación antes de clicar en el botón de envío del formulario. El registro no se producirá y el usuario no se registrará en el sistema.</w:t>
      </w:r>
    </w:p>
    <w:p w14:paraId="27A55166" w14:textId="06CE1639" w:rsidR="00E876DB" w:rsidRPr="00E26678" w:rsidRDefault="00875522" w:rsidP="00E26678">
      <w:pPr>
        <w:ind w:left="360"/>
      </w:pPr>
      <w:r>
        <w:t xml:space="preserve">5. </w:t>
      </w:r>
      <w:r w:rsidR="004C169D">
        <w:t>El sistema valida la aplicació</w:t>
      </w:r>
      <w:r w:rsidR="00E26678">
        <w:t xml:space="preserve">n y </w:t>
      </w:r>
      <w:r w:rsidR="004C169D">
        <w:t xml:space="preserve">detecta que el </w:t>
      </w:r>
      <w:r>
        <w:t xml:space="preserve">correo electrónico </w:t>
      </w:r>
      <w:r w:rsidR="004C169D">
        <w:t>pertenece</w:t>
      </w:r>
      <w:r>
        <w:t xml:space="preserve"> a otro usuario ya registrado en la aplicación</w:t>
      </w:r>
      <w:r w:rsidR="004C169D">
        <w:t>. El sistema notifica</w:t>
      </w:r>
      <w:r w:rsidR="00220A77">
        <w:t xml:space="preserve"> al usuario </w:t>
      </w:r>
      <w:r w:rsidR="004C169D">
        <w:t>que el usuario ya existe</w:t>
      </w:r>
      <w:r w:rsidR="00220A77">
        <w:t>.</w:t>
      </w:r>
    </w:p>
    <w:p w14:paraId="0C307945" w14:textId="05DF71FA" w:rsidR="00E876DB" w:rsidRPr="00563F74" w:rsidRDefault="00070C43" w:rsidP="00E26678">
      <w:pPr>
        <w:pStyle w:val="Subttulo"/>
      </w:pPr>
      <w:bookmarkStart w:id="161" w:name="_Toc505427047"/>
      <w:bookmarkStart w:id="162" w:name="_Toc505427236"/>
      <w:r>
        <w:t>4.2.1.2</w:t>
      </w:r>
      <w:r w:rsidR="00F03765">
        <w:t xml:space="preserve"> </w:t>
      </w:r>
      <w:proofErr w:type="spellStart"/>
      <w:r w:rsidR="00220A77" w:rsidRPr="00E26678">
        <w:rPr>
          <w:i/>
        </w:rPr>
        <w:t>Login</w:t>
      </w:r>
      <w:bookmarkEnd w:id="161"/>
      <w:bookmarkEnd w:id="162"/>
      <w:proofErr w:type="spellEnd"/>
    </w:p>
    <w:p w14:paraId="3AA8FCEC" w14:textId="75C4D26E" w:rsidR="00E876DB" w:rsidRDefault="00E876DB" w:rsidP="00E26678">
      <w:pPr>
        <w:numPr>
          <w:ilvl w:val="0"/>
          <w:numId w:val="26"/>
        </w:numPr>
      </w:pPr>
      <w:r w:rsidRPr="00563F74">
        <w:rPr>
          <w:u w:val="single"/>
        </w:rPr>
        <w:t>Actores</w:t>
      </w:r>
      <w:r>
        <w:t xml:space="preserve">: </w:t>
      </w:r>
      <w:r w:rsidR="00E26678">
        <w:t>usuarios asistentes al congreso o usuario administrador</w:t>
      </w:r>
      <w:r w:rsidR="00283B80">
        <w:t>.</w:t>
      </w:r>
    </w:p>
    <w:p w14:paraId="7FFBADB1" w14:textId="711AB8C2" w:rsidR="00E876DB" w:rsidRDefault="00E876DB" w:rsidP="00E26678">
      <w:pPr>
        <w:numPr>
          <w:ilvl w:val="0"/>
          <w:numId w:val="26"/>
        </w:numPr>
      </w:pPr>
      <w:r w:rsidRPr="00563F74">
        <w:rPr>
          <w:u w:val="single"/>
        </w:rPr>
        <w:t>Precondiciones</w:t>
      </w:r>
      <w:r>
        <w:t>: el usuario debe estar registrado en la plataforma</w:t>
      </w:r>
      <w:r w:rsidR="00220A77">
        <w:t>.</w:t>
      </w:r>
    </w:p>
    <w:p w14:paraId="754355D6" w14:textId="4D3FC95D" w:rsidR="00E876DB" w:rsidRDefault="00E876DB" w:rsidP="00E26678">
      <w:pPr>
        <w:numPr>
          <w:ilvl w:val="0"/>
          <w:numId w:val="26"/>
        </w:numPr>
      </w:pPr>
      <w:r w:rsidRPr="00563F74">
        <w:rPr>
          <w:u w:val="single"/>
        </w:rPr>
        <w:t>Descripción</w:t>
      </w:r>
      <w:r w:rsidR="00E26678">
        <w:t>: e</w:t>
      </w:r>
      <w:r w:rsidR="00220A77">
        <w:t>l usuario iniciar</w:t>
      </w:r>
      <w:r w:rsidR="00E26678">
        <w:t>á</w:t>
      </w:r>
      <w:r w:rsidR="00220A77">
        <w:t xml:space="preserve"> sesión en la aplicación web.</w:t>
      </w:r>
    </w:p>
    <w:p w14:paraId="62A7868F" w14:textId="77777777" w:rsidR="00E26678" w:rsidRDefault="00E876DB" w:rsidP="00E26678">
      <w:pPr>
        <w:numPr>
          <w:ilvl w:val="0"/>
          <w:numId w:val="26"/>
        </w:numPr>
        <w:rPr>
          <w:szCs w:val="22"/>
        </w:rPr>
      </w:pPr>
      <w:r w:rsidRPr="00E876DB">
        <w:rPr>
          <w:szCs w:val="22"/>
          <w:u w:val="single"/>
        </w:rPr>
        <w:t>Flujo normal del caso de uso:</w:t>
      </w:r>
    </w:p>
    <w:p w14:paraId="7E3BF015" w14:textId="77777777" w:rsidR="00E26678" w:rsidRDefault="00220A77" w:rsidP="00E26678">
      <w:pPr>
        <w:ind w:left="360"/>
      </w:pPr>
      <w:r>
        <w:t xml:space="preserve">1. El usuario accede a la pantalla </w:t>
      </w:r>
      <w:r w:rsidR="00E26678">
        <w:t>principal de la aplicación web.</w:t>
      </w:r>
    </w:p>
    <w:p w14:paraId="6AD038C3" w14:textId="7C64EB22" w:rsidR="00E26678" w:rsidRDefault="00220A77" w:rsidP="00E26678">
      <w:pPr>
        <w:ind w:left="360"/>
        <w:rPr>
          <w:szCs w:val="22"/>
        </w:rPr>
      </w:pPr>
      <w:r>
        <w:t xml:space="preserve">2. El usuario accede a la página de </w:t>
      </w:r>
      <w:proofErr w:type="spellStart"/>
      <w:r w:rsidR="00283B80" w:rsidRPr="00E26678">
        <w:rPr>
          <w:i/>
        </w:rPr>
        <w:t>login</w:t>
      </w:r>
      <w:proofErr w:type="spellEnd"/>
      <w:r w:rsidR="00283B80">
        <w:t>.</w:t>
      </w:r>
    </w:p>
    <w:p w14:paraId="37FAA2D1" w14:textId="3E88FF67" w:rsidR="00E26678" w:rsidRDefault="00220A77" w:rsidP="00E26678">
      <w:pPr>
        <w:ind w:left="360"/>
      </w:pPr>
      <w:r>
        <w:t xml:space="preserve">3. El usuario rellena el </w:t>
      </w:r>
      <w:r w:rsidR="00E26678">
        <w:t>nombre de usuario (email) y contraseña.</w:t>
      </w:r>
    </w:p>
    <w:p w14:paraId="2DA914C3" w14:textId="57E01A37" w:rsidR="00E26678" w:rsidRDefault="00220A77" w:rsidP="00E26678">
      <w:pPr>
        <w:ind w:left="360"/>
      </w:pPr>
      <w:r>
        <w:t xml:space="preserve">4. El usuario </w:t>
      </w:r>
      <w:r w:rsidR="00E26678">
        <w:t>clica en el botón de inicio de sesión</w:t>
      </w:r>
      <w:r w:rsidR="00AE4796">
        <w:t xml:space="preserve"> o pulsa la tecla </w:t>
      </w:r>
      <w:proofErr w:type="spellStart"/>
      <w:r w:rsidR="00AE4796" w:rsidRPr="00AE4796">
        <w:rPr>
          <w:i/>
        </w:rPr>
        <w:t>enter</w:t>
      </w:r>
      <w:proofErr w:type="spellEnd"/>
      <w:r>
        <w:t>.</w:t>
      </w:r>
    </w:p>
    <w:p w14:paraId="0A709CF2" w14:textId="5F944B20" w:rsidR="00E26678" w:rsidRDefault="000E454D" w:rsidP="00E26678">
      <w:pPr>
        <w:ind w:left="360"/>
        <w:rPr>
          <w:szCs w:val="22"/>
        </w:rPr>
      </w:pPr>
      <w:r>
        <w:t>5. El sistema v</w:t>
      </w:r>
      <w:r w:rsidR="00DC1A85">
        <w:t xml:space="preserve">alida los datos </w:t>
      </w:r>
      <w:r w:rsidR="00E26678">
        <w:t>e inicia la sesión del usuario</w:t>
      </w:r>
      <w:r w:rsidR="00DC1A85">
        <w:t>.</w:t>
      </w:r>
    </w:p>
    <w:p w14:paraId="5A062A14" w14:textId="261B0450" w:rsidR="00E876DB" w:rsidRDefault="00DC1A85" w:rsidP="00795055">
      <w:pPr>
        <w:numPr>
          <w:ilvl w:val="0"/>
          <w:numId w:val="26"/>
        </w:numPr>
      </w:pPr>
      <w:r w:rsidRPr="00AE4796">
        <w:rPr>
          <w:u w:val="single"/>
        </w:rPr>
        <w:t>Excepciones</w:t>
      </w:r>
      <w:r w:rsidR="00E876DB">
        <w:t>:</w:t>
      </w:r>
      <w:r w:rsidR="00220A77">
        <w:br/>
      </w:r>
      <w:r w:rsidR="00AE4796">
        <w:t>4</w:t>
      </w:r>
      <w:r w:rsidR="00E876DB">
        <w:t xml:space="preserve">. </w:t>
      </w:r>
      <w:r w:rsidR="00AE4796">
        <w:t>E</w:t>
      </w:r>
      <w:r w:rsidR="00E876DB">
        <w:t xml:space="preserve">l usuario </w:t>
      </w:r>
      <w:r w:rsidR="00AE4796">
        <w:t xml:space="preserve">navega </w:t>
      </w:r>
      <w:r w:rsidR="00E876DB">
        <w:t xml:space="preserve">a otro apartado o página de la aplicación antes de </w:t>
      </w:r>
      <w:r w:rsidR="00AE4796">
        <w:t>clicar en e</w:t>
      </w:r>
      <w:r w:rsidR="00E876DB">
        <w:t xml:space="preserve">l botón de </w:t>
      </w:r>
      <w:r w:rsidR="00AE4796">
        <w:t xml:space="preserve">inicio de sesión o pulsar la tecla </w:t>
      </w:r>
      <w:proofErr w:type="spellStart"/>
      <w:r w:rsidR="00AE4796" w:rsidRPr="00AE4796">
        <w:rPr>
          <w:i/>
        </w:rPr>
        <w:t>enter</w:t>
      </w:r>
      <w:proofErr w:type="spellEnd"/>
      <w:r w:rsidR="00AE4796">
        <w:t>.</w:t>
      </w:r>
      <w:r w:rsidR="00221147">
        <w:t xml:space="preserve"> </w:t>
      </w:r>
      <w:r w:rsidR="00AE4796">
        <w:t>L</w:t>
      </w:r>
      <w:r w:rsidR="00221147">
        <w:t>os</w:t>
      </w:r>
      <w:r w:rsidR="00E876DB">
        <w:t xml:space="preserve"> datos introducidos no </w:t>
      </w:r>
      <w:r w:rsidR="00221147">
        <w:t xml:space="preserve">se </w:t>
      </w:r>
      <w:r w:rsidR="00AE4796">
        <w:t>validarán</w:t>
      </w:r>
      <w:r w:rsidR="00221147">
        <w:t xml:space="preserve"> y el usuario no iniciará sesión.</w:t>
      </w:r>
    </w:p>
    <w:p w14:paraId="5F688350" w14:textId="07DF2651" w:rsidR="00AE4796" w:rsidRDefault="005514E7" w:rsidP="00AE4796">
      <w:pPr>
        <w:ind w:left="360"/>
      </w:pPr>
      <w:r>
        <w:t>5</w:t>
      </w:r>
      <w:r w:rsidR="00AE4796">
        <w:t xml:space="preserve">. </w:t>
      </w:r>
      <w:r>
        <w:t>El sistema valida los datos de inicio de sesión y éstos son</w:t>
      </w:r>
      <w:r w:rsidR="00AE4796">
        <w:t xml:space="preserve"> </w:t>
      </w:r>
      <w:r>
        <w:t>incorrectos</w:t>
      </w:r>
      <w:r w:rsidR="00AE4796">
        <w:t xml:space="preserve">, el sistema notificará al usuario </w:t>
      </w:r>
      <w:r>
        <w:t>que los datos no son correctos</w:t>
      </w:r>
      <w:r w:rsidR="00AE4796">
        <w:t>.</w:t>
      </w:r>
    </w:p>
    <w:p w14:paraId="712F1763" w14:textId="31BE27C8" w:rsidR="000C4108" w:rsidRPr="00563F74" w:rsidRDefault="00070C43" w:rsidP="00E26678">
      <w:pPr>
        <w:pStyle w:val="Subttulo"/>
      </w:pPr>
      <w:bookmarkStart w:id="163" w:name="_Toc505427048"/>
      <w:bookmarkStart w:id="164" w:name="_Toc505427237"/>
      <w:r>
        <w:lastRenderedPageBreak/>
        <w:t>4.2.1.3</w:t>
      </w:r>
      <w:r w:rsidR="000C4108">
        <w:t xml:space="preserve"> </w:t>
      </w:r>
      <w:r w:rsidR="0074025D">
        <w:t>Recuperación de contraseña</w:t>
      </w:r>
      <w:bookmarkEnd w:id="163"/>
      <w:bookmarkEnd w:id="164"/>
    </w:p>
    <w:p w14:paraId="36A12614" w14:textId="2FCA8F3D" w:rsidR="000C4108" w:rsidRDefault="000C4108" w:rsidP="005514E7">
      <w:pPr>
        <w:numPr>
          <w:ilvl w:val="0"/>
          <w:numId w:val="26"/>
        </w:numPr>
      </w:pPr>
      <w:r w:rsidRPr="00563F74">
        <w:rPr>
          <w:u w:val="single"/>
        </w:rPr>
        <w:t>Actores</w:t>
      </w:r>
      <w:r>
        <w:t xml:space="preserve">: </w:t>
      </w:r>
      <w:r w:rsidR="00A1551A">
        <w:t>usuarios asistentes al congreso</w:t>
      </w:r>
      <w:r>
        <w:t>.</w:t>
      </w:r>
    </w:p>
    <w:p w14:paraId="5F3EA382" w14:textId="77777777" w:rsidR="000C4108" w:rsidRDefault="000C4108" w:rsidP="005514E7">
      <w:pPr>
        <w:numPr>
          <w:ilvl w:val="0"/>
          <w:numId w:val="26"/>
        </w:numPr>
      </w:pPr>
      <w:r w:rsidRPr="00563F74">
        <w:rPr>
          <w:u w:val="single"/>
        </w:rPr>
        <w:t>Precondiciones</w:t>
      </w:r>
      <w:r>
        <w:t>: el usuario debe estar registrado en la plataforma.</w:t>
      </w:r>
    </w:p>
    <w:p w14:paraId="01138EB1" w14:textId="7FF8B118" w:rsidR="000C4108" w:rsidRDefault="000C4108" w:rsidP="005514E7">
      <w:pPr>
        <w:numPr>
          <w:ilvl w:val="0"/>
          <w:numId w:val="26"/>
        </w:numPr>
      </w:pPr>
      <w:r w:rsidRPr="00563F74">
        <w:rPr>
          <w:u w:val="single"/>
        </w:rPr>
        <w:t>Descripción</w:t>
      </w:r>
      <w:r w:rsidR="005514E7">
        <w:t>: e</w:t>
      </w:r>
      <w:r w:rsidR="00AB3E05">
        <w:t xml:space="preserve">l usuario </w:t>
      </w:r>
      <w:r w:rsidR="0074025D">
        <w:t>establecer</w:t>
      </w:r>
      <w:r w:rsidR="00A1551A">
        <w:t>á</w:t>
      </w:r>
      <w:r w:rsidR="0074025D">
        <w:t xml:space="preserve"> una nueva</w:t>
      </w:r>
      <w:r w:rsidR="00A1551A">
        <w:t xml:space="preserve"> contraseña</w:t>
      </w:r>
      <w:r w:rsidR="0074025D">
        <w:t>.</w:t>
      </w:r>
    </w:p>
    <w:p w14:paraId="536A45A6" w14:textId="77777777" w:rsidR="005514E7" w:rsidRDefault="000C4108" w:rsidP="005514E7">
      <w:pPr>
        <w:numPr>
          <w:ilvl w:val="0"/>
          <w:numId w:val="26"/>
        </w:numPr>
        <w:rPr>
          <w:szCs w:val="22"/>
        </w:rPr>
      </w:pPr>
      <w:r w:rsidRPr="00E876DB">
        <w:rPr>
          <w:szCs w:val="22"/>
          <w:u w:val="single"/>
        </w:rPr>
        <w:t>Flujo normal del caso de uso:</w:t>
      </w:r>
    </w:p>
    <w:p w14:paraId="4F845F74" w14:textId="77777777" w:rsidR="005514E7" w:rsidRPr="005514E7" w:rsidRDefault="000C4108" w:rsidP="005514E7">
      <w:pPr>
        <w:ind w:left="360"/>
        <w:rPr>
          <w:szCs w:val="22"/>
        </w:rPr>
      </w:pPr>
      <w:r>
        <w:t xml:space="preserve">1. El usuario accede a la pantalla </w:t>
      </w:r>
      <w:r w:rsidR="005514E7">
        <w:t>principal de la aplicación web.</w:t>
      </w:r>
    </w:p>
    <w:p w14:paraId="599A38AD" w14:textId="77777777" w:rsidR="005514E7" w:rsidRDefault="000C4108" w:rsidP="005514E7">
      <w:pPr>
        <w:ind w:left="360"/>
        <w:rPr>
          <w:szCs w:val="22"/>
        </w:rPr>
      </w:pPr>
      <w:r>
        <w:t xml:space="preserve">2. El usuario accede a la página de </w:t>
      </w:r>
      <w:proofErr w:type="spellStart"/>
      <w:r w:rsidRPr="005514E7">
        <w:rPr>
          <w:i/>
        </w:rPr>
        <w:t>lo</w:t>
      </w:r>
      <w:r w:rsidR="005514E7" w:rsidRPr="005514E7">
        <w:rPr>
          <w:i/>
        </w:rPr>
        <w:t>gin</w:t>
      </w:r>
      <w:proofErr w:type="spellEnd"/>
      <w:r>
        <w:t>.</w:t>
      </w:r>
    </w:p>
    <w:p w14:paraId="2DD930AC" w14:textId="48A693E3" w:rsidR="005514E7" w:rsidRDefault="000C4108" w:rsidP="005514E7">
      <w:pPr>
        <w:ind w:left="360"/>
      </w:pPr>
      <w:r>
        <w:t xml:space="preserve">3. El usuario </w:t>
      </w:r>
      <w:r w:rsidR="0074025D">
        <w:t>a</w:t>
      </w:r>
      <w:r w:rsidR="00A1551A">
        <w:t>ccede a la pantalla de recuperación de contraseña</w:t>
      </w:r>
      <w:r w:rsidR="0074025D">
        <w:t>.</w:t>
      </w:r>
    </w:p>
    <w:p w14:paraId="492416D0" w14:textId="3E60E4A6" w:rsidR="00A1551A" w:rsidRDefault="00A1551A" w:rsidP="005514E7">
      <w:pPr>
        <w:ind w:left="360"/>
      </w:pPr>
      <w:r>
        <w:t>4. El usuario introduce su dirección de correo electrónico.</w:t>
      </w:r>
    </w:p>
    <w:p w14:paraId="26307C3D" w14:textId="1578F2E7" w:rsidR="00A1551A" w:rsidRDefault="00A1551A" w:rsidP="005514E7">
      <w:pPr>
        <w:ind w:left="360"/>
        <w:rPr>
          <w:szCs w:val="22"/>
        </w:rPr>
      </w:pPr>
      <w:r>
        <w:t>5. El usuario clica en el botón de recuperar.</w:t>
      </w:r>
    </w:p>
    <w:p w14:paraId="6283048C" w14:textId="336C4D00" w:rsidR="005514E7" w:rsidRPr="005514E7" w:rsidRDefault="00A1551A" w:rsidP="005514E7">
      <w:pPr>
        <w:ind w:left="360"/>
        <w:rPr>
          <w:szCs w:val="22"/>
        </w:rPr>
      </w:pPr>
      <w:r>
        <w:t>6</w:t>
      </w:r>
      <w:r w:rsidR="000C4108">
        <w:t xml:space="preserve">. El </w:t>
      </w:r>
      <w:r w:rsidR="0074025D">
        <w:t>sistema</w:t>
      </w:r>
      <w:r>
        <w:t xml:space="preserve"> valida la dirección y</w:t>
      </w:r>
      <w:r w:rsidR="0074025D">
        <w:t xml:space="preserve"> envía un email al correo electrónico </w:t>
      </w:r>
      <w:r>
        <w:t>previamente introducido por el usuario con una nueva contraseña generada aleatoriamente por el sistema. El sistema también actualizará la base de datos con esta nueva contraseña.</w:t>
      </w:r>
    </w:p>
    <w:p w14:paraId="3FE8927C" w14:textId="1FD5BE6C" w:rsidR="005514E7" w:rsidRDefault="000C4108" w:rsidP="005514E7">
      <w:pPr>
        <w:numPr>
          <w:ilvl w:val="0"/>
          <w:numId w:val="26"/>
        </w:numPr>
      </w:pPr>
      <w:r>
        <w:rPr>
          <w:u w:val="single"/>
        </w:rPr>
        <w:t>Excepciones</w:t>
      </w:r>
      <w:r>
        <w:t>:</w:t>
      </w:r>
      <w:r w:rsidR="008852C3">
        <w:br/>
        <w:t xml:space="preserve">6. </w:t>
      </w:r>
      <w:r w:rsidR="00A1551A">
        <w:t xml:space="preserve">El sistema valida el correo electrónico introducido por el usuario y </w:t>
      </w:r>
      <w:r w:rsidR="00556F68">
        <w:t xml:space="preserve">éste </w:t>
      </w:r>
      <w:r w:rsidR="00A1551A">
        <w:t>no es válido. El sistema indica al usuario que el usuario no existe.</w:t>
      </w:r>
    </w:p>
    <w:p w14:paraId="461D96E9" w14:textId="77777777" w:rsidR="005514E7" w:rsidRDefault="005514E7" w:rsidP="005514E7">
      <w:pPr>
        <w:spacing w:line="276" w:lineRule="auto"/>
        <w:jc w:val="left"/>
      </w:pPr>
      <w:bookmarkStart w:id="165" w:name="_Toc505427049"/>
      <w:bookmarkStart w:id="166" w:name="_Toc505427238"/>
    </w:p>
    <w:p w14:paraId="39892A9E" w14:textId="01DB168F" w:rsidR="00AF2CB6" w:rsidRPr="00AA3016" w:rsidRDefault="002B77BD" w:rsidP="005514E7">
      <w:pPr>
        <w:pStyle w:val="Subttulo"/>
      </w:pPr>
      <w:r>
        <w:t>4.2.2</w:t>
      </w:r>
      <w:r w:rsidR="00B85B0D" w:rsidRPr="00A9290F">
        <w:t xml:space="preserve"> </w:t>
      </w:r>
      <w:r w:rsidR="00556F68">
        <w:t xml:space="preserve">Gestión </w:t>
      </w:r>
      <w:r w:rsidR="00AF2CB6" w:rsidRPr="00A9290F">
        <w:t>de usuario</w:t>
      </w:r>
      <w:bookmarkEnd w:id="165"/>
      <w:bookmarkEnd w:id="166"/>
      <w:r w:rsidR="00556F68">
        <w:t>s asistentes al congreso</w:t>
      </w:r>
    </w:p>
    <w:p w14:paraId="5E34B1B5" w14:textId="508820D3" w:rsidR="00A84CF3" w:rsidRDefault="00556F68" w:rsidP="005122F2">
      <w:pPr>
        <w:spacing w:before="240"/>
        <w:ind w:firstLine="720"/>
      </w:pPr>
      <w:r>
        <w:t xml:space="preserve">En este apartado se analizarán los casos de uso del subsistema “Gestión </w:t>
      </w:r>
      <w:r w:rsidR="00A84CF3">
        <w:t>de usuario</w:t>
      </w:r>
      <w:r>
        <w:t>s asistentes al congreso</w:t>
      </w:r>
      <w:r w:rsidR="00A84CF3">
        <w:t xml:space="preserve">”, el cual engloba </w:t>
      </w:r>
      <w:r>
        <w:t>todas las</w:t>
      </w:r>
      <w:r w:rsidR="00A84CF3">
        <w:t xml:space="preserve"> funcionalidades </w:t>
      </w:r>
      <w:r>
        <w:t>relativas a los usuarios registrados en el sistema</w:t>
      </w:r>
      <w:r w:rsidR="00A84CF3">
        <w:t>.</w:t>
      </w:r>
      <w:r>
        <w:t xml:space="preserve"> En la</w:t>
      </w:r>
      <w:r w:rsidR="00B85B0D">
        <w:t xml:space="preserve"> siguiente </w:t>
      </w:r>
      <w:r>
        <w:t>figura</w:t>
      </w:r>
      <w:r w:rsidR="00B85B0D">
        <w:t xml:space="preserve"> </w:t>
      </w:r>
      <w:r>
        <w:t>se pueden</w:t>
      </w:r>
      <w:r w:rsidR="00B85B0D">
        <w:t xml:space="preserve"> ver los casos de uso principales de</w:t>
      </w:r>
      <w:r>
        <w:t xml:space="preserve"> este subsistema:</w:t>
      </w:r>
    </w:p>
    <w:p w14:paraId="2F77860B" w14:textId="385B747A" w:rsidR="009B20D4" w:rsidRPr="00556F68" w:rsidRDefault="00F30009" w:rsidP="00556F68">
      <w:pPr>
        <w:pStyle w:val="Descripcin"/>
        <w:spacing w:line="360" w:lineRule="auto"/>
        <w:jc w:val="center"/>
        <w:rPr>
          <w:sz w:val="20"/>
        </w:rPr>
      </w:pPr>
      <w:r>
        <w:rPr>
          <w:sz w:val="20"/>
        </w:rPr>
        <w:t>Figura 31</w:t>
      </w:r>
      <w:r w:rsidR="00556F68" w:rsidRPr="00230DF4">
        <w:rPr>
          <w:sz w:val="20"/>
        </w:rPr>
        <w:t xml:space="preserve"> Subsistema </w:t>
      </w:r>
      <w:r w:rsidR="00556F68">
        <w:rPr>
          <w:sz w:val="20"/>
        </w:rPr>
        <w:t>Gestión</w:t>
      </w:r>
      <w:r w:rsidR="00556F68" w:rsidRPr="00230DF4">
        <w:rPr>
          <w:sz w:val="20"/>
        </w:rPr>
        <w:t xml:space="preserve"> de usuarios</w:t>
      </w:r>
      <w:r w:rsidR="00556F68">
        <w:rPr>
          <w:sz w:val="20"/>
        </w:rPr>
        <w:t xml:space="preserve"> asistentes al congreso</w:t>
      </w:r>
    </w:p>
    <w:p w14:paraId="26926371" w14:textId="73F3CA1F" w:rsidR="00AF2CB6" w:rsidRPr="00E55287" w:rsidRDefault="002B77BD" w:rsidP="005514E7">
      <w:pPr>
        <w:pStyle w:val="Subttulo"/>
      </w:pPr>
      <w:bookmarkStart w:id="167" w:name="_Toc505427050"/>
      <w:bookmarkStart w:id="168" w:name="_Toc505427239"/>
      <w:r>
        <w:lastRenderedPageBreak/>
        <w:t>4.2.2.1</w:t>
      </w:r>
      <w:r w:rsidR="00F03765">
        <w:t xml:space="preserve"> </w:t>
      </w:r>
      <w:r w:rsidR="00556F68">
        <w:t>Modificación de la</w:t>
      </w:r>
      <w:r w:rsidR="00AF2CB6" w:rsidRPr="00E55287">
        <w:t xml:space="preserve"> información </w:t>
      </w:r>
      <w:r w:rsidR="00A84CF3" w:rsidRPr="00E55287">
        <w:t>de usuario</w:t>
      </w:r>
      <w:bookmarkEnd w:id="167"/>
      <w:bookmarkEnd w:id="168"/>
    </w:p>
    <w:p w14:paraId="58FDB519" w14:textId="090B8580" w:rsidR="00E55287" w:rsidRDefault="00E55287" w:rsidP="00556F68">
      <w:pPr>
        <w:numPr>
          <w:ilvl w:val="0"/>
          <w:numId w:val="26"/>
        </w:numPr>
      </w:pPr>
      <w:r w:rsidRPr="00563F74">
        <w:rPr>
          <w:u w:val="single"/>
        </w:rPr>
        <w:t>Actores</w:t>
      </w:r>
      <w:r>
        <w:t xml:space="preserve">: </w:t>
      </w:r>
      <w:r w:rsidR="00556F68">
        <w:t>usuarios asistentes al congreso</w:t>
      </w:r>
      <w:r w:rsidR="00E9410B">
        <w:t>.</w:t>
      </w:r>
    </w:p>
    <w:p w14:paraId="18197220" w14:textId="21A19551" w:rsidR="00E55287" w:rsidRDefault="00E55287" w:rsidP="00556F68">
      <w:pPr>
        <w:numPr>
          <w:ilvl w:val="0"/>
          <w:numId w:val="26"/>
        </w:numPr>
      </w:pPr>
      <w:r w:rsidRPr="00563F74">
        <w:rPr>
          <w:u w:val="single"/>
        </w:rPr>
        <w:t>Precondiciones</w:t>
      </w:r>
      <w:r>
        <w:t xml:space="preserve">: </w:t>
      </w:r>
      <w:r w:rsidR="00563F74">
        <w:t>el</w:t>
      </w:r>
      <w:r>
        <w:t xml:space="preserve"> usuario </w:t>
      </w:r>
      <w:r w:rsidR="00563F74">
        <w:t xml:space="preserve">debe estar </w:t>
      </w:r>
      <w:r w:rsidR="00556F68">
        <w:t xml:space="preserve">registrado en el sistema </w:t>
      </w:r>
      <w:r w:rsidR="00563F74">
        <w:t>y haber iniciado sesión.</w:t>
      </w:r>
    </w:p>
    <w:p w14:paraId="233BFAA3" w14:textId="0955DB15" w:rsidR="00E55287" w:rsidRDefault="00E55287" w:rsidP="00556F68">
      <w:pPr>
        <w:numPr>
          <w:ilvl w:val="0"/>
          <w:numId w:val="26"/>
        </w:numPr>
      </w:pPr>
      <w:r w:rsidRPr="00563F74">
        <w:rPr>
          <w:u w:val="single"/>
        </w:rPr>
        <w:t>Descripción</w:t>
      </w:r>
      <w:r>
        <w:t>: el usuario podrá cambiar</w:t>
      </w:r>
      <w:r w:rsidR="00556F68">
        <w:t xml:space="preserve"> toda</w:t>
      </w:r>
      <w:r>
        <w:t xml:space="preserve"> la información de su cuenta </w:t>
      </w:r>
      <w:r w:rsidR="00556F68">
        <w:t>a excepción de</w:t>
      </w:r>
      <w:r w:rsidR="00D05BAD">
        <w:t>l email</w:t>
      </w:r>
      <w:r w:rsidR="00563F74">
        <w:t>.</w:t>
      </w:r>
    </w:p>
    <w:p w14:paraId="4AF225A2" w14:textId="77777777" w:rsidR="00556F68" w:rsidRDefault="00E55287" w:rsidP="00556F68">
      <w:pPr>
        <w:numPr>
          <w:ilvl w:val="0"/>
          <w:numId w:val="26"/>
        </w:numPr>
      </w:pPr>
      <w:r w:rsidRPr="00563F74">
        <w:rPr>
          <w:u w:val="single"/>
        </w:rPr>
        <w:t>Flujo normal del caso de uso</w:t>
      </w:r>
      <w:r w:rsidR="00563F74" w:rsidRPr="00563F74">
        <w:rPr>
          <w:u w:val="single"/>
        </w:rPr>
        <w:t>:</w:t>
      </w:r>
    </w:p>
    <w:p w14:paraId="7CC325CE" w14:textId="5B1FDEBA" w:rsidR="00556F68" w:rsidRDefault="00563F74" w:rsidP="00556F68">
      <w:pPr>
        <w:ind w:left="360"/>
      </w:pPr>
      <w:r>
        <w:t xml:space="preserve">1. El usuario accede a </w:t>
      </w:r>
      <w:r w:rsidR="00C756A1">
        <w:t xml:space="preserve">la </w:t>
      </w:r>
      <w:r w:rsidR="006E3676">
        <w:rPr>
          <w:szCs w:val="22"/>
        </w:rPr>
        <w:t>pantalla</w:t>
      </w:r>
      <w:r>
        <w:t xml:space="preserve"> per</w:t>
      </w:r>
      <w:r w:rsidR="00556F68">
        <w:t>fil.</w:t>
      </w:r>
    </w:p>
    <w:p w14:paraId="22675CF1" w14:textId="218EA66B" w:rsidR="00556F68" w:rsidRDefault="00563F74" w:rsidP="00556F68">
      <w:pPr>
        <w:ind w:left="360"/>
      </w:pPr>
      <w:r>
        <w:t xml:space="preserve">2. El usuario </w:t>
      </w:r>
      <w:r w:rsidR="00D05BAD">
        <w:t>clica en el botón “Cambiar datos”</w:t>
      </w:r>
      <w:r w:rsidR="00556F68">
        <w:t>.</w:t>
      </w:r>
    </w:p>
    <w:p w14:paraId="61F9DCBC" w14:textId="77777777" w:rsidR="00556F68" w:rsidRDefault="00563F74" w:rsidP="00556F68">
      <w:pPr>
        <w:ind w:left="360"/>
      </w:pPr>
      <w:r>
        <w:t xml:space="preserve">3. El usuario modifica aquellos campos </w:t>
      </w:r>
      <w:r w:rsidR="00556F68">
        <w:t>de su cuenta que desee cambiar.</w:t>
      </w:r>
    </w:p>
    <w:p w14:paraId="5D26809B" w14:textId="78C0D8C6" w:rsidR="00556F68" w:rsidRDefault="00563F74" w:rsidP="00556F68">
      <w:pPr>
        <w:ind w:left="360"/>
      </w:pPr>
      <w:r>
        <w:t xml:space="preserve">4. </w:t>
      </w:r>
      <w:r w:rsidR="00E876DB">
        <w:t>El usuario g</w:t>
      </w:r>
      <w:r>
        <w:t>uarda los cambios</w:t>
      </w:r>
      <w:r w:rsidR="00D05BAD">
        <w:t xml:space="preserve"> clicando el botón “Guardar cambios”</w:t>
      </w:r>
      <w:r>
        <w:t>.</w:t>
      </w:r>
    </w:p>
    <w:p w14:paraId="6052160E" w14:textId="77777777" w:rsidR="00556F68" w:rsidRDefault="00562EA0" w:rsidP="00556F68">
      <w:pPr>
        <w:ind w:left="360"/>
      </w:pPr>
      <w:r>
        <w:t>5. El sistema valida la inf</w:t>
      </w:r>
      <w:r w:rsidR="00556F68">
        <w:t>ormación y actualiza los datos.</w:t>
      </w:r>
    </w:p>
    <w:p w14:paraId="4F0AFDDB" w14:textId="134BDC60" w:rsidR="00563F74" w:rsidRDefault="00562EA0" w:rsidP="00556F68">
      <w:pPr>
        <w:ind w:left="360"/>
      </w:pPr>
      <w:r>
        <w:t>6. El sistema notifica al usuario del éxito de la operación.</w:t>
      </w:r>
    </w:p>
    <w:p w14:paraId="30A4688E" w14:textId="160845BE" w:rsidR="00563F74" w:rsidRDefault="007F20A6" w:rsidP="00556F68">
      <w:pPr>
        <w:numPr>
          <w:ilvl w:val="0"/>
          <w:numId w:val="26"/>
        </w:numPr>
      </w:pPr>
      <w:r>
        <w:rPr>
          <w:u w:val="single"/>
        </w:rPr>
        <w:t>Excepciones</w:t>
      </w:r>
      <w:r w:rsidR="00563F74">
        <w:t>:</w:t>
      </w:r>
      <w:r w:rsidR="00563F74">
        <w:br/>
        <w:t xml:space="preserve">4. </w:t>
      </w:r>
      <w:r w:rsidR="00D05BAD">
        <w:t>E</w:t>
      </w:r>
      <w:r w:rsidR="00563F74">
        <w:t xml:space="preserve">l usuario accede a otro apartado o página de la aplicación antes de </w:t>
      </w:r>
      <w:r w:rsidR="00D05BAD">
        <w:t>clicar e</w:t>
      </w:r>
      <w:r w:rsidR="00563F74">
        <w:t xml:space="preserve">l botón </w:t>
      </w:r>
      <w:r w:rsidR="00D05BAD">
        <w:t>“G</w:t>
      </w:r>
      <w:r w:rsidR="00563F74">
        <w:t xml:space="preserve">uardar </w:t>
      </w:r>
      <w:r w:rsidR="00D05BAD">
        <w:t>cambios”. Los</w:t>
      </w:r>
      <w:r w:rsidR="00563F74">
        <w:t xml:space="preserve"> nuevos datos introducidos no se guardarán.</w:t>
      </w:r>
    </w:p>
    <w:p w14:paraId="2E4BEF6C" w14:textId="35B29368" w:rsidR="00AF2CB6" w:rsidRPr="00563F74" w:rsidRDefault="002B77BD" w:rsidP="00556F68">
      <w:pPr>
        <w:pStyle w:val="Subttulo"/>
      </w:pPr>
      <w:bookmarkStart w:id="169" w:name="_Toc505427051"/>
      <w:bookmarkStart w:id="170" w:name="_Toc505427240"/>
      <w:r>
        <w:t>4.2.2.2</w:t>
      </w:r>
      <w:r w:rsidR="00F03765">
        <w:t xml:space="preserve"> </w:t>
      </w:r>
      <w:r w:rsidR="00D05BAD">
        <w:t>Modificación de la contraseña</w:t>
      </w:r>
      <w:r w:rsidR="00A84CF3" w:rsidRPr="00563F74">
        <w:t xml:space="preserve"> de usuario</w:t>
      </w:r>
      <w:bookmarkEnd w:id="169"/>
      <w:bookmarkEnd w:id="170"/>
    </w:p>
    <w:p w14:paraId="322CC1ED" w14:textId="5293D94B" w:rsidR="00563F74" w:rsidRDefault="00563F74" w:rsidP="00D05BAD">
      <w:pPr>
        <w:numPr>
          <w:ilvl w:val="0"/>
          <w:numId w:val="26"/>
        </w:numPr>
      </w:pPr>
      <w:r w:rsidRPr="00563F74">
        <w:rPr>
          <w:u w:val="single"/>
        </w:rPr>
        <w:t>Actores</w:t>
      </w:r>
      <w:r>
        <w:t xml:space="preserve">: </w:t>
      </w:r>
      <w:r w:rsidR="00D05BAD">
        <w:t>usuarios asistentes al congreso</w:t>
      </w:r>
      <w:r w:rsidR="00C32893">
        <w:t>.</w:t>
      </w:r>
    </w:p>
    <w:p w14:paraId="7A1863B5" w14:textId="77777777" w:rsidR="00563F74" w:rsidRDefault="00563F74" w:rsidP="00D05BAD">
      <w:pPr>
        <w:numPr>
          <w:ilvl w:val="0"/>
          <w:numId w:val="26"/>
        </w:numPr>
      </w:pPr>
      <w:r w:rsidRPr="00563F74">
        <w:rPr>
          <w:u w:val="single"/>
        </w:rPr>
        <w:t>Precondiciones</w:t>
      </w:r>
      <w:r>
        <w:t>: el usuario debe estar registrado en la plataforma y haber iniciado sesión.</w:t>
      </w:r>
    </w:p>
    <w:p w14:paraId="14B602F4" w14:textId="062E053C" w:rsidR="00FC08F0" w:rsidRDefault="00563F74" w:rsidP="00D05BAD">
      <w:pPr>
        <w:numPr>
          <w:ilvl w:val="0"/>
          <w:numId w:val="26"/>
        </w:numPr>
      </w:pPr>
      <w:r w:rsidRPr="00563F74">
        <w:rPr>
          <w:u w:val="single"/>
        </w:rPr>
        <w:t>Descripción</w:t>
      </w:r>
      <w:r>
        <w:t xml:space="preserve">: </w:t>
      </w:r>
      <w:r w:rsidR="00C756A1">
        <w:t>el usuario podrá modificar su contraseña.</w:t>
      </w:r>
    </w:p>
    <w:p w14:paraId="2630D7B2" w14:textId="77777777" w:rsidR="00C756A1" w:rsidRDefault="00563F74" w:rsidP="00D05BAD">
      <w:pPr>
        <w:numPr>
          <w:ilvl w:val="0"/>
          <w:numId w:val="26"/>
        </w:numPr>
        <w:rPr>
          <w:szCs w:val="22"/>
        </w:rPr>
      </w:pPr>
      <w:r w:rsidRPr="00E876DB">
        <w:rPr>
          <w:szCs w:val="22"/>
          <w:u w:val="single"/>
        </w:rPr>
        <w:t>Flujo normal del caso de uso:</w:t>
      </w:r>
    </w:p>
    <w:p w14:paraId="11EBD6D9" w14:textId="004BF8D2" w:rsidR="00C756A1" w:rsidRDefault="00563F74" w:rsidP="00C756A1">
      <w:pPr>
        <w:ind w:left="360"/>
        <w:rPr>
          <w:szCs w:val="22"/>
        </w:rPr>
      </w:pPr>
      <w:r w:rsidRPr="00E876DB">
        <w:rPr>
          <w:szCs w:val="22"/>
        </w:rPr>
        <w:t>1.</w:t>
      </w:r>
      <w:r w:rsidR="00C756A1">
        <w:rPr>
          <w:szCs w:val="22"/>
        </w:rPr>
        <w:t xml:space="preserve"> El usuario accede a la </w:t>
      </w:r>
      <w:r w:rsidR="006E3676">
        <w:rPr>
          <w:szCs w:val="22"/>
        </w:rPr>
        <w:t>pantalla</w:t>
      </w:r>
      <w:r w:rsidR="00C756A1">
        <w:rPr>
          <w:szCs w:val="22"/>
        </w:rPr>
        <w:t xml:space="preserve"> perfil.</w:t>
      </w:r>
    </w:p>
    <w:p w14:paraId="572FAFAD" w14:textId="3863500F" w:rsidR="00C756A1" w:rsidRDefault="00563F74" w:rsidP="00C756A1">
      <w:pPr>
        <w:ind w:left="360"/>
        <w:rPr>
          <w:szCs w:val="22"/>
        </w:rPr>
      </w:pPr>
      <w:r w:rsidRPr="00E876DB">
        <w:rPr>
          <w:szCs w:val="22"/>
        </w:rPr>
        <w:lastRenderedPageBreak/>
        <w:t xml:space="preserve">2. El usuario </w:t>
      </w:r>
      <w:r w:rsidR="00C756A1">
        <w:rPr>
          <w:szCs w:val="22"/>
        </w:rPr>
        <w:t>clica en el botón</w:t>
      </w:r>
      <w:r w:rsidRPr="00E876DB">
        <w:rPr>
          <w:szCs w:val="22"/>
        </w:rPr>
        <w:t xml:space="preserve"> “</w:t>
      </w:r>
      <w:r w:rsidR="00C756A1">
        <w:rPr>
          <w:szCs w:val="22"/>
        </w:rPr>
        <w:t>Cambiar contraseña”.</w:t>
      </w:r>
    </w:p>
    <w:p w14:paraId="5986EA58" w14:textId="3FD62FFC" w:rsidR="00C756A1" w:rsidRDefault="00563F74" w:rsidP="00C756A1">
      <w:pPr>
        <w:ind w:left="360"/>
        <w:rPr>
          <w:szCs w:val="22"/>
        </w:rPr>
      </w:pPr>
      <w:r w:rsidRPr="00E876DB">
        <w:rPr>
          <w:szCs w:val="22"/>
        </w:rPr>
        <w:t xml:space="preserve">3. </w:t>
      </w:r>
      <w:r w:rsidR="00C756A1">
        <w:rPr>
          <w:szCs w:val="22"/>
        </w:rPr>
        <w:t>El sistema abre una ventana modal con tres campos: contraseña actual, contraseña nueva y confirmar contraseña nueva</w:t>
      </w:r>
      <w:r w:rsidR="00E876DB">
        <w:rPr>
          <w:szCs w:val="22"/>
        </w:rPr>
        <w:t>.</w:t>
      </w:r>
    </w:p>
    <w:p w14:paraId="5BAAB2AE" w14:textId="66172CCA" w:rsidR="00C756A1" w:rsidRDefault="00563F74" w:rsidP="00C756A1">
      <w:pPr>
        <w:ind w:left="360"/>
        <w:rPr>
          <w:szCs w:val="22"/>
        </w:rPr>
      </w:pPr>
      <w:r w:rsidRPr="00E876DB">
        <w:rPr>
          <w:szCs w:val="22"/>
        </w:rPr>
        <w:t xml:space="preserve">4. </w:t>
      </w:r>
      <w:r w:rsidR="00E876DB">
        <w:rPr>
          <w:szCs w:val="22"/>
        </w:rPr>
        <w:t xml:space="preserve">El usuario </w:t>
      </w:r>
      <w:r w:rsidR="00C756A1">
        <w:rPr>
          <w:szCs w:val="22"/>
        </w:rPr>
        <w:t>introduce los datos en la ventana modal</w:t>
      </w:r>
      <w:r w:rsidRPr="00E876DB">
        <w:rPr>
          <w:szCs w:val="22"/>
        </w:rPr>
        <w:t>.</w:t>
      </w:r>
    </w:p>
    <w:p w14:paraId="221E221E" w14:textId="25D7FA58" w:rsidR="00C756A1" w:rsidRDefault="00C756A1" w:rsidP="00C756A1">
      <w:pPr>
        <w:ind w:left="360"/>
        <w:rPr>
          <w:szCs w:val="22"/>
        </w:rPr>
      </w:pPr>
      <w:r>
        <w:rPr>
          <w:szCs w:val="22"/>
        </w:rPr>
        <w:t>5. El usuario clica en el botón “Guardar cambios”.</w:t>
      </w:r>
    </w:p>
    <w:p w14:paraId="259C0935" w14:textId="2691BC6B" w:rsidR="00563F74" w:rsidRPr="00E876DB" w:rsidRDefault="00C756A1" w:rsidP="00C756A1">
      <w:pPr>
        <w:ind w:left="360"/>
        <w:rPr>
          <w:szCs w:val="22"/>
        </w:rPr>
      </w:pPr>
      <w:r>
        <w:rPr>
          <w:szCs w:val="22"/>
        </w:rPr>
        <w:t>6.</w:t>
      </w:r>
      <w:r w:rsidR="005122F2">
        <w:rPr>
          <w:szCs w:val="22"/>
        </w:rPr>
        <w:t xml:space="preserve"> El sistema guarda</w:t>
      </w:r>
      <w:r w:rsidR="00413217">
        <w:rPr>
          <w:szCs w:val="22"/>
        </w:rPr>
        <w:t xml:space="preserve"> la </w:t>
      </w:r>
      <w:r>
        <w:rPr>
          <w:szCs w:val="22"/>
        </w:rPr>
        <w:t>nueva contraseña definida</w:t>
      </w:r>
      <w:r w:rsidR="00413217">
        <w:rPr>
          <w:szCs w:val="22"/>
        </w:rPr>
        <w:t xml:space="preserve"> por el usuario y notifica</w:t>
      </w:r>
      <w:r w:rsidR="005122F2">
        <w:rPr>
          <w:szCs w:val="22"/>
        </w:rPr>
        <w:t xml:space="preserve"> </w:t>
      </w:r>
      <w:r>
        <w:rPr>
          <w:szCs w:val="22"/>
        </w:rPr>
        <w:t>a é</w:t>
      </w:r>
      <w:r w:rsidR="00413217">
        <w:rPr>
          <w:szCs w:val="22"/>
        </w:rPr>
        <w:t>ste del éxito de</w:t>
      </w:r>
      <w:r>
        <w:rPr>
          <w:szCs w:val="22"/>
        </w:rPr>
        <w:t xml:space="preserve"> </w:t>
      </w:r>
      <w:r w:rsidR="00413217">
        <w:rPr>
          <w:szCs w:val="22"/>
        </w:rPr>
        <w:t>l</w:t>
      </w:r>
      <w:r>
        <w:rPr>
          <w:szCs w:val="22"/>
        </w:rPr>
        <w:t>a</w:t>
      </w:r>
      <w:r w:rsidR="00413217">
        <w:rPr>
          <w:szCs w:val="22"/>
        </w:rPr>
        <w:t xml:space="preserve"> </w:t>
      </w:r>
      <w:r>
        <w:rPr>
          <w:szCs w:val="22"/>
        </w:rPr>
        <w:t>operación</w:t>
      </w:r>
      <w:r w:rsidR="00413217">
        <w:rPr>
          <w:szCs w:val="22"/>
        </w:rPr>
        <w:t>.</w:t>
      </w:r>
    </w:p>
    <w:p w14:paraId="7702703E" w14:textId="678420F7" w:rsidR="00563F74" w:rsidRPr="00D05BAD" w:rsidRDefault="00413217" w:rsidP="00D05BAD">
      <w:pPr>
        <w:numPr>
          <w:ilvl w:val="0"/>
          <w:numId w:val="26"/>
        </w:numPr>
      </w:pPr>
      <w:r>
        <w:rPr>
          <w:u w:val="single"/>
        </w:rPr>
        <w:t>Excepciones</w:t>
      </w:r>
      <w:r w:rsidR="00C756A1">
        <w:t>:</w:t>
      </w:r>
      <w:r w:rsidR="00C756A1">
        <w:br/>
        <w:t>5</w:t>
      </w:r>
      <w:r w:rsidR="00563F74">
        <w:t xml:space="preserve">. </w:t>
      </w:r>
      <w:r w:rsidR="00C756A1">
        <w:t>E</w:t>
      </w:r>
      <w:r w:rsidR="00563F74">
        <w:t>l usuario accede a otro apartado o págin</w:t>
      </w:r>
      <w:r w:rsidR="00C756A1">
        <w:t>a de la aplicación antes de clicar el botón</w:t>
      </w:r>
      <w:r w:rsidR="00563F74">
        <w:t xml:space="preserve"> </w:t>
      </w:r>
      <w:r w:rsidR="00C756A1">
        <w:t>“G</w:t>
      </w:r>
      <w:r w:rsidR="00563F74">
        <w:t>uardar</w:t>
      </w:r>
      <w:r w:rsidR="00C756A1">
        <w:t xml:space="preserve"> cambios”</w:t>
      </w:r>
      <w:r w:rsidR="00563F74">
        <w:t>.</w:t>
      </w:r>
      <w:r w:rsidR="00C756A1">
        <w:t xml:space="preserve"> La contraseña no se cambiará y se perderán los datos introducidos.</w:t>
      </w:r>
    </w:p>
    <w:p w14:paraId="33990046" w14:textId="105ED847" w:rsidR="00A84CF3" w:rsidRPr="00F03765" w:rsidRDefault="002B77BD" w:rsidP="00D05BAD">
      <w:pPr>
        <w:pStyle w:val="Subttulo"/>
      </w:pPr>
      <w:bookmarkStart w:id="171" w:name="_Toc505427052"/>
      <w:bookmarkStart w:id="172" w:name="_Toc505427241"/>
      <w:r>
        <w:t>4.2.2.3</w:t>
      </w:r>
      <w:r w:rsidR="00F03765" w:rsidRPr="00F03765">
        <w:t xml:space="preserve"> </w:t>
      </w:r>
      <w:r w:rsidR="00C756A1">
        <w:t>Subir</w:t>
      </w:r>
      <w:r w:rsidR="00F03765" w:rsidRPr="00F03765">
        <w:t xml:space="preserve"> </w:t>
      </w:r>
      <w:bookmarkEnd w:id="171"/>
      <w:bookmarkEnd w:id="172"/>
      <w:r w:rsidR="00C756A1">
        <w:t>justificante de pago</w:t>
      </w:r>
    </w:p>
    <w:p w14:paraId="0FAC39C0" w14:textId="5C96E614" w:rsidR="00F03765" w:rsidRDefault="00F03765" w:rsidP="005122F2">
      <w:pPr>
        <w:numPr>
          <w:ilvl w:val="0"/>
          <w:numId w:val="26"/>
        </w:numPr>
      </w:pPr>
      <w:r w:rsidRPr="00563F74">
        <w:rPr>
          <w:u w:val="single"/>
        </w:rPr>
        <w:t>Actores</w:t>
      </w:r>
      <w:r>
        <w:t xml:space="preserve">: </w:t>
      </w:r>
      <w:r w:rsidR="005122F2">
        <w:t>usuarios asistentes al congreso</w:t>
      </w:r>
      <w:r w:rsidR="00E24F5A">
        <w:t>.</w:t>
      </w:r>
    </w:p>
    <w:p w14:paraId="5D3036B1" w14:textId="77777777" w:rsidR="00F03765" w:rsidRDefault="00F03765" w:rsidP="005122F2">
      <w:pPr>
        <w:numPr>
          <w:ilvl w:val="0"/>
          <w:numId w:val="26"/>
        </w:numPr>
      </w:pPr>
      <w:r w:rsidRPr="00563F74">
        <w:rPr>
          <w:u w:val="single"/>
        </w:rPr>
        <w:t>Precondiciones</w:t>
      </w:r>
      <w:r>
        <w:t>: el usuario debe estar registrado en la plataforma y haber iniciado sesión.</w:t>
      </w:r>
    </w:p>
    <w:p w14:paraId="1DAF0A21" w14:textId="5B2B7C29" w:rsidR="00F03765" w:rsidRDefault="00F03765" w:rsidP="005122F2">
      <w:pPr>
        <w:numPr>
          <w:ilvl w:val="0"/>
          <w:numId w:val="26"/>
        </w:numPr>
      </w:pPr>
      <w:r w:rsidRPr="00563F74">
        <w:rPr>
          <w:u w:val="single"/>
        </w:rPr>
        <w:t>Descripción</w:t>
      </w:r>
      <w:r w:rsidR="005122F2">
        <w:t>: e</w:t>
      </w:r>
      <w:r>
        <w:t>l usuario</w:t>
      </w:r>
      <w:r w:rsidR="00C756A1">
        <w:t xml:space="preserve"> </w:t>
      </w:r>
      <w:r>
        <w:t xml:space="preserve">podrá </w:t>
      </w:r>
      <w:r w:rsidR="005122F2">
        <w:t>subir un justificante de pago.</w:t>
      </w:r>
    </w:p>
    <w:p w14:paraId="1E2D343A" w14:textId="77777777" w:rsidR="005122F2" w:rsidRDefault="00F03765" w:rsidP="005122F2">
      <w:pPr>
        <w:numPr>
          <w:ilvl w:val="0"/>
          <w:numId w:val="26"/>
        </w:numPr>
        <w:rPr>
          <w:szCs w:val="22"/>
        </w:rPr>
      </w:pPr>
      <w:r w:rsidRPr="00E876DB">
        <w:rPr>
          <w:szCs w:val="22"/>
          <w:u w:val="single"/>
        </w:rPr>
        <w:t>Flujo normal del caso de uso:</w:t>
      </w:r>
    </w:p>
    <w:p w14:paraId="013D1920" w14:textId="4B1779DC" w:rsidR="005122F2" w:rsidRDefault="00F03765" w:rsidP="005122F2">
      <w:pPr>
        <w:ind w:left="360"/>
        <w:rPr>
          <w:szCs w:val="22"/>
        </w:rPr>
      </w:pPr>
      <w:r w:rsidRPr="00E876DB">
        <w:rPr>
          <w:szCs w:val="22"/>
        </w:rPr>
        <w:t>1.</w:t>
      </w:r>
      <w:r w:rsidR="005122F2">
        <w:rPr>
          <w:szCs w:val="22"/>
        </w:rPr>
        <w:t xml:space="preserve"> El usuario accede a la </w:t>
      </w:r>
      <w:r w:rsidR="006E3676">
        <w:rPr>
          <w:szCs w:val="22"/>
        </w:rPr>
        <w:t xml:space="preserve">pantalla </w:t>
      </w:r>
      <w:r w:rsidR="005122F2">
        <w:rPr>
          <w:szCs w:val="22"/>
        </w:rPr>
        <w:t>de pagos y facturas.</w:t>
      </w:r>
    </w:p>
    <w:p w14:paraId="23E69B49" w14:textId="02399AC0" w:rsidR="005122F2" w:rsidRDefault="00F03765" w:rsidP="005122F2">
      <w:pPr>
        <w:ind w:left="360"/>
        <w:rPr>
          <w:szCs w:val="22"/>
        </w:rPr>
      </w:pPr>
      <w:r w:rsidRPr="00E876DB">
        <w:rPr>
          <w:szCs w:val="22"/>
        </w:rPr>
        <w:t xml:space="preserve">2. El usuario </w:t>
      </w:r>
      <w:r w:rsidR="005122F2">
        <w:rPr>
          <w:szCs w:val="22"/>
        </w:rPr>
        <w:t>clica en el botón “Seleccionar archivo” y escoge un archivo almacenado en su dispositivo.</w:t>
      </w:r>
    </w:p>
    <w:p w14:paraId="1FEA8D59" w14:textId="60F9BE34" w:rsidR="005122F2" w:rsidRDefault="00F03765" w:rsidP="005122F2">
      <w:pPr>
        <w:ind w:left="360"/>
        <w:rPr>
          <w:szCs w:val="22"/>
        </w:rPr>
      </w:pPr>
      <w:r w:rsidRPr="00E876DB">
        <w:rPr>
          <w:szCs w:val="22"/>
        </w:rPr>
        <w:t xml:space="preserve">3. </w:t>
      </w:r>
      <w:r w:rsidR="005122F2">
        <w:rPr>
          <w:szCs w:val="22"/>
        </w:rPr>
        <w:t>El sistema almacena el archivo seleccionado y notifica al usuario el éxito de la operación</w:t>
      </w:r>
      <w:r>
        <w:rPr>
          <w:szCs w:val="22"/>
        </w:rPr>
        <w:t>.</w:t>
      </w:r>
      <w:r w:rsidR="005122F2">
        <w:rPr>
          <w:szCs w:val="22"/>
        </w:rPr>
        <w:t xml:space="preserve"> </w:t>
      </w:r>
    </w:p>
    <w:p w14:paraId="6802CB79" w14:textId="4D6A1B26" w:rsidR="008E4A95" w:rsidRDefault="008E4A95" w:rsidP="005122F2">
      <w:pPr>
        <w:ind w:left="360"/>
        <w:rPr>
          <w:szCs w:val="22"/>
        </w:rPr>
      </w:pPr>
      <w:r>
        <w:rPr>
          <w:szCs w:val="22"/>
        </w:rPr>
        <w:t>4. El sistema envía un correo electrónico al usuario administrador indicando que el usuario ha subido un justificante de pago.</w:t>
      </w:r>
    </w:p>
    <w:p w14:paraId="3535E48F" w14:textId="39F0EABE" w:rsidR="00795055" w:rsidRPr="00F03765" w:rsidRDefault="00795055" w:rsidP="00795055">
      <w:pPr>
        <w:pStyle w:val="Subttulo"/>
      </w:pPr>
      <w:r>
        <w:t>4.2.2.4</w:t>
      </w:r>
      <w:r w:rsidRPr="00F03765">
        <w:t xml:space="preserve"> </w:t>
      </w:r>
      <w:r>
        <w:t>Eliminar</w:t>
      </w:r>
      <w:r w:rsidRPr="00F03765">
        <w:t xml:space="preserve"> </w:t>
      </w:r>
      <w:r>
        <w:t>justificante de pago</w:t>
      </w:r>
    </w:p>
    <w:p w14:paraId="6F8E095A" w14:textId="77777777" w:rsidR="00795055" w:rsidRDefault="00795055" w:rsidP="00795055">
      <w:pPr>
        <w:numPr>
          <w:ilvl w:val="0"/>
          <w:numId w:val="26"/>
        </w:numPr>
      </w:pPr>
      <w:r w:rsidRPr="00563F74">
        <w:rPr>
          <w:u w:val="single"/>
        </w:rPr>
        <w:lastRenderedPageBreak/>
        <w:t>Actores</w:t>
      </w:r>
      <w:r>
        <w:t>: usuarios asistentes al congreso.</w:t>
      </w:r>
    </w:p>
    <w:p w14:paraId="3709C5DF" w14:textId="2DEC0212" w:rsidR="00795055" w:rsidRDefault="00795055" w:rsidP="00795055">
      <w:pPr>
        <w:numPr>
          <w:ilvl w:val="0"/>
          <w:numId w:val="26"/>
        </w:numPr>
      </w:pPr>
      <w:r w:rsidRPr="00563F74">
        <w:rPr>
          <w:u w:val="single"/>
        </w:rPr>
        <w:t>Precondiciones</w:t>
      </w:r>
      <w:r>
        <w:t>: el usuario debe estar registrado en la plataforma, haber iniciado sesión y haber subido previamente un justificante de pago.</w:t>
      </w:r>
    </w:p>
    <w:p w14:paraId="4461D36C" w14:textId="490BB3B3" w:rsidR="00795055" w:rsidRDefault="00795055" w:rsidP="00795055">
      <w:pPr>
        <w:numPr>
          <w:ilvl w:val="0"/>
          <w:numId w:val="26"/>
        </w:numPr>
      </w:pPr>
      <w:r w:rsidRPr="00795055">
        <w:rPr>
          <w:u w:val="single"/>
        </w:rPr>
        <w:t>Descripción</w:t>
      </w:r>
      <w:r>
        <w:t xml:space="preserve">: el usuario </w:t>
      </w:r>
      <w:r w:rsidR="008E4A95">
        <w:t>podrá eliminar el justificante de pago subido previamente</w:t>
      </w:r>
      <w:r>
        <w:t>.</w:t>
      </w:r>
    </w:p>
    <w:p w14:paraId="3DD284AA" w14:textId="1CF6D54E" w:rsidR="00795055" w:rsidRPr="00795055" w:rsidRDefault="00795055" w:rsidP="00795055">
      <w:pPr>
        <w:numPr>
          <w:ilvl w:val="0"/>
          <w:numId w:val="26"/>
        </w:numPr>
        <w:rPr>
          <w:szCs w:val="22"/>
        </w:rPr>
      </w:pPr>
      <w:r w:rsidRPr="00795055">
        <w:rPr>
          <w:szCs w:val="22"/>
          <w:u w:val="single"/>
        </w:rPr>
        <w:t>Flujo normal del caso de uso:</w:t>
      </w:r>
    </w:p>
    <w:p w14:paraId="50384FD7" w14:textId="2D95B0AB" w:rsidR="00795055" w:rsidRDefault="00795055" w:rsidP="00795055">
      <w:pPr>
        <w:ind w:left="360"/>
        <w:rPr>
          <w:szCs w:val="22"/>
        </w:rPr>
      </w:pPr>
      <w:r w:rsidRPr="00E876DB">
        <w:rPr>
          <w:szCs w:val="22"/>
        </w:rPr>
        <w:t>1.</w:t>
      </w:r>
      <w:r>
        <w:rPr>
          <w:szCs w:val="22"/>
        </w:rPr>
        <w:t xml:space="preserve"> El usuario accede a la </w:t>
      </w:r>
      <w:r w:rsidR="006E3676">
        <w:rPr>
          <w:szCs w:val="22"/>
        </w:rPr>
        <w:t xml:space="preserve">pantalla </w:t>
      </w:r>
      <w:r>
        <w:rPr>
          <w:szCs w:val="22"/>
        </w:rPr>
        <w:t>de pagos y facturas.</w:t>
      </w:r>
    </w:p>
    <w:p w14:paraId="1B5BBC08" w14:textId="5FF81A33" w:rsidR="00795055" w:rsidRDefault="00795055" w:rsidP="00795055">
      <w:pPr>
        <w:ind w:left="360"/>
        <w:rPr>
          <w:szCs w:val="22"/>
        </w:rPr>
      </w:pPr>
      <w:r w:rsidRPr="00E876DB">
        <w:rPr>
          <w:szCs w:val="22"/>
        </w:rPr>
        <w:t xml:space="preserve">2. El usuario </w:t>
      </w:r>
      <w:r>
        <w:rPr>
          <w:szCs w:val="22"/>
        </w:rPr>
        <w:t>clica en el botón “x” de la sección “Pagos”.</w:t>
      </w:r>
    </w:p>
    <w:p w14:paraId="39CE2A34" w14:textId="2E329A8C" w:rsidR="00795055" w:rsidRDefault="00795055" w:rsidP="00795055">
      <w:pPr>
        <w:ind w:left="360"/>
        <w:rPr>
          <w:szCs w:val="22"/>
        </w:rPr>
      </w:pPr>
      <w:r w:rsidRPr="00E876DB">
        <w:rPr>
          <w:szCs w:val="22"/>
        </w:rPr>
        <w:t xml:space="preserve">3. </w:t>
      </w:r>
      <w:r>
        <w:rPr>
          <w:szCs w:val="22"/>
        </w:rPr>
        <w:t xml:space="preserve">El sistema elimina el justificante de pago y notifica al usuario el éxito de la operación. </w:t>
      </w:r>
    </w:p>
    <w:p w14:paraId="0000D91D" w14:textId="7793477D" w:rsidR="00795055" w:rsidRPr="00F03765" w:rsidRDefault="00795055" w:rsidP="00795055">
      <w:pPr>
        <w:pStyle w:val="Subttulo"/>
      </w:pPr>
      <w:r>
        <w:t>4.2.2.5</w:t>
      </w:r>
      <w:r w:rsidRPr="00F03765">
        <w:t xml:space="preserve"> </w:t>
      </w:r>
      <w:r w:rsidR="008E4A95">
        <w:t>Visualización de</w:t>
      </w:r>
      <w:r w:rsidRPr="00F03765">
        <w:t xml:space="preserve"> </w:t>
      </w:r>
      <w:r>
        <w:t>justificante de pago</w:t>
      </w:r>
    </w:p>
    <w:p w14:paraId="3B95DCE4" w14:textId="77777777" w:rsidR="00795055" w:rsidRDefault="00795055" w:rsidP="00795055">
      <w:pPr>
        <w:numPr>
          <w:ilvl w:val="0"/>
          <w:numId w:val="26"/>
        </w:numPr>
      </w:pPr>
      <w:r w:rsidRPr="00563F74">
        <w:rPr>
          <w:u w:val="single"/>
        </w:rPr>
        <w:t>Actores</w:t>
      </w:r>
      <w:r>
        <w:t>: usuarios asistentes al congreso.</w:t>
      </w:r>
    </w:p>
    <w:p w14:paraId="7F47E8DF" w14:textId="0F196737" w:rsidR="00795055" w:rsidRDefault="00795055" w:rsidP="00795055">
      <w:pPr>
        <w:numPr>
          <w:ilvl w:val="0"/>
          <w:numId w:val="26"/>
        </w:numPr>
      </w:pPr>
      <w:r w:rsidRPr="00563F74">
        <w:rPr>
          <w:u w:val="single"/>
        </w:rPr>
        <w:t>Precondiciones</w:t>
      </w:r>
      <w:r>
        <w:t xml:space="preserve">: </w:t>
      </w:r>
      <w:r w:rsidR="008E4A95">
        <w:t>el usuario debe estar registrado en la plataforma, haber iniciado sesión y haber subido previamente un justificante de pago</w:t>
      </w:r>
      <w:r>
        <w:t>.</w:t>
      </w:r>
    </w:p>
    <w:p w14:paraId="04BDBD09" w14:textId="4E9C3617" w:rsidR="00795055" w:rsidRDefault="00795055" w:rsidP="00795055">
      <w:pPr>
        <w:numPr>
          <w:ilvl w:val="0"/>
          <w:numId w:val="26"/>
        </w:numPr>
      </w:pPr>
      <w:r w:rsidRPr="00563F74">
        <w:rPr>
          <w:u w:val="single"/>
        </w:rPr>
        <w:t>Descripción</w:t>
      </w:r>
      <w:r>
        <w:t xml:space="preserve">: el usuario podrá </w:t>
      </w:r>
      <w:r w:rsidR="008E4A95">
        <w:t>visualizar el</w:t>
      </w:r>
      <w:r>
        <w:t xml:space="preserve"> justificante de pago</w:t>
      </w:r>
      <w:r w:rsidR="008E4A95">
        <w:t xml:space="preserve"> subido previamente</w:t>
      </w:r>
      <w:r>
        <w:t>.</w:t>
      </w:r>
    </w:p>
    <w:p w14:paraId="7E09A5DB" w14:textId="77777777" w:rsidR="00795055" w:rsidRDefault="00795055" w:rsidP="00795055">
      <w:pPr>
        <w:numPr>
          <w:ilvl w:val="0"/>
          <w:numId w:val="26"/>
        </w:numPr>
        <w:rPr>
          <w:szCs w:val="22"/>
        </w:rPr>
      </w:pPr>
      <w:r w:rsidRPr="00E876DB">
        <w:rPr>
          <w:szCs w:val="22"/>
          <w:u w:val="single"/>
        </w:rPr>
        <w:t>Flujo normal del caso de uso:</w:t>
      </w:r>
    </w:p>
    <w:p w14:paraId="532CCD7A" w14:textId="71ADD7C0" w:rsidR="00795055" w:rsidRDefault="00795055" w:rsidP="00795055">
      <w:pPr>
        <w:ind w:left="360"/>
        <w:rPr>
          <w:szCs w:val="22"/>
        </w:rPr>
      </w:pPr>
      <w:r w:rsidRPr="00E876DB">
        <w:rPr>
          <w:szCs w:val="22"/>
        </w:rPr>
        <w:t>1.</w:t>
      </w:r>
      <w:r>
        <w:rPr>
          <w:szCs w:val="22"/>
        </w:rPr>
        <w:t xml:space="preserve"> El usuario accede a la </w:t>
      </w:r>
      <w:r w:rsidR="006E3676">
        <w:rPr>
          <w:szCs w:val="22"/>
        </w:rPr>
        <w:t xml:space="preserve">pantalla </w:t>
      </w:r>
      <w:r>
        <w:rPr>
          <w:szCs w:val="22"/>
        </w:rPr>
        <w:t>de pagos y facturas.</w:t>
      </w:r>
    </w:p>
    <w:p w14:paraId="78D3922A" w14:textId="7743BE32" w:rsidR="00795055" w:rsidRDefault="00795055" w:rsidP="00795055">
      <w:pPr>
        <w:ind w:left="360"/>
        <w:rPr>
          <w:szCs w:val="22"/>
        </w:rPr>
      </w:pPr>
      <w:r w:rsidRPr="00E876DB">
        <w:rPr>
          <w:szCs w:val="22"/>
        </w:rPr>
        <w:t xml:space="preserve">2. El usuario </w:t>
      </w:r>
      <w:r>
        <w:rPr>
          <w:szCs w:val="22"/>
        </w:rPr>
        <w:t xml:space="preserve">clica en el </w:t>
      </w:r>
      <w:r w:rsidR="008E4A95">
        <w:rPr>
          <w:szCs w:val="22"/>
        </w:rPr>
        <w:t>enlace del nombre del archivo subido</w:t>
      </w:r>
      <w:r>
        <w:rPr>
          <w:szCs w:val="22"/>
        </w:rPr>
        <w:t>.</w:t>
      </w:r>
    </w:p>
    <w:p w14:paraId="665FB071" w14:textId="7D9B28AE" w:rsidR="00795055" w:rsidRDefault="00795055" w:rsidP="00795055">
      <w:pPr>
        <w:ind w:left="360"/>
        <w:rPr>
          <w:szCs w:val="22"/>
        </w:rPr>
      </w:pPr>
      <w:r w:rsidRPr="00E876DB">
        <w:rPr>
          <w:szCs w:val="22"/>
        </w:rPr>
        <w:t xml:space="preserve">3. </w:t>
      </w:r>
      <w:r>
        <w:rPr>
          <w:szCs w:val="22"/>
        </w:rPr>
        <w:t xml:space="preserve">El sistema </w:t>
      </w:r>
      <w:r w:rsidR="008E4A95">
        <w:rPr>
          <w:szCs w:val="22"/>
        </w:rPr>
        <w:t xml:space="preserve">abre una pestaña nueva en el navegador con </w:t>
      </w:r>
      <w:r>
        <w:rPr>
          <w:szCs w:val="22"/>
        </w:rPr>
        <w:t xml:space="preserve">el </w:t>
      </w:r>
      <w:r w:rsidR="008E4A95">
        <w:rPr>
          <w:szCs w:val="22"/>
        </w:rPr>
        <w:t>justificante de pago subido</w:t>
      </w:r>
      <w:r>
        <w:rPr>
          <w:szCs w:val="22"/>
        </w:rPr>
        <w:t xml:space="preserve">. </w:t>
      </w:r>
    </w:p>
    <w:p w14:paraId="4F137D15" w14:textId="70CB8B3A" w:rsidR="005122F2" w:rsidRPr="00F03765" w:rsidRDefault="00795055" w:rsidP="005122F2">
      <w:pPr>
        <w:pStyle w:val="Subttulo"/>
      </w:pPr>
      <w:bookmarkStart w:id="173" w:name="_Toc505427053"/>
      <w:bookmarkStart w:id="174" w:name="_Toc505427242"/>
      <w:r>
        <w:t>4.2.2.6</w:t>
      </w:r>
      <w:r w:rsidR="005122F2" w:rsidRPr="00F03765">
        <w:t xml:space="preserve"> </w:t>
      </w:r>
      <w:r w:rsidR="005122F2">
        <w:t>Añadir datos de factura</w:t>
      </w:r>
    </w:p>
    <w:p w14:paraId="39B26014" w14:textId="77777777" w:rsidR="005122F2" w:rsidRDefault="005122F2" w:rsidP="005122F2">
      <w:pPr>
        <w:numPr>
          <w:ilvl w:val="0"/>
          <w:numId w:val="26"/>
        </w:numPr>
      </w:pPr>
      <w:r w:rsidRPr="00563F74">
        <w:rPr>
          <w:u w:val="single"/>
        </w:rPr>
        <w:t>Actores</w:t>
      </w:r>
      <w:r>
        <w:t>: usuarios asistentes al congreso.</w:t>
      </w:r>
    </w:p>
    <w:p w14:paraId="0B1CA3C1" w14:textId="77777777" w:rsidR="005122F2" w:rsidRDefault="005122F2" w:rsidP="005122F2">
      <w:pPr>
        <w:numPr>
          <w:ilvl w:val="0"/>
          <w:numId w:val="26"/>
        </w:numPr>
      </w:pPr>
      <w:r w:rsidRPr="00563F74">
        <w:rPr>
          <w:u w:val="single"/>
        </w:rPr>
        <w:t>Precondiciones</w:t>
      </w:r>
      <w:r>
        <w:t>: el usuario debe estar registrado en la plataforma y haber iniciado sesión.</w:t>
      </w:r>
    </w:p>
    <w:p w14:paraId="64C2D756" w14:textId="400A3A70" w:rsidR="005122F2" w:rsidRDefault="005122F2" w:rsidP="005122F2">
      <w:pPr>
        <w:numPr>
          <w:ilvl w:val="0"/>
          <w:numId w:val="26"/>
        </w:numPr>
      </w:pPr>
      <w:r w:rsidRPr="00563F74">
        <w:rPr>
          <w:u w:val="single"/>
        </w:rPr>
        <w:lastRenderedPageBreak/>
        <w:t>Descripción</w:t>
      </w:r>
      <w:r>
        <w:t>: el usuario podrá añadir datos para la generación de su factura.</w:t>
      </w:r>
    </w:p>
    <w:p w14:paraId="21CBEF3C" w14:textId="77777777" w:rsidR="005122F2" w:rsidRDefault="005122F2" w:rsidP="005122F2">
      <w:pPr>
        <w:numPr>
          <w:ilvl w:val="0"/>
          <w:numId w:val="26"/>
        </w:numPr>
        <w:rPr>
          <w:szCs w:val="22"/>
        </w:rPr>
      </w:pPr>
      <w:r w:rsidRPr="00E876DB">
        <w:rPr>
          <w:szCs w:val="22"/>
          <w:u w:val="single"/>
        </w:rPr>
        <w:t>Flujo normal del caso de uso:</w:t>
      </w:r>
    </w:p>
    <w:p w14:paraId="27A5A757" w14:textId="2DB220AC" w:rsidR="005122F2" w:rsidRDefault="005122F2" w:rsidP="005122F2">
      <w:pPr>
        <w:ind w:left="360"/>
        <w:rPr>
          <w:szCs w:val="22"/>
        </w:rPr>
      </w:pPr>
      <w:r w:rsidRPr="00E876DB">
        <w:rPr>
          <w:szCs w:val="22"/>
        </w:rPr>
        <w:t>1.</w:t>
      </w:r>
      <w:r>
        <w:rPr>
          <w:szCs w:val="22"/>
        </w:rPr>
        <w:t xml:space="preserve"> El usuario accede a la </w:t>
      </w:r>
      <w:r w:rsidR="006E3676">
        <w:rPr>
          <w:szCs w:val="22"/>
        </w:rPr>
        <w:t xml:space="preserve">pantalla </w:t>
      </w:r>
      <w:r>
        <w:rPr>
          <w:szCs w:val="22"/>
        </w:rPr>
        <w:t>de pagos y facturas.</w:t>
      </w:r>
    </w:p>
    <w:p w14:paraId="77CCF990" w14:textId="79C3E7AC" w:rsidR="005122F2" w:rsidRDefault="005122F2" w:rsidP="005122F2">
      <w:pPr>
        <w:ind w:left="360"/>
        <w:rPr>
          <w:szCs w:val="22"/>
        </w:rPr>
      </w:pPr>
      <w:r>
        <w:rPr>
          <w:szCs w:val="22"/>
        </w:rPr>
        <w:t>2. El usuario rellena los datos del formulario de la sección “Facturas”.</w:t>
      </w:r>
    </w:p>
    <w:p w14:paraId="19118694" w14:textId="0A91BB0A" w:rsidR="005122F2" w:rsidRDefault="005122F2" w:rsidP="005122F2">
      <w:pPr>
        <w:ind w:left="360"/>
        <w:rPr>
          <w:szCs w:val="22"/>
        </w:rPr>
      </w:pPr>
      <w:r>
        <w:rPr>
          <w:szCs w:val="22"/>
        </w:rPr>
        <w:t>3</w:t>
      </w:r>
      <w:r w:rsidRPr="00E876DB">
        <w:rPr>
          <w:szCs w:val="22"/>
        </w:rPr>
        <w:t xml:space="preserve">. El usuario </w:t>
      </w:r>
      <w:r>
        <w:rPr>
          <w:szCs w:val="22"/>
        </w:rPr>
        <w:t>clica en el botón “Enviar”.</w:t>
      </w:r>
    </w:p>
    <w:p w14:paraId="5064AAAA" w14:textId="477C227F" w:rsidR="005122F2" w:rsidRDefault="00795055" w:rsidP="005122F2">
      <w:pPr>
        <w:ind w:left="360"/>
        <w:rPr>
          <w:szCs w:val="22"/>
        </w:rPr>
      </w:pPr>
      <w:r>
        <w:rPr>
          <w:szCs w:val="22"/>
        </w:rPr>
        <w:t>4</w:t>
      </w:r>
      <w:r w:rsidR="005122F2" w:rsidRPr="00E876DB">
        <w:rPr>
          <w:szCs w:val="22"/>
        </w:rPr>
        <w:t xml:space="preserve">. </w:t>
      </w:r>
      <w:r w:rsidR="005122F2">
        <w:rPr>
          <w:szCs w:val="22"/>
        </w:rPr>
        <w:t xml:space="preserve">El sistema guarda los datos </w:t>
      </w:r>
      <w:r>
        <w:rPr>
          <w:szCs w:val="22"/>
        </w:rPr>
        <w:t>introducidos</w:t>
      </w:r>
      <w:r w:rsidR="005122F2">
        <w:rPr>
          <w:szCs w:val="22"/>
        </w:rPr>
        <w:t xml:space="preserve"> y notifica al usuario el éxito de la operación. </w:t>
      </w:r>
    </w:p>
    <w:p w14:paraId="00444B31" w14:textId="0151A26F" w:rsidR="00795055" w:rsidRPr="00795055" w:rsidRDefault="00795055" w:rsidP="00795055">
      <w:pPr>
        <w:numPr>
          <w:ilvl w:val="0"/>
          <w:numId w:val="26"/>
        </w:numPr>
      </w:pPr>
      <w:r>
        <w:rPr>
          <w:u w:val="single"/>
        </w:rPr>
        <w:t>Excepciones</w:t>
      </w:r>
      <w:r>
        <w:t>:</w:t>
      </w:r>
      <w:r>
        <w:br/>
        <w:t>3. El usuario accede a otro apartado o página de la aplicación antes de clicar el botón “Enviar”. Los datos no se almacenarán y se perderán los datos introducidos.</w:t>
      </w:r>
    </w:p>
    <w:p w14:paraId="4C20C2D8" w14:textId="4E61E75F" w:rsidR="000D0487" w:rsidRPr="00F03765" w:rsidRDefault="000D0487" w:rsidP="000D0487">
      <w:pPr>
        <w:pStyle w:val="Subttulo"/>
      </w:pPr>
      <w:r>
        <w:t>4.2.2.7 Subir artículo</w:t>
      </w:r>
    </w:p>
    <w:p w14:paraId="1FDFC438" w14:textId="77777777" w:rsidR="000D0487" w:rsidRDefault="000D0487" w:rsidP="000D0487">
      <w:pPr>
        <w:numPr>
          <w:ilvl w:val="0"/>
          <w:numId w:val="26"/>
        </w:numPr>
      </w:pPr>
      <w:r w:rsidRPr="00563F74">
        <w:rPr>
          <w:u w:val="single"/>
        </w:rPr>
        <w:t>Actores</w:t>
      </w:r>
      <w:r>
        <w:t>: usuarios asistentes al congreso.</w:t>
      </w:r>
    </w:p>
    <w:p w14:paraId="66775376" w14:textId="77777777" w:rsidR="000D0487" w:rsidRDefault="000D0487" w:rsidP="000D0487">
      <w:pPr>
        <w:numPr>
          <w:ilvl w:val="0"/>
          <w:numId w:val="26"/>
        </w:numPr>
      </w:pPr>
      <w:r w:rsidRPr="00563F74">
        <w:rPr>
          <w:u w:val="single"/>
        </w:rPr>
        <w:t>Precondiciones</w:t>
      </w:r>
      <w:r>
        <w:t>: el usuario debe estar registrado en la plataforma y haber iniciado sesión.</w:t>
      </w:r>
    </w:p>
    <w:p w14:paraId="0AC9BBC6" w14:textId="774B1847" w:rsidR="000D0487" w:rsidRDefault="000D0487" w:rsidP="000D0487">
      <w:pPr>
        <w:numPr>
          <w:ilvl w:val="0"/>
          <w:numId w:val="26"/>
        </w:numPr>
      </w:pPr>
      <w:r w:rsidRPr="00563F74">
        <w:rPr>
          <w:u w:val="single"/>
        </w:rPr>
        <w:t>Descripción</w:t>
      </w:r>
      <w:r>
        <w:t>: el usuario podrá subir un artículo a la plataforma.</w:t>
      </w:r>
    </w:p>
    <w:p w14:paraId="78354F9A" w14:textId="77777777" w:rsidR="000D0487" w:rsidRDefault="000D0487" w:rsidP="000D0487">
      <w:pPr>
        <w:numPr>
          <w:ilvl w:val="0"/>
          <w:numId w:val="26"/>
        </w:numPr>
        <w:rPr>
          <w:szCs w:val="22"/>
        </w:rPr>
      </w:pPr>
      <w:r w:rsidRPr="00E876DB">
        <w:rPr>
          <w:szCs w:val="22"/>
          <w:u w:val="single"/>
        </w:rPr>
        <w:t>Flujo normal del caso de uso:</w:t>
      </w:r>
    </w:p>
    <w:p w14:paraId="303BBB63" w14:textId="6CD02469" w:rsidR="000D0487" w:rsidRDefault="000D0487" w:rsidP="000D0487">
      <w:pPr>
        <w:ind w:left="360"/>
        <w:rPr>
          <w:szCs w:val="22"/>
        </w:rPr>
      </w:pPr>
      <w:r w:rsidRPr="00E876DB">
        <w:rPr>
          <w:szCs w:val="22"/>
        </w:rPr>
        <w:t>1.</w:t>
      </w:r>
      <w:r>
        <w:rPr>
          <w:szCs w:val="22"/>
        </w:rPr>
        <w:t xml:space="preserve"> El usuario accede a la </w:t>
      </w:r>
      <w:r w:rsidR="006E3676">
        <w:rPr>
          <w:szCs w:val="22"/>
        </w:rPr>
        <w:t xml:space="preserve">pantalla </w:t>
      </w:r>
      <w:r>
        <w:rPr>
          <w:szCs w:val="22"/>
        </w:rPr>
        <w:t>de artículos.</w:t>
      </w:r>
    </w:p>
    <w:p w14:paraId="7E9082ED" w14:textId="7B599B5D" w:rsidR="000D0487" w:rsidRDefault="000D0487" w:rsidP="000D0487">
      <w:pPr>
        <w:ind w:left="360"/>
        <w:rPr>
          <w:szCs w:val="22"/>
        </w:rPr>
      </w:pPr>
      <w:r>
        <w:rPr>
          <w:szCs w:val="22"/>
        </w:rPr>
        <w:t>2. El usuario rellena los datos del formulario de la sección “Nuevo artículo”. Incluyendo el archivo a subir y los autores del artículo.</w:t>
      </w:r>
    </w:p>
    <w:p w14:paraId="08FBC69F" w14:textId="77777777" w:rsidR="000D0487" w:rsidRDefault="000D0487" w:rsidP="000D0487">
      <w:pPr>
        <w:ind w:left="360"/>
        <w:rPr>
          <w:szCs w:val="22"/>
        </w:rPr>
      </w:pPr>
      <w:r>
        <w:rPr>
          <w:szCs w:val="22"/>
        </w:rPr>
        <w:t>3</w:t>
      </w:r>
      <w:r w:rsidRPr="00E876DB">
        <w:rPr>
          <w:szCs w:val="22"/>
        </w:rPr>
        <w:t xml:space="preserve">. El usuario </w:t>
      </w:r>
      <w:r>
        <w:rPr>
          <w:szCs w:val="22"/>
        </w:rPr>
        <w:t>clica en el botón “Enviar”.</w:t>
      </w:r>
    </w:p>
    <w:p w14:paraId="3DFF7371" w14:textId="3EB1162D" w:rsidR="000D0487" w:rsidRDefault="000D0487" w:rsidP="000D0487">
      <w:pPr>
        <w:ind w:left="360"/>
        <w:rPr>
          <w:szCs w:val="22"/>
        </w:rPr>
      </w:pPr>
      <w:r>
        <w:rPr>
          <w:szCs w:val="22"/>
        </w:rPr>
        <w:t>4</w:t>
      </w:r>
      <w:r w:rsidRPr="00E876DB">
        <w:rPr>
          <w:szCs w:val="22"/>
        </w:rPr>
        <w:t xml:space="preserve">. </w:t>
      </w:r>
      <w:r>
        <w:rPr>
          <w:szCs w:val="22"/>
        </w:rPr>
        <w:t>El sistema guarda los datos introducidos, el archivo subido y notifica al usuario el éxito de la operación.</w:t>
      </w:r>
    </w:p>
    <w:p w14:paraId="2AACA480" w14:textId="6C46D801" w:rsidR="000D0487" w:rsidRDefault="000D0487" w:rsidP="000D0487">
      <w:pPr>
        <w:ind w:left="360"/>
        <w:rPr>
          <w:szCs w:val="22"/>
        </w:rPr>
      </w:pPr>
      <w:r>
        <w:rPr>
          <w:szCs w:val="22"/>
        </w:rPr>
        <w:t>5. El sistema muestra en una tabla dentro de la sección “Mis artículos” el artículo subido.</w:t>
      </w:r>
    </w:p>
    <w:p w14:paraId="74D99A71" w14:textId="7E42DF42" w:rsidR="00D6300B" w:rsidRDefault="00D6300B" w:rsidP="00D6300B">
      <w:pPr>
        <w:ind w:left="360"/>
        <w:rPr>
          <w:szCs w:val="22"/>
        </w:rPr>
      </w:pPr>
      <w:r>
        <w:rPr>
          <w:szCs w:val="22"/>
        </w:rPr>
        <w:lastRenderedPageBreak/>
        <w:t>6. El sistema envía un correo electrónico al usuario administrador indicando que el usuario ha subido un nuevo artículo.</w:t>
      </w:r>
    </w:p>
    <w:p w14:paraId="0BFC79F0" w14:textId="77777777" w:rsidR="000D0487" w:rsidRPr="00795055" w:rsidRDefault="000D0487" w:rsidP="000D0487">
      <w:pPr>
        <w:numPr>
          <w:ilvl w:val="0"/>
          <w:numId w:val="26"/>
        </w:numPr>
      </w:pPr>
      <w:r>
        <w:rPr>
          <w:u w:val="single"/>
        </w:rPr>
        <w:t>Excepciones</w:t>
      </w:r>
      <w:r>
        <w:t>:</w:t>
      </w:r>
      <w:r>
        <w:br/>
        <w:t>3. El usuario accede a otro apartado o página de la aplicación antes de clicar el botón “Enviar”. Los datos no se almacenarán y se perderán los datos introducidos.</w:t>
      </w:r>
    </w:p>
    <w:p w14:paraId="0049FD46" w14:textId="5DA3F26C" w:rsidR="00D6300B" w:rsidRDefault="00D6300B" w:rsidP="00D6300B">
      <w:pPr>
        <w:pStyle w:val="Subttulo"/>
      </w:pPr>
      <w:r>
        <w:t>4.2.2.8 Visualizar artículo</w:t>
      </w:r>
    </w:p>
    <w:p w14:paraId="6140D27A" w14:textId="77777777" w:rsidR="008F728A" w:rsidRDefault="008F728A" w:rsidP="008F728A">
      <w:pPr>
        <w:numPr>
          <w:ilvl w:val="0"/>
          <w:numId w:val="26"/>
        </w:numPr>
      </w:pPr>
      <w:r w:rsidRPr="00563F74">
        <w:rPr>
          <w:u w:val="single"/>
        </w:rPr>
        <w:t>Actores</w:t>
      </w:r>
      <w:r>
        <w:t>: usuarios asistentes al congreso.</w:t>
      </w:r>
    </w:p>
    <w:p w14:paraId="0ED788A3" w14:textId="68857F67" w:rsidR="008F728A" w:rsidRDefault="008F728A" w:rsidP="008F728A">
      <w:pPr>
        <w:numPr>
          <w:ilvl w:val="0"/>
          <w:numId w:val="26"/>
        </w:numPr>
      </w:pPr>
      <w:r w:rsidRPr="00563F74">
        <w:rPr>
          <w:u w:val="single"/>
        </w:rPr>
        <w:t>Precondiciones</w:t>
      </w:r>
      <w:r>
        <w:t>: el usuario debe estar registrado en la plataforma, haber iniciado sesión y haber subido un artículo previamente.</w:t>
      </w:r>
    </w:p>
    <w:p w14:paraId="7DA1816B" w14:textId="399F1415" w:rsidR="008F728A" w:rsidRDefault="008F728A" w:rsidP="008F728A">
      <w:pPr>
        <w:numPr>
          <w:ilvl w:val="0"/>
          <w:numId w:val="26"/>
        </w:numPr>
      </w:pPr>
      <w:r w:rsidRPr="00563F74">
        <w:rPr>
          <w:u w:val="single"/>
        </w:rPr>
        <w:t>Descripción</w:t>
      </w:r>
      <w:r>
        <w:t>: el usuario podrá visualizar un artículo subido previamente.</w:t>
      </w:r>
    </w:p>
    <w:p w14:paraId="37EEEC85" w14:textId="77777777" w:rsidR="008F728A" w:rsidRDefault="008F728A" w:rsidP="008F728A">
      <w:pPr>
        <w:numPr>
          <w:ilvl w:val="0"/>
          <w:numId w:val="26"/>
        </w:numPr>
        <w:rPr>
          <w:szCs w:val="22"/>
        </w:rPr>
      </w:pPr>
      <w:r w:rsidRPr="00E876DB">
        <w:rPr>
          <w:szCs w:val="22"/>
          <w:u w:val="single"/>
        </w:rPr>
        <w:t>Flujo normal del caso de uso:</w:t>
      </w:r>
    </w:p>
    <w:p w14:paraId="63F46D86" w14:textId="58DA78DE" w:rsidR="008F728A" w:rsidRDefault="008F728A" w:rsidP="008F728A">
      <w:pPr>
        <w:ind w:left="360"/>
        <w:rPr>
          <w:szCs w:val="22"/>
        </w:rPr>
      </w:pPr>
      <w:r w:rsidRPr="00E876DB">
        <w:rPr>
          <w:szCs w:val="22"/>
        </w:rPr>
        <w:t>1.</w:t>
      </w:r>
      <w:r>
        <w:rPr>
          <w:szCs w:val="22"/>
        </w:rPr>
        <w:t xml:space="preserve"> El usuario accede a la </w:t>
      </w:r>
      <w:r w:rsidR="006E3676">
        <w:rPr>
          <w:szCs w:val="22"/>
        </w:rPr>
        <w:t xml:space="preserve">pantalla </w:t>
      </w:r>
      <w:r>
        <w:rPr>
          <w:szCs w:val="22"/>
        </w:rPr>
        <w:t>de artículos.</w:t>
      </w:r>
    </w:p>
    <w:p w14:paraId="331AAB43" w14:textId="2553EA34" w:rsidR="008F728A" w:rsidRDefault="008F728A" w:rsidP="008F728A">
      <w:pPr>
        <w:ind w:left="360"/>
        <w:rPr>
          <w:szCs w:val="22"/>
        </w:rPr>
      </w:pPr>
      <w:r>
        <w:rPr>
          <w:szCs w:val="22"/>
        </w:rPr>
        <w:t xml:space="preserve">2. </w:t>
      </w:r>
      <w:r w:rsidR="00887D33">
        <w:rPr>
          <w:szCs w:val="22"/>
        </w:rPr>
        <w:t>En</w:t>
      </w:r>
      <w:r>
        <w:rPr>
          <w:szCs w:val="22"/>
        </w:rPr>
        <w:t xml:space="preserve"> la sección “</w:t>
      </w:r>
      <w:r w:rsidR="00887D33">
        <w:rPr>
          <w:szCs w:val="22"/>
        </w:rPr>
        <w:t>Mis</w:t>
      </w:r>
      <w:r>
        <w:rPr>
          <w:szCs w:val="22"/>
        </w:rPr>
        <w:t xml:space="preserve"> artículo</w:t>
      </w:r>
      <w:r w:rsidR="00887D33">
        <w:rPr>
          <w:szCs w:val="22"/>
        </w:rPr>
        <w:t>s</w:t>
      </w:r>
      <w:r>
        <w:rPr>
          <w:szCs w:val="22"/>
        </w:rPr>
        <w:t>”</w:t>
      </w:r>
      <w:r w:rsidR="00887D33">
        <w:rPr>
          <w:szCs w:val="22"/>
        </w:rPr>
        <w:t xml:space="preserve"> se encuentra una tabla con el artículo a visualizar</w:t>
      </w:r>
      <w:r>
        <w:rPr>
          <w:szCs w:val="22"/>
        </w:rPr>
        <w:t>.</w:t>
      </w:r>
      <w:r w:rsidR="00887D33">
        <w:rPr>
          <w:szCs w:val="22"/>
        </w:rPr>
        <w:t xml:space="preserve"> El usuario </w:t>
      </w:r>
      <w:r w:rsidR="0055427D">
        <w:rPr>
          <w:szCs w:val="22"/>
        </w:rPr>
        <w:t>clica</w:t>
      </w:r>
      <w:r w:rsidR="00887D33">
        <w:rPr>
          <w:szCs w:val="22"/>
        </w:rPr>
        <w:t xml:space="preserve"> en el icono de la columna “Archivo” de la tabla</w:t>
      </w:r>
      <w:r>
        <w:rPr>
          <w:szCs w:val="22"/>
        </w:rPr>
        <w:t>.</w:t>
      </w:r>
    </w:p>
    <w:p w14:paraId="3A247326" w14:textId="13BBABAB" w:rsidR="008F728A" w:rsidRDefault="00887D33" w:rsidP="008F728A">
      <w:pPr>
        <w:ind w:left="360"/>
        <w:rPr>
          <w:szCs w:val="22"/>
        </w:rPr>
      </w:pPr>
      <w:r>
        <w:rPr>
          <w:szCs w:val="22"/>
        </w:rPr>
        <w:t>3</w:t>
      </w:r>
      <w:r w:rsidR="008F728A" w:rsidRPr="00E876DB">
        <w:rPr>
          <w:szCs w:val="22"/>
        </w:rPr>
        <w:t xml:space="preserve">. </w:t>
      </w:r>
      <w:r w:rsidR="008F728A">
        <w:rPr>
          <w:szCs w:val="22"/>
        </w:rPr>
        <w:t xml:space="preserve">El sistema </w:t>
      </w:r>
      <w:r>
        <w:rPr>
          <w:szCs w:val="22"/>
        </w:rPr>
        <w:t>abre en una pestaña nueva del navegador el artículo seleccionado</w:t>
      </w:r>
      <w:r w:rsidR="008F728A">
        <w:rPr>
          <w:szCs w:val="22"/>
        </w:rPr>
        <w:t>.</w:t>
      </w:r>
    </w:p>
    <w:p w14:paraId="6BA62251" w14:textId="2EC70A89" w:rsidR="0049093D" w:rsidRDefault="00D6300B" w:rsidP="0049093D">
      <w:pPr>
        <w:pStyle w:val="Subttulo"/>
      </w:pPr>
      <w:r>
        <w:t>4.2.2.9 Modificación de artículo</w:t>
      </w:r>
    </w:p>
    <w:p w14:paraId="24EBF96C" w14:textId="21B5718D" w:rsidR="0049093D" w:rsidRDefault="0049093D" w:rsidP="0049093D">
      <w:r>
        <w:t xml:space="preserve">Correo al sistema si el estado es </w:t>
      </w:r>
      <w:proofErr w:type="spellStart"/>
      <w:r>
        <w:t>Major</w:t>
      </w:r>
      <w:proofErr w:type="spellEnd"/>
      <w:r>
        <w:t xml:space="preserve"> /</w:t>
      </w:r>
      <w:proofErr w:type="spellStart"/>
      <w:r>
        <w:t>Minor</w:t>
      </w:r>
      <w:proofErr w:type="spellEnd"/>
    </w:p>
    <w:p w14:paraId="1F9A0FBD" w14:textId="77777777" w:rsidR="00887D33" w:rsidRDefault="00887D33" w:rsidP="00887D33">
      <w:pPr>
        <w:numPr>
          <w:ilvl w:val="0"/>
          <w:numId w:val="26"/>
        </w:numPr>
      </w:pPr>
      <w:r w:rsidRPr="00563F74">
        <w:rPr>
          <w:u w:val="single"/>
        </w:rPr>
        <w:t>Actores</w:t>
      </w:r>
      <w:r>
        <w:t>: usuarios asistentes al congreso.</w:t>
      </w:r>
    </w:p>
    <w:p w14:paraId="1532E858" w14:textId="68B7E17B" w:rsidR="00887D33" w:rsidRDefault="00887D33" w:rsidP="00887D33">
      <w:pPr>
        <w:numPr>
          <w:ilvl w:val="0"/>
          <w:numId w:val="26"/>
        </w:numPr>
      </w:pPr>
      <w:r w:rsidRPr="00887D33">
        <w:rPr>
          <w:u w:val="single"/>
        </w:rPr>
        <w:t>Precondiciones</w:t>
      </w:r>
      <w:r>
        <w:t>: el usuario debe estar registrado en la plataforma, haber iniciado sesión y haber subido un artículo previamente. Además</w:t>
      </w:r>
      <w:r w:rsidR="0055427D">
        <w:t>,</w:t>
      </w:r>
      <w:r>
        <w:t xml:space="preserve"> el estado del artículo debe ser “subido”</w:t>
      </w:r>
      <w:r w:rsidR="0055427D">
        <w:t xml:space="preserve"> o “mayor/menor”.</w:t>
      </w:r>
    </w:p>
    <w:p w14:paraId="52CE2CDF" w14:textId="43BAEA88" w:rsidR="00887D33" w:rsidRDefault="00887D33" w:rsidP="008A599D">
      <w:pPr>
        <w:numPr>
          <w:ilvl w:val="0"/>
          <w:numId w:val="26"/>
        </w:numPr>
      </w:pPr>
      <w:r w:rsidRPr="00887D33">
        <w:rPr>
          <w:u w:val="single"/>
        </w:rPr>
        <w:t>Descripción</w:t>
      </w:r>
      <w:r>
        <w:t>: el usuario podrá modificar un artículo subido previamente.</w:t>
      </w:r>
    </w:p>
    <w:p w14:paraId="4A9C42A6" w14:textId="77777777" w:rsidR="00887D33" w:rsidRDefault="00887D33" w:rsidP="00887D33">
      <w:pPr>
        <w:numPr>
          <w:ilvl w:val="0"/>
          <w:numId w:val="26"/>
        </w:numPr>
        <w:rPr>
          <w:szCs w:val="22"/>
        </w:rPr>
      </w:pPr>
      <w:r w:rsidRPr="00E876DB">
        <w:rPr>
          <w:szCs w:val="22"/>
          <w:u w:val="single"/>
        </w:rPr>
        <w:t>Flujo normal del caso de uso:</w:t>
      </w:r>
    </w:p>
    <w:p w14:paraId="67B5B9C3" w14:textId="0DB392BE" w:rsidR="00887D33" w:rsidRDefault="00887D33" w:rsidP="00887D33">
      <w:pPr>
        <w:ind w:left="360"/>
        <w:rPr>
          <w:szCs w:val="22"/>
        </w:rPr>
      </w:pPr>
      <w:r w:rsidRPr="00E876DB">
        <w:rPr>
          <w:szCs w:val="22"/>
        </w:rPr>
        <w:lastRenderedPageBreak/>
        <w:t>1.</w:t>
      </w:r>
      <w:r>
        <w:rPr>
          <w:szCs w:val="22"/>
        </w:rPr>
        <w:t xml:space="preserve"> El usuario accede a la </w:t>
      </w:r>
      <w:r w:rsidR="006E3676">
        <w:rPr>
          <w:szCs w:val="22"/>
        </w:rPr>
        <w:t xml:space="preserve">pantalla </w:t>
      </w:r>
      <w:r>
        <w:rPr>
          <w:szCs w:val="22"/>
        </w:rPr>
        <w:t>de artículos.</w:t>
      </w:r>
    </w:p>
    <w:p w14:paraId="38C74723" w14:textId="0DFE57D3" w:rsidR="0055427D" w:rsidRDefault="00887D33" w:rsidP="0055427D">
      <w:pPr>
        <w:ind w:left="360"/>
        <w:rPr>
          <w:szCs w:val="22"/>
        </w:rPr>
      </w:pPr>
      <w:r>
        <w:rPr>
          <w:szCs w:val="22"/>
        </w:rPr>
        <w:t xml:space="preserve">2. </w:t>
      </w:r>
      <w:r w:rsidR="0055427D">
        <w:rPr>
          <w:szCs w:val="22"/>
        </w:rPr>
        <w:t>En la sección “Mis artículos” se encuentra una tabla con el artículo a modificar. El usuario clica en el icono izquierdo (editar) de la columna “Acciones” de la tabla. El artículo está en estado “subido”.</w:t>
      </w:r>
    </w:p>
    <w:p w14:paraId="58BA54B9" w14:textId="3346DABF" w:rsidR="00887D33" w:rsidRDefault="00887D33" w:rsidP="00887D33">
      <w:pPr>
        <w:ind w:left="360"/>
        <w:rPr>
          <w:szCs w:val="22"/>
        </w:rPr>
      </w:pPr>
      <w:r>
        <w:rPr>
          <w:szCs w:val="22"/>
        </w:rPr>
        <w:t>3</w:t>
      </w:r>
      <w:r w:rsidRPr="00E876DB">
        <w:rPr>
          <w:szCs w:val="22"/>
        </w:rPr>
        <w:t xml:space="preserve">. </w:t>
      </w:r>
      <w:r w:rsidR="0055427D">
        <w:rPr>
          <w:szCs w:val="22"/>
        </w:rPr>
        <w:t>El sistema abre una ventana modal con los datos del artículo.</w:t>
      </w:r>
      <w:r w:rsidR="00FA2BF9">
        <w:rPr>
          <w:szCs w:val="22"/>
        </w:rPr>
        <w:t xml:space="preserve"> Todos los datos son modificables.</w:t>
      </w:r>
    </w:p>
    <w:p w14:paraId="1A705EFE" w14:textId="77777777" w:rsidR="0055427D" w:rsidRDefault="00887D33" w:rsidP="00887D33">
      <w:pPr>
        <w:ind w:left="360"/>
        <w:rPr>
          <w:szCs w:val="22"/>
        </w:rPr>
      </w:pPr>
      <w:r>
        <w:rPr>
          <w:szCs w:val="22"/>
        </w:rPr>
        <w:t>4</w:t>
      </w:r>
      <w:r w:rsidRPr="00E876DB">
        <w:rPr>
          <w:szCs w:val="22"/>
        </w:rPr>
        <w:t xml:space="preserve">. </w:t>
      </w:r>
      <w:r w:rsidR="0055427D">
        <w:rPr>
          <w:szCs w:val="22"/>
        </w:rPr>
        <w:t>El usuario modifica los datos que desea del artículo.</w:t>
      </w:r>
    </w:p>
    <w:p w14:paraId="7F512787" w14:textId="6E8743AD" w:rsidR="00887D33" w:rsidRDefault="0055427D" w:rsidP="00887D33">
      <w:pPr>
        <w:ind w:left="360"/>
        <w:rPr>
          <w:szCs w:val="22"/>
        </w:rPr>
      </w:pPr>
      <w:r>
        <w:rPr>
          <w:szCs w:val="22"/>
        </w:rPr>
        <w:t>5. El usuario clica en el botón “Guardar cambios”</w:t>
      </w:r>
      <w:r w:rsidR="00887D33">
        <w:rPr>
          <w:szCs w:val="22"/>
        </w:rPr>
        <w:t>.</w:t>
      </w:r>
    </w:p>
    <w:p w14:paraId="5CFA8164" w14:textId="0E548CDE" w:rsidR="00887D33" w:rsidRDefault="0055427D" w:rsidP="0055427D">
      <w:pPr>
        <w:ind w:left="360"/>
        <w:rPr>
          <w:szCs w:val="22"/>
        </w:rPr>
      </w:pPr>
      <w:r>
        <w:rPr>
          <w:szCs w:val="22"/>
        </w:rPr>
        <w:t>6</w:t>
      </w:r>
      <w:r w:rsidR="00887D33">
        <w:rPr>
          <w:szCs w:val="22"/>
        </w:rPr>
        <w:t xml:space="preserve">. El sistema </w:t>
      </w:r>
      <w:r>
        <w:rPr>
          <w:szCs w:val="22"/>
        </w:rPr>
        <w:t>actualiza los datos modificados en la base de datos, cierra la ventana modal y notifica al usuario el éxito de la operación</w:t>
      </w:r>
      <w:r w:rsidR="00887D33">
        <w:rPr>
          <w:szCs w:val="22"/>
        </w:rPr>
        <w:t>.</w:t>
      </w:r>
    </w:p>
    <w:p w14:paraId="32A222B1" w14:textId="5AB4681D" w:rsidR="0055427D" w:rsidRDefault="00FA2BF9" w:rsidP="00887D33">
      <w:pPr>
        <w:numPr>
          <w:ilvl w:val="0"/>
          <w:numId w:val="26"/>
        </w:numPr>
      </w:pPr>
      <w:r>
        <w:rPr>
          <w:u w:val="single"/>
        </w:rPr>
        <w:t>Flujo</w:t>
      </w:r>
      <w:r w:rsidR="0055427D">
        <w:rPr>
          <w:u w:val="single"/>
        </w:rPr>
        <w:t xml:space="preserve"> alternativo</w:t>
      </w:r>
      <w:r w:rsidR="0055427D" w:rsidRPr="0055427D">
        <w:t>:</w:t>
      </w:r>
    </w:p>
    <w:p w14:paraId="3B92EEBC" w14:textId="73A459F2" w:rsidR="0055427D" w:rsidRDefault="0055427D" w:rsidP="0055427D">
      <w:pPr>
        <w:ind w:left="360"/>
        <w:rPr>
          <w:szCs w:val="22"/>
        </w:rPr>
      </w:pPr>
      <w:r>
        <w:t xml:space="preserve">2. </w:t>
      </w:r>
      <w:r>
        <w:rPr>
          <w:szCs w:val="22"/>
        </w:rPr>
        <w:t>En la sección “Mis artículos” se encuentra una tabla con el artículo a modificar. El usuario clica en el icono izquierdo (editar) de la columna “Acciones” de la tabla. El artículo está en estado “mayor/menor”.</w:t>
      </w:r>
    </w:p>
    <w:p w14:paraId="48D1EB10" w14:textId="4042B1F8" w:rsidR="00887D33" w:rsidRDefault="0055427D" w:rsidP="0055427D">
      <w:pPr>
        <w:ind w:left="360"/>
      </w:pPr>
      <w:r>
        <w:t>3. El sistema abre una ventana modal con todos los datos del artículo modificables a excepción del “Autor principal”.</w:t>
      </w:r>
    </w:p>
    <w:p w14:paraId="59B2561A" w14:textId="042E0D08" w:rsidR="00FA2BF9" w:rsidRDefault="00FA2BF9" w:rsidP="0055427D">
      <w:pPr>
        <w:ind w:left="360"/>
      </w:pPr>
      <w:r>
        <w:t>4. El usuario modifica los datos que desea del artículo.</w:t>
      </w:r>
    </w:p>
    <w:p w14:paraId="75B693C4" w14:textId="485D31B2" w:rsidR="00FA2BF9" w:rsidRDefault="00FA2BF9" w:rsidP="0055427D">
      <w:pPr>
        <w:ind w:left="360"/>
      </w:pPr>
      <w:r>
        <w:t>5. El usuario clica en el botón “Guardar cambios”.</w:t>
      </w:r>
    </w:p>
    <w:p w14:paraId="35DAA6B3" w14:textId="77777777" w:rsidR="00FA2BF9" w:rsidRDefault="00FA2BF9" w:rsidP="00FA2BF9">
      <w:pPr>
        <w:ind w:left="360"/>
        <w:rPr>
          <w:szCs w:val="22"/>
        </w:rPr>
      </w:pPr>
      <w:r>
        <w:t xml:space="preserve">6. </w:t>
      </w:r>
      <w:r>
        <w:rPr>
          <w:szCs w:val="22"/>
        </w:rPr>
        <w:t>El sistema actualiza los datos modificados en la base de datos, cierra la ventana modal y notifica al usuario el éxito de la operación.</w:t>
      </w:r>
    </w:p>
    <w:p w14:paraId="3A484784" w14:textId="4C99A071" w:rsidR="00FA2BF9" w:rsidRDefault="00FA2BF9" w:rsidP="0055427D">
      <w:pPr>
        <w:ind w:left="360"/>
      </w:pPr>
      <w:r>
        <w:t>7. El sistema envía un correo electrónico al usuario administrador indicando que el usuario ha modificado los datos del artículo en estado “mayor/menor”.</w:t>
      </w:r>
    </w:p>
    <w:p w14:paraId="3CACFB3F" w14:textId="241169D4" w:rsidR="00FA2BF9" w:rsidRPr="0049093D" w:rsidRDefault="00FA2BF9" w:rsidP="00FA2BF9">
      <w:pPr>
        <w:numPr>
          <w:ilvl w:val="0"/>
          <w:numId w:val="26"/>
        </w:numPr>
      </w:pPr>
      <w:r>
        <w:rPr>
          <w:u w:val="single"/>
        </w:rPr>
        <w:lastRenderedPageBreak/>
        <w:t>Excepciones</w:t>
      </w:r>
      <w:r>
        <w:t>:</w:t>
      </w:r>
      <w:r>
        <w:br/>
        <w:t>5. El usuario cierra la ventana modal antes de clicar el botón “Guardar cambios”. Los datos no se almacenarán y se perderán los datos introducidos.</w:t>
      </w:r>
    </w:p>
    <w:p w14:paraId="7ECDDFC6" w14:textId="560B090F" w:rsidR="00D6300B" w:rsidRDefault="00D6300B" w:rsidP="00D6300B">
      <w:pPr>
        <w:pStyle w:val="Subttulo"/>
      </w:pPr>
      <w:r>
        <w:t>4.2.2.10 Eliminar artículo</w:t>
      </w:r>
    </w:p>
    <w:p w14:paraId="1AD514D2" w14:textId="77777777" w:rsidR="00FA2BF9" w:rsidRDefault="00FA2BF9" w:rsidP="00FA2BF9">
      <w:pPr>
        <w:numPr>
          <w:ilvl w:val="0"/>
          <w:numId w:val="26"/>
        </w:numPr>
      </w:pPr>
      <w:r w:rsidRPr="00563F74">
        <w:rPr>
          <w:u w:val="single"/>
        </w:rPr>
        <w:t>Actores</w:t>
      </w:r>
      <w:r>
        <w:t>: usuarios asistentes al congreso.</w:t>
      </w:r>
    </w:p>
    <w:p w14:paraId="7B8C8737" w14:textId="69DB027E" w:rsidR="00FA2BF9" w:rsidRDefault="00FA2BF9" w:rsidP="00FA2BF9">
      <w:pPr>
        <w:numPr>
          <w:ilvl w:val="0"/>
          <w:numId w:val="26"/>
        </w:numPr>
      </w:pPr>
      <w:r w:rsidRPr="00563F74">
        <w:rPr>
          <w:u w:val="single"/>
        </w:rPr>
        <w:t>Precondiciones</w:t>
      </w:r>
      <w:r>
        <w:t>: el usuario debe estar registrado en la plataforma, haber iniciado sesión, haber subido un artículo previamente y que el estado de éste sea</w:t>
      </w:r>
      <w:r w:rsidR="00E31463">
        <w:t xml:space="preserve"> “subido”</w:t>
      </w:r>
      <w:r>
        <w:t>.</w:t>
      </w:r>
    </w:p>
    <w:p w14:paraId="592C49C8" w14:textId="77777777" w:rsidR="00FA2BF9" w:rsidRDefault="00FA2BF9" w:rsidP="00FA2BF9">
      <w:pPr>
        <w:numPr>
          <w:ilvl w:val="0"/>
          <w:numId w:val="26"/>
        </w:numPr>
      </w:pPr>
      <w:r w:rsidRPr="00563F74">
        <w:rPr>
          <w:u w:val="single"/>
        </w:rPr>
        <w:t>Descripción</w:t>
      </w:r>
      <w:r>
        <w:t>: el usuario podrá subir un artículo a la plataforma.</w:t>
      </w:r>
    </w:p>
    <w:p w14:paraId="131760CA" w14:textId="77777777" w:rsidR="00FA2BF9" w:rsidRDefault="00FA2BF9" w:rsidP="00FA2BF9">
      <w:pPr>
        <w:numPr>
          <w:ilvl w:val="0"/>
          <w:numId w:val="26"/>
        </w:numPr>
        <w:rPr>
          <w:szCs w:val="22"/>
        </w:rPr>
      </w:pPr>
      <w:r w:rsidRPr="00E876DB">
        <w:rPr>
          <w:szCs w:val="22"/>
          <w:u w:val="single"/>
        </w:rPr>
        <w:t>Flujo normal del caso de uso:</w:t>
      </w:r>
    </w:p>
    <w:p w14:paraId="02E8E4C7" w14:textId="2B30FD8D" w:rsidR="00FA2BF9" w:rsidRDefault="00FA2BF9" w:rsidP="00FA2BF9">
      <w:pPr>
        <w:ind w:left="360"/>
        <w:rPr>
          <w:szCs w:val="22"/>
        </w:rPr>
      </w:pPr>
      <w:r w:rsidRPr="00E876DB">
        <w:rPr>
          <w:szCs w:val="22"/>
        </w:rPr>
        <w:t>1.</w:t>
      </w:r>
      <w:r>
        <w:rPr>
          <w:szCs w:val="22"/>
        </w:rPr>
        <w:t xml:space="preserve"> El usuario accede a la </w:t>
      </w:r>
      <w:r w:rsidR="006E3676">
        <w:rPr>
          <w:szCs w:val="22"/>
        </w:rPr>
        <w:t>pantalla</w:t>
      </w:r>
      <w:r>
        <w:rPr>
          <w:szCs w:val="22"/>
        </w:rPr>
        <w:t xml:space="preserve"> de artículos.</w:t>
      </w:r>
    </w:p>
    <w:p w14:paraId="43210E0C" w14:textId="1488DDA0" w:rsidR="00E31463" w:rsidRDefault="00E31463" w:rsidP="00E31463">
      <w:pPr>
        <w:ind w:left="360"/>
        <w:rPr>
          <w:szCs w:val="22"/>
        </w:rPr>
      </w:pPr>
      <w:r>
        <w:rPr>
          <w:szCs w:val="22"/>
        </w:rPr>
        <w:t>2. En la sección “Mis artículos” se encuentra una tabla con el artículo a eliminar. El usuario clica en el icono derecho (borrar) de la columna “Acciones” de la tabla.</w:t>
      </w:r>
    </w:p>
    <w:p w14:paraId="6624CDE1" w14:textId="2700E901" w:rsidR="00E31463" w:rsidRDefault="00E31463" w:rsidP="00E31463">
      <w:pPr>
        <w:ind w:left="360"/>
        <w:rPr>
          <w:szCs w:val="22"/>
        </w:rPr>
      </w:pPr>
      <w:r>
        <w:rPr>
          <w:szCs w:val="22"/>
        </w:rPr>
        <w:t>3</w:t>
      </w:r>
      <w:r w:rsidRPr="00E876DB">
        <w:rPr>
          <w:szCs w:val="22"/>
        </w:rPr>
        <w:t xml:space="preserve">. </w:t>
      </w:r>
      <w:r>
        <w:rPr>
          <w:szCs w:val="22"/>
        </w:rPr>
        <w:t>El sistema abre una ventana modal con dos botones de acción.</w:t>
      </w:r>
    </w:p>
    <w:p w14:paraId="67DF3F23" w14:textId="1A5DCFC3" w:rsidR="00FA2BF9" w:rsidRDefault="00FA2BF9" w:rsidP="00FA2BF9">
      <w:pPr>
        <w:ind w:left="360"/>
        <w:rPr>
          <w:szCs w:val="22"/>
        </w:rPr>
      </w:pPr>
      <w:r>
        <w:rPr>
          <w:szCs w:val="22"/>
        </w:rPr>
        <w:t>4</w:t>
      </w:r>
      <w:r w:rsidRPr="00E876DB">
        <w:rPr>
          <w:szCs w:val="22"/>
        </w:rPr>
        <w:t xml:space="preserve">. </w:t>
      </w:r>
      <w:r w:rsidR="00E31463">
        <w:rPr>
          <w:szCs w:val="22"/>
        </w:rPr>
        <w:t>El usuario clica en el botón “Sí”</w:t>
      </w:r>
      <w:r>
        <w:rPr>
          <w:szCs w:val="22"/>
        </w:rPr>
        <w:t>.</w:t>
      </w:r>
    </w:p>
    <w:p w14:paraId="7A861A45" w14:textId="6ED32896" w:rsidR="00FA2BF9" w:rsidRDefault="00FA2BF9" w:rsidP="00FA2BF9">
      <w:pPr>
        <w:ind w:left="360"/>
        <w:rPr>
          <w:szCs w:val="22"/>
        </w:rPr>
      </w:pPr>
      <w:r>
        <w:rPr>
          <w:szCs w:val="22"/>
        </w:rPr>
        <w:t xml:space="preserve">5. El sistema </w:t>
      </w:r>
      <w:r w:rsidR="00E31463">
        <w:rPr>
          <w:szCs w:val="22"/>
        </w:rPr>
        <w:t>cierra el modal, elimina el artículo de la base de datos y actualiza la tabla de la sección “Mis artículos”</w:t>
      </w:r>
      <w:r>
        <w:rPr>
          <w:szCs w:val="22"/>
        </w:rPr>
        <w:t>.</w:t>
      </w:r>
      <w:r w:rsidR="00E31463">
        <w:rPr>
          <w:szCs w:val="22"/>
        </w:rPr>
        <w:t xml:space="preserve"> Además, notifica al usuario del éxito de la operación.</w:t>
      </w:r>
    </w:p>
    <w:p w14:paraId="00676D34" w14:textId="53708D20" w:rsidR="00FA2BF9" w:rsidRPr="00FA2BF9" w:rsidRDefault="00FA2BF9" w:rsidP="00FA2BF9">
      <w:pPr>
        <w:numPr>
          <w:ilvl w:val="0"/>
          <w:numId w:val="26"/>
        </w:numPr>
      </w:pPr>
      <w:r>
        <w:rPr>
          <w:u w:val="single"/>
        </w:rPr>
        <w:t>Excepciones</w:t>
      </w:r>
      <w:r w:rsidR="00E31463">
        <w:t>:</w:t>
      </w:r>
      <w:r w:rsidR="00E31463">
        <w:br/>
        <w:t>4</w:t>
      </w:r>
      <w:r>
        <w:t xml:space="preserve">. El usuario </w:t>
      </w:r>
      <w:r w:rsidR="00E31463">
        <w:t>clica en el botón “Cancelar” o cierra la ventana modal</w:t>
      </w:r>
      <w:r>
        <w:t xml:space="preserve">. </w:t>
      </w:r>
      <w:r w:rsidR="00E31463">
        <w:t>El artículo no se eliminará</w:t>
      </w:r>
      <w:r>
        <w:t>.</w:t>
      </w:r>
    </w:p>
    <w:p w14:paraId="73399EF0" w14:textId="5EC80452" w:rsidR="00D6300B" w:rsidRDefault="00D6300B" w:rsidP="00D6300B">
      <w:pPr>
        <w:pStyle w:val="Subttulo"/>
      </w:pPr>
      <w:r>
        <w:t>4.2.2.11 Descarga de factura</w:t>
      </w:r>
    </w:p>
    <w:p w14:paraId="4177A1A6" w14:textId="77777777" w:rsidR="00E31463" w:rsidRDefault="00E31463" w:rsidP="00E31463">
      <w:pPr>
        <w:numPr>
          <w:ilvl w:val="0"/>
          <w:numId w:val="26"/>
        </w:numPr>
      </w:pPr>
      <w:r w:rsidRPr="00563F74">
        <w:rPr>
          <w:u w:val="single"/>
        </w:rPr>
        <w:t>Actores</w:t>
      </w:r>
      <w:r>
        <w:t>: usuarios asistentes al congreso.</w:t>
      </w:r>
    </w:p>
    <w:p w14:paraId="2581478E" w14:textId="1E099898" w:rsidR="00E31463" w:rsidRDefault="00E31463" w:rsidP="00E31463">
      <w:pPr>
        <w:numPr>
          <w:ilvl w:val="0"/>
          <w:numId w:val="26"/>
        </w:numPr>
      </w:pPr>
      <w:r w:rsidRPr="00563F74">
        <w:rPr>
          <w:u w:val="single"/>
        </w:rPr>
        <w:t>Precondiciones</w:t>
      </w:r>
      <w:r>
        <w:t>: el usuario debe estar registrado en la plataforma, haber iniciado sesión, haber subido un justificante de pago y que el usuario administrador haya validado el pago.</w:t>
      </w:r>
    </w:p>
    <w:p w14:paraId="6BA2DBCA" w14:textId="6BEDA424" w:rsidR="00E31463" w:rsidRDefault="00E31463" w:rsidP="00E31463">
      <w:pPr>
        <w:numPr>
          <w:ilvl w:val="0"/>
          <w:numId w:val="26"/>
        </w:numPr>
      </w:pPr>
      <w:r w:rsidRPr="00563F74">
        <w:rPr>
          <w:u w:val="single"/>
        </w:rPr>
        <w:lastRenderedPageBreak/>
        <w:t>Descripción</w:t>
      </w:r>
      <w:r>
        <w:t xml:space="preserve">: el usuario podrá descargar </w:t>
      </w:r>
      <w:r w:rsidR="006E3676">
        <w:t>la factura que acredita el pago realizado previamente</w:t>
      </w:r>
      <w:r>
        <w:t>.</w:t>
      </w:r>
      <w:r w:rsidR="006E3676">
        <w:t xml:space="preserve"> Para evitar fraudes fiscales, la descarga solo podrá realizarse una única vez.</w:t>
      </w:r>
    </w:p>
    <w:p w14:paraId="61D6BFFA" w14:textId="77777777" w:rsidR="00E31463" w:rsidRDefault="00E31463" w:rsidP="00E31463">
      <w:pPr>
        <w:numPr>
          <w:ilvl w:val="0"/>
          <w:numId w:val="26"/>
        </w:numPr>
        <w:rPr>
          <w:szCs w:val="22"/>
        </w:rPr>
      </w:pPr>
      <w:r w:rsidRPr="00E876DB">
        <w:rPr>
          <w:szCs w:val="22"/>
          <w:u w:val="single"/>
        </w:rPr>
        <w:t>Flujo normal del caso de uso:</w:t>
      </w:r>
    </w:p>
    <w:p w14:paraId="068FD3BC" w14:textId="142AF2CB" w:rsidR="00E31463" w:rsidRDefault="00E31463" w:rsidP="00E31463">
      <w:pPr>
        <w:ind w:left="360"/>
        <w:rPr>
          <w:szCs w:val="22"/>
        </w:rPr>
      </w:pPr>
      <w:r w:rsidRPr="00E876DB">
        <w:rPr>
          <w:szCs w:val="22"/>
        </w:rPr>
        <w:t>1.</w:t>
      </w:r>
      <w:r>
        <w:rPr>
          <w:szCs w:val="22"/>
        </w:rPr>
        <w:t xml:space="preserve"> El usuario accede a la </w:t>
      </w:r>
      <w:r w:rsidR="006E3676">
        <w:rPr>
          <w:szCs w:val="22"/>
        </w:rPr>
        <w:t>pantalla</w:t>
      </w:r>
      <w:r>
        <w:rPr>
          <w:szCs w:val="22"/>
        </w:rPr>
        <w:t xml:space="preserve"> de</w:t>
      </w:r>
      <w:r w:rsidR="006E3676">
        <w:rPr>
          <w:szCs w:val="22"/>
        </w:rPr>
        <w:t xml:space="preserve"> documentos</w:t>
      </w:r>
      <w:r>
        <w:rPr>
          <w:szCs w:val="22"/>
        </w:rPr>
        <w:t>.</w:t>
      </w:r>
    </w:p>
    <w:p w14:paraId="56BA74B7" w14:textId="280CF755" w:rsidR="00E31463" w:rsidRDefault="00E31463" w:rsidP="00E31463">
      <w:pPr>
        <w:ind w:left="360"/>
        <w:rPr>
          <w:szCs w:val="22"/>
        </w:rPr>
      </w:pPr>
      <w:r>
        <w:rPr>
          <w:szCs w:val="22"/>
        </w:rPr>
        <w:t xml:space="preserve">2. </w:t>
      </w:r>
      <w:r w:rsidR="006E3676">
        <w:rPr>
          <w:szCs w:val="22"/>
        </w:rPr>
        <w:t xml:space="preserve">El usuario clica en el botón “Descargar” de </w:t>
      </w:r>
      <w:r>
        <w:rPr>
          <w:szCs w:val="22"/>
        </w:rPr>
        <w:t>la sección “</w:t>
      </w:r>
      <w:r w:rsidR="006E3676">
        <w:rPr>
          <w:szCs w:val="22"/>
        </w:rPr>
        <w:t>Factura”</w:t>
      </w:r>
      <w:r>
        <w:rPr>
          <w:szCs w:val="22"/>
        </w:rPr>
        <w:t>.</w:t>
      </w:r>
    </w:p>
    <w:p w14:paraId="3A5A9E4C" w14:textId="2D44A065" w:rsidR="00E31463" w:rsidRPr="00E31463" w:rsidRDefault="00E31463" w:rsidP="00E31463">
      <w:pPr>
        <w:ind w:left="360"/>
        <w:rPr>
          <w:szCs w:val="22"/>
        </w:rPr>
      </w:pPr>
      <w:r>
        <w:rPr>
          <w:szCs w:val="22"/>
        </w:rPr>
        <w:t>3</w:t>
      </w:r>
      <w:r w:rsidRPr="00E876DB">
        <w:rPr>
          <w:szCs w:val="22"/>
        </w:rPr>
        <w:t xml:space="preserve">. </w:t>
      </w:r>
      <w:r>
        <w:rPr>
          <w:szCs w:val="22"/>
        </w:rPr>
        <w:t xml:space="preserve">El sistema </w:t>
      </w:r>
      <w:r w:rsidR="006E3676">
        <w:rPr>
          <w:szCs w:val="22"/>
        </w:rPr>
        <w:t>inicia la descarga del archivo en formato PDF</w:t>
      </w:r>
      <w:r>
        <w:rPr>
          <w:szCs w:val="22"/>
        </w:rPr>
        <w:t>.</w:t>
      </w:r>
    </w:p>
    <w:p w14:paraId="5D0EFE31" w14:textId="035B47D7" w:rsidR="00D6300B" w:rsidRDefault="00D6300B" w:rsidP="00D6300B">
      <w:pPr>
        <w:pStyle w:val="Subttulo"/>
      </w:pPr>
      <w:r>
        <w:t>4.2.2.12 Descarga de certificado de asistencia</w:t>
      </w:r>
    </w:p>
    <w:p w14:paraId="241EA74B" w14:textId="77777777" w:rsidR="006E3676" w:rsidRDefault="006E3676" w:rsidP="006E3676">
      <w:pPr>
        <w:numPr>
          <w:ilvl w:val="0"/>
          <w:numId w:val="26"/>
        </w:numPr>
      </w:pPr>
      <w:r w:rsidRPr="00563F74">
        <w:rPr>
          <w:u w:val="single"/>
        </w:rPr>
        <w:t>Actores</w:t>
      </w:r>
      <w:r>
        <w:t>: usuarios asistentes al congreso.</w:t>
      </w:r>
    </w:p>
    <w:p w14:paraId="4704BDD0" w14:textId="77777777" w:rsidR="006E3676" w:rsidRDefault="006E3676" w:rsidP="006E3676">
      <w:pPr>
        <w:numPr>
          <w:ilvl w:val="0"/>
          <w:numId w:val="26"/>
        </w:numPr>
      </w:pPr>
      <w:r w:rsidRPr="00563F74">
        <w:rPr>
          <w:u w:val="single"/>
        </w:rPr>
        <w:t>Precondiciones</w:t>
      </w:r>
      <w:r>
        <w:t>: el usuario debe estar registrado en la plataforma, haber iniciado sesión, haber subido un justificante de pago y que el usuario administrador haya validado el pago.</w:t>
      </w:r>
    </w:p>
    <w:p w14:paraId="1BF2BF0A" w14:textId="4EBE32CD" w:rsidR="006E3676" w:rsidRDefault="006E3676" w:rsidP="006E3676">
      <w:pPr>
        <w:numPr>
          <w:ilvl w:val="0"/>
          <w:numId w:val="26"/>
        </w:numPr>
      </w:pPr>
      <w:r w:rsidRPr="00563F74">
        <w:rPr>
          <w:u w:val="single"/>
        </w:rPr>
        <w:t>Descripción</w:t>
      </w:r>
      <w:r>
        <w:t>: el usuario podrá descargar el certificado de asistencia al congreso. Para evitar fraudes fiscales, la descarga solo podrá realizarse una única vez.</w:t>
      </w:r>
    </w:p>
    <w:p w14:paraId="4A979A61" w14:textId="77777777" w:rsidR="006E3676" w:rsidRDefault="006E3676" w:rsidP="006E3676">
      <w:pPr>
        <w:numPr>
          <w:ilvl w:val="0"/>
          <w:numId w:val="26"/>
        </w:numPr>
        <w:rPr>
          <w:szCs w:val="22"/>
        </w:rPr>
      </w:pPr>
      <w:r w:rsidRPr="00E876DB">
        <w:rPr>
          <w:szCs w:val="22"/>
          <w:u w:val="single"/>
        </w:rPr>
        <w:t>Flujo normal del caso de uso:</w:t>
      </w:r>
    </w:p>
    <w:p w14:paraId="350A5A79" w14:textId="77777777" w:rsidR="006E3676" w:rsidRDefault="006E3676" w:rsidP="006E3676">
      <w:pPr>
        <w:ind w:left="360"/>
        <w:rPr>
          <w:szCs w:val="22"/>
        </w:rPr>
      </w:pPr>
      <w:r w:rsidRPr="00E876DB">
        <w:rPr>
          <w:szCs w:val="22"/>
        </w:rPr>
        <w:t>1.</w:t>
      </w:r>
      <w:r>
        <w:rPr>
          <w:szCs w:val="22"/>
        </w:rPr>
        <w:t xml:space="preserve"> El usuario accede a la pantalla de documentos.</w:t>
      </w:r>
    </w:p>
    <w:p w14:paraId="693DA8A0" w14:textId="1B378258" w:rsidR="006E3676" w:rsidRDefault="006E3676" w:rsidP="006E3676">
      <w:pPr>
        <w:ind w:left="360"/>
        <w:rPr>
          <w:szCs w:val="22"/>
        </w:rPr>
      </w:pPr>
      <w:r>
        <w:rPr>
          <w:szCs w:val="22"/>
        </w:rPr>
        <w:t>2. El usuario clica en el botón “Descargar” de la sección “Certificado de asistencia”.</w:t>
      </w:r>
    </w:p>
    <w:p w14:paraId="5FDFB48E" w14:textId="2510D5B5" w:rsidR="006E3676" w:rsidRPr="006E3676" w:rsidRDefault="006E3676" w:rsidP="006E3676">
      <w:pPr>
        <w:ind w:left="360"/>
        <w:rPr>
          <w:szCs w:val="22"/>
        </w:rPr>
      </w:pPr>
      <w:r>
        <w:rPr>
          <w:szCs w:val="22"/>
        </w:rPr>
        <w:t>3</w:t>
      </w:r>
      <w:r w:rsidRPr="00E876DB">
        <w:rPr>
          <w:szCs w:val="22"/>
        </w:rPr>
        <w:t xml:space="preserve">. </w:t>
      </w:r>
      <w:r>
        <w:rPr>
          <w:szCs w:val="22"/>
        </w:rPr>
        <w:t>El sistema inicia la descarga del archivo en formato PDF.</w:t>
      </w:r>
    </w:p>
    <w:p w14:paraId="689E3B9B" w14:textId="51B9F491" w:rsidR="00D6300B" w:rsidRPr="00F03765" w:rsidRDefault="00D6300B" w:rsidP="00D6300B">
      <w:pPr>
        <w:pStyle w:val="Subttulo"/>
      </w:pPr>
      <w:r>
        <w:t>4.2.2.13 Descarga de certificado de ponencia</w:t>
      </w:r>
    </w:p>
    <w:p w14:paraId="39D99AE0" w14:textId="77777777" w:rsidR="006E3676" w:rsidRDefault="006E3676" w:rsidP="006E3676">
      <w:pPr>
        <w:numPr>
          <w:ilvl w:val="0"/>
          <w:numId w:val="26"/>
        </w:numPr>
      </w:pPr>
      <w:r w:rsidRPr="00563F74">
        <w:rPr>
          <w:u w:val="single"/>
        </w:rPr>
        <w:t>Actores</w:t>
      </w:r>
      <w:r>
        <w:t>: usuarios asistentes al congreso.</w:t>
      </w:r>
    </w:p>
    <w:p w14:paraId="6C174E3A" w14:textId="7EB9A1BC" w:rsidR="006E3676" w:rsidRDefault="006E3676" w:rsidP="006E3676">
      <w:pPr>
        <w:numPr>
          <w:ilvl w:val="0"/>
          <w:numId w:val="26"/>
        </w:numPr>
      </w:pPr>
      <w:r w:rsidRPr="00563F74">
        <w:rPr>
          <w:u w:val="single"/>
        </w:rPr>
        <w:t>Precondiciones</w:t>
      </w:r>
      <w:r>
        <w:t>: el usuario debe estar registrado en la plataforma, haber iniciado sesión, haber subido un justificante de pago, que el usuario administrador haya validado el pago</w:t>
      </w:r>
      <w:r w:rsidR="0077388A">
        <w:t>,</w:t>
      </w:r>
      <w:r>
        <w:t xml:space="preserve"> haber subido al menos un artículo</w:t>
      </w:r>
      <w:r w:rsidR="0077388A">
        <w:t xml:space="preserve"> que se encuentre en estado “aceptado”</w:t>
      </w:r>
      <w:r>
        <w:t>.</w:t>
      </w:r>
    </w:p>
    <w:p w14:paraId="5520F284" w14:textId="0F12EE46" w:rsidR="006E3676" w:rsidRDefault="006E3676" w:rsidP="006E3676">
      <w:pPr>
        <w:numPr>
          <w:ilvl w:val="0"/>
          <w:numId w:val="26"/>
        </w:numPr>
      </w:pPr>
      <w:r w:rsidRPr="00563F74">
        <w:rPr>
          <w:u w:val="single"/>
        </w:rPr>
        <w:lastRenderedPageBreak/>
        <w:t>Descripción</w:t>
      </w:r>
      <w:r>
        <w:t>: el usuario podrá descargar el certificado de ponencia al congreso. Para evitar fraudes fiscales, la descarga solo podrá realizarse una única vez.</w:t>
      </w:r>
    </w:p>
    <w:p w14:paraId="6C049E13" w14:textId="77777777" w:rsidR="006E3676" w:rsidRDefault="006E3676" w:rsidP="006E3676">
      <w:pPr>
        <w:numPr>
          <w:ilvl w:val="0"/>
          <w:numId w:val="26"/>
        </w:numPr>
        <w:rPr>
          <w:szCs w:val="22"/>
        </w:rPr>
      </w:pPr>
      <w:r w:rsidRPr="00E876DB">
        <w:rPr>
          <w:szCs w:val="22"/>
          <w:u w:val="single"/>
        </w:rPr>
        <w:t>Flujo normal del caso de uso:</w:t>
      </w:r>
    </w:p>
    <w:p w14:paraId="08311CDE" w14:textId="77777777" w:rsidR="006E3676" w:rsidRDefault="006E3676" w:rsidP="006E3676">
      <w:pPr>
        <w:ind w:left="360"/>
        <w:rPr>
          <w:szCs w:val="22"/>
        </w:rPr>
      </w:pPr>
      <w:r w:rsidRPr="00E876DB">
        <w:rPr>
          <w:szCs w:val="22"/>
        </w:rPr>
        <w:t>1.</w:t>
      </w:r>
      <w:r>
        <w:rPr>
          <w:szCs w:val="22"/>
        </w:rPr>
        <w:t xml:space="preserve"> El usuario accede a la pantalla de documentos.</w:t>
      </w:r>
    </w:p>
    <w:p w14:paraId="5F2D1BBB" w14:textId="0CB515A4" w:rsidR="006E3676" w:rsidRDefault="006E3676" w:rsidP="006E3676">
      <w:pPr>
        <w:ind w:left="360"/>
        <w:rPr>
          <w:szCs w:val="22"/>
        </w:rPr>
      </w:pPr>
      <w:r>
        <w:rPr>
          <w:szCs w:val="22"/>
        </w:rPr>
        <w:t>2. El usuario clica en el botón “Descargar” de la sección “Certificado de ponencia”.</w:t>
      </w:r>
    </w:p>
    <w:p w14:paraId="5099DDAA" w14:textId="5A3396C1" w:rsidR="006E3676" w:rsidRDefault="006E3676" w:rsidP="006E3676">
      <w:pPr>
        <w:ind w:left="360"/>
        <w:rPr>
          <w:szCs w:val="22"/>
        </w:rPr>
      </w:pPr>
      <w:r>
        <w:rPr>
          <w:szCs w:val="22"/>
        </w:rPr>
        <w:t>3</w:t>
      </w:r>
      <w:r w:rsidRPr="00E876DB">
        <w:rPr>
          <w:szCs w:val="22"/>
        </w:rPr>
        <w:t xml:space="preserve">. </w:t>
      </w:r>
      <w:r>
        <w:rPr>
          <w:szCs w:val="22"/>
        </w:rPr>
        <w:t>El sistema inicia la descarga del archivo en formato PDF.</w:t>
      </w:r>
      <w:r w:rsidR="0077388A">
        <w:rPr>
          <w:szCs w:val="22"/>
        </w:rPr>
        <w:t xml:space="preserve"> Se añadirá una hoja al archivo por cada artículo en estado “aceptado”.</w:t>
      </w:r>
    </w:p>
    <w:p w14:paraId="082B436E" w14:textId="77777777" w:rsidR="0077388A" w:rsidRPr="006E3676" w:rsidRDefault="0077388A" w:rsidP="0077388A">
      <w:pPr>
        <w:rPr>
          <w:szCs w:val="22"/>
        </w:rPr>
      </w:pPr>
    </w:p>
    <w:p w14:paraId="400BC1A1" w14:textId="015ACB17" w:rsidR="00CE7B1C" w:rsidRDefault="00E813C6" w:rsidP="00C756A1">
      <w:pPr>
        <w:pStyle w:val="Subttulo"/>
      </w:pPr>
      <w:r>
        <w:t>4.2.3</w:t>
      </w:r>
      <w:r w:rsidR="00703B83" w:rsidRPr="00E813C6">
        <w:t xml:space="preserve"> </w:t>
      </w:r>
      <w:r w:rsidR="0034415A" w:rsidRPr="00C756A1">
        <w:t xml:space="preserve">Gestión de </w:t>
      </w:r>
      <w:bookmarkEnd w:id="173"/>
      <w:bookmarkEnd w:id="174"/>
      <w:r w:rsidR="0077388A">
        <w:t>usuario administrador</w:t>
      </w:r>
    </w:p>
    <w:p w14:paraId="3F6FCA85" w14:textId="0F3CDF80" w:rsidR="009B20D4" w:rsidRDefault="0077388A" w:rsidP="0077388A">
      <w:pPr>
        <w:spacing w:before="240"/>
        <w:ind w:firstLine="720"/>
      </w:pPr>
      <w:r>
        <w:t xml:space="preserve">En este apartado se detallarán </w:t>
      </w:r>
      <w:r w:rsidR="00221147" w:rsidRPr="008E0FE8">
        <w:t xml:space="preserve">los casos de uso </w:t>
      </w:r>
      <w:r w:rsidR="00221147" w:rsidRPr="000A7CA9">
        <w:t>para el subsistema “</w:t>
      </w:r>
      <w:r w:rsidR="0034415A" w:rsidRPr="000A7CA9">
        <w:t xml:space="preserve">Gestión de </w:t>
      </w:r>
      <w:r>
        <w:t>usuario</w:t>
      </w:r>
      <w:r w:rsidR="0034415A" w:rsidRPr="000A7CA9">
        <w:t xml:space="preserve"> </w:t>
      </w:r>
      <w:r>
        <w:t>administrador</w:t>
      </w:r>
      <w:r w:rsidR="00221147" w:rsidRPr="00CE7B1C">
        <w:t xml:space="preserve">”, </w:t>
      </w:r>
      <w:r>
        <w:t>que</w:t>
      </w:r>
      <w:r w:rsidR="00221147" w:rsidRPr="00CE7B1C">
        <w:t xml:space="preserve"> engloba </w:t>
      </w:r>
      <w:r>
        <w:t>todas las</w:t>
      </w:r>
      <w:r w:rsidR="00221147" w:rsidRPr="00CE7B1C">
        <w:t xml:space="preserve"> funcionalidades relacionadas con </w:t>
      </w:r>
      <w:r>
        <w:t>la gestión del congreso y que solo es accesible por el usuario administrador</w:t>
      </w:r>
      <w:r w:rsidR="00703B83" w:rsidRPr="00CE7B1C">
        <w:t xml:space="preserve">. </w:t>
      </w:r>
      <w:r w:rsidR="005D6A77">
        <w:t>En la</w:t>
      </w:r>
      <w:r w:rsidR="00703B83">
        <w:t xml:space="preserve"> siguiente </w:t>
      </w:r>
      <w:r w:rsidR="005D6A77">
        <w:t>figura</w:t>
      </w:r>
      <w:r w:rsidR="00703B83">
        <w:t xml:space="preserve"> </w:t>
      </w:r>
      <w:r w:rsidR="005D6A77">
        <w:t>se pueden</w:t>
      </w:r>
      <w:r w:rsidR="00703B83">
        <w:t xml:space="preserve"> ver los diferentes casos de uso </w:t>
      </w:r>
      <w:r w:rsidR="005D6A77">
        <w:t>de</w:t>
      </w:r>
      <w:r w:rsidR="00703B83">
        <w:t xml:space="preserve"> este apartado:</w:t>
      </w:r>
    </w:p>
    <w:p w14:paraId="77936DAD" w14:textId="77777777" w:rsidR="0077388A" w:rsidRDefault="0077388A" w:rsidP="0077388A">
      <w:pPr>
        <w:spacing w:before="240"/>
      </w:pPr>
    </w:p>
    <w:p w14:paraId="5180D3F6" w14:textId="1F135FE6" w:rsidR="000D1ADF" w:rsidRDefault="009B20D4" w:rsidP="000D1ADF">
      <w:pPr>
        <w:pStyle w:val="Descripcin"/>
        <w:ind w:left="2160" w:firstLine="720"/>
        <w:jc w:val="left"/>
        <w:rPr>
          <w:sz w:val="20"/>
          <w:szCs w:val="20"/>
        </w:rPr>
      </w:pPr>
      <w:bookmarkStart w:id="175" w:name="_Toc505427359"/>
      <w:r w:rsidRPr="00E813C6">
        <w:rPr>
          <w:sz w:val="20"/>
          <w:szCs w:val="20"/>
        </w:rPr>
        <w:t>Figura</w:t>
      </w:r>
      <w:r w:rsidR="00F30009">
        <w:rPr>
          <w:sz w:val="20"/>
          <w:szCs w:val="20"/>
        </w:rPr>
        <w:t xml:space="preserve"> 32</w:t>
      </w:r>
      <w:r w:rsidRPr="00E813C6">
        <w:rPr>
          <w:sz w:val="20"/>
          <w:szCs w:val="20"/>
        </w:rPr>
        <w:t xml:space="preserve"> </w:t>
      </w:r>
      <w:r w:rsidR="00F07B22" w:rsidRPr="00E813C6">
        <w:rPr>
          <w:sz w:val="20"/>
          <w:szCs w:val="20"/>
        </w:rPr>
        <w:t xml:space="preserve">Gestión de </w:t>
      </w:r>
      <w:bookmarkEnd w:id="175"/>
      <w:r w:rsidR="005D6A77">
        <w:rPr>
          <w:sz w:val="20"/>
          <w:szCs w:val="20"/>
        </w:rPr>
        <w:t>usuario administrador</w:t>
      </w:r>
    </w:p>
    <w:p w14:paraId="3E47AF9C" w14:textId="77777777" w:rsidR="000D1ADF" w:rsidRPr="000D1ADF" w:rsidRDefault="000D1ADF" w:rsidP="000D1ADF"/>
    <w:p w14:paraId="458ACD90" w14:textId="650627D8" w:rsidR="00E21636" w:rsidRDefault="001048C6" w:rsidP="00E21636">
      <w:pPr>
        <w:pStyle w:val="Subttulo"/>
      </w:pPr>
      <w:bookmarkStart w:id="176" w:name="_Toc505427054"/>
      <w:bookmarkStart w:id="177" w:name="_Toc505427243"/>
      <w:r>
        <w:t>4.2.3.1</w:t>
      </w:r>
      <w:r w:rsidR="00F03765">
        <w:t xml:space="preserve"> </w:t>
      </w:r>
      <w:bookmarkEnd w:id="176"/>
      <w:bookmarkEnd w:id="177"/>
      <w:r w:rsidR="00E21636">
        <w:t xml:space="preserve">Visualización </w:t>
      </w:r>
      <w:r w:rsidR="00434E24">
        <w:t xml:space="preserve">tabla de </w:t>
      </w:r>
      <w:r w:rsidR="00E21636">
        <w:t>usuarios</w:t>
      </w:r>
    </w:p>
    <w:p w14:paraId="28FF4225" w14:textId="37C75D08" w:rsidR="00935354" w:rsidRDefault="00935354" w:rsidP="00935354">
      <w:pPr>
        <w:numPr>
          <w:ilvl w:val="0"/>
          <w:numId w:val="26"/>
        </w:numPr>
      </w:pPr>
      <w:r w:rsidRPr="00563F74">
        <w:rPr>
          <w:u w:val="single"/>
        </w:rPr>
        <w:t>Actores</w:t>
      </w:r>
      <w:r>
        <w:t>: usuario administrador.</w:t>
      </w:r>
    </w:p>
    <w:p w14:paraId="63995430" w14:textId="22C1A9F5" w:rsidR="00935354" w:rsidRDefault="00935354" w:rsidP="00935354">
      <w:pPr>
        <w:numPr>
          <w:ilvl w:val="0"/>
          <w:numId w:val="26"/>
        </w:numPr>
      </w:pPr>
      <w:r w:rsidRPr="00563F74">
        <w:rPr>
          <w:u w:val="single"/>
        </w:rPr>
        <w:t>Precondiciones</w:t>
      </w:r>
      <w:r>
        <w:t>: el usuario administrador debe haber iniciado sesión.</w:t>
      </w:r>
    </w:p>
    <w:p w14:paraId="0C3FB1F9" w14:textId="76E17AEB" w:rsidR="00935354" w:rsidRDefault="00935354" w:rsidP="00935354">
      <w:pPr>
        <w:numPr>
          <w:ilvl w:val="0"/>
          <w:numId w:val="26"/>
        </w:numPr>
      </w:pPr>
      <w:r w:rsidRPr="00563F74">
        <w:rPr>
          <w:u w:val="single"/>
        </w:rPr>
        <w:t>Descripción</w:t>
      </w:r>
      <w:r>
        <w:t>: el usuario administrador podrá visualizar en forma de tabla todos los usuarios registrados.</w:t>
      </w:r>
    </w:p>
    <w:p w14:paraId="029B4C97" w14:textId="77777777" w:rsidR="00935354" w:rsidRDefault="00935354" w:rsidP="00935354">
      <w:pPr>
        <w:numPr>
          <w:ilvl w:val="0"/>
          <w:numId w:val="26"/>
        </w:numPr>
        <w:rPr>
          <w:szCs w:val="22"/>
        </w:rPr>
      </w:pPr>
      <w:r w:rsidRPr="00E876DB">
        <w:rPr>
          <w:szCs w:val="22"/>
          <w:u w:val="single"/>
        </w:rPr>
        <w:t>Flujo normal del caso de uso:</w:t>
      </w:r>
    </w:p>
    <w:p w14:paraId="1AD5FA00" w14:textId="5FB6A391" w:rsidR="00935354" w:rsidRDefault="00935354" w:rsidP="00935354">
      <w:pPr>
        <w:ind w:left="360"/>
        <w:rPr>
          <w:szCs w:val="22"/>
        </w:rPr>
      </w:pPr>
      <w:r w:rsidRPr="00E876DB">
        <w:rPr>
          <w:szCs w:val="22"/>
        </w:rPr>
        <w:lastRenderedPageBreak/>
        <w:t>1.</w:t>
      </w:r>
      <w:r>
        <w:rPr>
          <w:szCs w:val="22"/>
        </w:rPr>
        <w:t xml:space="preserve"> El usuario administrador accede a la pantalla de usuarios.</w:t>
      </w:r>
    </w:p>
    <w:p w14:paraId="7CADDA7F" w14:textId="25D05E14" w:rsidR="00885D41" w:rsidRDefault="00885D41" w:rsidP="00935354">
      <w:pPr>
        <w:ind w:left="360"/>
        <w:rPr>
          <w:szCs w:val="22"/>
        </w:rPr>
      </w:pPr>
      <w:r>
        <w:rPr>
          <w:szCs w:val="22"/>
        </w:rPr>
        <w:t>2. El sistema muestra una tabla resumen con el listado de usuarios.</w:t>
      </w:r>
    </w:p>
    <w:p w14:paraId="4A768FEA" w14:textId="794AC733" w:rsidR="00E21636" w:rsidRDefault="00434E24" w:rsidP="00E21636">
      <w:pPr>
        <w:pStyle w:val="Subttulo"/>
      </w:pPr>
      <w:r>
        <w:t>4.2.3.2</w:t>
      </w:r>
      <w:r w:rsidR="00E21636">
        <w:t xml:space="preserve"> Modificación usuario</w:t>
      </w:r>
    </w:p>
    <w:p w14:paraId="6A6B38A5" w14:textId="77777777" w:rsidR="00935354" w:rsidRDefault="00935354" w:rsidP="00935354">
      <w:pPr>
        <w:numPr>
          <w:ilvl w:val="0"/>
          <w:numId w:val="26"/>
        </w:numPr>
      </w:pPr>
      <w:r w:rsidRPr="00563F74">
        <w:rPr>
          <w:u w:val="single"/>
        </w:rPr>
        <w:t>Actores</w:t>
      </w:r>
      <w:r>
        <w:t>: usuario administrador.</w:t>
      </w:r>
    </w:p>
    <w:p w14:paraId="2E690961" w14:textId="77777777" w:rsidR="00935354" w:rsidRDefault="00935354" w:rsidP="00935354">
      <w:pPr>
        <w:numPr>
          <w:ilvl w:val="0"/>
          <w:numId w:val="26"/>
        </w:numPr>
      </w:pPr>
      <w:r w:rsidRPr="00563F74">
        <w:rPr>
          <w:u w:val="single"/>
        </w:rPr>
        <w:t>Precondiciones</w:t>
      </w:r>
      <w:r>
        <w:t>: el usuario administrador debe haber iniciado sesión.</w:t>
      </w:r>
    </w:p>
    <w:p w14:paraId="0E99963F" w14:textId="715852D6" w:rsidR="00935354" w:rsidRDefault="00935354" w:rsidP="00935354">
      <w:pPr>
        <w:numPr>
          <w:ilvl w:val="0"/>
          <w:numId w:val="26"/>
        </w:numPr>
      </w:pPr>
      <w:r w:rsidRPr="00563F74">
        <w:rPr>
          <w:u w:val="single"/>
        </w:rPr>
        <w:t>Descripción</w:t>
      </w:r>
      <w:r>
        <w:t>: el usuario administrador podrá modificar los datos de cualquier usuario registrado.</w:t>
      </w:r>
    </w:p>
    <w:p w14:paraId="3525B7B8" w14:textId="77777777" w:rsidR="00935354" w:rsidRDefault="00935354" w:rsidP="00935354">
      <w:pPr>
        <w:numPr>
          <w:ilvl w:val="0"/>
          <w:numId w:val="26"/>
        </w:numPr>
        <w:rPr>
          <w:szCs w:val="22"/>
        </w:rPr>
      </w:pPr>
      <w:r w:rsidRPr="00E876DB">
        <w:rPr>
          <w:szCs w:val="22"/>
          <w:u w:val="single"/>
        </w:rPr>
        <w:t>Flujo normal del caso de uso:</w:t>
      </w:r>
    </w:p>
    <w:p w14:paraId="44C8E7A3" w14:textId="646EC431" w:rsidR="00935354" w:rsidRDefault="00935354" w:rsidP="00935354">
      <w:pPr>
        <w:ind w:left="360"/>
        <w:rPr>
          <w:szCs w:val="22"/>
        </w:rPr>
      </w:pPr>
      <w:r w:rsidRPr="00E876DB">
        <w:rPr>
          <w:szCs w:val="22"/>
        </w:rPr>
        <w:t>1.</w:t>
      </w:r>
      <w:r>
        <w:rPr>
          <w:szCs w:val="22"/>
        </w:rPr>
        <w:t xml:space="preserve"> El usuario administrador accede a la pantalla de usuarios.</w:t>
      </w:r>
    </w:p>
    <w:p w14:paraId="08696DBC" w14:textId="39A88261" w:rsidR="00935354" w:rsidRDefault="00935354" w:rsidP="00935354">
      <w:pPr>
        <w:ind w:left="360"/>
        <w:rPr>
          <w:szCs w:val="22"/>
        </w:rPr>
      </w:pPr>
      <w:r>
        <w:rPr>
          <w:szCs w:val="22"/>
        </w:rPr>
        <w:t>2. El usuario administrador clica en el icono izquierdo de la columna “acciones” situado en la fila del usuario que se va a modificar.</w:t>
      </w:r>
    </w:p>
    <w:p w14:paraId="42F72073" w14:textId="0D83495F" w:rsidR="00935354" w:rsidRDefault="00935354" w:rsidP="00935354">
      <w:pPr>
        <w:ind w:left="360"/>
        <w:rPr>
          <w:szCs w:val="22"/>
        </w:rPr>
      </w:pPr>
      <w:r>
        <w:rPr>
          <w:szCs w:val="22"/>
        </w:rPr>
        <w:t xml:space="preserve">3. El sistema abre una ventana modal con los datos del usuario seleccionado </w:t>
      </w:r>
      <w:r w:rsidR="008A599D">
        <w:rPr>
          <w:szCs w:val="22"/>
        </w:rPr>
        <w:t>deshabilitados</w:t>
      </w:r>
      <w:r>
        <w:rPr>
          <w:szCs w:val="22"/>
        </w:rPr>
        <w:t>.</w:t>
      </w:r>
    </w:p>
    <w:p w14:paraId="2DDB0754" w14:textId="2F697545" w:rsidR="00935354" w:rsidRDefault="00935354" w:rsidP="00935354">
      <w:pPr>
        <w:ind w:left="360"/>
        <w:rPr>
          <w:szCs w:val="22"/>
        </w:rPr>
      </w:pPr>
      <w:r>
        <w:rPr>
          <w:szCs w:val="22"/>
        </w:rPr>
        <w:t>4. El usuario administrador clica en el botón “Editar datos”.</w:t>
      </w:r>
    </w:p>
    <w:p w14:paraId="7BC49727" w14:textId="17D93151" w:rsidR="00935354" w:rsidRDefault="00935354" w:rsidP="00935354">
      <w:pPr>
        <w:ind w:left="360"/>
        <w:rPr>
          <w:szCs w:val="22"/>
        </w:rPr>
      </w:pPr>
      <w:r>
        <w:rPr>
          <w:szCs w:val="22"/>
        </w:rPr>
        <w:t>5. El sistema habilita los campos</w:t>
      </w:r>
      <w:r w:rsidR="008A599D">
        <w:rPr>
          <w:szCs w:val="22"/>
        </w:rPr>
        <w:t xml:space="preserve"> con los datos del usuario.</w:t>
      </w:r>
    </w:p>
    <w:p w14:paraId="02459EF6" w14:textId="0EC52E0C" w:rsidR="008A599D" w:rsidRDefault="008A599D" w:rsidP="00935354">
      <w:pPr>
        <w:ind w:left="360"/>
        <w:rPr>
          <w:szCs w:val="22"/>
        </w:rPr>
      </w:pPr>
      <w:r>
        <w:rPr>
          <w:szCs w:val="22"/>
        </w:rPr>
        <w:t>6. El usuario administrador modifica los datos del usuario y clica en el botón “Guardar cambios”.</w:t>
      </w:r>
    </w:p>
    <w:p w14:paraId="3D844C17" w14:textId="4A74637E" w:rsidR="008A599D" w:rsidRDefault="008A599D" w:rsidP="00935354">
      <w:pPr>
        <w:ind w:left="360"/>
        <w:rPr>
          <w:szCs w:val="22"/>
        </w:rPr>
      </w:pPr>
      <w:r>
        <w:rPr>
          <w:szCs w:val="22"/>
        </w:rPr>
        <w:t>7. El sistema actualiza los datos modificados en la base de datos, cierra el modal y notifica al usuario administrador el éxito de la operación.</w:t>
      </w:r>
    </w:p>
    <w:p w14:paraId="6E19B276" w14:textId="0A82C0F4" w:rsidR="008A599D" w:rsidRPr="008A599D" w:rsidRDefault="008A599D" w:rsidP="008A599D">
      <w:pPr>
        <w:numPr>
          <w:ilvl w:val="0"/>
          <w:numId w:val="26"/>
        </w:numPr>
      </w:pPr>
      <w:r>
        <w:rPr>
          <w:u w:val="single"/>
        </w:rPr>
        <w:t>Excepciones</w:t>
      </w:r>
      <w:r>
        <w:t>:</w:t>
      </w:r>
      <w:r>
        <w:br/>
        <w:t>6. El usuario administrador cierra la ventana modal. Los datos no se cambiarán y se perderán los cambios realizados.</w:t>
      </w:r>
    </w:p>
    <w:p w14:paraId="417BD5AE" w14:textId="3B72E905" w:rsidR="00E21636" w:rsidRDefault="00434E24" w:rsidP="00E21636">
      <w:pPr>
        <w:pStyle w:val="Subttulo"/>
      </w:pPr>
      <w:r>
        <w:t>4.2.3.3</w:t>
      </w:r>
      <w:r w:rsidR="00E21636">
        <w:t xml:space="preserve"> Eliminar usuario</w:t>
      </w:r>
    </w:p>
    <w:p w14:paraId="4E104472" w14:textId="77777777" w:rsidR="008A599D" w:rsidRDefault="008A599D" w:rsidP="008A599D">
      <w:pPr>
        <w:numPr>
          <w:ilvl w:val="0"/>
          <w:numId w:val="26"/>
        </w:numPr>
      </w:pPr>
      <w:r w:rsidRPr="00563F74">
        <w:rPr>
          <w:u w:val="single"/>
        </w:rPr>
        <w:t>Actores</w:t>
      </w:r>
      <w:r>
        <w:t>: usuario administrador.</w:t>
      </w:r>
    </w:p>
    <w:p w14:paraId="611E9A8F" w14:textId="77777777" w:rsidR="008A599D" w:rsidRDefault="008A599D" w:rsidP="008A599D">
      <w:pPr>
        <w:numPr>
          <w:ilvl w:val="0"/>
          <w:numId w:val="26"/>
        </w:numPr>
      </w:pPr>
      <w:r w:rsidRPr="00563F74">
        <w:rPr>
          <w:u w:val="single"/>
        </w:rPr>
        <w:lastRenderedPageBreak/>
        <w:t>Precondiciones</w:t>
      </w:r>
      <w:r>
        <w:t>: el usuario administrador debe haber iniciado sesión.</w:t>
      </w:r>
    </w:p>
    <w:p w14:paraId="6E1C5549" w14:textId="3A86F2C5" w:rsidR="008A599D" w:rsidRDefault="008A599D" w:rsidP="008A599D">
      <w:pPr>
        <w:numPr>
          <w:ilvl w:val="0"/>
          <w:numId w:val="26"/>
        </w:numPr>
      </w:pPr>
      <w:r w:rsidRPr="00563F74">
        <w:rPr>
          <w:u w:val="single"/>
        </w:rPr>
        <w:t>Descripción</w:t>
      </w:r>
      <w:r>
        <w:t>: el usuario administrador podrá eliminar a cualquier usuario registrado de la aplicación.</w:t>
      </w:r>
    </w:p>
    <w:p w14:paraId="5000BC97" w14:textId="77777777" w:rsidR="008A599D" w:rsidRDefault="008A599D" w:rsidP="008A599D">
      <w:pPr>
        <w:numPr>
          <w:ilvl w:val="0"/>
          <w:numId w:val="26"/>
        </w:numPr>
        <w:rPr>
          <w:szCs w:val="22"/>
        </w:rPr>
      </w:pPr>
      <w:r w:rsidRPr="00E876DB">
        <w:rPr>
          <w:szCs w:val="22"/>
          <w:u w:val="single"/>
        </w:rPr>
        <w:t>Flujo normal del caso de uso:</w:t>
      </w:r>
    </w:p>
    <w:p w14:paraId="474FDC6C" w14:textId="77777777" w:rsidR="008A599D" w:rsidRDefault="008A599D" w:rsidP="008A599D">
      <w:pPr>
        <w:ind w:left="360"/>
        <w:rPr>
          <w:szCs w:val="22"/>
        </w:rPr>
      </w:pPr>
      <w:r w:rsidRPr="00E876DB">
        <w:rPr>
          <w:szCs w:val="22"/>
        </w:rPr>
        <w:t>1.</w:t>
      </w:r>
      <w:r>
        <w:rPr>
          <w:szCs w:val="22"/>
        </w:rPr>
        <w:t xml:space="preserve"> El usuario administrador accede a la pantalla de usuarios.</w:t>
      </w:r>
    </w:p>
    <w:p w14:paraId="5DC806D4" w14:textId="3C92CE68" w:rsidR="008A599D" w:rsidRDefault="008A599D" w:rsidP="008A599D">
      <w:pPr>
        <w:ind w:left="360"/>
        <w:rPr>
          <w:szCs w:val="22"/>
        </w:rPr>
      </w:pPr>
      <w:r>
        <w:rPr>
          <w:szCs w:val="22"/>
        </w:rPr>
        <w:t>2. El usuario administrador clica en el icono derecho de la columna “acciones” situado en la fila del usuario que se va a eliminar.</w:t>
      </w:r>
    </w:p>
    <w:p w14:paraId="5DBAECEC" w14:textId="410AEFFE" w:rsidR="008A599D" w:rsidRDefault="008A599D" w:rsidP="008A599D">
      <w:pPr>
        <w:ind w:left="360"/>
        <w:rPr>
          <w:szCs w:val="22"/>
        </w:rPr>
      </w:pPr>
      <w:r>
        <w:rPr>
          <w:szCs w:val="22"/>
        </w:rPr>
        <w:t>3. El sistema abre una ventana modal con dos acciones.</w:t>
      </w:r>
    </w:p>
    <w:p w14:paraId="672007E0" w14:textId="1440CA78" w:rsidR="008A599D" w:rsidRDefault="008A599D" w:rsidP="008A599D">
      <w:pPr>
        <w:ind w:left="360"/>
        <w:rPr>
          <w:szCs w:val="22"/>
        </w:rPr>
      </w:pPr>
      <w:r>
        <w:rPr>
          <w:szCs w:val="22"/>
        </w:rPr>
        <w:t>4. El usuario administrador clica en el botón “Sí”.</w:t>
      </w:r>
    </w:p>
    <w:p w14:paraId="52DB1D07" w14:textId="29931CEC" w:rsidR="008A599D" w:rsidRDefault="008A599D" w:rsidP="008A599D">
      <w:pPr>
        <w:ind w:left="360"/>
        <w:rPr>
          <w:szCs w:val="22"/>
        </w:rPr>
      </w:pPr>
      <w:r>
        <w:rPr>
          <w:szCs w:val="22"/>
        </w:rPr>
        <w:t>5. El sistema elimina al usuario de la base de datos, actualiza la tabla y notifica al usuario administrador el éxito de la operación.</w:t>
      </w:r>
    </w:p>
    <w:p w14:paraId="42623ECE" w14:textId="50802904" w:rsidR="008A599D" w:rsidRPr="008A599D" w:rsidRDefault="008A599D" w:rsidP="008A599D">
      <w:pPr>
        <w:numPr>
          <w:ilvl w:val="0"/>
          <w:numId w:val="26"/>
        </w:numPr>
      </w:pPr>
      <w:r>
        <w:rPr>
          <w:u w:val="single"/>
        </w:rPr>
        <w:t>Excepciones</w:t>
      </w:r>
      <w:r>
        <w:t>:</w:t>
      </w:r>
      <w:r>
        <w:br/>
        <w:t>4. El usuario administrador cierra la ventana modal. El usuario no se elimina.</w:t>
      </w:r>
    </w:p>
    <w:p w14:paraId="46C14D9A" w14:textId="5FB2597D" w:rsidR="00E21636" w:rsidRDefault="00434E24" w:rsidP="00E21636">
      <w:pPr>
        <w:pStyle w:val="Subttulo"/>
      </w:pPr>
      <w:r>
        <w:t>4.2.3.4</w:t>
      </w:r>
      <w:r w:rsidR="00E21636">
        <w:t xml:space="preserve"> </w:t>
      </w:r>
      <w:r>
        <w:t>Visualización tabla de pagos</w:t>
      </w:r>
    </w:p>
    <w:p w14:paraId="5F66DD02" w14:textId="77777777" w:rsidR="008A599D" w:rsidRDefault="008A599D" w:rsidP="008A599D">
      <w:pPr>
        <w:numPr>
          <w:ilvl w:val="0"/>
          <w:numId w:val="26"/>
        </w:numPr>
      </w:pPr>
      <w:r w:rsidRPr="00563F74">
        <w:rPr>
          <w:u w:val="single"/>
        </w:rPr>
        <w:t>Actores</w:t>
      </w:r>
      <w:r>
        <w:t>: usuario administrador.</w:t>
      </w:r>
    </w:p>
    <w:p w14:paraId="08399050" w14:textId="77777777" w:rsidR="008A599D" w:rsidRDefault="008A599D" w:rsidP="008A599D">
      <w:pPr>
        <w:numPr>
          <w:ilvl w:val="0"/>
          <w:numId w:val="26"/>
        </w:numPr>
      </w:pPr>
      <w:r w:rsidRPr="00563F74">
        <w:rPr>
          <w:u w:val="single"/>
        </w:rPr>
        <w:t>Precondiciones</w:t>
      </w:r>
      <w:r>
        <w:t>: el usuario administrador debe haber iniciado sesión.</w:t>
      </w:r>
    </w:p>
    <w:p w14:paraId="236206D6" w14:textId="2984C56A" w:rsidR="008A599D" w:rsidRDefault="008A599D" w:rsidP="008A599D">
      <w:pPr>
        <w:numPr>
          <w:ilvl w:val="0"/>
          <w:numId w:val="26"/>
        </w:numPr>
      </w:pPr>
      <w:r w:rsidRPr="00563F74">
        <w:rPr>
          <w:u w:val="single"/>
        </w:rPr>
        <w:t>Descripción</w:t>
      </w:r>
      <w:r>
        <w:t>: el usuario administrador podrá visualizar el estado de pago de cualquier usuario registrado.</w:t>
      </w:r>
    </w:p>
    <w:p w14:paraId="02ACF4F2" w14:textId="77777777" w:rsidR="008A599D" w:rsidRDefault="008A599D" w:rsidP="008A599D">
      <w:pPr>
        <w:numPr>
          <w:ilvl w:val="0"/>
          <w:numId w:val="26"/>
        </w:numPr>
        <w:rPr>
          <w:szCs w:val="22"/>
        </w:rPr>
      </w:pPr>
      <w:r w:rsidRPr="00E876DB">
        <w:rPr>
          <w:szCs w:val="22"/>
          <w:u w:val="single"/>
        </w:rPr>
        <w:t>Flujo normal del caso de uso:</w:t>
      </w:r>
    </w:p>
    <w:p w14:paraId="403D9A0B" w14:textId="70E62D8A" w:rsidR="008A599D" w:rsidRDefault="008A599D" w:rsidP="008A599D">
      <w:pPr>
        <w:ind w:left="360"/>
        <w:rPr>
          <w:szCs w:val="22"/>
        </w:rPr>
      </w:pPr>
      <w:r w:rsidRPr="00E876DB">
        <w:rPr>
          <w:szCs w:val="22"/>
        </w:rPr>
        <w:t>1.</w:t>
      </w:r>
      <w:r>
        <w:rPr>
          <w:szCs w:val="22"/>
        </w:rPr>
        <w:t xml:space="preserve"> El usuario administrador accede a la pantalla de pagos.</w:t>
      </w:r>
    </w:p>
    <w:p w14:paraId="496E011E" w14:textId="601546DC" w:rsidR="00885D41" w:rsidRDefault="00885D41" w:rsidP="00885D41">
      <w:pPr>
        <w:ind w:left="360"/>
        <w:rPr>
          <w:szCs w:val="22"/>
        </w:rPr>
      </w:pPr>
      <w:r>
        <w:rPr>
          <w:szCs w:val="22"/>
        </w:rPr>
        <w:t>2. El sistema muestra una tabla resumen de pagos con el listado de usuarios.</w:t>
      </w:r>
    </w:p>
    <w:p w14:paraId="00CADB2D" w14:textId="2B4C3E30" w:rsidR="00E21636" w:rsidRDefault="00434E24" w:rsidP="00E21636">
      <w:pPr>
        <w:pStyle w:val="Subttulo"/>
      </w:pPr>
      <w:r>
        <w:t>4.2.3.5</w:t>
      </w:r>
      <w:r w:rsidR="00E21636">
        <w:t xml:space="preserve"> Visualizaci</w:t>
      </w:r>
      <w:r>
        <w:t>ón justificante de pago de usuario</w:t>
      </w:r>
    </w:p>
    <w:p w14:paraId="63029AF7" w14:textId="77777777" w:rsidR="00885D41" w:rsidRDefault="00885D41" w:rsidP="00885D41">
      <w:pPr>
        <w:numPr>
          <w:ilvl w:val="0"/>
          <w:numId w:val="26"/>
        </w:numPr>
      </w:pPr>
      <w:r w:rsidRPr="00563F74">
        <w:rPr>
          <w:u w:val="single"/>
        </w:rPr>
        <w:lastRenderedPageBreak/>
        <w:t>Actores</w:t>
      </w:r>
      <w:r>
        <w:t>: usuario administrador.</w:t>
      </w:r>
    </w:p>
    <w:p w14:paraId="75FFF328" w14:textId="3E340157" w:rsidR="00885D41" w:rsidRDefault="00885D41" w:rsidP="00885D41">
      <w:pPr>
        <w:numPr>
          <w:ilvl w:val="0"/>
          <w:numId w:val="26"/>
        </w:numPr>
      </w:pPr>
      <w:r w:rsidRPr="00563F74">
        <w:rPr>
          <w:u w:val="single"/>
        </w:rPr>
        <w:t>Precondiciones</w:t>
      </w:r>
      <w:r>
        <w:t>: el usuario administrador debe haber iniciado sesión y el usuario seleccionado debe tener justificante de pago subido.</w:t>
      </w:r>
    </w:p>
    <w:p w14:paraId="77204847" w14:textId="4FF1D5BE" w:rsidR="00885D41" w:rsidRDefault="00885D41" w:rsidP="00885D41">
      <w:pPr>
        <w:numPr>
          <w:ilvl w:val="0"/>
          <w:numId w:val="26"/>
        </w:numPr>
      </w:pPr>
      <w:r w:rsidRPr="00563F74">
        <w:rPr>
          <w:u w:val="single"/>
        </w:rPr>
        <w:t>Descripción</w:t>
      </w:r>
      <w:r>
        <w:t>: el usuario administrador podrá visualizar el justificante de pago de cualquier usuario registrado de la aplicación que haya subido el archivo.</w:t>
      </w:r>
    </w:p>
    <w:p w14:paraId="2C81CAA6" w14:textId="77777777" w:rsidR="00885D41" w:rsidRDefault="00885D41" w:rsidP="00885D41">
      <w:pPr>
        <w:numPr>
          <w:ilvl w:val="0"/>
          <w:numId w:val="26"/>
        </w:numPr>
        <w:rPr>
          <w:szCs w:val="22"/>
        </w:rPr>
      </w:pPr>
      <w:r w:rsidRPr="00E876DB">
        <w:rPr>
          <w:szCs w:val="22"/>
          <w:u w:val="single"/>
        </w:rPr>
        <w:t>Flujo normal del caso de uso:</w:t>
      </w:r>
    </w:p>
    <w:p w14:paraId="0A4809B7" w14:textId="5288501C" w:rsidR="00885D41" w:rsidRDefault="00885D41" w:rsidP="00885D41">
      <w:pPr>
        <w:ind w:left="360"/>
        <w:rPr>
          <w:szCs w:val="22"/>
        </w:rPr>
      </w:pPr>
      <w:r w:rsidRPr="00E876DB">
        <w:rPr>
          <w:szCs w:val="22"/>
        </w:rPr>
        <w:t>1.</w:t>
      </w:r>
      <w:r>
        <w:rPr>
          <w:szCs w:val="22"/>
        </w:rPr>
        <w:t xml:space="preserve"> El usuario administrador accede a la pantalla de pagos.</w:t>
      </w:r>
    </w:p>
    <w:p w14:paraId="08A968EE" w14:textId="2EA1BE35" w:rsidR="00885D41" w:rsidRDefault="00885D41" w:rsidP="00885D41">
      <w:pPr>
        <w:ind w:left="360"/>
        <w:rPr>
          <w:szCs w:val="22"/>
        </w:rPr>
      </w:pPr>
      <w:r>
        <w:rPr>
          <w:szCs w:val="22"/>
        </w:rPr>
        <w:t>2. El usuario administrador clica en el icono de la columna “archivo de pago” situado en la fila del usuario elegido.</w:t>
      </w:r>
    </w:p>
    <w:p w14:paraId="662B35D2" w14:textId="7637C137" w:rsidR="00885D41" w:rsidRDefault="00885D41" w:rsidP="00885D41">
      <w:pPr>
        <w:ind w:left="360"/>
        <w:rPr>
          <w:szCs w:val="22"/>
        </w:rPr>
      </w:pPr>
      <w:r>
        <w:rPr>
          <w:szCs w:val="22"/>
        </w:rPr>
        <w:t>3. El sistema abre una pestaña nueva con el archivo.</w:t>
      </w:r>
    </w:p>
    <w:p w14:paraId="0146F2BE" w14:textId="0D6AFA2F" w:rsidR="00E21636" w:rsidRDefault="00434E24" w:rsidP="00E21636">
      <w:pPr>
        <w:pStyle w:val="Subttulo"/>
      </w:pPr>
      <w:r>
        <w:t>4.2.3.6</w:t>
      </w:r>
      <w:r w:rsidR="00E21636">
        <w:t xml:space="preserve"> </w:t>
      </w:r>
      <w:r>
        <w:t>Modificación cuota de pago de usuario</w:t>
      </w:r>
    </w:p>
    <w:p w14:paraId="68DBA559" w14:textId="77777777" w:rsidR="00885D41" w:rsidRDefault="00885D41" w:rsidP="00885D41">
      <w:pPr>
        <w:numPr>
          <w:ilvl w:val="0"/>
          <w:numId w:val="26"/>
        </w:numPr>
      </w:pPr>
      <w:r w:rsidRPr="00563F74">
        <w:rPr>
          <w:u w:val="single"/>
        </w:rPr>
        <w:t>Actores</w:t>
      </w:r>
      <w:r>
        <w:t>: usuario administrador.</w:t>
      </w:r>
    </w:p>
    <w:p w14:paraId="4D6348A8" w14:textId="7AA642D4" w:rsidR="00885D41" w:rsidRDefault="00885D41" w:rsidP="00885D41">
      <w:pPr>
        <w:numPr>
          <w:ilvl w:val="0"/>
          <w:numId w:val="26"/>
        </w:numPr>
      </w:pPr>
      <w:r w:rsidRPr="00563F74">
        <w:rPr>
          <w:u w:val="single"/>
        </w:rPr>
        <w:t>Precondiciones</w:t>
      </w:r>
      <w:r>
        <w:t>: el usuario administrador debe haber iniciado sesión.</w:t>
      </w:r>
    </w:p>
    <w:p w14:paraId="74E74280" w14:textId="447A9FA2" w:rsidR="00885D41" w:rsidRDefault="00885D41" w:rsidP="00885D41">
      <w:pPr>
        <w:numPr>
          <w:ilvl w:val="0"/>
          <w:numId w:val="26"/>
        </w:numPr>
      </w:pPr>
      <w:r w:rsidRPr="00563F74">
        <w:rPr>
          <w:u w:val="single"/>
        </w:rPr>
        <w:t>Descripción</w:t>
      </w:r>
      <w:r>
        <w:t xml:space="preserve">: el usuario administrador podrá </w:t>
      </w:r>
      <w:r w:rsidR="00735F68">
        <w:t>modificar la cuota</w:t>
      </w:r>
      <w:r>
        <w:t xml:space="preserve"> de pago de cualquier usuario registrado de la aplicación.</w:t>
      </w:r>
    </w:p>
    <w:p w14:paraId="66EF10CC" w14:textId="77777777" w:rsidR="00885D41" w:rsidRDefault="00885D41" w:rsidP="00885D41">
      <w:pPr>
        <w:numPr>
          <w:ilvl w:val="0"/>
          <w:numId w:val="26"/>
        </w:numPr>
        <w:rPr>
          <w:szCs w:val="22"/>
        </w:rPr>
      </w:pPr>
      <w:r w:rsidRPr="00E876DB">
        <w:rPr>
          <w:szCs w:val="22"/>
          <w:u w:val="single"/>
        </w:rPr>
        <w:t>Flujo normal del caso de uso:</w:t>
      </w:r>
    </w:p>
    <w:p w14:paraId="7C645C50" w14:textId="77777777" w:rsidR="00885D41" w:rsidRDefault="00885D41" w:rsidP="00885D41">
      <w:pPr>
        <w:ind w:left="360"/>
        <w:rPr>
          <w:szCs w:val="22"/>
        </w:rPr>
      </w:pPr>
      <w:r w:rsidRPr="00E876DB">
        <w:rPr>
          <w:szCs w:val="22"/>
        </w:rPr>
        <w:t>1.</w:t>
      </w:r>
      <w:r>
        <w:rPr>
          <w:szCs w:val="22"/>
        </w:rPr>
        <w:t xml:space="preserve"> El usuario administrador accede a la pantalla de pagos.</w:t>
      </w:r>
    </w:p>
    <w:p w14:paraId="31367315" w14:textId="24B2BCB9" w:rsidR="00885D41" w:rsidRDefault="00885D41" w:rsidP="00885D41">
      <w:pPr>
        <w:ind w:left="360"/>
        <w:rPr>
          <w:szCs w:val="22"/>
        </w:rPr>
      </w:pPr>
      <w:r>
        <w:rPr>
          <w:szCs w:val="22"/>
        </w:rPr>
        <w:t xml:space="preserve">2. El usuario administrador </w:t>
      </w:r>
      <w:r w:rsidR="00735F68">
        <w:rPr>
          <w:szCs w:val="22"/>
        </w:rPr>
        <w:t>modifica el campo de la tabla de la columna</w:t>
      </w:r>
      <w:r>
        <w:rPr>
          <w:szCs w:val="22"/>
        </w:rPr>
        <w:t xml:space="preserve"> “a</w:t>
      </w:r>
      <w:r w:rsidR="00735F68">
        <w:rPr>
          <w:szCs w:val="22"/>
        </w:rPr>
        <w:t xml:space="preserve"> pagar</w:t>
      </w:r>
      <w:r>
        <w:rPr>
          <w:szCs w:val="22"/>
        </w:rPr>
        <w:t>” situado en la fila del usuario elegido.</w:t>
      </w:r>
    </w:p>
    <w:p w14:paraId="5C0C8F20" w14:textId="0BFD265B" w:rsidR="00885D41" w:rsidRPr="00885D41" w:rsidRDefault="00885D41" w:rsidP="00885D41">
      <w:pPr>
        <w:ind w:left="360"/>
        <w:rPr>
          <w:szCs w:val="22"/>
        </w:rPr>
      </w:pPr>
      <w:r>
        <w:rPr>
          <w:szCs w:val="22"/>
        </w:rPr>
        <w:t xml:space="preserve">3. El sistema </w:t>
      </w:r>
      <w:r w:rsidR="00735F68">
        <w:rPr>
          <w:szCs w:val="22"/>
        </w:rPr>
        <w:t>actualiza la cuota del usuario en la base de datos y notifica al usuario administrador el éxito de la operación</w:t>
      </w:r>
      <w:r>
        <w:rPr>
          <w:szCs w:val="22"/>
        </w:rPr>
        <w:t>.</w:t>
      </w:r>
    </w:p>
    <w:p w14:paraId="19DB08A4" w14:textId="6171D39D" w:rsidR="00E21636" w:rsidRDefault="00434E24" w:rsidP="00E21636">
      <w:pPr>
        <w:pStyle w:val="Subttulo"/>
      </w:pPr>
      <w:r>
        <w:t>4.2.3.7</w:t>
      </w:r>
      <w:r w:rsidR="00E21636">
        <w:t xml:space="preserve"> </w:t>
      </w:r>
      <w:r>
        <w:t>Modificación validación de pago de usuario</w:t>
      </w:r>
    </w:p>
    <w:p w14:paraId="56018B97" w14:textId="77777777" w:rsidR="00735F68" w:rsidRDefault="00735F68" w:rsidP="00735F68">
      <w:pPr>
        <w:numPr>
          <w:ilvl w:val="0"/>
          <w:numId w:val="26"/>
        </w:numPr>
      </w:pPr>
      <w:r w:rsidRPr="00563F74">
        <w:rPr>
          <w:u w:val="single"/>
        </w:rPr>
        <w:lastRenderedPageBreak/>
        <w:t>Actores</w:t>
      </w:r>
      <w:r>
        <w:t>: usuario administrador.</w:t>
      </w:r>
    </w:p>
    <w:p w14:paraId="1454F7AD" w14:textId="40681F0C" w:rsidR="00735F68" w:rsidRDefault="00735F68" w:rsidP="00735F68">
      <w:pPr>
        <w:numPr>
          <w:ilvl w:val="0"/>
          <w:numId w:val="26"/>
        </w:numPr>
      </w:pPr>
      <w:r w:rsidRPr="00563F74">
        <w:rPr>
          <w:u w:val="single"/>
        </w:rPr>
        <w:t>Precondiciones</w:t>
      </w:r>
      <w:r>
        <w:t>: el usuario administrador debe haber iniciado sesión y el usuario seleccionado debe tener justificante de pago subido.</w:t>
      </w:r>
    </w:p>
    <w:p w14:paraId="1AAE56D5" w14:textId="5A25A71D" w:rsidR="00735F68" w:rsidRDefault="00735F68" w:rsidP="00735F68">
      <w:pPr>
        <w:numPr>
          <w:ilvl w:val="0"/>
          <w:numId w:val="26"/>
        </w:numPr>
      </w:pPr>
      <w:r w:rsidRPr="00563F74">
        <w:rPr>
          <w:u w:val="single"/>
        </w:rPr>
        <w:t>Descripción</w:t>
      </w:r>
      <w:r>
        <w:t>: el usuario administrador podrá validar o no validar el justificante de pago de cualquier usuario registrado de la aplicación.</w:t>
      </w:r>
    </w:p>
    <w:p w14:paraId="2D45D896" w14:textId="77777777" w:rsidR="00735F68" w:rsidRDefault="00735F68" w:rsidP="00735F68">
      <w:pPr>
        <w:numPr>
          <w:ilvl w:val="0"/>
          <w:numId w:val="26"/>
        </w:numPr>
        <w:rPr>
          <w:szCs w:val="22"/>
        </w:rPr>
      </w:pPr>
      <w:r w:rsidRPr="00E876DB">
        <w:rPr>
          <w:szCs w:val="22"/>
          <w:u w:val="single"/>
        </w:rPr>
        <w:t>Flujo normal del caso de uso:</w:t>
      </w:r>
    </w:p>
    <w:p w14:paraId="6B92B69A" w14:textId="77777777" w:rsidR="00735F68" w:rsidRDefault="00735F68" w:rsidP="00735F68">
      <w:pPr>
        <w:ind w:left="360"/>
        <w:rPr>
          <w:szCs w:val="22"/>
        </w:rPr>
      </w:pPr>
      <w:r w:rsidRPr="00E876DB">
        <w:rPr>
          <w:szCs w:val="22"/>
        </w:rPr>
        <w:t>1.</w:t>
      </w:r>
      <w:r>
        <w:rPr>
          <w:szCs w:val="22"/>
        </w:rPr>
        <w:t xml:space="preserve"> El usuario administrador accede a la pantalla de pagos.</w:t>
      </w:r>
    </w:p>
    <w:p w14:paraId="7674100D" w14:textId="78522FFB" w:rsidR="00735F68" w:rsidRDefault="00735F68" w:rsidP="00735F68">
      <w:pPr>
        <w:ind w:left="360"/>
        <w:rPr>
          <w:szCs w:val="22"/>
        </w:rPr>
      </w:pPr>
      <w:r>
        <w:rPr>
          <w:szCs w:val="22"/>
        </w:rPr>
        <w:t>2. El usuario administrador modifica el campo de la tabla de la columna “pagado” situado en la fila del usuario elegido.</w:t>
      </w:r>
    </w:p>
    <w:p w14:paraId="04079A36" w14:textId="55F805AB" w:rsidR="00735F68" w:rsidRDefault="00735F68" w:rsidP="00735F68">
      <w:pPr>
        <w:ind w:left="360"/>
        <w:rPr>
          <w:szCs w:val="22"/>
        </w:rPr>
      </w:pPr>
      <w:r>
        <w:rPr>
          <w:szCs w:val="22"/>
        </w:rPr>
        <w:t>3. El sistema abre una ventana modal con las acciones posibles.</w:t>
      </w:r>
    </w:p>
    <w:p w14:paraId="396D8D68" w14:textId="5729B7C7" w:rsidR="00735F68" w:rsidRDefault="00735F68" w:rsidP="00735F68">
      <w:pPr>
        <w:ind w:left="360"/>
        <w:rPr>
          <w:szCs w:val="22"/>
        </w:rPr>
      </w:pPr>
      <w:r>
        <w:rPr>
          <w:szCs w:val="22"/>
        </w:rPr>
        <w:t>4. El usuario clica en el botón “Sí”.</w:t>
      </w:r>
    </w:p>
    <w:p w14:paraId="66D0094C" w14:textId="5F333D56" w:rsidR="00735F68" w:rsidRDefault="00735F68" w:rsidP="00735F68">
      <w:pPr>
        <w:ind w:left="360"/>
        <w:rPr>
          <w:szCs w:val="22"/>
        </w:rPr>
      </w:pPr>
      <w:r>
        <w:rPr>
          <w:szCs w:val="22"/>
        </w:rPr>
        <w:t>5. El sistema actualiza la validación de pago del usuario y notifica al usuario administrador el éxito de la operación.</w:t>
      </w:r>
    </w:p>
    <w:p w14:paraId="4BC4FFDB" w14:textId="759D3B2E" w:rsidR="00735F68" w:rsidRDefault="00735F68" w:rsidP="00735F68">
      <w:pPr>
        <w:ind w:left="360"/>
        <w:rPr>
          <w:szCs w:val="22"/>
        </w:rPr>
      </w:pPr>
      <w:r>
        <w:rPr>
          <w:szCs w:val="22"/>
        </w:rPr>
        <w:t>5. a) Si se valida por primera vez, el sistema asigna número de factura al usuario y habilita los documentos en el perfil del usuario.</w:t>
      </w:r>
    </w:p>
    <w:p w14:paraId="76A79D63" w14:textId="02A05CB4" w:rsidR="00735F68" w:rsidRDefault="00735F68" w:rsidP="00735F68">
      <w:pPr>
        <w:ind w:left="360"/>
        <w:rPr>
          <w:szCs w:val="22"/>
        </w:rPr>
      </w:pPr>
      <w:r>
        <w:rPr>
          <w:szCs w:val="22"/>
        </w:rPr>
        <w:t>5. b) Si se valida y no es la primera vez, el sistema habilita los documentos en el perfil de usuario.</w:t>
      </w:r>
    </w:p>
    <w:p w14:paraId="33D2F9E5" w14:textId="77B5EE83" w:rsidR="00735F68" w:rsidRDefault="00735F68" w:rsidP="00735F68">
      <w:pPr>
        <w:ind w:left="360"/>
        <w:rPr>
          <w:szCs w:val="22"/>
        </w:rPr>
      </w:pPr>
      <w:r>
        <w:rPr>
          <w:szCs w:val="22"/>
        </w:rPr>
        <w:t>5. c) Si se quita la validación, el sistema deshabilita los documentos en el perfil de usuario, pero mantiene el número de factura para el usuario.</w:t>
      </w:r>
    </w:p>
    <w:p w14:paraId="198C018B" w14:textId="2FFBE302" w:rsidR="00735F68" w:rsidRPr="00735F68" w:rsidRDefault="00735F68" w:rsidP="00735F68">
      <w:pPr>
        <w:numPr>
          <w:ilvl w:val="0"/>
          <w:numId w:val="26"/>
        </w:numPr>
      </w:pPr>
      <w:r>
        <w:rPr>
          <w:u w:val="single"/>
        </w:rPr>
        <w:t>Excepciones</w:t>
      </w:r>
      <w:r>
        <w:t>:</w:t>
      </w:r>
      <w:r>
        <w:br/>
        <w:t>4. El usuario administrador cierra la ventana modal. El pago no cambia de estado.</w:t>
      </w:r>
    </w:p>
    <w:p w14:paraId="02E7419A" w14:textId="5AC81E9E" w:rsidR="00E21636" w:rsidRDefault="00434E24" w:rsidP="00E21636">
      <w:pPr>
        <w:pStyle w:val="Subttulo"/>
      </w:pPr>
      <w:r>
        <w:t>4.2.3.8 Descarga de factura de usuario</w:t>
      </w:r>
    </w:p>
    <w:p w14:paraId="4D878DDA" w14:textId="77777777" w:rsidR="00CD233F" w:rsidRDefault="00CD233F" w:rsidP="00CD233F">
      <w:pPr>
        <w:numPr>
          <w:ilvl w:val="0"/>
          <w:numId w:val="26"/>
        </w:numPr>
      </w:pPr>
      <w:r w:rsidRPr="00563F74">
        <w:rPr>
          <w:u w:val="single"/>
        </w:rPr>
        <w:t>Actores</w:t>
      </w:r>
      <w:r>
        <w:t>: usuario administrador.</w:t>
      </w:r>
    </w:p>
    <w:p w14:paraId="6459D4E3" w14:textId="71A1A87F" w:rsidR="00CD233F" w:rsidRDefault="00CD233F" w:rsidP="00CD233F">
      <w:pPr>
        <w:numPr>
          <w:ilvl w:val="0"/>
          <w:numId w:val="26"/>
        </w:numPr>
      </w:pPr>
      <w:r w:rsidRPr="00563F74">
        <w:rPr>
          <w:u w:val="single"/>
        </w:rPr>
        <w:lastRenderedPageBreak/>
        <w:t>Precondiciones</w:t>
      </w:r>
      <w:r>
        <w:t>: el usuario administrador debe haber iniciado sesión.</w:t>
      </w:r>
    </w:p>
    <w:p w14:paraId="6548E97F" w14:textId="5C005F15" w:rsidR="00CD233F" w:rsidRDefault="00CD233F" w:rsidP="00CD233F">
      <w:pPr>
        <w:numPr>
          <w:ilvl w:val="0"/>
          <w:numId w:val="26"/>
        </w:numPr>
      </w:pPr>
      <w:r w:rsidRPr="00563F74">
        <w:rPr>
          <w:u w:val="single"/>
        </w:rPr>
        <w:t>Descripción</w:t>
      </w:r>
      <w:r>
        <w:t>: el usuario administrador podrá visualizar la factura de cualquier usuario registrado de la aplicación.</w:t>
      </w:r>
    </w:p>
    <w:p w14:paraId="39328F98" w14:textId="77777777" w:rsidR="00CD233F" w:rsidRDefault="00CD233F" w:rsidP="00CD233F">
      <w:pPr>
        <w:numPr>
          <w:ilvl w:val="0"/>
          <w:numId w:val="26"/>
        </w:numPr>
        <w:rPr>
          <w:szCs w:val="22"/>
        </w:rPr>
      </w:pPr>
      <w:r w:rsidRPr="00E876DB">
        <w:rPr>
          <w:szCs w:val="22"/>
          <w:u w:val="single"/>
        </w:rPr>
        <w:t>Flujo normal del caso de uso:</w:t>
      </w:r>
    </w:p>
    <w:p w14:paraId="63BB879E" w14:textId="77777777" w:rsidR="00CD233F" w:rsidRDefault="00CD233F" w:rsidP="00CD233F">
      <w:pPr>
        <w:ind w:left="360"/>
        <w:rPr>
          <w:szCs w:val="22"/>
        </w:rPr>
      </w:pPr>
      <w:r w:rsidRPr="00E876DB">
        <w:rPr>
          <w:szCs w:val="22"/>
        </w:rPr>
        <w:t>1.</w:t>
      </w:r>
      <w:r>
        <w:rPr>
          <w:szCs w:val="22"/>
        </w:rPr>
        <w:t xml:space="preserve"> El usuario administrador accede a la pantalla de pagos.</w:t>
      </w:r>
    </w:p>
    <w:p w14:paraId="2C4EAA97" w14:textId="6D5091DE" w:rsidR="00CD233F" w:rsidRDefault="00CD233F" w:rsidP="00CD233F">
      <w:pPr>
        <w:ind w:left="360"/>
        <w:rPr>
          <w:szCs w:val="22"/>
        </w:rPr>
      </w:pPr>
      <w:r>
        <w:rPr>
          <w:szCs w:val="22"/>
        </w:rPr>
        <w:t>2. El usuario administrador clica en el icono de la columna “factura” situado en la fila del usuario elegido.</w:t>
      </w:r>
    </w:p>
    <w:p w14:paraId="4A4B8058" w14:textId="2A1E90B1" w:rsidR="00CD233F" w:rsidRPr="00CD233F" w:rsidRDefault="00CD233F" w:rsidP="00CD233F">
      <w:pPr>
        <w:ind w:left="360"/>
        <w:rPr>
          <w:szCs w:val="22"/>
        </w:rPr>
      </w:pPr>
      <w:r>
        <w:rPr>
          <w:szCs w:val="22"/>
        </w:rPr>
        <w:t>3. El sistema abre una pestaña nueva con el archivo.</w:t>
      </w:r>
    </w:p>
    <w:p w14:paraId="7CCC56BE" w14:textId="46F8F05A" w:rsidR="00E21636" w:rsidRDefault="00434E24" w:rsidP="00E21636">
      <w:pPr>
        <w:pStyle w:val="Subttulo"/>
      </w:pPr>
      <w:r>
        <w:t>4.2.3.9</w:t>
      </w:r>
      <w:r w:rsidR="00E21636">
        <w:t xml:space="preserve"> Visualización </w:t>
      </w:r>
      <w:r>
        <w:t>tabla de autores</w:t>
      </w:r>
    </w:p>
    <w:p w14:paraId="0F2AD5DD" w14:textId="77777777" w:rsidR="00CD233F" w:rsidRDefault="00CD233F" w:rsidP="00CD233F">
      <w:pPr>
        <w:numPr>
          <w:ilvl w:val="0"/>
          <w:numId w:val="26"/>
        </w:numPr>
      </w:pPr>
      <w:r w:rsidRPr="00563F74">
        <w:rPr>
          <w:u w:val="single"/>
        </w:rPr>
        <w:t>Actores</w:t>
      </w:r>
      <w:r>
        <w:t>: usuario administrador.</w:t>
      </w:r>
    </w:p>
    <w:p w14:paraId="795B30BC" w14:textId="77777777" w:rsidR="00CD233F" w:rsidRDefault="00CD233F" w:rsidP="00CD233F">
      <w:pPr>
        <w:numPr>
          <w:ilvl w:val="0"/>
          <w:numId w:val="26"/>
        </w:numPr>
      </w:pPr>
      <w:r w:rsidRPr="00563F74">
        <w:rPr>
          <w:u w:val="single"/>
        </w:rPr>
        <w:t>Precondiciones</w:t>
      </w:r>
      <w:r>
        <w:t>: el usuario administrador debe haber iniciado sesión.</w:t>
      </w:r>
    </w:p>
    <w:p w14:paraId="3A699801" w14:textId="7EE2BB34" w:rsidR="00CD233F" w:rsidRDefault="00CD233F" w:rsidP="00CD233F">
      <w:pPr>
        <w:numPr>
          <w:ilvl w:val="0"/>
          <w:numId w:val="26"/>
        </w:numPr>
      </w:pPr>
      <w:r w:rsidRPr="00563F74">
        <w:rPr>
          <w:u w:val="single"/>
        </w:rPr>
        <w:t>Descripción</w:t>
      </w:r>
      <w:r>
        <w:t>: el usuario administrador podrá visualizar la tabla con un resumen de los autores.</w:t>
      </w:r>
    </w:p>
    <w:p w14:paraId="7FF93401" w14:textId="77777777" w:rsidR="00CD233F" w:rsidRDefault="00CD233F" w:rsidP="00CD233F">
      <w:pPr>
        <w:numPr>
          <w:ilvl w:val="0"/>
          <w:numId w:val="26"/>
        </w:numPr>
        <w:rPr>
          <w:szCs w:val="22"/>
        </w:rPr>
      </w:pPr>
      <w:r w:rsidRPr="00E876DB">
        <w:rPr>
          <w:szCs w:val="22"/>
          <w:u w:val="single"/>
        </w:rPr>
        <w:t>Flujo normal del caso de uso:</w:t>
      </w:r>
    </w:p>
    <w:p w14:paraId="164CFBCF" w14:textId="0AC4E7EF" w:rsidR="00CD233F" w:rsidRDefault="00CD233F" w:rsidP="00CD233F">
      <w:pPr>
        <w:ind w:left="360"/>
        <w:rPr>
          <w:szCs w:val="22"/>
        </w:rPr>
      </w:pPr>
      <w:r w:rsidRPr="00E876DB">
        <w:rPr>
          <w:szCs w:val="22"/>
        </w:rPr>
        <w:t>1.</w:t>
      </w:r>
      <w:r>
        <w:rPr>
          <w:szCs w:val="22"/>
        </w:rPr>
        <w:t xml:space="preserve"> El usuario administrador accede a la pantalla de </w:t>
      </w:r>
      <w:r w:rsidR="00AB198F">
        <w:rPr>
          <w:szCs w:val="22"/>
        </w:rPr>
        <w:t>autores</w:t>
      </w:r>
      <w:r>
        <w:rPr>
          <w:szCs w:val="22"/>
        </w:rPr>
        <w:t>.</w:t>
      </w:r>
    </w:p>
    <w:p w14:paraId="57298C87" w14:textId="1728F70E" w:rsidR="00CD233F" w:rsidRPr="00CD233F" w:rsidRDefault="00AB198F" w:rsidP="00CD233F">
      <w:pPr>
        <w:ind w:left="360"/>
        <w:rPr>
          <w:szCs w:val="22"/>
        </w:rPr>
      </w:pPr>
      <w:r>
        <w:rPr>
          <w:szCs w:val="22"/>
        </w:rPr>
        <w:t>2</w:t>
      </w:r>
      <w:r w:rsidR="00CD233F">
        <w:rPr>
          <w:szCs w:val="22"/>
        </w:rPr>
        <w:t xml:space="preserve">. </w:t>
      </w:r>
      <w:r>
        <w:rPr>
          <w:szCs w:val="22"/>
        </w:rPr>
        <w:t>El sistema muestra una tabla resumen con el listado de autores.</w:t>
      </w:r>
    </w:p>
    <w:p w14:paraId="4628BC83" w14:textId="199A931A" w:rsidR="00E21636" w:rsidRDefault="00E21636" w:rsidP="00E21636">
      <w:pPr>
        <w:pStyle w:val="Subttulo"/>
      </w:pPr>
      <w:r>
        <w:t>4.2.3.1</w:t>
      </w:r>
      <w:r w:rsidR="00434E24">
        <w:t>0</w:t>
      </w:r>
      <w:r>
        <w:t xml:space="preserve"> Visualización </w:t>
      </w:r>
      <w:r w:rsidR="00434E24">
        <w:t>tabla de artículos</w:t>
      </w:r>
    </w:p>
    <w:p w14:paraId="107EC6F2" w14:textId="77777777" w:rsidR="00AB198F" w:rsidRDefault="00AB198F" w:rsidP="00AB198F">
      <w:pPr>
        <w:numPr>
          <w:ilvl w:val="0"/>
          <w:numId w:val="26"/>
        </w:numPr>
      </w:pPr>
      <w:r w:rsidRPr="00563F74">
        <w:rPr>
          <w:u w:val="single"/>
        </w:rPr>
        <w:t>Actores</w:t>
      </w:r>
      <w:r>
        <w:t>: usuario administrador.</w:t>
      </w:r>
    </w:p>
    <w:p w14:paraId="6AA2F3A0" w14:textId="77777777" w:rsidR="00AB198F" w:rsidRDefault="00AB198F" w:rsidP="00AB198F">
      <w:pPr>
        <w:numPr>
          <w:ilvl w:val="0"/>
          <w:numId w:val="26"/>
        </w:numPr>
      </w:pPr>
      <w:r w:rsidRPr="00563F74">
        <w:rPr>
          <w:u w:val="single"/>
        </w:rPr>
        <w:t>Precondiciones</w:t>
      </w:r>
      <w:r>
        <w:t>: el usuario administrador debe haber iniciado sesión.</w:t>
      </w:r>
    </w:p>
    <w:p w14:paraId="0869266F" w14:textId="4F5248DD" w:rsidR="00AB198F" w:rsidRDefault="00AB198F" w:rsidP="00AB198F">
      <w:pPr>
        <w:numPr>
          <w:ilvl w:val="0"/>
          <w:numId w:val="26"/>
        </w:numPr>
      </w:pPr>
      <w:r w:rsidRPr="00563F74">
        <w:rPr>
          <w:u w:val="single"/>
        </w:rPr>
        <w:t>Descripción</w:t>
      </w:r>
      <w:r>
        <w:t>: el usuario administrador podrá visualizar la tabla con un resumen de todos los artículos subidos.</w:t>
      </w:r>
    </w:p>
    <w:p w14:paraId="44F4139E" w14:textId="77777777" w:rsidR="00AB198F" w:rsidRDefault="00AB198F" w:rsidP="00AB198F">
      <w:pPr>
        <w:numPr>
          <w:ilvl w:val="0"/>
          <w:numId w:val="26"/>
        </w:numPr>
        <w:rPr>
          <w:szCs w:val="22"/>
        </w:rPr>
      </w:pPr>
      <w:r w:rsidRPr="00E876DB">
        <w:rPr>
          <w:szCs w:val="22"/>
          <w:u w:val="single"/>
        </w:rPr>
        <w:t>Flujo normal del caso de uso:</w:t>
      </w:r>
    </w:p>
    <w:p w14:paraId="62A15D14" w14:textId="46E38784" w:rsidR="00AB198F" w:rsidRDefault="00AB198F" w:rsidP="00AB198F">
      <w:pPr>
        <w:ind w:left="360"/>
        <w:rPr>
          <w:szCs w:val="22"/>
        </w:rPr>
      </w:pPr>
      <w:r w:rsidRPr="00E876DB">
        <w:rPr>
          <w:szCs w:val="22"/>
        </w:rPr>
        <w:lastRenderedPageBreak/>
        <w:t>1.</w:t>
      </w:r>
      <w:r>
        <w:rPr>
          <w:szCs w:val="22"/>
        </w:rPr>
        <w:t xml:space="preserve"> El usuario administrador accede a la pantalla de artículos.</w:t>
      </w:r>
    </w:p>
    <w:p w14:paraId="5A0A1D11" w14:textId="407291C1" w:rsidR="00AB198F" w:rsidRPr="00AB198F" w:rsidRDefault="00AB198F" w:rsidP="00AB198F">
      <w:pPr>
        <w:ind w:left="360"/>
        <w:rPr>
          <w:szCs w:val="22"/>
        </w:rPr>
      </w:pPr>
      <w:r>
        <w:rPr>
          <w:szCs w:val="22"/>
        </w:rPr>
        <w:t>2. El sistema muestra una tabla resumen con el listado de todos los artículos subidos a la aplicación.</w:t>
      </w:r>
    </w:p>
    <w:p w14:paraId="23D4BBBE" w14:textId="5B65962B" w:rsidR="00E21636" w:rsidRDefault="00E21636" w:rsidP="00E21636">
      <w:pPr>
        <w:pStyle w:val="Subttulo"/>
      </w:pPr>
      <w:r>
        <w:t>4.2.3.1</w:t>
      </w:r>
      <w:r w:rsidR="00434E24">
        <w:t>1</w:t>
      </w:r>
      <w:r>
        <w:t xml:space="preserve"> Visualización </w:t>
      </w:r>
      <w:r w:rsidR="00434E24">
        <w:t>artículo de usuario</w:t>
      </w:r>
    </w:p>
    <w:p w14:paraId="44F5F92E" w14:textId="77777777" w:rsidR="00563E40" w:rsidRDefault="00563E40" w:rsidP="00563E40">
      <w:pPr>
        <w:numPr>
          <w:ilvl w:val="0"/>
          <w:numId w:val="26"/>
        </w:numPr>
      </w:pPr>
      <w:r w:rsidRPr="00563F74">
        <w:rPr>
          <w:u w:val="single"/>
        </w:rPr>
        <w:t>Actores</w:t>
      </w:r>
      <w:r>
        <w:t>: usuario administrador.</w:t>
      </w:r>
    </w:p>
    <w:p w14:paraId="2B6534C0" w14:textId="54506521" w:rsidR="00563E40" w:rsidRDefault="00563E40" w:rsidP="00563E40">
      <w:pPr>
        <w:numPr>
          <w:ilvl w:val="0"/>
          <w:numId w:val="26"/>
        </w:numPr>
      </w:pPr>
      <w:r w:rsidRPr="00563F74">
        <w:rPr>
          <w:u w:val="single"/>
        </w:rPr>
        <w:t>Precondiciones</w:t>
      </w:r>
      <w:r>
        <w:t>: el usuario administrador debe haber iniciado sesión y al menos un usuario debe haber subido un artículo.</w:t>
      </w:r>
    </w:p>
    <w:p w14:paraId="64A577D3" w14:textId="6C1DCF05" w:rsidR="00563E40" w:rsidRDefault="00563E40" w:rsidP="00563E40">
      <w:pPr>
        <w:numPr>
          <w:ilvl w:val="0"/>
          <w:numId w:val="26"/>
        </w:numPr>
      </w:pPr>
      <w:r w:rsidRPr="00563F74">
        <w:rPr>
          <w:u w:val="single"/>
        </w:rPr>
        <w:t>Descripción</w:t>
      </w:r>
      <w:r>
        <w:t>: el usuario administrador podrá visualizar el artículo de cualquier usuario registrado de la aplicación que haya subido el archivo.</w:t>
      </w:r>
    </w:p>
    <w:p w14:paraId="3AF2BDD5" w14:textId="77777777" w:rsidR="00563E40" w:rsidRDefault="00563E40" w:rsidP="00563E40">
      <w:pPr>
        <w:numPr>
          <w:ilvl w:val="0"/>
          <w:numId w:val="26"/>
        </w:numPr>
        <w:rPr>
          <w:szCs w:val="22"/>
        </w:rPr>
      </w:pPr>
      <w:r w:rsidRPr="00E876DB">
        <w:rPr>
          <w:szCs w:val="22"/>
          <w:u w:val="single"/>
        </w:rPr>
        <w:t>Flujo normal del caso de uso:</w:t>
      </w:r>
    </w:p>
    <w:p w14:paraId="0D69689A" w14:textId="4EACB312" w:rsidR="00563E40" w:rsidRDefault="00563E40" w:rsidP="00563E40">
      <w:pPr>
        <w:ind w:left="360"/>
        <w:rPr>
          <w:szCs w:val="22"/>
        </w:rPr>
      </w:pPr>
      <w:r w:rsidRPr="00E876DB">
        <w:rPr>
          <w:szCs w:val="22"/>
        </w:rPr>
        <w:t>1.</w:t>
      </w:r>
      <w:r>
        <w:rPr>
          <w:szCs w:val="22"/>
        </w:rPr>
        <w:t xml:space="preserve"> El usuario administrador accede a la pantalla de artículos.</w:t>
      </w:r>
    </w:p>
    <w:p w14:paraId="1FDE95B8" w14:textId="4628BC13" w:rsidR="00563E40" w:rsidRDefault="00563E40" w:rsidP="00563E40">
      <w:pPr>
        <w:ind w:left="360"/>
        <w:rPr>
          <w:szCs w:val="22"/>
        </w:rPr>
      </w:pPr>
      <w:r>
        <w:rPr>
          <w:szCs w:val="22"/>
        </w:rPr>
        <w:t>2. El usuario administrador clica en el icono de la columna “artículo” situado en la fila del artículo elegido.</w:t>
      </w:r>
    </w:p>
    <w:p w14:paraId="633EE22F" w14:textId="750EB8EE" w:rsidR="00563E40" w:rsidRPr="00563E40" w:rsidRDefault="00563E40" w:rsidP="00563E40">
      <w:pPr>
        <w:ind w:left="360"/>
        <w:rPr>
          <w:szCs w:val="22"/>
        </w:rPr>
      </w:pPr>
      <w:r>
        <w:rPr>
          <w:szCs w:val="22"/>
        </w:rPr>
        <w:t>3. El sistema abre una pestaña nueva en el navegador con el archivo.</w:t>
      </w:r>
    </w:p>
    <w:p w14:paraId="0CC62D09" w14:textId="50D96EE2" w:rsidR="00434E24" w:rsidRDefault="00434E24" w:rsidP="00434E24">
      <w:pPr>
        <w:pStyle w:val="Subttulo"/>
      </w:pPr>
      <w:r>
        <w:t>4.2.3.12 Modificación estado de artículo de usuario</w:t>
      </w:r>
    </w:p>
    <w:p w14:paraId="2AD41C9F" w14:textId="77777777" w:rsidR="00563E40" w:rsidRDefault="00563E40" w:rsidP="00563E40">
      <w:pPr>
        <w:numPr>
          <w:ilvl w:val="0"/>
          <w:numId w:val="26"/>
        </w:numPr>
      </w:pPr>
      <w:r w:rsidRPr="00563F74">
        <w:rPr>
          <w:u w:val="single"/>
        </w:rPr>
        <w:t>Actores</w:t>
      </w:r>
      <w:r>
        <w:t>: usuario administrador.</w:t>
      </w:r>
    </w:p>
    <w:p w14:paraId="265AD75B" w14:textId="77777777" w:rsidR="00563E40" w:rsidRDefault="00563E40" w:rsidP="00563E40">
      <w:pPr>
        <w:numPr>
          <w:ilvl w:val="0"/>
          <w:numId w:val="26"/>
        </w:numPr>
      </w:pPr>
      <w:r w:rsidRPr="00563F74">
        <w:rPr>
          <w:u w:val="single"/>
        </w:rPr>
        <w:t>Precondiciones</w:t>
      </w:r>
      <w:r>
        <w:t>: el usuario administrador debe haber iniciado sesión y al menos un usuario debe haber subido un artículo.</w:t>
      </w:r>
    </w:p>
    <w:p w14:paraId="06049581" w14:textId="6D5F7982" w:rsidR="00563E40" w:rsidRDefault="00563E40" w:rsidP="00563E40">
      <w:pPr>
        <w:numPr>
          <w:ilvl w:val="0"/>
          <w:numId w:val="26"/>
        </w:numPr>
      </w:pPr>
      <w:r w:rsidRPr="00563F74">
        <w:rPr>
          <w:u w:val="single"/>
        </w:rPr>
        <w:t>Descripción</w:t>
      </w:r>
      <w:r>
        <w:t>: el usuario administrador podrá modificar el estado de cualquier artículo subido a la aplicación.</w:t>
      </w:r>
    </w:p>
    <w:p w14:paraId="78E8285D" w14:textId="77777777" w:rsidR="00563E40" w:rsidRDefault="00563E40" w:rsidP="00563E40">
      <w:pPr>
        <w:numPr>
          <w:ilvl w:val="0"/>
          <w:numId w:val="26"/>
        </w:numPr>
        <w:rPr>
          <w:szCs w:val="22"/>
        </w:rPr>
      </w:pPr>
      <w:r w:rsidRPr="00E876DB">
        <w:rPr>
          <w:szCs w:val="22"/>
          <w:u w:val="single"/>
        </w:rPr>
        <w:t>Flujo normal del caso de uso:</w:t>
      </w:r>
    </w:p>
    <w:p w14:paraId="7D6161F5" w14:textId="77777777" w:rsidR="00563E40" w:rsidRDefault="00563E40" w:rsidP="00563E40">
      <w:pPr>
        <w:ind w:left="360"/>
        <w:rPr>
          <w:szCs w:val="22"/>
        </w:rPr>
      </w:pPr>
      <w:r w:rsidRPr="00E876DB">
        <w:rPr>
          <w:szCs w:val="22"/>
        </w:rPr>
        <w:t>1.</w:t>
      </w:r>
      <w:r>
        <w:rPr>
          <w:szCs w:val="22"/>
        </w:rPr>
        <w:t xml:space="preserve"> El usuario administrador accede a la pantalla de artículos.</w:t>
      </w:r>
    </w:p>
    <w:p w14:paraId="1BF7DCAE" w14:textId="0D38081B" w:rsidR="00563E40" w:rsidRDefault="00563E40" w:rsidP="00563E40">
      <w:pPr>
        <w:ind w:left="360"/>
        <w:rPr>
          <w:szCs w:val="22"/>
        </w:rPr>
      </w:pPr>
      <w:r>
        <w:rPr>
          <w:szCs w:val="22"/>
        </w:rPr>
        <w:lastRenderedPageBreak/>
        <w:t>2. El usuario administrador modifica el campo de la columna “estado” situado en la fila del artículo elegido.</w:t>
      </w:r>
    </w:p>
    <w:p w14:paraId="407FA7A6" w14:textId="7DC2580B" w:rsidR="00563E40" w:rsidRDefault="00563E40" w:rsidP="00563E40">
      <w:pPr>
        <w:ind w:left="360"/>
        <w:rPr>
          <w:szCs w:val="22"/>
        </w:rPr>
      </w:pPr>
      <w:r>
        <w:rPr>
          <w:szCs w:val="22"/>
        </w:rPr>
        <w:t xml:space="preserve">3. El sistema </w:t>
      </w:r>
      <w:r w:rsidR="005E3683">
        <w:rPr>
          <w:szCs w:val="22"/>
        </w:rPr>
        <w:t>guarda el cambio de estado del artículo en la base de datos y notifica al usuario administrador el éxito en la operación</w:t>
      </w:r>
      <w:r>
        <w:rPr>
          <w:szCs w:val="22"/>
        </w:rPr>
        <w:t>.</w:t>
      </w:r>
    </w:p>
    <w:p w14:paraId="23B89AFB" w14:textId="1F643DCC" w:rsidR="005E3683" w:rsidRPr="00563E40" w:rsidRDefault="005E3683" w:rsidP="00563E40">
      <w:pPr>
        <w:ind w:left="360"/>
        <w:rPr>
          <w:szCs w:val="22"/>
        </w:rPr>
      </w:pPr>
      <w:r>
        <w:rPr>
          <w:szCs w:val="22"/>
        </w:rPr>
        <w:t>4. El sistema envía un correo electrónico al usuario que subió el artículo y al usuario administrador indicando el cambio de estado del artículo.</w:t>
      </w:r>
    </w:p>
    <w:p w14:paraId="69200755" w14:textId="63A37F11" w:rsidR="00434E24" w:rsidRDefault="00434E24" w:rsidP="00434E24">
      <w:pPr>
        <w:pStyle w:val="Subttulo"/>
      </w:pPr>
      <w:r>
        <w:t>4.2.3.1</w:t>
      </w:r>
      <w:r w:rsidR="000F1031">
        <w:t>3</w:t>
      </w:r>
      <w:r>
        <w:t xml:space="preserve"> Modificación artículo de usuario</w:t>
      </w:r>
    </w:p>
    <w:p w14:paraId="26813283" w14:textId="77777777" w:rsidR="005E3683" w:rsidRDefault="005E3683" w:rsidP="005E3683">
      <w:pPr>
        <w:numPr>
          <w:ilvl w:val="0"/>
          <w:numId w:val="26"/>
        </w:numPr>
      </w:pPr>
      <w:r w:rsidRPr="00563F74">
        <w:rPr>
          <w:u w:val="single"/>
        </w:rPr>
        <w:t>Actores</w:t>
      </w:r>
      <w:r>
        <w:t>: usuario administrador.</w:t>
      </w:r>
    </w:p>
    <w:p w14:paraId="457B8330" w14:textId="77777777" w:rsidR="005E3683" w:rsidRDefault="005E3683" w:rsidP="005E3683">
      <w:pPr>
        <w:numPr>
          <w:ilvl w:val="0"/>
          <w:numId w:val="26"/>
        </w:numPr>
      </w:pPr>
      <w:r w:rsidRPr="00563F74">
        <w:rPr>
          <w:u w:val="single"/>
        </w:rPr>
        <w:t>Precondiciones</w:t>
      </w:r>
      <w:r>
        <w:t>: el usuario administrador debe haber iniciado sesión y al menos un usuario debe haber subido un artículo.</w:t>
      </w:r>
    </w:p>
    <w:p w14:paraId="2E6499BC" w14:textId="0EA0D59D" w:rsidR="005E3683" w:rsidRDefault="005E3683" w:rsidP="005E3683">
      <w:pPr>
        <w:numPr>
          <w:ilvl w:val="0"/>
          <w:numId w:val="26"/>
        </w:numPr>
      </w:pPr>
      <w:r w:rsidRPr="00563F74">
        <w:rPr>
          <w:u w:val="single"/>
        </w:rPr>
        <w:t>Descripción</w:t>
      </w:r>
      <w:r>
        <w:t xml:space="preserve">: el usuario administrador podrá </w:t>
      </w:r>
      <w:r w:rsidR="00C910FE">
        <w:t xml:space="preserve">modificar los datos </w:t>
      </w:r>
      <w:r>
        <w:t>de cualquier artículo subido a la aplicación.</w:t>
      </w:r>
    </w:p>
    <w:p w14:paraId="646A9E35" w14:textId="77777777" w:rsidR="005E3683" w:rsidRDefault="005E3683" w:rsidP="005E3683">
      <w:pPr>
        <w:numPr>
          <w:ilvl w:val="0"/>
          <w:numId w:val="26"/>
        </w:numPr>
        <w:rPr>
          <w:szCs w:val="22"/>
        </w:rPr>
      </w:pPr>
      <w:r w:rsidRPr="00E876DB">
        <w:rPr>
          <w:szCs w:val="22"/>
          <w:u w:val="single"/>
        </w:rPr>
        <w:t>Flujo normal del caso de uso:</w:t>
      </w:r>
    </w:p>
    <w:p w14:paraId="69443A15" w14:textId="77777777" w:rsidR="005E3683" w:rsidRDefault="005E3683" w:rsidP="005E3683">
      <w:pPr>
        <w:ind w:left="360"/>
        <w:rPr>
          <w:szCs w:val="22"/>
        </w:rPr>
      </w:pPr>
      <w:r w:rsidRPr="00E876DB">
        <w:rPr>
          <w:szCs w:val="22"/>
        </w:rPr>
        <w:t>1.</w:t>
      </w:r>
      <w:r>
        <w:rPr>
          <w:szCs w:val="22"/>
        </w:rPr>
        <w:t xml:space="preserve"> El usuario administrador accede a la pantalla de artículos.</w:t>
      </w:r>
    </w:p>
    <w:p w14:paraId="797527DE" w14:textId="7DE156DB" w:rsidR="005E3683" w:rsidRDefault="005E3683" w:rsidP="005E3683">
      <w:pPr>
        <w:ind w:left="360"/>
        <w:rPr>
          <w:szCs w:val="22"/>
        </w:rPr>
      </w:pPr>
      <w:r>
        <w:rPr>
          <w:szCs w:val="22"/>
        </w:rPr>
        <w:t xml:space="preserve">2. El usuario administrador </w:t>
      </w:r>
      <w:r w:rsidR="00C910FE">
        <w:rPr>
          <w:szCs w:val="22"/>
        </w:rPr>
        <w:t>clica en el icono izquierdo de la columna “acciones” del artículo a modificar.</w:t>
      </w:r>
    </w:p>
    <w:p w14:paraId="1E877399" w14:textId="770DE041" w:rsidR="005E3683" w:rsidRDefault="005E3683" w:rsidP="005E3683">
      <w:pPr>
        <w:ind w:left="360"/>
        <w:rPr>
          <w:szCs w:val="22"/>
        </w:rPr>
      </w:pPr>
      <w:r>
        <w:rPr>
          <w:szCs w:val="22"/>
        </w:rPr>
        <w:t xml:space="preserve">3. El sistema </w:t>
      </w:r>
      <w:r w:rsidR="00C910FE">
        <w:rPr>
          <w:szCs w:val="22"/>
        </w:rPr>
        <w:t>abre una ventana modal con los datos del artículo</w:t>
      </w:r>
      <w:r>
        <w:rPr>
          <w:szCs w:val="22"/>
        </w:rPr>
        <w:t>.</w:t>
      </w:r>
    </w:p>
    <w:p w14:paraId="124EA5B7" w14:textId="0BF54D37" w:rsidR="005E3683" w:rsidRDefault="005E3683" w:rsidP="005E3683">
      <w:pPr>
        <w:ind w:left="360"/>
        <w:rPr>
          <w:szCs w:val="22"/>
        </w:rPr>
      </w:pPr>
      <w:r>
        <w:rPr>
          <w:szCs w:val="22"/>
        </w:rPr>
        <w:t xml:space="preserve">4. El </w:t>
      </w:r>
      <w:r w:rsidR="00C910FE">
        <w:rPr>
          <w:szCs w:val="22"/>
        </w:rPr>
        <w:t>usuario administrador modifica los datos del artículo que desee cambiar</w:t>
      </w:r>
      <w:r>
        <w:rPr>
          <w:szCs w:val="22"/>
        </w:rPr>
        <w:t>.</w:t>
      </w:r>
    </w:p>
    <w:p w14:paraId="5C9FDDB8" w14:textId="2046AA80" w:rsidR="00C910FE" w:rsidRDefault="00C910FE" w:rsidP="005E3683">
      <w:pPr>
        <w:ind w:left="360"/>
        <w:rPr>
          <w:szCs w:val="22"/>
        </w:rPr>
      </w:pPr>
      <w:r>
        <w:rPr>
          <w:szCs w:val="22"/>
        </w:rPr>
        <w:t>5. El usuario clica en el botón “Guardar cambios”.</w:t>
      </w:r>
    </w:p>
    <w:p w14:paraId="5207BA74" w14:textId="2230F3F0" w:rsidR="00C910FE" w:rsidRDefault="00C910FE" w:rsidP="005E3683">
      <w:pPr>
        <w:ind w:left="360"/>
        <w:rPr>
          <w:szCs w:val="22"/>
        </w:rPr>
      </w:pPr>
      <w:r>
        <w:rPr>
          <w:szCs w:val="22"/>
        </w:rPr>
        <w:t>6. El sistema actualiza los datos del artículo en la base de datos, cierra la ventana modal y notifica al usuario el éxito de la operación.</w:t>
      </w:r>
    </w:p>
    <w:p w14:paraId="4B0B1375" w14:textId="09314F6C" w:rsidR="00B07FB2" w:rsidRPr="00B07FB2" w:rsidRDefault="00B07FB2" w:rsidP="00B07FB2">
      <w:pPr>
        <w:numPr>
          <w:ilvl w:val="0"/>
          <w:numId w:val="26"/>
        </w:numPr>
      </w:pPr>
      <w:r>
        <w:rPr>
          <w:u w:val="single"/>
        </w:rPr>
        <w:lastRenderedPageBreak/>
        <w:t>Excepciones</w:t>
      </w:r>
      <w:r>
        <w:t>:</w:t>
      </w:r>
      <w:r>
        <w:br/>
        <w:t>5. El usuario administrador cierra la ventana modal. Los datos modificados no se guardan.</w:t>
      </w:r>
    </w:p>
    <w:p w14:paraId="0185E6B7" w14:textId="43C0A572" w:rsidR="00434E24" w:rsidRDefault="00434E24" w:rsidP="00434E24">
      <w:pPr>
        <w:pStyle w:val="Subttulo"/>
      </w:pPr>
      <w:r>
        <w:t>4.2.3.1</w:t>
      </w:r>
      <w:r w:rsidR="000F1031">
        <w:t>4</w:t>
      </w:r>
      <w:r>
        <w:t xml:space="preserve"> Eliminar artículo de usuario</w:t>
      </w:r>
    </w:p>
    <w:p w14:paraId="1AED369C" w14:textId="77777777" w:rsidR="00B07FB2" w:rsidRDefault="00B07FB2" w:rsidP="00B07FB2">
      <w:pPr>
        <w:numPr>
          <w:ilvl w:val="0"/>
          <w:numId w:val="26"/>
        </w:numPr>
      </w:pPr>
      <w:r w:rsidRPr="00563F74">
        <w:rPr>
          <w:u w:val="single"/>
        </w:rPr>
        <w:t>Actores</w:t>
      </w:r>
      <w:r>
        <w:t>: usuario administrador.</w:t>
      </w:r>
    </w:p>
    <w:p w14:paraId="1954B991" w14:textId="77777777" w:rsidR="00B07FB2" w:rsidRDefault="00B07FB2" w:rsidP="00B07FB2">
      <w:pPr>
        <w:numPr>
          <w:ilvl w:val="0"/>
          <w:numId w:val="26"/>
        </w:numPr>
      </w:pPr>
      <w:r w:rsidRPr="00563F74">
        <w:rPr>
          <w:u w:val="single"/>
        </w:rPr>
        <w:t>Precondiciones</w:t>
      </w:r>
      <w:r>
        <w:t>: el usuario administrador debe haber iniciado sesión y al menos un usuario debe haber subido un artículo.</w:t>
      </w:r>
    </w:p>
    <w:p w14:paraId="625FC0AC" w14:textId="612E9A2E" w:rsidR="00B07FB2" w:rsidRDefault="00B07FB2" w:rsidP="00B07FB2">
      <w:pPr>
        <w:numPr>
          <w:ilvl w:val="0"/>
          <w:numId w:val="26"/>
        </w:numPr>
      </w:pPr>
      <w:r w:rsidRPr="00563F74">
        <w:rPr>
          <w:u w:val="single"/>
        </w:rPr>
        <w:t>Descripción</w:t>
      </w:r>
      <w:r>
        <w:t>: el usuario administrador podrá eliminar cualquier artículo subido a la aplicación.</w:t>
      </w:r>
    </w:p>
    <w:p w14:paraId="0E6F6DE4" w14:textId="77777777" w:rsidR="00B07FB2" w:rsidRDefault="00B07FB2" w:rsidP="00B07FB2">
      <w:pPr>
        <w:numPr>
          <w:ilvl w:val="0"/>
          <w:numId w:val="26"/>
        </w:numPr>
        <w:rPr>
          <w:szCs w:val="22"/>
        </w:rPr>
      </w:pPr>
      <w:r w:rsidRPr="00E876DB">
        <w:rPr>
          <w:szCs w:val="22"/>
          <w:u w:val="single"/>
        </w:rPr>
        <w:t>Flujo normal del caso de uso:</w:t>
      </w:r>
    </w:p>
    <w:p w14:paraId="63D76A6A" w14:textId="77777777" w:rsidR="00B07FB2" w:rsidRDefault="00B07FB2" w:rsidP="00B07FB2">
      <w:pPr>
        <w:ind w:left="360"/>
        <w:rPr>
          <w:szCs w:val="22"/>
        </w:rPr>
      </w:pPr>
      <w:r w:rsidRPr="00E876DB">
        <w:rPr>
          <w:szCs w:val="22"/>
        </w:rPr>
        <w:t>1.</w:t>
      </w:r>
      <w:r>
        <w:rPr>
          <w:szCs w:val="22"/>
        </w:rPr>
        <w:t xml:space="preserve"> El usuario administrador accede a la pantalla de artículos.</w:t>
      </w:r>
    </w:p>
    <w:p w14:paraId="5A1A5340" w14:textId="34044A19" w:rsidR="00B07FB2" w:rsidRDefault="00B07FB2" w:rsidP="00B07FB2">
      <w:pPr>
        <w:ind w:left="360"/>
        <w:rPr>
          <w:szCs w:val="22"/>
        </w:rPr>
      </w:pPr>
      <w:r>
        <w:rPr>
          <w:szCs w:val="22"/>
        </w:rPr>
        <w:t>2. El usuario administrador clica en el icono derecho de la columna “acciones” del artículo a modificar.</w:t>
      </w:r>
    </w:p>
    <w:p w14:paraId="3EF8A9EC" w14:textId="395258C9" w:rsidR="00B07FB2" w:rsidRDefault="00B07FB2" w:rsidP="00B07FB2">
      <w:pPr>
        <w:ind w:left="360"/>
        <w:rPr>
          <w:szCs w:val="22"/>
        </w:rPr>
      </w:pPr>
      <w:r>
        <w:rPr>
          <w:szCs w:val="22"/>
        </w:rPr>
        <w:t>3. El sistema abre una ventana modal con las acciones posibles.</w:t>
      </w:r>
    </w:p>
    <w:p w14:paraId="649B9D3F" w14:textId="3F2805F3" w:rsidR="00B07FB2" w:rsidRDefault="00B07FB2" w:rsidP="00B07FB2">
      <w:pPr>
        <w:ind w:left="360"/>
        <w:rPr>
          <w:szCs w:val="22"/>
        </w:rPr>
      </w:pPr>
      <w:r>
        <w:rPr>
          <w:szCs w:val="22"/>
        </w:rPr>
        <w:t>4. El usuario administrador clica en el botón “Sí”.</w:t>
      </w:r>
    </w:p>
    <w:p w14:paraId="47C1BC4F" w14:textId="588A0984" w:rsidR="00B07FB2" w:rsidRDefault="00B07FB2" w:rsidP="00B07FB2">
      <w:pPr>
        <w:ind w:left="360"/>
        <w:rPr>
          <w:szCs w:val="22"/>
        </w:rPr>
      </w:pPr>
      <w:r>
        <w:rPr>
          <w:szCs w:val="22"/>
        </w:rPr>
        <w:t>5. El sistema elimina el artículo de la base de datos, cierra la ventana modal y notifica al usuario el éxito de la operación.</w:t>
      </w:r>
    </w:p>
    <w:p w14:paraId="5097DDA1" w14:textId="42A76FFB" w:rsidR="00B07FB2" w:rsidRPr="00B07FB2" w:rsidRDefault="00B07FB2" w:rsidP="00B07FB2">
      <w:pPr>
        <w:numPr>
          <w:ilvl w:val="0"/>
          <w:numId w:val="26"/>
        </w:numPr>
      </w:pPr>
      <w:r>
        <w:rPr>
          <w:u w:val="single"/>
        </w:rPr>
        <w:t>Excepciones</w:t>
      </w:r>
      <w:r>
        <w:t>:</w:t>
      </w:r>
      <w:r>
        <w:br/>
        <w:t>5. El usuario administrador cierra la ventana modal. El artículo no se elimina.</w:t>
      </w:r>
    </w:p>
    <w:p w14:paraId="08F0A318" w14:textId="2C7FCDEC" w:rsidR="00434E24" w:rsidRDefault="00434E24" w:rsidP="00434E24">
      <w:pPr>
        <w:pStyle w:val="Subttulo"/>
      </w:pPr>
      <w:r>
        <w:t>4.2.3.1</w:t>
      </w:r>
      <w:r w:rsidR="000F1031">
        <w:t>5</w:t>
      </w:r>
      <w:r>
        <w:t xml:space="preserve"> Visualización tabla de conferencias</w:t>
      </w:r>
    </w:p>
    <w:p w14:paraId="450F5DB5" w14:textId="77777777" w:rsidR="00B07FB2" w:rsidRDefault="00B07FB2" w:rsidP="00B07FB2">
      <w:pPr>
        <w:numPr>
          <w:ilvl w:val="0"/>
          <w:numId w:val="26"/>
        </w:numPr>
      </w:pPr>
      <w:r w:rsidRPr="00563F74">
        <w:rPr>
          <w:u w:val="single"/>
        </w:rPr>
        <w:t>Actores</w:t>
      </w:r>
      <w:r>
        <w:t>: usuario administrador.</w:t>
      </w:r>
    </w:p>
    <w:p w14:paraId="798AC849" w14:textId="77777777" w:rsidR="00B07FB2" w:rsidRDefault="00B07FB2" w:rsidP="00B07FB2">
      <w:pPr>
        <w:numPr>
          <w:ilvl w:val="0"/>
          <w:numId w:val="26"/>
        </w:numPr>
      </w:pPr>
      <w:r w:rsidRPr="00563F74">
        <w:rPr>
          <w:u w:val="single"/>
        </w:rPr>
        <w:t>Precondiciones</w:t>
      </w:r>
      <w:r>
        <w:t>: el usuario administrador debe haber iniciado sesión.</w:t>
      </w:r>
    </w:p>
    <w:p w14:paraId="5C32890F" w14:textId="352271BE" w:rsidR="00B07FB2" w:rsidRDefault="00B07FB2" w:rsidP="00B07FB2">
      <w:pPr>
        <w:numPr>
          <w:ilvl w:val="0"/>
          <w:numId w:val="26"/>
        </w:numPr>
      </w:pPr>
      <w:r w:rsidRPr="00563F74">
        <w:rPr>
          <w:u w:val="single"/>
        </w:rPr>
        <w:t>Descripción</w:t>
      </w:r>
      <w:r>
        <w:t>: el usuario administrador podrá visualizar la tabla con todas las conferencias guardadas en el sistema.</w:t>
      </w:r>
    </w:p>
    <w:p w14:paraId="19C0FE0F" w14:textId="77777777" w:rsidR="00B07FB2" w:rsidRDefault="00B07FB2" w:rsidP="00B07FB2">
      <w:pPr>
        <w:numPr>
          <w:ilvl w:val="0"/>
          <w:numId w:val="26"/>
        </w:numPr>
        <w:rPr>
          <w:szCs w:val="22"/>
        </w:rPr>
      </w:pPr>
      <w:r w:rsidRPr="00E876DB">
        <w:rPr>
          <w:szCs w:val="22"/>
          <w:u w:val="single"/>
        </w:rPr>
        <w:lastRenderedPageBreak/>
        <w:t>Flujo normal del caso de uso:</w:t>
      </w:r>
    </w:p>
    <w:p w14:paraId="1BDF57B9" w14:textId="21ED9AEA" w:rsidR="00B07FB2" w:rsidRDefault="00B07FB2" w:rsidP="00B07FB2">
      <w:pPr>
        <w:ind w:left="360"/>
        <w:rPr>
          <w:szCs w:val="22"/>
        </w:rPr>
      </w:pPr>
      <w:r w:rsidRPr="00E876DB">
        <w:rPr>
          <w:szCs w:val="22"/>
        </w:rPr>
        <w:t>1.</w:t>
      </w:r>
      <w:r>
        <w:rPr>
          <w:szCs w:val="22"/>
        </w:rPr>
        <w:t xml:space="preserve"> El usuario administrador accede a la pantalla de conferencias.</w:t>
      </w:r>
    </w:p>
    <w:p w14:paraId="3E0B9321" w14:textId="7B2AFFB1" w:rsidR="00B07FB2" w:rsidRPr="00B07FB2" w:rsidRDefault="00B07FB2" w:rsidP="00B07FB2">
      <w:pPr>
        <w:ind w:left="360"/>
        <w:rPr>
          <w:szCs w:val="22"/>
        </w:rPr>
      </w:pPr>
      <w:r>
        <w:rPr>
          <w:szCs w:val="22"/>
        </w:rPr>
        <w:t>2. El sistema muestra una tabla con el listado de todas las conferencias disponibles en la aplicación.</w:t>
      </w:r>
    </w:p>
    <w:p w14:paraId="12AD946F" w14:textId="3BA033C5" w:rsidR="00434E24" w:rsidRDefault="00434E24" w:rsidP="00434E24">
      <w:pPr>
        <w:pStyle w:val="Subttulo"/>
      </w:pPr>
      <w:r>
        <w:t>4.2.3.1</w:t>
      </w:r>
      <w:r w:rsidR="000F1031">
        <w:t>6</w:t>
      </w:r>
      <w:r>
        <w:t xml:space="preserve"> </w:t>
      </w:r>
      <w:r w:rsidR="000F1031">
        <w:t>Añadir</w:t>
      </w:r>
      <w:r>
        <w:t xml:space="preserve"> </w:t>
      </w:r>
      <w:r w:rsidR="000F1031">
        <w:t>nueva conferencia</w:t>
      </w:r>
    </w:p>
    <w:p w14:paraId="03181858" w14:textId="77777777" w:rsidR="006375FD" w:rsidRDefault="006375FD" w:rsidP="006375FD">
      <w:pPr>
        <w:numPr>
          <w:ilvl w:val="0"/>
          <w:numId w:val="26"/>
        </w:numPr>
      </w:pPr>
      <w:r w:rsidRPr="00563F74">
        <w:rPr>
          <w:u w:val="single"/>
        </w:rPr>
        <w:t>Actores</w:t>
      </w:r>
      <w:r>
        <w:t>: usuario administrador.</w:t>
      </w:r>
    </w:p>
    <w:p w14:paraId="4E6AA483" w14:textId="77777777" w:rsidR="006375FD" w:rsidRDefault="006375FD" w:rsidP="006375FD">
      <w:pPr>
        <w:numPr>
          <w:ilvl w:val="0"/>
          <w:numId w:val="26"/>
        </w:numPr>
      </w:pPr>
      <w:r w:rsidRPr="00563F74">
        <w:rPr>
          <w:u w:val="single"/>
        </w:rPr>
        <w:t>Precondiciones</w:t>
      </w:r>
      <w:r>
        <w:t>: el usuario administrador debe haber iniciado sesión.</w:t>
      </w:r>
    </w:p>
    <w:p w14:paraId="6C360670" w14:textId="7848B00B" w:rsidR="006375FD" w:rsidRDefault="006375FD" w:rsidP="006375FD">
      <w:pPr>
        <w:numPr>
          <w:ilvl w:val="0"/>
          <w:numId w:val="26"/>
        </w:numPr>
      </w:pPr>
      <w:r w:rsidRPr="00563F74">
        <w:rPr>
          <w:u w:val="single"/>
        </w:rPr>
        <w:t>Descripción</w:t>
      </w:r>
      <w:r>
        <w:t>: el usuario administrador podrá añadir una nueva conferencia a la aplicación.</w:t>
      </w:r>
    </w:p>
    <w:p w14:paraId="6FA1E727" w14:textId="77777777" w:rsidR="006375FD" w:rsidRDefault="006375FD" w:rsidP="006375FD">
      <w:pPr>
        <w:numPr>
          <w:ilvl w:val="0"/>
          <w:numId w:val="26"/>
        </w:numPr>
        <w:rPr>
          <w:szCs w:val="22"/>
        </w:rPr>
      </w:pPr>
      <w:r w:rsidRPr="00E876DB">
        <w:rPr>
          <w:szCs w:val="22"/>
          <w:u w:val="single"/>
        </w:rPr>
        <w:t>Flujo normal del caso de uso:</w:t>
      </w:r>
    </w:p>
    <w:p w14:paraId="312DB5BC" w14:textId="50ECFF6D" w:rsidR="006375FD" w:rsidRDefault="006375FD" w:rsidP="006375FD">
      <w:pPr>
        <w:ind w:left="360"/>
        <w:rPr>
          <w:szCs w:val="22"/>
        </w:rPr>
      </w:pPr>
      <w:r w:rsidRPr="00E876DB">
        <w:rPr>
          <w:szCs w:val="22"/>
        </w:rPr>
        <w:t>1.</w:t>
      </w:r>
      <w:r>
        <w:rPr>
          <w:szCs w:val="22"/>
        </w:rPr>
        <w:t xml:space="preserve"> El usuario administrador accede a la pantalla de conferencias.</w:t>
      </w:r>
    </w:p>
    <w:p w14:paraId="2F0FE073" w14:textId="74E72CEB" w:rsidR="0079634A" w:rsidRDefault="0079634A" w:rsidP="006375FD">
      <w:pPr>
        <w:ind w:left="360"/>
        <w:rPr>
          <w:szCs w:val="22"/>
        </w:rPr>
      </w:pPr>
      <w:r>
        <w:rPr>
          <w:szCs w:val="22"/>
        </w:rPr>
        <w:t>2. En la sección “Nueva conferencia”, el usuario añade un título para la nueva conferencia.</w:t>
      </w:r>
    </w:p>
    <w:p w14:paraId="63B336DE" w14:textId="739C7EFE" w:rsidR="0079634A" w:rsidRDefault="0079634A" w:rsidP="006375FD">
      <w:pPr>
        <w:ind w:left="360"/>
        <w:rPr>
          <w:szCs w:val="22"/>
        </w:rPr>
      </w:pPr>
      <w:r>
        <w:rPr>
          <w:szCs w:val="22"/>
        </w:rPr>
        <w:t>3. El usuario administrador clica en el botón “Añadir conferencia”.</w:t>
      </w:r>
    </w:p>
    <w:p w14:paraId="0BEED9D2" w14:textId="1533534E" w:rsidR="00B07FB2" w:rsidRDefault="0079634A" w:rsidP="006375FD">
      <w:pPr>
        <w:ind w:left="360"/>
        <w:rPr>
          <w:szCs w:val="22"/>
        </w:rPr>
      </w:pPr>
      <w:r>
        <w:rPr>
          <w:szCs w:val="22"/>
        </w:rPr>
        <w:t>4</w:t>
      </w:r>
      <w:r w:rsidR="006375FD">
        <w:rPr>
          <w:szCs w:val="22"/>
        </w:rPr>
        <w:t xml:space="preserve">. El sistema </w:t>
      </w:r>
      <w:r>
        <w:rPr>
          <w:szCs w:val="22"/>
        </w:rPr>
        <w:t>añade a la base de datos la nueva conferencia, actualiza la tabla en la pantalla conferencias y notifica al usuario administrador el éxito en la operación</w:t>
      </w:r>
      <w:r w:rsidR="006375FD">
        <w:rPr>
          <w:szCs w:val="22"/>
        </w:rPr>
        <w:t>.</w:t>
      </w:r>
    </w:p>
    <w:p w14:paraId="6D0F960C" w14:textId="723A5F45" w:rsidR="0079634A" w:rsidRPr="0079634A" w:rsidRDefault="0079634A" w:rsidP="0079634A">
      <w:pPr>
        <w:numPr>
          <w:ilvl w:val="0"/>
          <w:numId w:val="26"/>
        </w:numPr>
      </w:pPr>
      <w:r>
        <w:rPr>
          <w:u w:val="single"/>
        </w:rPr>
        <w:t>Excepciones</w:t>
      </w:r>
      <w:r>
        <w:t>:</w:t>
      </w:r>
      <w:r>
        <w:br/>
        <w:t>3. El usuario administrador cambia de pantalla o sale de la aplicación. La conferencia no se añade.</w:t>
      </w:r>
    </w:p>
    <w:p w14:paraId="28241498" w14:textId="4465D2DA" w:rsidR="00434E24" w:rsidRDefault="00434E24" w:rsidP="00434E24">
      <w:pPr>
        <w:pStyle w:val="Subttulo"/>
      </w:pPr>
      <w:r>
        <w:t>4.2.3.1</w:t>
      </w:r>
      <w:r w:rsidR="000F1031">
        <w:t>7</w:t>
      </w:r>
      <w:r>
        <w:t xml:space="preserve"> </w:t>
      </w:r>
      <w:r w:rsidR="000F1031">
        <w:t>Modificación</w:t>
      </w:r>
      <w:r>
        <w:t xml:space="preserve"> </w:t>
      </w:r>
      <w:r w:rsidR="000F1031">
        <w:t>conferencia</w:t>
      </w:r>
    </w:p>
    <w:p w14:paraId="6C0CFBE9" w14:textId="77777777" w:rsidR="0079634A" w:rsidRDefault="0079634A" w:rsidP="0079634A">
      <w:pPr>
        <w:numPr>
          <w:ilvl w:val="0"/>
          <w:numId w:val="26"/>
        </w:numPr>
      </w:pPr>
      <w:r w:rsidRPr="00563F74">
        <w:rPr>
          <w:u w:val="single"/>
        </w:rPr>
        <w:t>Actores</w:t>
      </w:r>
      <w:r>
        <w:t>: usuario administrador.</w:t>
      </w:r>
    </w:p>
    <w:p w14:paraId="492916ED" w14:textId="70818926" w:rsidR="0079634A" w:rsidRDefault="0079634A" w:rsidP="0079634A">
      <w:pPr>
        <w:numPr>
          <w:ilvl w:val="0"/>
          <w:numId w:val="26"/>
        </w:numPr>
      </w:pPr>
      <w:r w:rsidRPr="00563F74">
        <w:rPr>
          <w:u w:val="single"/>
        </w:rPr>
        <w:t>Precondiciones</w:t>
      </w:r>
      <w:r>
        <w:t>: el usuario administrador debe haber iniciado sesión. Debe haber como mínimo una conferencia en la aplicación.</w:t>
      </w:r>
    </w:p>
    <w:p w14:paraId="4861508C" w14:textId="60F1F9EE" w:rsidR="0079634A" w:rsidRDefault="0079634A" w:rsidP="0079634A">
      <w:pPr>
        <w:numPr>
          <w:ilvl w:val="0"/>
          <w:numId w:val="26"/>
        </w:numPr>
      </w:pPr>
      <w:r w:rsidRPr="00563F74">
        <w:rPr>
          <w:u w:val="single"/>
        </w:rPr>
        <w:t>Descripción</w:t>
      </w:r>
      <w:r>
        <w:t>: el usuario administrador podrá modificar una conferencia ya existente en la aplicación.</w:t>
      </w:r>
    </w:p>
    <w:p w14:paraId="585BEB84" w14:textId="77777777" w:rsidR="0079634A" w:rsidRDefault="0079634A" w:rsidP="0079634A">
      <w:pPr>
        <w:numPr>
          <w:ilvl w:val="0"/>
          <w:numId w:val="26"/>
        </w:numPr>
        <w:rPr>
          <w:szCs w:val="22"/>
        </w:rPr>
      </w:pPr>
      <w:r w:rsidRPr="00E876DB">
        <w:rPr>
          <w:szCs w:val="22"/>
          <w:u w:val="single"/>
        </w:rPr>
        <w:t>Flujo normal del caso de uso:</w:t>
      </w:r>
    </w:p>
    <w:p w14:paraId="59670CEE" w14:textId="77777777" w:rsidR="0079634A" w:rsidRDefault="0079634A" w:rsidP="0079634A">
      <w:pPr>
        <w:ind w:left="360"/>
        <w:rPr>
          <w:szCs w:val="22"/>
        </w:rPr>
      </w:pPr>
      <w:r w:rsidRPr="00E876DB">
        <w:rPr>
          <w:szCs w:val="22"/>
        </w:rPr>
        <w:lastRenderedPageBreak/>
        <w:t>1.</w:t>
      </w:r>
      <w:r>
        <w:rPr>
          <w:szCs w:val="22"/>
        </w:rPr>
        <w:t xml:space="preserve"> El usuario administrador accede a la pantalla de conferencias.</w:t>
      </w:r>
    </w:p>
    <w:p w14:paraId="6167E877" w14:textId="696BAEC7" w:rsidR="0079634A" w:rsidRDefault="0079634A" w:rsidP="0079634A">
      <w:pPr>
        <w:ind w:left="360"/>
        <w:rPr>
          <w:szCs w:val="22"/>
        </w:rPr>
      </w:pPr>
      <w:r>
        <w:rPr>
          <w:szCs w:val="22"/>
        </w:rPr>
        <w:t>2. El usu</w:t>
      </w:r>
      <w:r w:rsidR="00343AD4">
        <w:rPr>
          <w:szCs w:val="22"/>
        </w:rPr>
        <w:t>ario clica en el icono izquierdo</w:t>
      </w:r>
      <w:r>
        <w:rPr>
          <w:szCs w:val="22"/>
        </w:rPr>
        <w:t xml:space="preserve"> (editar) de la columna “acciones”</w:t>
      </w:r>
      <w:r w:rsidR="00343AD4">
        <w:rPr>
          <w:szCs w:val="22"/>
        </w:rPr>
        <w:t xml:space="preserve"> de la conferencia a la que va a modificar</w:t>
      </w:r>
      <w:r>
        <w:rPr>
          <w:szCs w:val="22"/>
        </w:rPr>
        <w:t>.</w:t>
      </w:r>
    </w:p>
    <w:p w14:paraId="6A4E0D8C" w14:textId="27CFA02D" w:rsidR="0079634A" w:rsidRDefault="0079634A" w:rsidP="0079634A">
      <w:pPr>
        <w:ind w:left="360"/>
        <w:rPr>
          <w:szCs w:val="22"/>
        </w:rPr>
      </w:pPr>
      <w:r>
        <w:rPr>
          <w:szCs w:val="22"/>
        </w:rPr>
        <w:t xml:space="preserve">3. </w:t>
      </w:r>
      <w:r w:rsidR="00343AD4">
        <w:rPr>
          <w:szCs w:val="22"/>
        </w:rPr>
        <w:t>El sistema abre una ventana modal con el título de la conferencia</w:t>
      </w:r>
      <w:r>
        <w:rPr>
          <w:szCs w:val="22"/>
        </w:rPr>
        <w:t>.</w:t>
      </w:r>
    </w:p>
    <w:p w14:paraId="63409D10" w14:textId="3A9B1CDC" w:rsidR="00343AD4" w:rsidRDefault="00343AD4" w:rsidP="0079634A">
      <w:pPr>
        <w:ind w:left="360"/>
        <w:rPr>
          <w:szCs w:val="22"/>
        </w:rPr>
      </w:pPr>
      <w:r>
        <w:rPr>
          <w:szCs w:val="22"/>
        </w:rPr>
        <w:t>4. El usuario modifica el título.</w:t>
      </w:r>
    </w:p>
    <w:p w14:paraId="6BAEE8A1" w14:textId="0AA0A584" w:rsidR="00343AD4" w:rsidRDefault="00343AD4" w:rsidP="0079634A">
      <w:pPr>
        <w:ind w:left="360"/>
        <w:rPr>
          <w:szCs w:val="22"/>
        </w:rPr>
      </w:pPr>
      <w:r>
        <w:rPr>
          <w:szCs w:val="22"/>
        </w:rPr>
        <w:t>5. El usuario clica en el botón “Guardar cambios”.</w:t>
      </w:r>
    </w:p>
    <w:p w14:paraId="4F6A986A" w14:textId="530080FE" w:rsidR="0079634A" w:rsidRDefault="0079634A" w:rsidP="0079634A">
      <w:pPr>
        <w:ind w:left="360"/>
        <w:rPr>
          <w:szCs w:val="22"/>
        </w:rPr>
      </w:pPr>
      <w:r>
        <w:rPr>
          <w:szCs w:val="22"/>
        </w:rPr>
        <w:t xml:space="preserve">4. El sistema </w:t>
      </w:r>
      <w:r w:rsidR="00343AD4">
        <w:rPr>
          <w:szCs w:val="22"/>
        </w:rPr>
        <w:t>modifica en</w:t>
      </w:r>
      <w:r>
        <w:rPr>
          <w:szCs w:val="22"/>
        </w:rPr>
        <w:t xml:space="preserve"> la base de datos</w:t>
      </w:r>
      <w:r w:rsidR="00343AD4">
        <w:rPr>
          <w:szCs w:val="22"/>
        </w:rPr>
        <w:t xml:space="preserve"> el título de la </w:t>
      </w:r>
      <w:r>
        <w:rPr>
          <w:szCs w:val="22"/>
        </w:rPr>
        <w:t>conferencia, actualiza la tabla en la pantalla conferencias y notifica al usuario administrador el éxito en la operación.</w:t>
      </w:r>
    </w:p>
    <w:p w14:paraId="1156C78B" w14:textId="5E6DD0D5" w:rsidR="0079634A" w:rsidRPr="0079634A" w:rsidRDefault="0079634A" w:rsidP="0079634A">
      <w:pPr>
        <w:numPr>
          <w:ilvl w:val="0"/>
          <w:numId w:val="26"/>
        </w:numPr>
      </w:pPr>
      <w:r>
        <w:rPr>
          <w:u w:val="single"/>
        </w:rPr>
        <w:t>Excepciones</w:t>
      </w:r>
      <w:r w:rsidR="00343AD4">
        <w:t>:</w:t>
      </w:r>
      <w:r w:rsidR="00343AD4">
        <w:br/>
        <w:t>5</w:t>
      </w:r>
      <w:r>
        <w:t xml:space="preserve">. El usuario administrador </w:t>
      </w:r>
      <w:r w:rsidR="00343AD4">
        <w:t>cierra la ventana modal</w:t>
      </w:r>
      <w:r>
        <w:t xml:space="preserve">. La conferencia no se </w:t>
      </w:r>
      <w:r w:rsidR="00343AD4">
        <w:t>modifica</w:t>
      </w:r>
      <w:r>
        <w:t>.</w:t>
      </w:r>
    </w:p>
    <w:p w14:paraId="0B36D823" w14:textId="35F17164" w:rsidR="00434E24" w:rsidRDefault="00434E24" w:rsidP="00434E24">
      <w:pPr>
        <w:pStyle w:val="Subttulo"/>
      </w:pPr>
      <w:r>
        <w:t>4.2.3.1</w:t>
      </w:r>
      <w:r w:rsidR="000F1031">
        <w:t>8</w:t>
      </w:r>
      <w:r>
        <w:t xml:space="preserve"> </w:t>
      </w:r>
      <w:r w:rsidR="000F1031">
        <w:t>Eliminar conferencia</w:t>
      </w:r>
    </w:p>
    <w:p w14:paraId="3A2EC824" w14:textId="77777777" w:rsidR="00343AD4" w:rsidRDefault="00343AD4" w:rsidP="00343AD4">
      <w:pPr>
        <w:numPr>
          <w:ilvl w:val="0"/>
          <w:numId w:val="26"/>
        </w:numPr>
      </w:pPr>
      <w:r w:rsidRPr="00563F74">
        <w:rPr>
          <w:u w:val="single"/>
        </w:rPr>
        <w:t>Actores</w:t>
      </w:r>
      <w:r>
        <w:t>: usuario administrador.</w:t>
      </w:r>
    </w:p>
    <w:p w14:paraId="2FC0E126" w14:textId="77777777" w:rsidR="00343AD4" w:rsidRDefault="00343AD4" w:rsidP="00343AD4">
      <w:pPr>
        <w:numPr>
          <w:ilvl w:val="0"/>
          <w:numId w:val="26"/>
        </w:numPr>
      </w:pPr>
      <w:r w:rsidRPr="00563F74">
        <w:rPr>
          <w:u w:val="single"/>
        </w:rPr>
        <w:t>Precondiciones</w:t>
      </w:r>
      <w:r>
        <w:t>: el usuario administrador debe haber iniciado sesión. Debe haber como mínimo una conferencia en la aplicación.</w:t>
      </w:r>
    </w:p>
    <w:p w14:paraId="158A4101" w14:textId="04F60C32" w:rsidR="00343AD4" w:rsidRDefault="00343AD4" w:rsidP="00343AD4">
      <w:pPr>
        <w:numPr>
          <w:ilvl w:val="0"/>
          <w:numId w:val="26"/>
        </w:numPr>
      </w:pPr>
      <w:r w:rsidRPr="00563F74">
        <w:rPr>
          <w:u w:val="single"/>
        </w:rPr>
        <w:t>Descripción</w:t>
      </w:r>
      <w:r>
        <w:t>: el usuario administrador podrá eliminar una conferencia ya existente en la aplicación.</w:t>
      </w:r>
    </w:p>
    <w:p w14:paraId="73EC80CD" w14:textId="77777777" w:rsidR="00343AD4" w:rsidRDefault="00343AD4" w:rsidP="00343AD4">
      <w:pPr>
        <w:numPr>
          <w:ilvl w:val="0"/>
          <w:numId w:val="26"/>
        </w:numPr>
        <w:rPr>
          <w:szCs w:val="22"/>
        </w:rPr>
      </w:pPr>
      <w:r w:rsidRPr="00E876DB">
        <w:rPr>
          <w:szCs w:val="22"/>
          <w:u w:val="single"/>
        </w:rPr>
        <w:t>Flujo normal del caso de uso:</w:t>
      </w:r>
    </w:p>
    <w:p w14:paraId="53163693" w14:textId="77777777" w:rsidR="00343AD4" w:rsidRDefault="00343AD4" w:rsidP="00343AD4">
      <w:pPr>
        <w:ind w:left="360"/>
        <w:rPr>
          <w:szCs w:val="22"/>
        </w:rPr>
      </w:pPr>
      <w:r w:rsidRPr="00E876DB">
        <w:rPr>
          <w:szCs w:val="22"/>
        </w:rPr>
        <w:t>1.</w:t>
      </w:r>
      <w:r>
        <w:rPr>
          <w:szCs w:val="22"/>
        </w:rPr>
        <w:t xml:space="preserve"> El usuario administrador accede a la pantalla de conferencias.</w:t>
      </w:r>
    </w:p>
    <w:p w14:paraId="16389A38" w14:textId="11352C67" w:rsidR="00343AD4" w:rsidRDefault="00343AD4" w:rsidP="00343AD4">
      <w:pPr>
        <w:ind w:left="360"/>
        <w:rPr>
          <w:szCs w:val="22"/>
        </w:rPr>
      </w:pPr>
      <w:r>
        <w:rPr>
          <w:szCs w:val="22"/>
        </w:rPr>
        <w:t>2. El usuario clica en el icono derecho (borrar) de la columna “acciones” de la conferencia a la que va a eliminar.</w:t>
      </w:r>
    </w:p>
    <w:p w14:paraId="148110A4" w14:textId="498D7970" w:rsidR="00343AD4" w:rsidRDefault="00343AD4" w:rsidP="00343AD4">
      <w:pPr>
        <w:ind w:left="360"/>
        <w:rPr>
          <w:szCs w:val="22"/>
        </w:rPr>
      </w:pPr>
      <w:r>
        <w:rPr>
          <w:szCs w:val="22"/>
        </w:rPr>
        <w:t>3. El sistema abre una ventana modal con las opciones posibles.</w:t>
      </w:r>
    </w:p>
    <w:p w14:paraId="36682331" w14:textId="31C46BCA" w:rsidR="00343AD4" w:rsidRDefault="00343AD4" w:rsidP="00343AD4">
      <w:pPr>
        <w:ind w:left="360"/>
        <w:rPr>
          <w:szCs w:val="22"/>
        </w:rPr>
      </w:pPr>
      <w:r>
        <w:rPr>
          <w:szCs w:val="22"/>
        </w:rPr>
        <w:t>4. El usuario clica en el botón “Sí”.</w:t>
      </w:r>
    </w:p>
    <w:p w14:paraId="2894FF28" w14:textId="1A799E2E" w:rsidR="00343AD4" w:rsidRDefault="00343AD4" w:rsidP="00343AD4">
      <w:pPr>
        <w:ind w:left="360"/>
        <w:rPr>
          <w:szCs w:val="22"/>
        </w:rPr>
      </w:pPr>
      <w:r>
        <w:rPr>
          <w:szCs w:val="22"/>
        </w:rPr>
        <w:lastRenderedPageBreak/>
        <w:t>5. El sistema elimina de la base de datos la conferencia, actualiza la tabla en la pantalla conferencias y notifica al usuario administrador el éxito en la operación.</w:t>
      </w:r>
    </w:p>
    <w:p w14:paraId="0A97E665" w14:textId="22DF8F23" w:rsidR="00343AD4" w:rsidRPr="00343AD4" w:rsidRDefault="00343AD4" w:rsidP="00343AD4">
      <w:pPr>
        <w:numPr>
          <w:ilvl w:val="0"/>
          <w:numId w:val="26"/>
        </w:numPr>
      </w:pPr>
      <w:r>
        <w:rPr>
          <w:u w:val="single"/>
        </w:rPr>
        <w:t>Excepciones</w:t>
      </w:r>
      <w:r>
        <w:t>:</w:t>
      </w:r>
      <w:r>
        <w:br/>
        <w:t>4. El usuario administrador cierra la ventana modal. La conferencia no se elimina.</w:t>
      </w:r>
    </w:p>
    <w:p w14:paraId="520E686E" w14:textId="668A8806" w:rsidR="00434E24" w:rsidRDefault="00434E24" w:rsidP="00434E24">
      <w:pPr>
        <w:pStyle w:val="Subttulo"/>
      </w:pPr>
      <w:r>
        <w:t>4.2.3.1</w:t>
      </w:r>
      <w:r w:rsidR="000F1031">
        <w:t>9</w:t>
      </w:r>
      <w:r>
        <w:t xml:space="preserve"> </w:t>
      </w:r>
      <w:r w:rsidR="00B05844">
        <w:t>Descarga de certificados de asistencia</w:t>
      </w:r>
    </w:p>
    <w:p w14:paraId="3ADB97F0" w14:textId="77777777" w:rsidR="00343AD4" w:rsidRDefault="00343AD4" w:rsidP="00343AD4">
      <w:pPr>
        <w:numPr>
          <w:ilvl w:val="0"/>
          <w:numId w:val="26"/>
        </w:numPr>
      </w:pPr>
      <w:r w:rsidRPr="00563F74">
        <w:rPr>
          <w:u w:val="single"/>
        </w:rPr>
        <w:t>Actores</w:t>
      </w:r>
      <w:r>
        <w:t>: usuario administrador.</w:t>
      </w:r>
    </w:p>
    <w:p w14:paraId="1560A0A4" w14:textId="49E6B60E" w:rsidR="00343AD4" w:rsidRDefault="00343AD4" w:rsidP="00343AD4">
      <w:pPr>
        <w:numPr>
          <w:ilvl w:val="0"/>
          <w:numId w:val="26"/>
        </w:numPr>
      </w:pPr>
      <w:r w:rsidRPr="00563F74">
        <w:rPr>
          <w:u w:val="single"/>
        </w:rPr>
        <w:t>Precondiciones</w:t>
      </w:r>
      <w:r>
        <w:t xml:space="preserve">: el usuario administrador debe haber iniciado sesión. Debe haber como mínimo </w:t>
      </w:r>
      <w:r w:rsidR="00322B1E">
        <w:t>un</w:t>
      </w:r>
      <w:r>
        <w:t xml:space="preserve"> </w:t>
      </w:r>
      <w:r w:rsidR="00322B1E">
        <w:t>usuario registrado</w:t>
      </w:r>
      <w:r>
        <w:t xml:space="preserve"> en la aplicación.</w:t>
      </w:r>
    </w:p>
    <w:p w14:paraId="36FF6DE0" w14:textId="65052740" w:rsidR="00343AD4" w:rsidRDefault="00343AD4" w:rsidP="00343AD4">
      <w:pPr>
        <w:numPr>
          <w:ilvl w:val="0"/>
          <w:numId w:val="26"/>
        </w:numPr>
      </w:pPr>
      <w:r w:rsidRPr="00563F74">
        <w:rPr>
          <w:u w:val="single"/>
        </w:rPr>
        <w:t>Descripción</w:t>
      </w:r>
      <w:r>
        <w:t xml:space="preserve">: el usuario administrador podrá </w:t>
      </w:r>
      <w:r w:rsidR="00322B1E">
        <w:t xml:space="preserve">descargar </w:t>
      </w:r>
      <w:r w:rsidR="00912E54">
        <w:t xml:space="preserve">en formato PDF </w:t>
      </w:r>
      <w:r w:rsidR="00322B1E">
        <w:t>todos los certificados de asistencia de los usuarios</w:t>
      </w:r>
      <w:r>
        <w:t>.</w:t>
      </w:r>
    </w:p>
    <w:p w14:paraId="0026E9FE" w14:textId="77777777" w:rsidR="00343AD4" w:rsidRDefault="00343AD4" w:rsidP="00343AD4">
      <w:pPr>
        <w:numPr>
          <w:ilvl w:val="0"/>
          <w:numId w:val="26"/>
        </w:numPr>
        <w:rPr>
          <w:szCs w:val="22"/>
        </w:rPr>
      </w:pPr>
      <w:r w:rsidRPr="00E876DB">
        <w:rPr>
          <w:szCs w:val="22"/>
          <w:u w:val="single"/>
        </w:rPr>
        <w:t>Flujo normal del caso de uso:</w:t>
      </w:r>
    </w:p>
    <w:p w14:paraId="6FEB70EA" w14:textId="776FBE7D" w:rsidR="00343AD4" w:rsidRDefault="00343AD4" w:rsidP="00343AD4">
      <w:pPr>
        <w:ind w:left="360"/>
        <w:rPr>
          <w:szCs w:val="22"/>
        </w:rPr>
      </w:pPr>
      <w:r w:rsidRPr="00E876DB">
        <w:rPr>
          <w:szCs w:val="22"/>
        </w:rPr>
        <w:t>1.</w:t>
      </w:r>
      <w:r>
        <w:rPr>
          <w:szCs w:val="22"/>
        </w:rPr>
        <w:t xml:space="preserve"> El usuario administrador accede a la pantalla de </w:t>
      </w:r>
      <w:r w:rsidR="00322B1E">
        <w:rPr>
          <w:szCs w:val="22"/>
        </w:rPr>
        <w:t>documentos</w:t>
      </w:r>
      <w:r>
        <w:rPr>
          <w:szCs w:val="22"/>
        </w:rPr>
        <w:t>.</w:t>
      </w:r>
    </w:p>
    <w:p w14:paraId="3657B154" w14:textId="0ED02A2B" w:rsidR="00343AD4" w:rsidRDefault="00343AD4" w:rsidP="00343AD4">
      <w:pPr>
        <w:ind w:left="360"/>
        <w:rPr>
          <w:szCs w:val="22"/>
        </w:rPr>
      </w:pPr>
      <w:r>
        <w:rPr>
          <w:szCs w:val="22"/>
        </w:rPr>
        <w:t xml:space="preserve">2. El usuario clica en el </w:t>
      </w:r>
      <w:r w:rsidR="00322B1E">
        <w:rPr>
          <w:szCs w:val="22"/>
        </w:rPr>
        <w:t>botón “Certificado</w:t>
      </w:r>
      <w:r w:rsidR="000B426E">
        <w:rPr>
          <w:szCs w:val="22"/>
        </w:rPr>
        <w:t>s</w:t>
      </w:r>
      <w:r w:rsidR="00322B1E">
        <w:rPr>
          <w:szCs w:val="22"/>
        </w:rPr>
        <w:t xml:space="preserve"> de asistencia”</w:t>
      </w:r>
      <w:r>
        <w:rPr>
          <w:szCs w:val="22"/>
        </w:rPr>
        <w:t xml:space="preserve"> de la </w:t>
      </w:r>
      <w:r w:rsidR="00322B1E">
        <w:rPr>
          <w:szCs w:val="22"/>
        </w:rPr>
        <w:t xml:space="preserve">sección </w:t>
      </w:r>
      <w:r>
        <w:rPr>
          <w:szCs w:val="22"/>
        </w:rPr>
        <w:t>“</w:t>
      </w:r>
      <w:r w:rsidR="00322B1E">
        <w:rPr>
          <w:szCs w:val="22"/>
        </w:rPr>
        <w:t>Documentos PDF</w:t>
      </w:r>
      <w:r>
        <w:rPr>
          <w:szCs w:val="22"/>
        </w:rPr>
        <w:t>”.</w:t>
      </w:r>
    </w:p>
    <w:p w14:paraId="5D3AB02A" w14:textId="626E74E2" w:rsidR="00343AD4" w:rsidRDefault="00343AD4" w:rsidP="00343AD4">
      <w:pPr>
        <w:ind w:left="360"/>
        <w:rPr>
          <w:szCs w:val="22"/>
        </w:rPr>
      </w:pPr>
      <w:r>
        <w:rPr>
          <w:szCs w:val="22"/>
        </w:rPr>
        <w:t xml:space="preserve">3. El sistema </w:t>
      </w:r>
      <w:r w:rsidR="00322B1E">
        <w:rPr>
          <w:szCs w:val="22"/>
        </w:rPr>
        <w:t>descarga un archivo PDF con todos los certificados de asistencia</w:t>
      </w:r>
      <w:r>
        <w:rPr>
          <w:szCs w:val="22"/>
        </w:rPr>
        <w:t>.</w:t>
      </w:r>
    </w:p>
    <w:p w14:paraId="69D121EE" w14:textId="3668DC4D" w:rsidR="00B05844" w:rsidRDefault="00935354" w:rsidP="00B05844">
      <w:pPr>
        <w:pStyle w:val="Subttulo"/>
      </w:pPr>
      <w:r>
        <w:t>4.2.3.20</w:t>
      </w:r>
      <w:r w:rsidR="00B05844">
        <w:t xml:space="preserve"> Descarga de certificados de ponencia</w:t>
      </w:r>
    </w:p>
    <w:p w14:paraId="58E22B94" w14:textId="77777777" w:rsidR="000B426E" w:rsidRDefault="000B426E" w:rsidP="000B426E">
      <w:pPr>
        <w:numPr>
          <w:ilvl w:val="0"/>
          <w:numId w:val="26"/>
        </w:numPr>
      </w:pPr>
      <w:r w:rsidRPr="00563F74">
        <w:rPr>
          <w:u w:val="single"/>
        </w:rPr>
        <w:t>Actores</w:t>
      </w:r>
      <w:r>
        <w:t>: usuario administrador.</w:t>
      </w:r>
    </w:p>
    <w:p w14:paraId="77AEAB66" w14:textId="5A93EC55" w:rsidR="000B426E" w:rsidRDefault="000B426E" w:rsidP="000B426E">
      <w:pPr>
        <w:numPr>
          <w:ilvl w:val="0"/>
          <w:numId w:val="26"/>
        </w:numPr>
      </w:pPr>
      <w:r w:rsidRPr="00563F74">
        <w:rPr>
          <w:u w:val="single"/>
        </w:rPr>
        <w:t>Precondiciones</w:t>
      </w:r>
      <w:r>
        <w:t>: el usuario administrador debe haber iniciado sesión. Debe haber como mínimo un artículo subido a la aplicación con estado “aceptado”.</w:t>
      </w:r>
    </w:p>
    <w:p w14:paraId="02F251B5" w14:textId="4856D4C9" w:rsidR="000B426E" w:rsidRDefault="000B426E" w:rsidP="000B426E">
      <w:pPr>
        <w:numPr>
          <w:ilvl w:val="0"/>
          <w:numId w:val="26"/>
        </w:numPr>
      </w:pPr>
      <w:r w:rsidRPr="00563F74">
        <w:rPr>
          <w:u w:val="single"/>
        </w:rPr>
        <w:t>Descripción</w:t>
      </w:r>
      <w:r>
        <w:t>: el usuario administrador podrá descargar</w:t>
      </w:r>
      <w:r w:rsidR="00912E54">
        <w:t xml:space="preserve"> en formato PDF</w:t>
      </w:r>
      <w:r>
        <w:t xml:space="preserve"> todos los certificados de ponencia de todos los artículos con estado “aceptado”.</w:t>
      </w:r>
    </w:p>
    <w:p w14:paraId="253544BA" w14:textId="77777777" w:rsidR="000B426E" w:rsidRDefault="000B426E" w:rsidP="000B426E">
      <w:pPr>
        <w:numPr>
          <w:ilvl w:val="0"/>
          <w:numId w:val="26"/>
        </w:numPr>
        <w:rPr>
          <w:szCs w:val="22"/>
        </w:rPr>
      </w:pPr>
      <w:r w:rsidRPr="00E876DB">
        <w:rPr>
          <w:szCs w:val="22"/>
          <w:u w:val="single"/>
        </w:rPr>
        <w:t>Flujo normal del caso de uso:</w:t>
      </w:r>
    </w:p>
    <w:p w14:paraId="079A615A" w14:textId="77777777" w:rsidR="000B426E" w:rsidRDefault="000B426E" w:rsidP="000B426E">
      <w:pPr>
        <w:ind w:left="360"/>
        <w:rPr>
          <w:szCs w:val="22"/>
        </w:rPr>
      </w:pPr>
      <w:r w:rsidRPr="00E876DB">
        <w:rPr>
          <w:szCs w:val="22"/>
        </w:rPr>
        <w:t>1.</w:t>
      </w:r>
      <w:r>
        <w:rPr>
          <w:szCs w:val="22"/>
        </w:rPr>
        <w:t xml:space="preserve"> El usuario administrador accede a la pantalla de documentos.</w:t>
      </w:r>
    </w:p>
    <w:p w14:paraId="489572A4" w14:textId="6EF5FBC0" w:rsidR="000B426E" w:rsidRDefault="000B426E" w:rsidP="000B426E">
      <w:pPr>
        <w:ind w:left="360"/>
        <w:rPr>
          <w:szCs w:val="22"/>
        </w:rPr>
      </w:pPr>
      <w:r>
        <w:rPr>
          <w:szCs w:val="22"/>
        </w:rPr>
        <w:lastRenderedPageBreak/>
        <w:t>2. El usuario clica en el botón “Certificados de ponencia” de la sección “Documentos PDF”.</w:t>
      </w:r>
    </w:p>
    <w:p w14:paraId="6FD85282" w14:textId="68FE03DB" w:rsidR="000B426E" w:rsidRPr="000B426E" w:rsidRDefault="000B426E" w:rsidP="000B426E">
      <w:pPr>
        <w:ind w:left="360"/>
        <w:rPr>
          <w:szCs w:val="22"/>
        </w:rPr>
      </w:pPr>
      <w:r>
        <w:rPr>
          <w:szCs w:val="22"/>
        </w:rPr>
        <w:t xml:space="preserve">3. El sistema descarga un archivo PDF con todos los certificados de </w:t>
      </w:r>
      <w:r w:rsidR="00912E54">
        <w:rPr>
          <w:szCs w:val="22"/>
        </w:rPr>
        <w:t>ponencia de todos los artículos en estado “aceptado”</w:t>
      </w:r>
      <w:r>
        <w:rPr>
          <w:szCs w:val="22"/>
        </w:rPr>
        <w:t>.</w:t>
      </w:r>
    </w:p>
    <w:p w14:paraId="170F95C2" w14:textId="73E6D461" w:rsidR="00B05844" w:rsidRDefault="00935354" w:rsidP="00B05844">
      <w:pPr>
        <w:pStyle w:val="Subttulo"/>
      </w:pPr>
      <w:r>
        <w:t>4.2.3.21</w:t>
      </w:r>
      <w:r w:rsidR="00B05844">
        <w:t xml:space="preserve"> Descarga de facturas</w:t>
      </w:r>
    </w:p>
    <w:p w14:paraId="3F2C1F40" w14:textId="77777777" w:rsidR="00912E54" w:rsidRDefault="00912E54" w:rsidP="00912E54">
      <w:pPr>
        <w:numPr>
          <w:ilvl w:val="0"/>
          <w:numId w:val="26"/>
        </w:numPr>
      </w:pPr>
      <w:r w:rsidRPr="00563F74">
        <w:rPr>
          <w:u w:val="single"/>
        </w:rPr>
        <w:t>Actores</w:t>
      </w:r>
      <w:r>
        <w:t>: usuario administrador.</w:t>
      </w:r>
    </w:p>
    <w:p w14:paraId="1AB7A8A1" w14:textId="39EBEC4F" w:rsidR="00912E54" w:rsidRDefault="00912E54" w:rsidP="00912E54">
      <w:pPr>
        <w:numPr>
          <w:ilvl w:val="0"/>
          <w:numId w:val="26"/>
        </w:numPr>
      </w:pPr>
      <w:r w:rsidRPr="00563F74">
        <w:rPr>
          <w:u w:val="single"/>
        </w:rPr>
        <w:t>Precondiciones</w:t>
      </w:r>
      <w:r>
        <w:t>: el usuario administrador debe haber iniciado sesión. Debe haber como mínimo un usuario registrado.</w:t>
      </w:r>
    </w:p>
    <w:p w14:paraId="12CCDBD1" w14:textId="457E75EE" w:rsidR="00912E54" w:rsidRDefault="00912E54" w:rsidP="00912E54">
      <w:pPr>
        <w:numPr>
          <w:ilvl w:val="0"/>
          <w:numId w:val="26"/>
        </w:numPr>
      </w:pPr>
      <w:r w:rsidRPr="00563F74">
        <w:rPr>
          <w:u w:val="single"/>
        </w:rPr>
        <w:t>Descripción</w:t>
      </w:r>
      <w:r>
        <w:t>: el usuario administrador podrá descargar todas las facturas de los usuarios registrados en formato PDF.</w:t>
      </w:r>
    </w:p>
    <w:p w14:paraId="5819A4A9" w14:textId="77777777" w:rsidR="00912E54" w:rsidRDefault="00912E54" w:rsidP="00912E54">
      <w:pPr>
        <w:numPr>
          <w:ilvl w:val="0"/>
          <w:numId w:val="26"/>
        </w:numPr>
        <w:rPr>
          <w:szCs w:val="22"/>
        </w:rPr>
      </w:pPr>
      <w:r w:rsidRPr="00E876DB">
        <w:rPr>
          <w:szCs w:val="22"/>
          <w:u w:val="single"/>
        </w:rPr>
        <w:t>Flujo normal del caso de uso:</w:t>
      </w:r>
    </w:p>
    <w:p w14:paraId="6ACEC906" w14:textId="77777777" w:rsidR="00912E54" w:rsidRDefault="00912E54" w:rsidP="00912E54">
      <w:pPr>
        <w:ind w:left="360"/>
        <w:rPr>
          <w:szCs w:val="22"/>
        </w:rPr>
      </w:pPr>
      <w:r w:rsidRPr="00E876DB">
        <w:rPr>
          <w:szCs w:val="22"/>
        </w:rPr>
        <w:t>1.</w:t>
      </w:r>
      <w:r>
        <w:rPr>
          <w:szCs w:val="22"/>
        </w:rPr>
        <w:t xml:space="preserve"> El usuario administrador accede a la pantalla de documentos.</w:t>
      </w:r>
    </w:p>
    <w:p w14:paraId="1A02DF05" w14:textId="2ED030CA" w:rsidR="00912E54" w:rsidRDefault="00912E54" w:rsidP="00912E54">
      <w:pPr>
        <w:ind w:left="360"/>
        <w:rPr>
          <w:szCs w:val="22"/>
        </w:rPr>
      </w:pPr>
      <w:r>
        <w:rPr>
          <w:szCs w:val="22"/>
        </w:rPr>
        <w:t>2. El usuario clica en el botón “Facturas” de la sección “Documentos PDF”.</w:t>
      </w:r>
    </w:p>
    <w:p w14:paraId="796E75AF" w14:textId="6D9DF8E6" w:rsidR="00912E54" w:rsidRPr="00912E54" w:rsidRDefault="00912E54" w:rsidP="00912E54">
      <w:pPr>
        <w:ind w:left="360"/>
        <w:rPr>
          <w:szCs w:val="22"/>
        </w:rPr>
      </w:pPr>
      <w:r>
        <w:rPr>
          <w:szCs w:val="22"/>
        </w:rPr>
        <w:t>3. El sistema descarga un archivo PDF con todas las facturas de los usuarios registrados.</w:t>
      </w:r>
    </w:p>
    <w:p w14:paraId="4BF0F557" w14:textId="606279BA" w:rsidR="00B05844" w:rsidRDefault="00935354" w:rsidP="00B05844">
      <w:pPr>
        <w:pStyle w:val="Subttulo"/>
      </w:pPr>
      <w:r>
        <w:t>4.2.3.22</w:t>
      </w:r>
      <w:r w:rsidR="00B05844">
        <w:t xml:space="preserve"> Descarga de lista de usuarios</w:t>
      </w:r>
    </w:p>
    <w:p w14:paraId="6BA1772A" w14:textId="77777777" w:rsidR="00912E54" w:rsidRDefault="00912E54" w:rsidP="00912E54">
      <w:pPr>
        <w:numPr>
          <w:ilvl w:val="0"/>
          <w:numId w:val="26"/>
        </w:numPr>
      </w:pPr>
      <w:r w:rsidRPr="00563F74">
        <w:rPr>
          <w:u w:val="single"/>
        </w:rPr>
        <w:t>Actores</w:t>
      </w:r>
      <w:r>
        <w:t>: usuario administrador.</w:t>
      </w:r>
    </w:p>
    <w:p w14:paraId="2C6581E4" w14:textId="77777777" w:rsidR="00912E54" w:rsidRDefault="00912E54" w:rsidP="00912E54">
      <w:pPr>
        <w:numPr>
          <w:ilvl w:val="0"/>
          <w:numId w:val="26"/>
        </w:numPr>
      </w:pPr>
      <w:r w:rsidRPr="00563F74">
        <w:rPr>
          <w:u w:val="single"/>
        </w:rPr>
        <w:t>Precondiciones</w:t>
      </w:r>
      <w:r>
        <w:t>: el usuario administrador debe haber iniciado sesión. Debe haber como mínimo un usuario registrado.</w:t>
      </w:r>
    </w:p>
    <w:p w14:paraId="4D34D694" w14:textId="0334FD98" w:rsidR="00912E54" w:rsidRDefault="00912E54" w:rsidP="00912E54">
      <w:pPr>
        <w:numPr>
          <w:ilvl w:val="0"/>
          <w:numId w:val="26"/>
        </w:numPr>
      </w:pPr>
      <w:r w:rsidRPr="00563F74">
        <w:rPr>
          <w:u w:val="single"/>
        </w:rPr>
        <w:t>Descripción</w:t>
      </w:r>
      <w:r>
        <w:t>: el usuario administrador podrá descargar la lista de usuarios en formato Excel.</w:t>
      </w:r>
    </w:p>
    <w:p w14:paraId="7F18C1EE" w14:textId="77777777" w:rsidR="00912E54" w:rsidRDefault="00912E54" w:rsidP="00912E54">
      <w:pPr>
        <w:numPr>
          <w:ilvl w:val="0"/>
          <w:numId w:val="26"/>
        </w:numPr>
        <w:rPr>
          <w:szCs w:val="22"/>
        </w:rPr>
      </w:pPr>
      <w:r w:rsidRPr="00E876DB">
        <w:rPr>
          <w:szCs w:val="22"/>
          <w:u w:val="single"/>
        </w:rPr>
        <w:t>Flujo normal del caso de uso:</w:t>
      </w:r>
    </w:p>
    <w:p w14:paraId="73D4C351" w14:textId="77777777" w:rsidR="00912E54" w:rsidRDefault="00912E54" w:rsidP="00912E54">
      <w:pPr>
        <w:ind w:left="360"/>
        <w:rPr>
          <w:szCs w:val="22"/>
        </w:rPr>
      </w:pPr>
      <w:r w:rsidRPr="00E876DB">
        <w:rPr>
          <w:szCs w:val="22"/>
        </w:rPr>
        <w:t>1.</w:t>
      </w:r>
      <w:r>
        <w:rPr>
          <w:szCs w:val="22"/>
        </w:rPr>
        <w:t xml:space="preserve"> El usuario administrador accede a la pantalla de documentos.</w:t>
      </w:r>
    </w:p>
    <w:p w14:paraId="4455DE01" w14:textId="17A2A317" w:rsidR="00912E54" w:rsidRDefault="00912E54" w:rsidP="00912E54">
      <w:pPr>
        <w:ind w:left="360"/>
        <w:rPr>
          <w:szCs w:val="22"/>
        </w:rPr>
      </w:pPr>
      <w:r>
        <w:rPr>
          <w:szCs w:val="22"/>
        </w:rPr>
        <w:t>2. El usuario clica en el botón “Usuarios” de la sección “Documentos Excel”.</w:t>
      </w:r>
    </w:p>
    <w:p w14:paraId="3CE4BD3F" w14:textId="19A4CE72" w:rsidR="00912E54" w:rsidRPr="00912E54" w:rsidRDefault="00912E54" w:rsidP="00912E54">
      <w:pPr>
        <w:ind w:left="360"/>
        <w:rPr>
          <w:szCs w:val="22"/>
        </w:rPr>
      </w:pPr>
      <w:r>
        <w:rPr>
          <w:szCs w:val="22"/>
        </w:rPr>
        <w:lastRenderedPageBreak/>
        <w:t xml:space="preserve">3. El sistema descarga un archivo </w:t>
      </w:r>
      <w:r w:rsidR="00607B11">
        <w:rPr>
          <w:szCs w:val="22"/>
        </w:rPr>
        <w:t xml:space="preserve">Excel con la lista </w:t>
      </w:r>
      <w:r>
        <w:rPr>
          <w:szCs w:val="22"/>
        </w:rPr>
        <w:t>de los usuarios registrados.</w:t>
      </w:r>
    </w:p>
    <w:p w14:paraId="7600D77B" w14:textId="5E47A462" w:rsidR="00B05844" w:rsidRDefault="00935354" w:rsidP="00B05844">
      <w:pPr>
        <w:pStyle w:val="Subttulo"/>
      </w:pPr>
      <w:r>
        <w:t>4.2.3.23</w:t>
      </w:r>
      <w:r w:rsidR="00B05844">
        <w:t xml:space="preserve"> Descarga de lista de artículos</w:t>
      </w:r>
    </w:p>
    <w:p w14:paraId="510A15CE" w14:textId="77777777" w:rsidR="00607B11" w:rsidRDefault="00607B11" w:rsidP="00607B11">
      <w:pPr>
        <w:numPr>
          <w:ilvl w:val="0"/>
          <w:numId w:val="26"/>
        </w:numPr>
      </w:pPr>
      <w:r w:rsidRPr="00563F74">
        <w:rPr>
          <w:u w:val="single"/>
        </w:rPr>
        <w:t>Actores</w:t>
      </w:r>
      <w:r>
        <w:t>: usuario administrador.</w:t>
      </w:r>
    </w:p>
    <w:p w14:paraId="0AF35AE1" w14:textId="41318E0D" w:rsidR="00607B11" w:rsidRDefault="00607B11" w:rsidP="00607B11">
      <w:pPr>
        <w:numPr>
          <w:ilvl w:val="0"/>
          <w:numId w:val="26"/>
        </w:numPr>
      </w:pPr>
      <w:r w:rsidRPr="00563F74">
        <w:rPr>
          <w:u w:val="single"/>
        </w:rPr>
        <w:t>Precondiciones</w:t>
      </w:r>
      <w:r>
        <w:t>: el usuario administrador debe haber iniciado sesión. Debe haber como mínimo un artículo subido.</w:t>
      </w:r>
    </w:p>
    <w:p w14:paraId="34F21174" w14:textId="39CAC834" w:rsidR="00607B11" w:rsidRDefault="00607B11" w:rsidP="00607B11">
      <w:pPr>
        <w:numPr>
          <w:ilvl w:val="0"/>
          <w:numId w:val="26"/>
        </w:numPr>
      </w:pPr>
      <w:r w:rsidRPr="00563F74">
        <w:rPr>
          <w:u w:val="single"/>
        </w:rPr>
        <w:t>Descripción</w:t>
      </w:r>
      <w:r>
        <w:t>: el usuario administrador podrá descargar la lista de artículos en formato Excel.</w:t>
      </w:r>
    </w:p>
    <w:p w14:paraId="45944CF5" w14:textId="77777777" w:rsidR="00607B11" w:rsidRDefault="00607B11" w:rsidP="00607B11">
      <w:pPr>
        <w:numPr>
          <w:ilvl w:val="0"/>
          <w:numId w:val="26"/>
        </w:numPr>
        <w:rPr>
          <w:szCs w:val="22"/>
        </w:rPr>
      </w:pPr>
      <w:r w:rsidRPr="00E876DB">
        <w:rPr>
          <w:szCs w:val="22"/>
          <w:u w:val="single"/>
        </w:rPr>
        <w:t>Flujo normal del caso de uso:</w:t>
      </w:r>
    </w:p>
    <w:p w14:paraId="65592739" w14:textId="77777777" w:rsidR="00607B11" w:rsidRDefault="00607B11" w:rsidP="00607B11">
      <w:pPr>
        <w:ind w:left="360"/>
        <w:rPr>
          <w:szCs w:val="22"/>
        </w:rPr>
      </w:pPr>
      <w:r w:rsidRPr="00E876DB">
        <w:rPr>
          <w:szCs w:val="22"/>
        </w:rPr>
        <w:t>1.</w:t>
      </w:r>
      <w:r>
        <w:rPr>
          <w:szCs w:val="22"/>
        </w:rPr>
        <w:t xml:space="preserve"> El usuario administrador accede a la pantalla de documentos.</w:t>
      </w:r>
    </w:p>
    <w:p w14:paraId="284295D8" w14:textId="3E07696C" w:rsidR="00607B11" w:rsidRDefault="00607B11" w:rsidP="00607B11">
      <w:pPr>
        <w:ind w:left="360"/>
        <w:rPr>
          <w:szCs w:val="22"/>
        </w:rPr>
      </w:pPr>
      <w:r>
        <w:rPr>
          <w:szCs w:val="22"/>
        </w:rPr>
        <w:t>2. El usuario clica en el botón “Artículos” de la sección “Documentos Excel”.</w:t>
      </w:r>
    </w:p>
    <w:p w14:paraId="7D7A394F" w14:textId="5FDA1527" w:rsidR="00912E54" w:rsidRPr="00607B11" w:rsidRDefault="00607B11" w:rsidP="00607B11">
      <w:pPr>
        <w:ind w:left="360"/>
        <w:rPr>
          <w:szCs w:val="22"/>
        </w:rPr>
      </w:pPr>
      <w:r>
        <w:rPr>
          <w:szCs w:val="22"/>
        </w:rPr>
        <w:t>3. El sistema descarga un archivo Excel con la lista de los artículos subidos.</w:t>
      </w:r>
    </w:p>
    <w:p w14:paraId="19577176" w14:textId="021FB013" w:rsidR="00B05844" w:rsidRDefault="00935354" w:rsidP="00B05844">
      <w:pPr>
        <w:pStyle w:val="Subttulo"/>
      </w:pPr>
      <w:r>
        <w:t>4.2.3.24</w:t>
      </w:r>
      <w:r w:rsidR="00B05844">
        <w:t xml:space="preserve"> Descarga de lista de autores</w:t>
      </w:r>
    </w:p>
    <w:p w14:paraId="1FA7D7EA" w14:textId="77777777" w:rsidR="00607B11" w:rsidRDefault="00607B11" w:rsidP="00607B11">
      <w:pPr>
        <w:numPr>
          <w:ilvl w:val="0"/>
          <w:numId w:val="26"/>
        </w:numPr>
      </w:pPr>
      <w:r w:rsidRPr="00563F74">
        <w:rPr>
          <w:u w:val="single"/>
        </w:rPr>
        <w:t>Actores</w:t>
      </w:r>
      <w:r>
        <w:t>: usuario administrador.</w:t>
      </w:r>
    </w:p>
    <w:p w14:paraId="0512E45C" w14:textId="77777777" w:rsidR="00607B11" w:rsidRDefault="00607B11" w:rsidP="00607B11">
      <w:pPr>
        <w:numPr>
          <w:ilvl w:val="0"/>
          <w:numId w:val="26"/>
        </w:numPr>
      </w:pPr>
      <w:r w:rsidRPr="00563F74">
        <w:rPr>
          <w:u w:val="single"/>
        </w:rPr>
        <w:t>Precondiciones</w:t>
      </w:r>
      <w:r>
        <w:t>: el usuario administrador debe haber iniciado sesión. Debe haber como mínimo un artículo subido.</w:t>
      </w:r>
    </w:p>
    <w:p w14:paraId="40CF4150" w14:textId="3FD37B08" w:rsidR="00607B11" w:rsidRDefault="00607B11" w:rsidP="00607B11">
      <w:pPr>
        <w:numPr>
          <w:ilvl w:val="0"/>
          <w:numId w:val="26"/>
        </w:numPr>
      </w:pPr>
      <w:r w:rsidRPr="00563F74">
        <w:rPr>
          <w:u w:val="single"/>
        </w:rPr>
        <w:t>Descripción</w:t>
      </w:r>
      <w:r>
        <w:t>: el usuario administrador podrá descargar la lista de autores en formato Excel.</w:t>
      </w:r>
    </w:p>
    <w:p w14:paraId="6A097420" w14:textId="77777777" w:rsidR="00607B11" w:rsidRDefault="00607B11" w:rsidP="00607B11">
      <w:pPr>
        <w:numPr>
          <w:ilvl w:val="0"/>
          <w:numId w:val="26"/>
        </w:numPr>
        <w:rPr>
          <w:szCs w:val="22"/>
        </w:rPr>
      </w:pPr>
      <w:r w:rsidRPr="00E876DB">
        <w:rPr>
          <w:szCs w:val="22"/>
          <w:u w:val="single"/>
        </w:rPr>
        <w:t>Flujo normal del caso de uso:</w:t>
      </w:r>
    </w:p>
    <w:p w14:paraId="07B8D635" w14:textId="77777777" w:rsidR="00607B11" w:rsidRDefault="00607B11" w:rsidP="00607B11">
      <w:pPr>
        <w:ind w:left="360"/>
        <w:rPr>
          <w:szCs w:val="22"/>
        </w:rPr>
      </w:pPr>
      <w:r w:rsidRPr="00E876DB">
        <w:rPr>
          <w:szCs w:val="22"/>
        </w:rPr>
        <w:t>1.</w:t>
      </w:r>
      <w:r>
        <w:rPr>
          <w:szCs w:val="22"/>
        </w:rPr>
        <w:t xml:space="preserve"> El usuario administrador accede a la pantalla de documentos.</w:t>
      </w:r>
    </w:p>
    <w:p w14:paraId="58FE55EA" w14:textId="0A46A796" w:rsidR="00607B11" w:rsidRDefault="00607B11" w:rsidP="00607B11">
      <w:pPr>
        <w:ind w:left="360"/>
        <w:rPr>
          <w:szCs w:val="22"/>
        </w:rPr>
      </w:pPr>
      <w:r>
        <w:rPr>
          <w:szCs w:val="22"/>
        </w:rPr>
        <w:t>2. El usuario clica en el botón “Autores” de la sección “Documentos Excel”.</w:t>
      </w:r>
    </w:p>
    <w:p w14:paraId="14B28513" w14:textId="3059C033" w:rsidR="00607B11" w:rsidRPr="00607B11" w:rsidRDefault="00607B11" w:rsidP="00607B11">
      <w:pPr>
        <w:ind w:left="360"/>
        <w:rPr>
          <w:szCs w:val="22"/>
        </w:rPr>
      </w:pPr>
      <w:r>
        <w:rPr>
          <w:szCs w:val="22"/>
        </w:rPr>
        <w:t>3. El sistema descarga un archivo Excel con la lista de los autores de la aplicación.</w:t>
      </w:r>
    </w:p>
    <w:p w14:paraId="4AA8855F" w14:textId="7E2F2BEE" w:rsidR="00B05844" w:rsidRDefault="00935354" w:rsidP="00B05844">
      <w:pPr>
        <w:pStyle w:val="Subttulo"/>
      </w:pPr>
      <w:r>
        <w:t>4.2.3.25</w:t>
      </w:r>
      <w:r w:rsidR="00B05844">
        <w:t xml:space="preserve"> Descarga de etiquetas</w:t>
      </w:r>
    </w:p>
    <w:p w14:paraId="40A2BBA6" w14:textId="77777777" w:rsidR="00607B11" w:rsidRDefault="00607B11" w:rsidP="00607B11">
      <w:pPr>
        <w:numPr>
          <w:ilvl w:val="0"/>
          <w:numId w:val="26"/>
        </w:numPr>
      </w:pPr>
      <w:r w:rsidRPr="00563F74">
        <w:rPr>
          <w:u w:val="single"/>
        </w:rPr>
        <w:lastRenderedPageBreak/>
        <w:t>Actores</w:t>
      </w:r>
      <w:r>
        <w:t>: usuario administrador.</w:t>
      </w:r>
    </w:p>
    <w:p w14:paraId="3E05A8B2" w14:textId="2B61F782" w:rsidR="00607B11" w:rsidRDefault="00607B11" w:rsidP="00607B11">
      <w:pPr>
        <w:numPr>
          <w:ilvl w:val="0"/>
          <w:numId w:val="26"/>
        </w:numPr>
      </w:pPr>
      <w:r w:rsidRPr="00563F74">
        <w:rPr>
          <w:u w:val="single"/>
        </w:rPr>
        <w:t>Precondiciones</w:t>
      </w:r>
      <w:r>
        <w:t>: el usuario administrador debe haber iniciado sesión. Debe haber como mínimo un usuario registrado.</w:t>
      </w:r>
    </w:p>
    <w:p w14:paraId="7A2582E3" w14:textId="4D23593B" w:rsidR="00607B11" w:rsidRDefault="00607B11" w:rsidP="00607B11">
      <w:pPr>
        <w:numPr>
          <w:ilvl w:val="0"/>
          <w:numId w:val="26"/>
        </w:numPr>
      </w:pPr>
      <w:r w:rsidRPr="00563F74">
        <w:rPr>
          <w:u w:val="single"/>
        </w:rPr>
        <w:t>Descripción</w:t>
      </w:r>
      <w:r>
        <w:t>: el usuario administrador podrá descargar la lista de etiquetas para todos los usuarios en formato PDF.</w:t>
      </w:r>
    </w:p>
    <w:p w14:paraId="0C1B3096" w14:textId="77777777" w:rsidR="00607B11" w:rsidRDefault="00607B11" w:rsidP="00607B11">
      <w:pPr>
        <w:numPr>
          <w:ilvl w:val="0"/>
          <w:numId w:val="26"/>
        </w:numPr>
        <w:rPr>
          <w:szCs w:val="22"/>
        </w:rPr>
      </w:pPr>
      <w:r w:rsidRPr="00E876DB">
        <w:rPr>
          <w:szCs w:val="22"/>
          <w:u w:val="single"/>
        </w:rPr>
        <w:t>Flujo normal del caso de uso:</w:t>
      </w:r>
    </w:p>
    <w:p w14:paraId="0A23902F" w14:textId="77777777" w:rsidR="00607B11" w:rsidRDefault="00607B11" w:rsidP="00607B11">
      <w:pPr>
        <w:ind w:left="360"/>
        <w:rPr>
          <w:szCs w:val="22"/>
        </w:rPr>
      </w:pPr>
      <w:r w:rsidRPr="00E876DB">
        <w:rPr>
          <w:szCs w:val="22"/>
        </w:rPr>
        <w:t>1.</w:t>
      </w:r>
      <w:r>
        <w:rPr>
          <w:szCs w:val="22"/>
        </w:rPr>
        <w:t xml:space="preserve"> El usuario administrador accede a la pantalla de documentos.</w:t>
      </w:r>
    </w:p>
    <w:p w14:paraId="115F1C91" w14:textId="2602FB2D" w:rsidR="00607B11" w:rsidRDefault="00607B11" w:rsidP="00607B11">
      <w:pPr>
        <w:ind w:left="360"/>
        <w:rPr>
          <w:szCs w:val="22"/>
        </w:rPr>
      </w:pPr>
      <w:r>
        <w:rPr>
          <w:szCs w:val="22"/>
        </w:rPr>
        <w:t>2. El usuario rellena los campos de la sección “Etiquetas”</w:t>
      </w:r>
      <w:r w:rsidR="00C2361A">
        <w:rPr>
          <w:szCs w:val="22"/>
        </w:rPr>
        <w:t xml:space="preserve"> a excepción del último campo (no obligatorio)</w:t>
      </w:r>
      <w:r>
        <w:rPr>
          <w:szCs w:val="22"/>
        </w:rPr>
        <w:t>.</w:t>
      </w:r>
    </w:p>
    <w:p w14:paraId="377E1DBF" w14:textId="67B53093" w:rsidR="00607B11" w:rsidRDefault="00607B11" w:rsidP="00607B11">
      <w:pPr>
        <w:ind w:left="360"/>
        <w:rPr>
          <w:szCs w:val="22"/>
        </w:rPr>
      </w:pPr>
      <w:r>
        <w:rPr>
          <w:szCs w:val="22"/>
        </w:rPr>
        <w:t>3. El usuario clica en el botón “Etiquetas”.</w:t>
      </w:r>
    </w:p>
    <w:p w14:paraId="72B54DA2" w14:textId="68A37B0E" w:rsidR="00607B11" w:rsidRDefault="00607B11" w:rsidP="00607B11">
      <w:pPr>
        <w:ind w:left="360"/>
        <w:rPr>
          <w:szCs w:val="22"/>
        </w:rPr>
      </w:pPr>
      <w:r>
        <w:rPr>
          <w:szCs w:val="22"/>
        </w:rPr>
        <w:t xml:space="preserve">3. El sistema descarga un archivo </w:t>
      </w:r>
      <w:r w:rsidR="00C2361A">
        <w:rPr>
          <w:szCs w:val="22"/>
        </w:rPr>
        <w:t>PDF</w:t>
      </w:r>
      <w:r>
        <w:rPr>
          <w:szCs w:val="22"/>
        </w:rPr>
        <w:t xml:space="preserve"> con </w:t>
      </w:r>
      <w:r w:rsidR="00C2361A">
        <w:rPr>
          <w:szCs w:val="22"/>
        </w:rPr>
        <w:t>las etiquetas identificativas de todos los usuarios</w:t>
      </w:r>
      <w:r>
        <w:rPr>
          <w:szCs w:val="22"/>
        </w:rPr>
        <w:t>.</w:t>
      </w:r>
    </w:p>
    <w:p w14:paraId="6E68EC11" w14:textId="77777777" w:rsidR="0027045F" w:rsidRDefault="0027045F" w:rsidP="0027045F">
      <w:pPr>
        <w:numPr>
          <w:ilvl w:val="0"/>
          <w:numId w:val="26"/>
        </w:numPr>
      </w:pPr>
      <w:r>
        <w:rPr>
          <w:u w:val="single"/>
        </w:rPr>
        <w:t>Flujo alternativo</w:t>
      </w:r>
      <w:r w:rsidRPr="0055427D">
        <w:t>:</w:t>
      </w:r>
    </w:p>
    <w:p w14:paraId="62B4B33B" w14:textId="61A387D8" w:rsidR="0027045F" w:rsidRDefault="0027045F" w:rsidP="0027045F">
      <w:pPr>
        <w:ind w:left="360"/>
        <w:rPr>
          <w:szCs w:val="22"/>
        </w:rPr>
      </w:pPr>
      <w:r>
        <w:t xml:space="preserve">2. </w:t>
      </w:r>
      <w:r>
        <w:rPr>
          <w:szCs w:val="22"/>
        </w:rPr>
        <w:t>El usuario rellena todos los campos de la sección “Etiquetas”.</w:t>
      </w:r>
    </w:p>
    <w:p w14:paraId="599F49D3" w14:textId="5F6A4AE8" w:rsidR="0027045F" w:rsidRDefault="0027045F" w:rsidP="0027045F">
      <w:pPr>
        <w:ind w:left="360"/>
        <w:rPr>
          <w:szCs w:val="22"/>
        </w:rPr>
      </w:pPr>
      <w:r>
        <w:rPr>
          <w:szCs w:val="22"/>
        </w:rPr>
        <w:t>3. El usuario clica en el botón “Etiquetas”.</w:t>
      </w:r>
    </w:p>
    <w:p w14:paraId="0BC88704" w14:textId="7B47F9B1" w:rsidR="0027045F" w:rsidRPr="00607B11" w:rsidRDefault="0027045F" w:rsidP="0027045F">
      <w:pPr>
        <w:ind w:left="360"/>
        <w:rPr>
          <w:szCs w:val="22"/>
        </w:rPr>
      </w:pPr>
      <w:r>
        <w:rPr>
          <w:szCs w:val="22"/>
        </w:rPr>
        <w:t>4. El sistema descarga un archivo PDF con etiquetas que incluyen el texto introducido en el último campo de la sección “Etiquetas”.</w:t>
      </w:r>
    </w:p>
    <w:p w14:paraId="3E116E9F" w14:textId="3899F514" w:rsidR="00B05844" w:rsidRDefault="00935354" w:rsidP="00B05844">
      <w:pPr>
        <w:pStyle w:val="Subttulo"/>
      </w:pPr>
      <w:r>
        <w:t>4.2.3.26</w:t>
      </w:r>
      <w:r w:rsidR="00B05844">
        <w:t xml:space="preserve"> Modificación de la configuración</w:t>
      </w:r>
    </w:p>
    <w:p w14:paraId="3E72B9D4" w14:textId="77777777" w:rsidR="0027045F" w:rsidRDefault="0027045F" w:rsidP="0027045F">
      <w:pPr>
        <w:numPr>
          <w:ilvl w:val="0"/>
          <w:numId w:val="26"/>
        </w:numPr>
      </w:pPr>
      <w:r w:rsidRPr="00563F74">
        <w:rPr>
          <w:u w:val="single"/>
        </w:rPr>
        <w:t>Actores</w:t>
      </w:r>
      <w:r>
        <w:t>: usuario administrador.</w:t>
      </w:r>
    </w:p>
    <w:p w14:paraId="524FD55A" w14:textId="67FDD7C1" w:rsidR="0027045F" w:rsidRDefault="0027045F" w:rsidP="0027045F">
      <w:pPr>
        <w:numPr>
          <w:ilvl w:val="0"/>
          <w:numId w:val="26"/>
        </w:numPr>
      </w:pPr>
      <w:r w:rsidRPr="00563F74">
        <w:rPr>
          <w:u w:val="single"/>
        </w:rPr>
        <w:t>Precondiciones</w:t>
      </w:r>
      <w:r>
        <w:t>: el usuario administrador debe haber iniciado sesión.</w:t>
      </w:r>
    </w:p>
    <w:p w14:paraId="5BB8C7A4" w14:textId="60D0E8C4" w:rsidR="0027045F" w:rsidRDefault="0027045F" w:rsidP="0027045F">
      <w:pPr>
        <w:numPr>
          <w:ilvl w:val="0"/>
          <w:numId w:val="26"/>
        </w:numPr>
      </w:pPr>
      <w:r w:rsidRPr="00563F74">
        <w:rPr>
          <w:u w:val="single"/>
        </w:rPr>
        <w:t>Descripción</w:t>
      </w:r>
      <w:r>
        <w:t>: el usuario administrador podrá modificar la configuración de la conferencia.</w:t>
      </w:r>
    </w:p>
    <w:p w14:paraId="5ACFD8A3" w14:textId="77777777" w:rsidR="0027045F" w:rsidRDefault="0027045F" w:rsidP="0027045F">
      <w:pPr>
        <w:numPr>
          <w:ilvl w:val="0"/>
          <w:numId w:val="26"/>
        </w:numPr>
        <w:rPr>
          <w:szCs w:val="22"/>
        </w:rPr>
      </w:pPr>
      <w:r w:rsidRPr="00E876DB">
        <w:rPr>
          <w:szCs w:val="22"/>
          <w:u w:val="single"/>
        </w:rPr>
        <w:t>Flujo normal del caso de uso:</w:t>
      </w:r>
    </w:p>
    <w:p w14:paraId="72B6BAEE" w14:textId="48CA85BB" w:rsidR="0027045F" w:rsidRDefault="0027045F" w:rsidP="0027045F">
      <w:pPr>
        <w:ind w:left="360"/>
        <w:rPr>
          <w:szCs w:val="22"/>
        </w:rPr>
      </w:pPr>
      <w:r w:rsidRPr="00E876DB">
        <w:rPr>
          <w:szCs w:val="22"/>
        </w:rPr>
        <w:lastRenderedPageBreak/>
        <w:t>1.</w:t>
      </w:r>
      <w:r>
        <w:rPr>
          <w:szCs w:val="22"/>
        </w:rPr>
        <w:t xml:space="preserve"> El usuario administrador accede a la pantalla de configuración.</w:t>
      </w:r>
    </w:p>
    <w:p w14:paraId="672E34DE" w14:textId="502AD240" w:rsidR="0027045F" w:rsidRDefault="0027045F" w:rsidP="0027045F">
      <w:pPr>
        <w:ind w:left="360"/>
        <w:rPr>
          <w:szCs w:val="22"/>
        </w:rPr>
      </w:pPr>
      <w:r>
        <w:rPr>
          <w:szCs w:val="22"/>
        </w:rPr>
        <w:t>2. El usuario clica en el botón “Cambiar datos”.</w:t>
      </w:r>
    </w:p>
    <w:p w14:paraId="72AF24F4" w14:textId="39B3C324" w:rsidR="0027045F" w:rsidRDefault="0027045F" w:rsidP="0027045F">
      <w:pPr>
        <w:ind w:left="360"/>
        <w:rPr>
          <w:szCs w:val="22"/>
        </w:rPr>
      </w:pPr>
      <w:r>
        <w:rPr>
          <w:szCs w:val="22"/>
        </w:rPr>
        <w:t>3. El sistema habilita los campos para que puedan ser modificados.</w:t>
      </w:r>
    </w:p>
    <w:p w14:paraId="44298B98" w14:textId="18802B45" w:rsidR="0027045F" w:rsidRDefault="0027045F" w:rsidP="0027045F">
      <w:pPr>
        <w:ind w:left="360"/>
        <w:rPr>
          <w:szCs w:val="22"/>
        </w:rPr>
      </w:pPr>
      <w:r>
        <w:rPr>
          <w:szCs w:val="22"/>
        </w:rPr>
        <w:t>4. El usuario modifica los campos correspondientes.</w:t>
      </w:r>
    </w:p>
    <w:p w14:paraId="0808BD67" w14:textId="17D7EB27" w:rsidR="0027045F" w:rsidRDefault="0027045F" w:rsidP="0027045F">
      <w:pPr>
        <w:ind w:left="360"/>
        <w:rPr>
          <w:szCs w:val="22"/>
        </w:rPr>
      </w:pPr>
      <w:r>
        <w:rPr>
          <w:szCs w:val="22"/>
        </w:rPr>
        <w:t>5. El usuario administrador clica en el botón “Guardar cambios”.</w:t>
      </w:r>
    </w:p>
    <w:p w14:paraId="08DD0FE1" w14:textId="4377B48E" w:rsidR="0027045F" w:rsidRDefault="0027045F" w:rsidP="0027045F">
      <w:pPr>
        <w:ind w:left="360"/>
        <w:rPr>
          <w:szCs w:val="22"/>
        </w:rPr>
      </w:pPr>
      <w:r>
        <w:rPr>
          <w:szCs w:val="22"/>
        </w:rPr>
        <w:t>6. El sistema actualiza la base de datos con la configuración modificada, notifica al usuario administrador el éxito de la operación y vuelve a deshabilitar los campos de la pantalla.</w:t>
      </w:r>
    </w:p>
    <w:p w14:paraId="055BC4FB" w14:textId="304C626D" w:rsidR="0027045F" w:rsidRPr="0027045F" w:rsidRDefault="0027045F" w:rsidP="0027045F">
      <w:pPr>
        <w:numPr>
          <w:ilvl w:val="0"/>
          <w:numId w:val="26"/>
        </w:numPr>
      </w:pPr>
      <w:r>
        <w:rPr>
          <w:u w:val="single"/>
        </w:rPr>
        <w:t>Excepciones</w:t>
      </w:r>
      <w:r>
        <w:t>:</w:t>
      </w:r>
      <w:r>
        <w:br/>
        <w:t>5. El usuario administrador cambia de pantalla o sale de la aplicación. Los datos de la configuración no son modificados.</w:t>
      </w:r>
    </w:p>
    <w:p w14:paraId="4273C541" w14:textId="48DD52F1" w:rsidR="00734BC4" w:rsidRPr="00935354" w:rsidRDefault="00935354" w:rsidP="00935354">
      <w:pPr>
        <w:pStyle w:val="Subttulo"/>
      </w:pPr>
      <w:r>
        <w:t>4.2.3.27 Resetear base de datos</w:t>
      </w:r>
    </w:p>
    <w:p w14:paraId="4AEAC817" w14:textId="77777777" w:rsidR="0027045F" w:rsidRDefault="0027045F" w:rsidP="0027045F">
      <w:pPr>
        <w:numPr>
          <w:ilvl w:val="0"/>
          <w:numId w:val="26"/>
        </w:numPr>
      </w:pPr>
      <w:r w:rsidRPr="00563F74">
        <w:rPr>
          <w:u w:val="single"/>
        </w:rPr>
        <w:t>Actores</w:t>
      </w:r>
      <w:r>
        <w:t>: usuario administrador.</w:t>
      </w:r>
    </w:p>
    <w:p w14:paraId="2C0AEA3B" w14:textId="77777777" w:rsidR="0027045F" w:rsidRDefault="0027045F" w:rsidP="0027045F">
      <w:pPr>
        <w:numPr>
          <w:ilvl w:val="0"/>
          <w:numId w:val="26"/>
        </w:numPr>
      </w:pPr>
      <w:r w:rsidRPr="00563F74">
        <w:rPr>
          <w:u w:val="single"/>
        </w:rPr>
        <w:t>Precondiciones</w:t>
      </w:r>
      <w:r>
        <w:t>: el usuario administrador debe haber iniciado sesión.</w:t>
      </w:r>
    </w:p>
    <w:p w14:paraId="39C8A509" w14:textId="03CD6566" w:rsidR="0027045F" w:rsidRDefault="0027045F" w:rsidP="0027045F">
      <w:pPr>
        <w:numPr>
          <w:ilvl w:val="0"/>
          <w:numId w:val="26"/>
        </w:numPr>
      </w:pPr>
      <w:r w:rsidRPr="00563F74">
        <w:rPr>
          <w:u w:val="single"/>
        </w:rPr>
        <w:t>Descripción</w:t>
      </w:r>
      <w:r>
        <w:t>: el usuario administrador podrá eliminar los datos de la base de datos.</w:t>
      </w:r>
    </w:p>
    <w:p w14:paraId="61702EAC" w14:textId="77777777" w:rsidR="0027045F" w:rsidRDefault="0027045F" w:rsidP="0027045F">
      <w:pPr>
        <w:numPr>
          <w:ilvl w:val="0"/>
          <w:numId w:val="26"/>
        </w:numPr>
        <w:rPr>
          <w:szCs w:val="22"/>
        </w:rPr>
      </w:pPr>
      <w:r w:rsidRPr="00E876DB">
        <w:rPr>
          <w:szCs w:val="22"/>
          <w:u w:val="single"/>
        </w:rPr>
        <w:t>Flujo normal del caso de uso:</w:t>
      </w:r>
    </w:p>
    <w:p w14:paraId="27BB659C" w14:textId="77777777" w:rsidR="0027045F" w:rsidRDefault="0027045F" w:rsidP="0027045F">
      <w:pPr>
        <w:ind w:left="360"/>
        <w:rPr>
          <w:szCs w:val="22"/>
        </w:rPr>
      </w:pPr>
      <w:r w:rsidRPr="00E876DB">
        <w:rPr>
          <w:szCs w:val="22"/>
        </w:rPr>
        <w:t>1.</w:t>
      </w:r>
      <w:r>
        <w:rPr>
          <w:szCs w:val="22"/>
        </w:rPr>
        <w:t xml:space="preserve"> El usuario administrador accede a la pantalla de configuración.</w:t>
      </w:r>
    </w:p>
    <w:p w14:paraId="5B35E571" w14:textId="61DE58A6" w:rsidR="0027045F" w:rsidRDefault="0027045F" w:rsidP="0027045F">
      <w:pPr>
        <w:ind w:left="360"/>
        <w:rPr>
          <w:szCs w:val="22"/>
        </w:rPr>
      </w:pPr>
      <w:r>
        <w:rPr>
          <w:szCs w:val="22"/>
        </w:rPr>
        <w:t xml:space="preserve">2. El usuario clica en el </w:t>
      </w:r>
      <w:proofErr w:type="spellStart"/>
      <w:r w:rsidRPr="0027045F">
        <w:rPr>
          <w:i/>
          <w:szCs w:val="22"/>
        </w:rPr>
        <w:t>toggle</w:t>
      </w:r>
      <w:proofErr w:type="spellEnd"/>
      <w:r>
        <w:rPr>
          <w:szCs w:val="22"/>
        </w:rPr>
        <w:t xml:space="preserve"> “Habilitar botones”.</w:t>
      </w:r>
    </w:p>
    <w:p w14:paraId="3DAFFCBD" w14:textId="0C36776B" w:rsidR="0027045F" w:rsidRDefault="0027045F" w:rsidP="0027045F">
      <w:pPr>
        <w:ind w:left="360"/>
        <w:rPr>
          <w:szCs w:val="22"/>
        </w:rPr>
      </w:pPr>
      <w:r>
        <w:rPr>
          <w:szCs w:val="22"/>
        </w:rPr>
        <w:t>3. El sistema habilita los botones de reseteo de la base de datos.</w:t>
      </w:r>
    </w:p>
    <w:p w14:paraId="237FAC96" w14:textId="014358AE" w:rsidR="0027045F" w:rsidRDefault="0027045F" w:rsidP="0027045F">
      <w:pPr>
        <w:ind w:left="360"/>
        <w:rPr>
          <w:szCs w:val="22"/>
        </w:rPr>
      </w:pPr>
      <w:r>
        <w:rPr>
          <w:szCs w:val="22"/>
        </w:rPr>
        <w:t>4. El usuario clica en los botones “Resetear usuarios” y “Resetear conferencias”.</w:t>
      </w:r>
    </w:p>
    <w:p w14:paraId="76CB4C69" w14:textId="42840D77" w:rsidR="005D6A77" w:rsidRPr="0027045F" w:rsidRDefault="0027045F" w:rsidP="002D62D5">
      <w:pPr>
        <w:ind w:left="360"/>
        <w:rPr>
          <w:szCs w:val="22"/>
        </w:rPr>
      </w:pPr>
      <w:r>
        <w:rPr>
          <w:szCs w:val="22"/>
        </w:rPr>
        <w:t xml:space="preserve">5. El sistema elimina </w:t>
      </w:r>
      <w:r w:rsidR="002D62D5">
        <w:rPr>
          <w:szCs w:val="22"/>
        </w:rPr>
        <w:t>de la base de datos todos los usuarios, todas las conferencias y todos los artículos</w:t>
      </w:r>
      <w:r>
        <w:rPr>
          <w:szCs w:val="22"/>
        </w:rPr>
        <w:t>.</w:t>
      </w:r>
      <w:r w:rsidR="002D62D5">
        <w:rPr>
          <w:szCs w:val="22"/>
        </w:rPr>
        <w:t xml:space="preserve"> Además, notifica al usuario administrador el éxito de la operación.</w:t>
      </w:r>
    </w:p>
    <w:p w14:paraId="5C4CAE6F" w14:textId="04CCBFF4" w:rsidR="002D62D5" w:rsidRDefault="002D62D5" w:rsidP="002D62D5">
      <w:pPr>
        <w:numPr>
          <w:ilvl w:val="0"/>
          <w:numId w:val="26"/>
        </w:numPr>
      </w:pPr>
      <w:r>
        <w:rPr>
          <w:u w:val="single"/>
        </w:rPr>
        <w:lastRenderedPageBreak/>
        <w:t>Flujo alternativo</w:t>
      </w:r>
      <w:r>
        <w:t>:</w:t>
      </w:r>
    </w:p>
    <w:p w14:paraId="6EFD3A9F" w14:textId="12D41FBC" w:rsidR="002D62D5" w:rsidRDefault="002D62D5" w:rsidP="002D62D5">
      <w:pPr>
        <w:ind w:left="360"/>
      </w:pPr>
      <w:r>
        <w:t>4. El usuario administrador clica en el botón “Resetear usuarios”.</w:t>
      </w:r>
    </w:p>
    <w:p w14:paraId="2A170512" w14:textId="502A451A" w:rsidR="002D62D5" w:rsidRPr="0027045F" w:rsidRDefault="002D62D5" w:rsidP="002D62D5">
      <w:pPr>
        <w:ind w:left="360"/>
        <w:rPr>
          <w:szCs w:val="22"/>
        </w:rPr>
      </w:pPr>
      <w:r>
        <w:rPr>
          <w:szCs w:val="22"/>
        </w:rPr>
        <w:t>5. El sistema elimina de la base de datos todos los usuarios y todos los artículos. Además, notifica al usuario administrador el éxito de la operación.</w:t>
      </w:r>
    </w:p>
    <w:p w14:paraId="2F8C09D6" w14:textId="77777777" w:rsidR="002D62D5" w:rsidRDefault="002D62D5" w:rsidP="002D62D5">
      <w:pPr>
        <w:numPr>
          <w:ilvl w:val="0"/>
          <w:numId w:val="26"/>
        </w:numPr>
      </w:pPr>
      <w:r>
        <w:rPr>
          <w:u w:val="single"/>
        </w:rPr>
        <w:t>Flujo alternativo</w:t>
      </w:r>
      <w:r>
        <w:t>:</w:t>
      </w:r>
    </w:p>
    <w:p w14:paraId="2A62324E" w14:textId="0AE03E54" w:rsidR="002D62D5" w:rsidRDefault="002D62D5" w:rsidP="002D62D5">
      <w:pPr>
        <w:ind w:left="360"/>
      </w:pPr>
      <w:r>
        <w:t>4. El usuario administrador clica en el botón “Resetear conferencias”.</w:t>
      </w:r>
    </w:p>
    <w:p w14:paraId="6ED23C78" w14:textId="4C4DF774" w:rsidR="002D62D5" w:rsidRPr="002D62D5" w:rsidRDefault="002D62D5" w:rsidP="002D62D5">
      <w:pPr>
        <w:ind w:left="360"/>
        <w:rPr>
          <w:szCs w:val="22"/>
        </w:rPr>
      </w:pPr>
      <w:r>
        <w:rPr>
          <w:szCs w:val="22"/>
        </w:rPr>
        <w:t>5. El sistema elimina de la base de datos todas las conferencias. Además, notifica al usuario administrador el éxito de la operación.</w:t>
      </w:r>
    </w:p>
    <w:p w14:paraId="3492E092" w14:textId="1DA259D6" w:rsidR="002D62D5" w:rsidRPr="0027045F" w:rsidRDefault="002D62D5" w:rsidP="002D62D5">
      <w:pPr>
        <w:numPr>
          <w:ilvl w:val="0"/>
          <w:numId w:val="26"/>
        </w:numPr>
      </w:pPr>
      <w:r>
        <w:rPr>
          <w:u w:val="single"/>
        </w:rPr>
        <w:t>Excepciones</w:t>
      </w:r>
      <w:r>
        <w:t>:</w:t>
      </w:r>
      <w:r>
        <w:br/>
        <w:t>4. El usuario administrador cambia de pantalla o sale de la aplicación. La base de datos no será reseteada.</w:t>
      </w:r>
    </w:p>
    <w:p w14:paraId="4608444A" w14:textId="52210929" w:rsidR="005D6A77" w:rsidRDefault="005D6A77" w:rsidP="005D6A77">
      <w:pPr>
        <w:spacing w:line="276" w:lineRule="auto"/>
        <w:jc w:val="left"/>
      </w:pPr>
    </w:p>
    <w:p w14:paraId="58695497" w14:textId="77777777" w:rsidR="0027045F" w:rsidRPr="00734BC4" w:rsidRDefault="0027045F" w:rsidP="005D6A77">
      <w:pPr>
        <w:spacing w:line="276" w:lineRule="auto"/>
        <w:jc w:val="left"/>
      </w:pPr>
    </w:p>
    <w:p w14:paraId="797496DF" w14:textId="753CBBA5" w:rsidR="00AD7365" w:rsidRDefault="001048C6" w:rsidP="00972BBB">
      <w:pPr>
        <w:pStyle w:val="Subttulo"/>
        <w:jc w:val="both"/>
      </w:pPr>
      <w:bookmarkStart w:id="178" w:name="_Toc486444096"/>
      <w:bookmarkStart w:id="179" w:name="_Toc505427063"/>
      <w:bookmarkStart w:id="180" w:name="_Toc505427252"/>
      <w:r>
        <w:rPr>
          <w:rStyle w:val="nfasissutil"/>
          <w:iCs w:val="0"/>
        </w:rPr>
        <w:t>4.3</w:t>
      </w:r>
      <w:r w:rsidR="00E92A0B" w:rsidRPr="00734BC4">
        <w:rPr>
          <w:rStyle w:val="nfasissutil"/>
          <w:iCs w:val="0"/>
        </w:rPr>
        <w:t xml:space="preserve"> </w:t>
      </w:r>
      <w:r w:rsidR="00DC70F7">
        <w:rPr>
          <w:rStyle w:val="nfasissutil"/>
          <w:iCs w:val="0"/>
        </w:rPr>
        <w:t>R</w:t>
      </w:r>
      <w:r w:rsidR="00DC70F7" w:rsidRPr="00734BC4">
        <w:rPr>
          <w:rStyle w:val="nfasissutil"/>
          <w:iCs w:val="0"/>
        </w:rPr>
        <w:t>equisitos no funcionales</w:t>
      </w:r>
      <w:bookmarkEnd w:id="178"/>
      <w:bookmarkEnd w:id="179"/>
      <w:bookmarkEnd w:id="180"/>
    </w:p>
    <w:p w14:paraId="358F3203" w14:textId="4937AAA4" w:rsidR="00E92A0B" w:rsidRPr="002C5136" w:rsidRDefault="00AD7365" w:rsidP="00587679">
      <w:pPr>
        <w:spacing w:before="240"/>
        <w:rPr>
          <w:szCs w:val="22"/>
        </w:rPr>
      </w:pPr>
      <w:r w:rsidRPr="002C5136">
        <w:rPr>
          <w:szCs w:val="22"/>
        </w:rPr>
        <w:tab/>
      </w:r>
      <w:r w:rsidR="00B823A1">
        <w:rPr>
          <w:szCs w:val="22"/>
        </w:rPr>
        <w:t>Los requisitos no funcionales se centran en aspectos como la eficiencia, seguridad, rendimiento, usabilidad o accesibilidad. La aplicación debe garantizar e</w:t>
      </w:r>
      <w:r w:rsidR="00587679">
        <w:rPr>
          <w:szCs w:val="22"/>
        </w:rPr>
        <w:t>stos requisitos para obtener la mayor calidad posible en el uso del sistema. A continuación, se detallan estos requisitos:</w:t>
      </w:r>
    </w:p>
    <w:p w14:paraId="517E5EE0" w14:textId="39FE8968" w:rsidR="001069CF" w:rsidRPr="002C5136" w:rsidRDefault="001069CF" w:rsidP="00FC5918">
      <w:pPr>
        <w:numPr>
          <w:ilvl w:val="0"/>
          <w:numId w:val="28"/>
        </w:numPr>
        <w:spacing w:line="240" w:lineRule="auto"/>
        <w:rPr>
          <w:szCs w:val="22"/>
        </w:rPr>
      </w:pPr>
      <w:r w:rsidRPr="00B823A1">
        <w:rPr>
          <w:szCs w:val="22"/>
        </w:rPr>
        <w:t>L</w:t>
      </w:r>
      <w:r w:rsidR="00587679">
        <w:rPr>
          <w:szCs w:val="22"/>
        </w:rPr>
        <w:t>a aplicación podrá ser usada en cualquier navegador web o móvil</w:t>
      </w:r>
      <w:r w:rsidRPr="00B823A1">
        <w:rPr>
          <w:szCs w:val="22"/>
        </w:rPr>
        <w:t>.</w:t>
      </w:r>
    </w:p>
    <w:p w14:paraId="780AA3A5" w14:textId="7E87C5BA" w:rsidR="001069CF" w:rsidRPr="002C5136" w:rsidRDefault="001069CF" w:rsidP="00FC5918">
      <w:pPr>
        <w:numPr>
          <w:ilvl w:val="0"/>
          <w:numId w:val="28"/>
        </w:numPr>
        <w:spacing w:line="240" w:lineRule="auto"/>
        <w:rPr>
          <w:szCs w:val="22"/>
        </w:rPr>
      </w:pPr>
      <w:r w:rsidRPr="00B823A1">
        <w:rPr>
          <w:szCs w:val="22"/>
        </w:rPr>
        <w:t xml:space="preserve">La aplicación </w:t>
      </w:r>
      <w:r w:rsidR="00587679">
        <w:rPr>
          <w:szCs w:val="22"/>
        </w:rPr>
        <w:t>tendrá que ser responsiva, es decir, deberá adaptarse visualmente a cualquier dispositivo, ya sea web o móvil.</w:t>
      </w:r>
    </w:p>
    <w:p w14:paraId="4B34DCD6" w14:textId="73B97DA4" w:rsidR="001069CF" w:rsidRPr="002C5136" w:rsidRDefault="00D15B12" w:rsidP="00FC5918">
      <w:pPr>
        <w:numPr>
          <w:ilvl w:val="0"/>
          <w:numId w:val="28"/>
        </w:numPr>
        <w:spacing w:line="240" w:lineRule="auto"/>
        <w:rPr>
          <w:szCs w:val="22"/>
        </w:rPr>
      </w:pPr>
      <w:r>
        <w:rPr>
          <w:szCs w:val="22"/>
        </w:rPr>
        <w:t>El sistema deberá ser internacionalizado. Los usuarios de habla inglesa y castellana podrán disfrutar de una versión en su idioma nativo</w:t>
      </w:r>
      <w:r w:rsidR="001069CF" w:rsidRPr="00B823A1">
        <w:rPr>
          <w:szCs w:val="22"/>
        </w:rPr>
        <w:t>.</w:t>
      </w:r>
    </w:p>
    <w:p w14:paraId="4608ED29" w14:textId="037DCF41" w:rsidR="001069CF" w:rsidRDefault="00D15B12" w:rsidP="00FC5918">
      <w:pPr>
        <w:numPr>
          <w:ilvl w:val="0"/>
          <w:numId w:val="28"/>
        </w:numPr>
        <w:spacing w:line="240" w:lineRule="auto"/>
        <w:rPr>
          <w:szCs w:val="22"/>
        </w:rPr>
      </w:pPr>
      <w:r>
        <w:rPr>
          <w:szCs w:val="22"/>
        </w:rPr>
        <w:t>La aplicación debe mantener una interfaz similar en todas las pantallas, con los mismos colores, formas y tipos de letras.</w:t>
      </w:r>
    </w:p>
    <w:p w14:paraId="0C849FAC" w14:textId="196C685B" w:rsidR="00D15B12" w:rsidRDefault="00D15B12" w:rsidP="00FC5918">
      <w:pPr>
        <w:numPr>
          <w:ilvl w:val="0"/>
          <w:numId w:val="28"/>
        </w:numPr>
        <w:spacing w:line="240" w:lineRule="auto"/>
        <w:rPr>
          <w:szCs w:val="22"/>
        </w:rPr>
      </w:pPr>
      <w:r>
        <w:rPr>
          <w:szCs w:val="22"/>
        </w:rPr>
        <w:lastRenderedPageBreak/>
        <w:t>El sistema tendrá que almacenar las contraseñas en la base de datos con un método de encriptación simétrica.</w:t>
      </w:r>
    </w:p>
    <w:p w14:paraId="6EEC262D" w14:textId="0519A31B" w:rsidR="00D15B12" w:rsidRDefault="00D15B12" w:rsidP="00FC5918">
      <w:pPr>
        <w:numPr>
          <w:ilvl w:val="0"/>
          <w:numId w:val="28"/>
        </w:numPr>
        <w:spacing w:line="240" w:lineRule="auto"/>
        <w:rPr>
          <w:szCs w:val="22"/>
        </w:rPr>
      </w:pPr>
      <w:r>
        <w:rPr>
          <w:szCs w:val="22"/>
        </w:rPr>
        <w:t>La aplicación tendrá que sacar de sesión a los usuarios a los 30 minutos de inactividad.</w:t>
      </w:r>
    </w:p>
    <w:p w14:paraId="4392EE58" w14:textId="44AD1168" w:rsidR="00D15B12" w:rsidRDefault="00D15B12" w:rsidP="00FC5918">
      <w:pPr>
        <w:numPr>
          <w:ilvl w:val="0"/>
          <w:numId w:val="28"/>
        </w:numPr>
        <w:spacing w:line="240" w:lineRule="auto"/>
        <w:rPr>
          <w:szCs w:val="22"/>
        </w:rPr>
      </w:pPr>
      <w:r>
        <w:rPr>
          <w:szCs w:val="22"/>
        </w:rPr>
        <w:t>Los tiempos de espera para la carga y ejecución de la aplicación deben ser inferiores a 10 segundos.</w:t>
      </w:r>
    </w:p>
    <w:p w14:paraId="3E81986D" w14:textId="5D9845E9" w:rsidR="00D15B12" w:rsidRDefault="00D15B12" w:rsidP="00FC5918">
      <w:pPr>
        <w:numPr>
          <w:ilvl w:val="0"/>
          <w:numId w:val="28"/>
        </w:numPr>
        <w:spacing w:line="240" w:lineRule="auto"/>
        <w:rPr>
          <w:szCs w:val="22"/>
        </w:rPr>
      </w:pPr>
      <w:r>
        <w:rPr>
          <w:szCs w:val="22"/>
        </w:rPr>
        <w:t>La aplicación web contará con un certificado SSL que garantice que es un sitio seguro.</w:t>
      </w:r>
    </w:p>
    <w:p w14:paraId="35BEF63A" w14:textId="68C863DE" w:rsidR="00D15B12" w:rsidRDefault="00D15B12" w:rsidP="00FC5918">
      <w:pPr>
        <w:numPr>
          <w:ilvl w:val="0"/>
          <w:numId w:val="28"/>
        </w:numPr>
        <w:spacing w:line="240" w:lineRule="auto"/>
        <w:rPr>
          <w:szCs w:val="22"/>
        </w:rPr>
      </w:pPr>
      <w:r>
        <w:rPr>
          <w:szCs w:val="22"/>
        </w:rPr>
        <w:t>La aplicación no podrá tener enlaces roto</w:t>
      </w:r>
      <w:r w:rsidR="00100218">
        <w:rPr>
          <w:szCs w:val="22"/>
        </w:rPr>
        <w:t>s. El usuario podrá navegar por la aplicación sin encontrar pantallas que no le permitan seguir navegando.</w:t>
      </w:r>
    </w:p>
    <w:p w14:paraId="6AAC2DFD" w14:textId="3ECF0263" w:rsidR="00100218" w:rsidRDefault="00100218" w:rsidP="00FC5918">
      <w:pPr>
        <w:numPr>
          <w:ilvl w:val="0"/>
          <w:numId w:val="28"/>
        </w:numPr>
        <w:spacing w:line="240" w:lineRule="auto"/>
        <w:rPr>
          <w:szCs w:val="22"/>
        </w:rPr>
      </w:pPr>
      <w:r>
        <w:rPr>
          <w:szCs w:val="22"/>
        </w:rPr>
        <w:t>Cualquier persona, sin importar su edad, sexo, condición social o cultura podrá usar la aplicación.</w:t>
      </w:r>
    </w:p>
    <w:p w14:paraId="269B6E00" w14:textId="1C3EE772" w:rsidR="00100218" w:rsidRDefault="00100218" w:rsidP="00FC5918">
      <w:pPr>
        <w:numPr>
          <w:ilvl w:val="0"/>
          <w:numId w:val="28"/>
        </w:numPr>
        <w:spacing w:line="240" w:lineRule="auto"/>
        <w:rPr>
          <w:szCs w:val="22"/>
        </w:rPr>
      </w:pPr>
      <w:r>
        <w:rPr>
          <w:szCs w:val="22"/>
        </w:rPr>
        <w:t>La aplicación tendrá que ser amigable con el usuario, fácil de usar y fácil de aprender.</w:t>
      </w:r>
    </w:p>
    <w:p w14:paraId="3441CCFE" w14:textId="057ECB32" w:rsidR="00100218" w:rsidRDefault="00100218" w:rsidP="00FC5918">
      <w:pPr>
        <w:numPr>
          <w:ilvl w:val="0"/>
          <w:numId w:val="28"/>
        </w:numPr>
        <w:spacing w:line="240" w:lineRule="auto"/>
        <w:rPr>
          <w:szCs w:val="22"/>
        </w:rPr>
      </w:pPr>
      <w:r>
        <w:rPr>
          <w:szCs w:val="22"/>
        </w:rPr>
        <w:t>La aplicación deberá indic</w:t>
      </w:r>
      <w:r w:rsidR="0052499E">
        <w:rPr>
          <w:szCs w:val="22"/>
        </w:rPr>
        <w:t>ar al usuario cualquier fallo o éxito en las operaciones que realice.</w:t>
      </w:r>
    </w:p>
    <w:p w14:paraId="6C45EC11" w14:textId="1CD7D31A" w:rsidR="0052499E" w:rsidRDefault="0052499E" w:rsidP="00FC5918">
      <w:pPr>
        <w:numPr>
          <w:ilvl w:val="0"/>
          <w:numId w:val="28"/>
        </w:numPr>
        <w:spacing w:line="240" w:lineRule="auto"/>
        <w:rPr>
          <w:szCs w:val="22"/>
        </w:rPr>
      </w:pPr>
      <w:r>
        <w:rPr>
          <w:szCs w:val="22"/>
        </w:rPr>
        <w:t>El sistema debe ser autónomo, los propios usuarios deben tener el control sobre la aplicación.</w:t>
      </w:r>
    </w:p>
    <w:p w14:paraId="1ECA6084" w14:textId="19539ED2" w:rsidR="0052499E" w:rsidRDefault="0052499E" w:rsidP="00FC5918">
      <w:pPr>
        <w:numPr>
          <w:ilvl w:val="0"/>
          <w:numId w:val="28"/>
        </w:numPr>
        <w:spacing w:line="240" w:lineRule="auto"/>
        <w:rPr>
          <w:szCs w:val="22"/>
        </w:rPr>
      </w:pPr>
      <w:r>
        <w:rPr>
          <w:szCs w:val="22"/>
        </w:rPr>
        <w:t>La aplicación tendrá reversibilidad, es decir, permitirá deshacer cualquier acción realizada por el usuario, ya sea un error o un cambio futuro.</w:t>
      </w:r>
    </w:p>
    <w:p w14:paraId="2A50F260" w14:textId="77777777" w:rsidR="00B83466" w:rsidRDefault="00B83466" w:rsidP="00AF6520">
      <w:pPr>
        <w:spacing w:line="240" w:lineRule="auto"/>
        <w:jc w:val="left"/>
      </w:pPr>
    </w:p>
    <w:p w14:paraId="10A147BA" w14:textId="77777777" w:rsidR="000D1ADF" w:rsidRDefault="000D1ADF" w:rsidP="00AF6520">
      <w:pPr>
        <w:spacing w:line="240" w:lineRule="auto"/>
        <w:jc w:val="left"/>
      </w:pPr>
    </w:p>
    <w:p w14:paraId="50AD0BBB" w14:textId="3CB56FEF" w:rsidR="00DC70F7" w:rsidRDefault="00972BBB" w:rsidP="00DC70F7">
      <w:pPr>
        <w:pStyle w:val="Subttulo"/>
      </w:pPr>
      <w:bookmarkStart w:id="181" w:name="_Toc486444097"/>
      <w:bookmarkStart w:id="182" w:name="_Toc505427064"/>
      <w:bookmarkStart w:id="183" w:name="_Toc505427253"/>
      <w:r>
        <w:t>4.4</w:t>
      </w:r>
      <w:r w:rsidR="00681350">
        <w:t xml:space="preserve"> </w:t>
      </w:r>
      <w:bookmarkEnd w:id="181"/>
      <w:bookmarkEnd w:id="182"/>
      <w:bookmarkEnd w:id="183"/>
      <w:r w:rsidR="0052499E">
        <w:t>Modelo de datos</w:t>
      </w:r>
    </w:p>
    <w:p w14:paraId="18D954DB" w14:textId="6075AB43" w:rsidR="003A40D9" w:rsidRDefault="0052499E" w:rsidP="0052499E">
      <w:pPr>
        <w:spacing w:before="240"/>
        <w:ind w:firstLine="720"/>
      </w:pPr>
      <w:r>
        <w:t>En este apartado se expondrá el modelo de datos de la aplicación. El objetivo del diseño del modelo de datos es representar la información del sistema de forma ordenada y óptima. A continuación, se detallará la descripción de los modelos de la aplicación.</w:t>
      </w:r>
    </w:p>
    <w:p w14:paraId="5835A6CE" w14:textId="77777777" w:rsidR="0052499E" w:rsidRDefault="0052499E" w:rsidP="0052499E">
      <w:pPr>
        <w:spacing w:before="240"/>
      </w:pPr>
    </w:p>
    <w:p w14:paraId="642900D4" w14:textId="0F55926D" w:rsidR="0052499E" w:rsidRDefault="0052499E" w:rsidP="0052499E">
      <w:pPr>
        <w:pStyle w:val="Subttulo"/>
      </w:pPr>
      <w:r>
        <w:t>4.4.1 Descripción de los modelos</w:t>
      </w:r>
    </w:p>
    <w:p w14:paraId="749294FB" w14:textId="42A15FB5" w:rsidR="004A653B" w:rsidRPr="00935AC5" w:rsidRDefault="003A40D9" w:rsidP="00935AC5">
      <w:pPr>
        <w:spacing w:before="240"/>
        <w:ind w:firstLine="720"/>
        <w:rPr>
          <w:rStyle w:val="nfasissutil"/>
          <w:iCs w:val="0"/>
        </w:rPr>
      </w:pPr>
      <w:r>
        <w:t xml:space="preserve">Para representar correctamente la estructura del modelo de datos de la aplicación, </w:t>
      </w:r>
      <w:r w:rsidR="0052499E">
        <w:t>se hará una descomposición de las colecciones de documentos en las que está formada la base de datos no relacional del sistema. Algunas de las colecciones forman parte de otras colecciones. En primer lugar</w:t>
      </w:r>
      <w:r w:rsidR="00935AC5">
        <w:t>,</w:t>
      </w:r>
      <w:r w:rsidR="0052499E">
        <w:t xml:space="preserve"> se detallarán </w:t>
      </w:r>
      <w:r w:rsidR="0052499E">
        <w:lastRenderedPageBreak/>
        <w:t xml:space="preserve">las </w:t>
      </w:r>
      <w:proofErr w:type="gramStart"/>
      <w:r w:rsidR="0052499E">
        <w:t>co</w:t>
      </w:r>
      <w:r w:rsidR="00935AC5">
        <w:t>lecciones padre</w:t>
      </w:r>
      <w:proofErr w:type="gramEnd"/>
      <w:r w:rsidR="00935AC5">
        <w:t>, que no forman parte de otra colección. Después se mostrarán las colecciones hijas</w:t>
      </w:r>
      <w:r w:rsidR="002871CC">
        <w:t xml:space="preserve"> o </w:t>
      </w:r>
      <w:proofErr w:type="spellStart"/>
      <w:r w:rsidR="002871CC">
        <w:t>subcolecciones</w:t>
      </w:r>
      <w:proofErr w:type="spellEnd"/>
      <w:r w:rsidR="00935AC5">
        <w:t>.</w:t>
      </w:r>
    </w:p>
    <w:p w14:paraId="65F3F3E3" w14:textId="073E922A" w:rsidR="00935AC5" w:rsidRDefault="00935AC5" w:rsidP="00935AC5">
      <w:pPr>
        <w:pStyle w:val="Subttulo"/>
        <w:rPr>
          <w:rStyle w:val="nfasissutil"/>
        </w:rPr>
      </w:pPr>
      <w:bookmarkStart w:id="184" w:name="_Toc505427066"/>
      <w:bookmarkStart w:id="185" w:name="_Toc505427255"/>
      <w:r>
        <w:rPr>
          <w:rStyle w:val="nfasissutil"/>
        </w:rPr>
        <w:t xml:space="preserve">4.4.1.1 Colección </w:t>
      </w:r>
      <w:proofErr w:type="spellStart"/>
      <w:r w:rsidR="00C10716" w:rsidRPr="00C10716">
        <w:rPr>
          <w:rStyle w:val="nfasissutil"/>
          <w:i/>
        </w:rPr>
        <w:t>Users</w:t>
      </w:r>
      <w:proofErr w:type="spellEnd"/>
    </w:p>
    <w:p w14:paraId="2AF9C848" w14:textId="426C9485" w:rsidR="00900543" w:rsidRDefault="00935AC5" w:rsidP="00935AC5">
      <w:r>
        <w:tab/>
        <w:t>Se trata de la colección que almacena toda la información relativa a los usuarios registrados en la aplicación. Cada vez que se registra un usuario, se añadirá un elemento a esta colección.</w:t>
      </w:r>
      <w:bookmarkEnd w:id="184"/>
      <w:bookmarkEnd w:id="185"/>
      <w:r w:rsidR="00F30009">
        <w:t xml:space="preserve"> La siguiente tabla muestra en detalle la colección de usuarios del sistema:</w:t>
      </w:r>
    </w:p>
    <w:tbl>
      <w:tblPr>
        <w:tblStyle w:val="Tablaconcuadrcula"/>
        <w:tblW w:w="0" w:type="auto"/>
        <w:tblInd w:w="-5" w:type="dxa"/>
        <w:tblLook w:val="04A0" w:firstRow="1" w:lastRow="0" w:firstColumn="1" w:lastColumn="0" w:noHBand="0" w:noVBand="1"/>
      </w:tblPr>
      <w:tblGrid>
        <w:gridCol w:w="2552"/>
        <w:gridCol w:w="1701"/>
        <w:gridCol w:w="4999"/>
      </w:tblGrid>
      <w:tr w:rsidR="00935AC5" w14:paraId="11FBE214" w14:textId="428DD0EA" w:rsidTr="00935AC5">
        <w:trPr>
          <w:trHeight w:hRule="exact" w:val="284"/>
        </w:trPr>
        <w:tc>
          <w:tcPr>
            <w:tcW w:w="2552" w:type="dxa"/>
            <w:shd w:val="clear" w:color="auto" w:fill="D0CECE" w:themeFill="background2" w:themeFillShade="E6"/>
            <w:vAlign w:val="center"/>
          </w:tcPr>
          <w:p w14:paraId="758F3547" w14:textId="2368B615" w:rsidR="00935AC5" w:rsidRDefault="00935AC5" w:rsidP="0038036D">
            <w:pPr>
              <w:jc w:val="left"/>
              <w:rPr>
                <w:rStyle w:val="nfasissutil"/>
              </w:rPr>
            </w:pPr>
            <w:r>
              <w:rPr>
                <w:rStyle w:val="nfasissutil"/>
              </w:rPr>
              <w:t>Atributos de la colección</w:t>
            </w:r>
          </w:p>
        </w:tc>
        <w:tc>
          <w:tcPr>
            <w:tcW w:w="1701" w:type="dxa"/>
            <w:shd w:val="clear" w:color="auto" w:fill="D0CECE" w:themeFill="background2" w:themeFillShade="E6"/>
          </w:tcPr>
          <w:p w14:paraId="51CD3CBD" w14:textId="4B1A0345" w:rsidR="00935AC5" w:rsidRDefault="00935AC5" w:rsidP="0038036D">
            <w:pPr>
              <w:jc w:val="left"/>
              <w:rPr>
                <w:rStyle w:val="nfasissutil"/>
              </w:rPr>
            </w:pPr>
            <w:r>
              <w:rPr>
                <w:rStyle w:val="nfasissutil"/>
              </w:rPr>
              <w:t>Tipo</w:t>
            </w:r>
          </w:p>
        </w:tc>
        <w:tc>
          <w:tcPr>
            <w:tcW w:w="4999" w:type="dxa"/>
            <w:shd w:val="clear" w:color="auto" w:fill="D0CECE" w:themeFill="background2" w:themeFillShade="E6"/>
          </w:tcPr>
          <w:p w14:paraId="559476BA" w14:textId="08EB9C06" w:rsidR="00935AC5" w:rsidRDefault="00935AC5" w:rsidP="0038036D">
            <w:pPr>
              <w:jc w:val="left"/>
              <w:rPr>
                <w:rStyle w:val="nfasissutil"/>
              </w:rPr>
            </w:pPr>
            <w:r>
              <w:rPr>
                <w:rStyle w:val="nfasissutil"/>
              </w:rPr>
              <w:t>Descripción</w:t>
            </w:r>
          </w:p>
        </w:tc>
      </w:tr>
      <w:tr w:rsidR="00935AC5" w14:paraId="75327A5A" w14:textId="3B9B8F9E" w:rsidTr="00935AC5">
        <w:trPr>
          <w:trHeight w:hRule="exact" w:val="284"/>
        </w:trPr>
        <w:tc>
          <w:tcPr>
            <w:tcW w:w="2552" w:type="dxa"/>
            <w:vAlign w:val="center"/>
          </w:tcPr>
          <w:p w14:paraId="071CC15B" w14:textId="08A05F91" w:rsidR="00935AC5" w:rsidRPr="00935AC5" w:rsidRDefault="00935AC5" w:rsidP="0038036D">
            <w:pPr>
              <w:jc w:val="left"/>
              <w:rPr>
                <w:rStyle w:val="nfasissutil"/>
              </w:rPr>
            </w:pPr>
            <w:proofErr w:type="spellStart"/>
            <w:r>
              <w:rPr>
                <w:rStyle w:val="nfasissutil"/>
              </w:rPr>
              <w:t>address</w:t>
            </w:r>
            <w:proofErr w:type="spellEnd"/>
          </w:p>
        </w:tc>
        <w:tc>
          <w:tcPr>
            <w:tcW w:w="1701" w:type="dxa"/>
          </w:tcPr>
          <w:p w14:paraId="1A0A0CCB" w14:textId="7392E844" w:rsidR="00935AC5" w:rsidRPr="00935AC5" w:rsidRDefault="00935AC5" w:rsidP="0038036D">
            <w:pPr>
              <w:jc w:val="left"/>
              <w:rPr>
                <w:rStyle w:val="nfasissutil"/>
              </w:rPr>
            </w:pPr>
            <w:proofErr w:type="spellStart"/>
            <w:r>
              <w:rPr>
                <w:rStyle w:val="nfasissutil"/>
              </w:rPr>
              <w:t>string</w:t>
            </w:r>
            <w:proofErr w:type="spellEnd"/>
          </w:p>
        </w:tc>
        <w:tc>
          <w:tcPr>
            <w:tcW w:w="4999" w:type="dxa"/>
          </w:tcPr>
          <w:p w14:paraId="59E17644" w14:textId="74F7CFE0" w:rsidR="00935AC5" w:rsidRPr="00935AC5" w:rsidRDefault="00935AC5" w:rsidP="0038036D">
            <w:pPr>
              <w:jc w:val="left"/>
              <w:rPr>
                <w:rStyle w:val="nfasissutil"/>
              </w:rPr>
            </w:pPr>
            <w:r>
              <w:rPr>
                <w:rStyle w:val="nfasissutil"/>
              </w:rPr>
              <w:t>Dirección del usuario</w:t>
            </w:r>
          </w:p>
        </w:tc>
      </w:tr>
      <w:tr w:rsidR="00A96408" w14:paraId="2B3AD429" w14:textId="77777777" w:rsidTr="00935AC5">
        <w:trPr>
          <w:trHeight w:hRule="exact" w:val="284"/>
        </w:trPr>
        <w:tc>
          <w:tcPr>
            <w:tcW w:w="2552" w:type="dxa"/>
            <w:vAlign w:val="center"/>
          </w:tcPr>
          <w:p w14:paraId="3D2E0990" w14:textId="3F65F5E1" w:rsidR="00A96408" w:rsidRDefault="00A96408" w:rsidP="0038036D">
            <w:pPr>
              <w:jc w:val="left"/>
              <w:rPr>
                <w:rStyle w:val="nfasissutil"/>
              </w:rPr>
            </w:pPr>
            <w:proofErr w:type="spellStart"/>
            <w:r>
              <w:rPr>
                <w:rStyle w:val="nfasissutil"/>
              </w:rPr>
              <w:t>attendance_downloaded</w:t>
            </w:r>
            <w:proofErr w:type="spellEnd"/>
          </w:p>
        </w:tc>
        <w:tc>
          <w:tcPr>
            <w:tcW w:w="1701" w:type="dxa"/>
          </w:tcPr>
          <w:p w14:paraId="2A31A4FE" w14:textId="5FDF2B5E" w:rsidR="00A96408" w:rsidRDefault="00A96408" w:rsidP="0038036D">
            <w:pPr>
              <w:jc w:val="left"/>
              <w:rPr>
                <w:rStyle w:val="nfasissutil"/>
              </w:rPr>
            </w:pPr>
            <w:proofErr w:type="spellStart"/>
            <w:r>
              <w:rPr>
                <w:rStyle w:val="nfasissutil"/>
              </w:rPr>
              <w:t>boolean</w:t>
            </w:r>
            <w:proofErr w:type="spellEnd"/>
          </w:p>
        </w:tc>
        <w:tc>
          <w:tcPr>
            <w:tcW w:w="4999" w:type="dxa"/>
          </w:tcPr>
          <w:p w14:paraId="4D936948" w14:textId="3658C310" w:rsidR="00A96408" w:rsidRDefault="00A96408" w:rsidP="0038036D">
            <w:pPr>
              <w:jc w:val="left"/>
              <w:rPr>
                <w:rStyle w:val="nfasissutil"/>
              </w:rPr>
            </w:pPr>
            <w:r>
              <w:rPr>
                <w:rStyle w:val="nfasissutil"/>
              </w:rPr>
              <w:t>Estado del certificado de asistencia descargado</w:t>
            </w:r>
          </w:p>
        </w:tc>
      </w:tr>
      <w:tr w:rsidR="00935AC5" w14:paraId="1643807D" w14:textId="77777777" w:rsidTr="00935AC5">
        <w:trPr>
          <w:trHeight w:hRule="exact" w:val="284"/>
        </w:trPr>
        <w:tc>
          <w:tcPr>
            <w:tcW w:w="2552" w:type="dxa"/>
            <w:vAlign w:val="center"/>
          </w:tcPr>
          <w:p w14:paraId="3A4BA4AB" w14:textId="5FA0C4C8" w:rsidR="00935AC5" w:rsidRPr="00935AC5" w:rsidRDefault="00A96408" w:rsidP="0038036D">
            <w:pPr>
              <w:jc w:val="left"/>
              <w:rPr>
                <w:rStyle w:val="nfasissutil"/>
              </w:rPr>
            </w:pPr>
            <w:proofErr w:type="spellStart"/>
            <w:r>
              <w:rPr>
                <w:rStyle w:val="nfasissutil"/>
              </w:rPr>
              <w:t>bill</w:t>
            </w:r>
            <w:proofErr w:type="spellEnd"/>
          </w:p>
        </w:tc>
        <w:tc>
          <w:tcPr>
            <w:tcW w:w="1701" w:type="dxa"/>
          </w:tcPr>
          <w:p w14:paraId="02F900A0" w14:textId="25DB6DB2" w:rsidR="00935AC5" w:rsidRPr="00935AC5" w:rsidRDefault="00A96408" w:rsidP="0038036D">
            <w:pPr>
              <w:jc w:val="left"/>
              <w:rPr>
                <w:rStyle w:val="nfasissutil"/>
              </w:rPr>
            </w:pPr>
            <w:proofErr w:type="spellStart"/>
            <w:r>
              <w:rPr>
                <w:rStyle w:val="nfasissutil"/>
              </w:rPr>
              <w:t>collection</w:t>
            </w:r>
            <w:proofErr w:type="spellEnd"/>
          </w:p>
        </w:tc>
        <w:tc>
          <w:tcPr>
            <w:tcW w:w="4999" w:type="dxa"/>
          </w:tcPr>
          <w:p w14:paraId="19361AD0" w14:textId="77777777" w:rsidR="00935AC5" w:rsidRDefault="00A96408" w:rsidP="0038036D">
            <w:pPr>
              <w:jc w:val="left"/>
              <w:rPr>
                <w:rStyle w:val="nfasissutil"/>
              </w:rPr>
            </w:pPr>
            <w:r>
              <w:rPr>
                <w:rStyle w:val="nfasissutil"/>
              </w:rPr>
              <w:t>Información relativa a la factura</w:t>
            </w:r>
          </w:p>
          <w:p w14:paraId="2599BF10" w14:textId="5AFF8FA2" w:rsidR="00A96408" w:rsidRPr="00935AC5" w:rsidRDefault="00A96408" w:rsidP="0038036D">
            <w:pPr>
              <w:jc w:val="left"/>
              <w:rPr>
                <w:rStyle w:val="nfasissutil"/>
              </w:rPr>
            </w:pPr>
          </w:p>
        </w:tc>
      </w:tr>
      <w:tr w:rsidR="00A96408" w14:paraId="27C4959F" w14:textId="77777777" w:rsidTr="00935AC5">
        <w:trPr>
          <w:trHeight w:hRule="exact" w:val="284"/>
        </w:trPr>
        <w:tc>
          <w:tcPr>
            <w:tcW w:w="2552" w:type="dxa"/>
            <w:vAlign w:val="center"/>
          </w:tcPr>
          <w:p w14:paraId="6E22EB43" w14:textId="16AC6EDC" w:rsidR="00A96408" w:rsidRDefault="00A96408" w:rsidP="0038036D">
            <w:pPr>
              <w:jc w:val="left"/>
              <w:rPr>
                <w:rStyle w:val="nfasissutil"/>
              </w:rPr>
            </w:pPr>
            <w:proofErr w:type="spellStart"/>
            <w:r>
              <w:rPr>
                <w:rStyle w:val="nfasissutil"/>
              </w:rPr>
              <w:t>check_payment</w:t>
            </w:r>
            <w:proofErr w:type="spellEnd"/>
          </w:p>
          <w:p w14:paraId="53B68541" w14:textId="3BACC589" w:rsidR="00A96408" w:rsidRDefault="00A96408" w:rsidP="0038036D">
            <w:pPr>
              <w:jc w:val="left"/>
              <w:rPr>
                <w:rStyle w:val="nfasissutil"/>
              </w:rPr>
            </w:pPr>
          </w:p>
        </w:tc>
        <w:tc>
          <w:tcPr>
            <w:tcW w:w="1701" w:type="dxa"/>
          </w:tcPr>
          <w:p w14:paraId="1C22FFFB" w14:textId="48964151" w:rsidR="00A96408" w:rsidRDefault="00A96408" w:rsidP="0038036D">
            <w:pPr>
              <w:jc w:val="left"/>
              <w:rPr>
                <w:rStyle w:val="nfasissutil"/>
              </w:rPr>
            </w:pPr>
            <w:proofErr w:type="spellStart"/>
            <w:r>
              <w:rPr>
                <w:rStyle w:val="nfasissutil"/>
              </w:rPr>
              <w:t>boolean</w:t>
            </w:r>
            <w:proofErr w:type="spellEnd"/>
          </w:p>
        </w:tc>
        <w:tc>
          <w:tcPr>
            <w:tcW w:w="4999" w:type="dxa"/>
          </w:tcPr>
          <w:p w14:paraId="05C31335" w14:textId="52BD0ECD" w:rsidR="00A96408" w:rsidRDefault="00A96408" w:rsidP="0038036D">
            <w:pPr>
              <w:jc w:val="left"/>
              <w:rPr>
                <w:rStyle w:val="nfasissutil"/>
              </w:rPr>
            </w:pPr>
            <w:r>
              <w:rPr>
                <w:rStyle w:val="nfasissutil"/>
              </w:rPr>
              <w:t>Estado del justificante de pago</w:t>
            </w:r>
          </w:p>
        </w:tc>
      </w:tr>
      <w:tr w:rsidR="00A96408" w14:paraId="4044A625" w14:textId="77777777" w:rsidTr="00935AC5">
        <w:trPr>
          <w:trHeight w:hRule="exact" w:val="284"/>
        </w:trPr>
        <w:tc>
          <w:tcPr>
            <w:tcW w:w="2552" w:type="dxa"/>
            <w:vAlign w:val="center"/>
          </w:tcPr>
          <w:p w14:paraId="5266B20B" w14:textId="19315A04" w:rsidR="00A96408" w:rsidRDefault="00A96408" w:rsidP="0038036D">
            <w:pPr>
              <w:jc w:val="left"/>
              <w:rPr>
                <w:rStyle w:val="nfasissutil"/>
              </w:rPr>
            </w:pPr>
            <w:proofErr w:type="spellStart"/>
            <w:r>
              <w:rPr>
                <w:rStyle w:val="nfasissutil"/>
              </w:rPr>
              <w:t>city</w:t>
            </w:r>
            <w:proofErr w:type="spellEnd"/>
          </w:p>
        </w:tc>
        <w:tc>
          <w:tcPr>
            <w:tcW w:w="1701" w:type="dxa"/>
          </w:tcPr>
          <w:p w14:paraId="48C94256" w14:textId="3812A520" w:rsidR="00A96408" w:rsidRDefault="00A96408" w:rsidP="0038036D">
            <w:pPr>
              <w:jc w:val="left"/>
              <w:rPr>
                <w:rStyle w:val="nfasissutil"/>
              </w:rPr>
            </w:pPr>
            <w:proofErr w:type="spellStart"/>
            <w:r>
              <w:rPr>
                <w:rStyle w:val="nfasissutil"/>
              </w:rPr>
              <w:t>string</w:t>
            </w:r>
            <w:proofErr w:type="spellEnd"/>
          </w:p>
        </w:tc>
        <w:tc>
          <w:tcPr>
            <w:tcW w:w="4999" w:type="dxa"/>
          </w:tcPr>
          <w:p w14:paraId="6C02BE1F" w14:textId="6B773EC1" w:rsidR="00A96408" w:rsidRDefault="00A96408" w:rsidP="0038036D">
            <w:pPr>
              <w:jc w:val="left"/>
              <w:rPr>
                <w:rStyle w:val="nfasissutil"/>
              </w:rPr>
            </w:pPr>
            <w:r>
              <w:rPr>
                <w:rStyle w:val="nfasissutil"/>
              </w:rPr>
              <w:t>Ciudad del usuario</w:t>
            </w:r>
          </w:p>
        </w:tc>
      </w:tr>
      <w:tr w:rsidR="00A96408" w14:paraId="0689C1AB" w14:textId="77777777" w:rsidTr="00935AC5">
        <w:trPr>
          <w:trHeight w:hRule="exact" w:val="284"/>
        </w:trPr>
        <w:tc>
          <w:tcPr>
            <w:tcW w:w="2552" w:type="dxa"/>
            <w:vAlign w:val="center"/>
          </w:tcPr>
          <w:p w14:paraId="4D64449D" w14:textId="5C73ED9D" w:rsidR="00A96408" w:rsidRDefault="00A96408" w:rsidP="0038036D">
            <w:pPr>
              <w:jc w:val="left"/>
              <w:rPr>
                <w:rStyle w:val="nfasissutil"/>
              </w:rPr>
            </w:pPr>
            <w:r>
              <w:rPr>
                <w:rStyle w:val="nfasissutil"/>
              </w:rPr>
              <w:t>country</w:t>
            </w:r>
          </w:p>
        </w:tc>
        <w:tc>
          <w:tcPr>
            <w:tcW w:w="1701" w:type="dxa"/>
          </w:tcPr>
          <w:p w14:paraId="1AA907EA" w14:textId="4F289C04" w:rsidR="00A96408" w:rsidRDefault="00A96408" w:rsidP="0038036D">
            <w:pPr>
              <w:jc w:val="left"/>
              <w:rPr>
                <w:rStyle w:val="nfasissutil"/>
              </w:rPr>
            </w:pPr>
            <w:proofErr w:type="spellStart"/>
            <w:r>
              <w:rPr>
                <w:rStyle w:val="nfasissutil"/>
              </w:rPr>
              <w:t>string</w:t>
            </w:r>
            <w:proofErr w:type="spellEnd"/>
          </w:p>
        </w:tc>
        <w:tc>
          <w:tcPr>
            <w:tcW w:w="4999" w:type="dxa"/>
          </w:tcPr>
          <w:p w14:paraId="61A15D6B" w14:textId="58A91782" w:rsidR="00A96408" w:rsidRDefault="00A96408" w:rsidP="0038036D">
            <w:pPr>
              <w:jc w:val="left"/>
              <w:rPr>
                <w:rStyle w:val="nfasissutil"/>
              </w:rPr>
            </w:pPr>
            <w:r>
              <w:rPr>
                <w:rStyle w:val="nfasissutil"/>
              </w:rPr>
              <w:t>País del usuario</w:t>
            </w:r>
          </w:p>
        </w:tc>
      </w:tr>
      <w:tr w:rsidR="00A96408" w14:paraId="59B756BF" w14:textId="77777777" w:rsidTr="00935AC5">
        <w:trPr>
          <w:trHeight w:hRule="exact" w:val="284"/>
        </w:trPr>
        <w:tc>
          <w:tcPr>
            <w:tcW w:w="2552" w:type="dxa"/>
            <w:vAlign w:val="center"/>
          </w:tcPr>
          <w:p w14:paraId="52ABF737" w14:textId="69950537" w:rsidR="00A96408" w:rsidRDefault="00A96408" w:rsidP="0038036D">
            <w:pPr>
              <w:jc w:val="left"/>
              <w:rPr>
                <w:rStyle w:val="nfasissutil"/>
              </w:rPr>
            </w:pPr>
            <w:r>
              <w:rPr>
                <w:rStyle w:val="nfasissutil"/>
              </w:rPr>
              <w:t>email</w:t>
            </w:r>
          </w:p>
        </w:tc>
        <w:tc>
          <w:tcPr>
            <w:tcW w:w="1701" w:type="dxa"/>
          </w:tcPr>
          <w:p w14:paraId="2A37DBBD" w14:textId="616A1F95" w:rsidR="00A96408" w:rsidRDefault="00A96408" w:rsidP="0038036D">
            <w:pPr>
              <w:jc w:val="left"/>
              <w:rPr>
                <w:rStyle w:val="nfasissutil"/>
              </w:rPr>
            </w:pPr>
            <w:proofErr w:type="spellStart"/>
            <w:r>
              <w:rPr>
                <w:rStyle w:val="nfasissutil"/>
              </w:rPr>
              <w:t>string</w:t>
            </w:r>
            <w:proofErr w:type="spellEnd"/>
          </w:p>
        </w:tc>
        <w:tc>
          <w:tcPr>
            <w:tcW w:w="4999" w:type="dxa"/>
          </w:tcPr>
          <w:p w14:paraId="3BF5A492" w14:textId="1DA90841" w:rsidR="00A96408" w:rsidRDefault="00A96408" w:rsidP="0038036D">
            <w:pPr>
              <w:jc w:val="left"/>
              <w:rPr>
                <w:rStyle w:val="nfasissutil"/>
              </w:rPr>
            </w:pPr>
            <w:r>
              <w:rPr>
                <w:rStyle w:val="nfasissutil"/>
              </w:rPr>
              <w:t>Email del usuario</w:t>
            </w:r>
          </w:p>
        </w:tc>
      </w:tr>
      <w:tr w:rsidR="00A96408" w14:paraId="0A3F01F1" w14:textId="77777777" w:rsidTr="00935AC5">
        <w:trPr>
          <w:trHeight w:hRule="exact" w:val="284"/>
        </w:trPr>
        <w:tc>
          <w:tcPr>
            <w:tcW w:w="2552" w:type="dxa"/>
            <w:vAlign w:val="center"/>
          </w:tcPr>
          <w:p w14:paraId="3C509122" w14:textId="766A489B" w:rsidR="00A96408" w:rsidRDefault="00A96408" w:rsidP="0038036D">
            <w:pPr>
              <w:jc w:val="left"/>
              <w:rPr>
                <w:rStyle w:val="nfasissutil"/>
              </w:rPr>
            </w:pPr>
            <w:proofErr w:type="spellStart"/>
            <w:r>
              <w:rPr>
                <w:rStyle w:val="nfasissutil"/>
              </w:rPr>
              <w:t>first_name</w:t>
            </w:r>
            <w:proofErr w:type="spellEnd"/>
          </w:p>
        </w:tc>
        <w:tc>
          <w:tcPr>
            <w:tcW w:w="1701" w:type="dxa"/>
          </w:tcPr>
          <w:p w14:paraId="79DCA87A" w14:textId="102602BF" w:rsidR="00A96408" w:rsidRDefault="00A96408" w:rsidP="0038036D">
            <w:pPr>
              <w:jc w:val="left"/>
              <w:rPr>
                <w:rStyle w:val="nfasissutil"/>
              </w:rPr>
            </w:pPr>
            <w:proofErr w:type="spellStart"/>
            <w:r>
              <w:rPr>
                <w:rStyle w:val="nfasissutil"/>
              </w:rPr>
              <w:t>string</w:t>
            </w:r>
            <w:proofErr w:type="spellEnd"/>
          </w:p>
        </w:tc>
        <w:tc>
          <w:tcPr>
            <w:tcW w:w="4999" w:type="dxa"/>
          </w:tcPr>
          <w:p w14:paraId="21385C70" w14:textId="705430B9" w:rsidR="00A96408" w:rsidRDefault="00A96408" w:rsidP="0038036D">
            <w:pPr>
              <w:jc w:val="left"/>
              <w:rPr>
                <w:rStyle w:val="nfasissutil"/>
              </w:rPr>
            </w:pPr>
            <w:r>
              <w:rPr>
                <w:rStyle w:val="nfasissutil"/>
              </w:rPr>
              <w:t>Nombre del usuario</w:t>
            </w:r>
          </w:p>
        </w:tc>
      </w:tr>
      <w:tr w:rsidR="00A96408" w14:paraId="3514F64A" w14:textId="77777777" w:rsidTr="00935AC5">
        <w:trPr>
          <w:trHeight w:hRule="exact" w:val="284"/>
        </w:trPr>
        <w:tc>
          <w:tcPr>
            <w:tcW w:w="2552" w:type="dxa"/>
            <w:vAlign w:val="center"/>
          </w:tcPr>
          <w:p w14:paraId="3F7A25EC" w14:textId="2ACE1696" w:rsidR="00A96408" w:rsidRDefault="00A96408" w:rsidP="0038036D">
            <w:pPr>
              <w:jc w:val="left"/>
              <w:rPr>
                <w:rStyle w:val="nfasissutil"/>
              </w:rPr>
            </w:pPr>
            <w:r>
              <w:rPr>
                <w:rStyle w:val="nfasissutil"/>
              </w:rPr>
              <w:t>id</w:t>
            </w:r>
          </w:p>
        </w:tc>
        <w:tc>
          <w:tcPr>
            <w:tcW w:w="1701" w:type="dxa"/>
          </w:tcPr>
          <w:p w14:paraId="4C0DA3C7" w14:textId="169F4B66" w:rsidR="00A96408" w:rsidRDefault="00A96408" w:rsidP="0038036D">
            <w:pPr>
              <w:jc w:val="left"/>
              <w:rPr>
                <w:rStyle w:val="nfasissutil"/>
              </w:rPr>
            </w:pPr>
            <w:proofErr w:type="spellStart"/>
            <w:r>
              <w:rPr>
                <w:rStyle w:val="nfasissutil"/>
              </w:rPr>
              <w:t>string</w:t>
            </w:r>
            <w:proofErr w:type="spellEnd"/>
          </w:p>
        </w:tc>
        <w:tc>
          <w:tcPr>
            <w:tcW w:w="4999" w:type="dxa"/>
          </w:tcPr>
          <w:p w14:paraId="4250E95A" w14:textId="281E4606" w:rsidR="00A96408" w:rsidRDefault="00A96408" w:rsidP="0038036D">
            <w:pPr>
              <w:jc w:val="left"/>
              <w:rPr>
                <w:rStyle w:val="nfasissutil"/>
              </w:rPr>
            </w:pPr>
            <w:r>
              <w:rPr>
                <w:rStyle w:val="nfasissutil"/>
              </w:rPr>
              <w:t>ID del usuario</w:t>
            </w:r>
          </w:p>
        </w:tc>
      </w:tr>
      <w:tr w:rsidR="00A96408" w14:paraId="56BAF4F5" w14:textId="77777777" w:rsidTr="00935AC5">
        <w:trPr>
          <w:trHeight w:hRule="exact" w:val="284"/>
        </w:trPr>
        <w:tc>
          <w:tcPr>
            <w:tcW w:w="2552" w:type="dxa"/>
            <w:vAlign w:val="center"/>
          </w:tcPr>
          <w:p w14:paraId="254EF31B" w14:textId="74E525DA" w:rsidR="00A96408" w:rsidRDefault="00A96408" w:rsidP="0038036D">
            <w:pPr>
              <w:jc w:val="left"/>
              <w:rPr>
                <w:rStyle w:val="nfasissutil"/>
              </w:rPr>
            </w:pPr>
            <w:proofErr w:type="spellStart"/>
            <w:r>
              <w:rPr>
                <w:rStyle w:val="nfasissutil"/>
              </w:rPr>
              <w:t>invoice_downloaded</w:t>
            </w:r>
            <w:proofErr w:type="spellEnd"/>
          </w:p>
        </w:tc>
        <w:tc>
          <w:tcPr>
            <w:tcW w:w="1701" w:type="dxa"/>
          </w:tcPr>
          <w:p w14:paraId="60D10A8E" w14:textId="3A19DDF6" w:rsidR="00A96408" w:rsidRDefault="00A96408" w:rsidP="0038036D">
            <w:pPr>
              <w:jc w:val="left"/>
              <w:rPr>
                <w:rStyle w:val="nfasissutil"/>
              </w:rPr>
            </w:pPr>
            <w:proofErr w:type="spellStart"/>
            <w:r>
              <w:rPr>
                <w:rStyle w:val="nfasissutil"/>
              </w:rPr>
              <w:t>boolean</w:t>
            </w:r>
            <w:proofErr w:type="spellEnd"/>
          </w:p>
        </w:tc>
        <w:tc>
          <w:tcPr>
            <w:tcW w:w="4999" w:type="dxa"/>
          </w:tcPr>
          <w:p w14:paraId="4E8EC8D2" w14:textId="10D88B3D" w:rsidR="00A96408" w:rsidRDefault="00A96408" w:rsidP="0038036D">
            <w:pPr>
              <w:jc w:val="left"/>
              <w:rPr>
                <w:rStyle w:val="nfasissutil"/>
              </w:rPr>
            </w:pPr>
            <w:r>
              <w:rPr>
                <w:rStyle w:val="nfasissutil"/>
              </w:rPr>
              <w:t>Estado de la factura descargada</w:t>
            </w:r>
          </w:p>
        </w:tc>
      </w:tr>
      <w:tr w:rsidR="00A96408" w14:paraId="254A1934" w14:textId="77777777" w:rsidTr="00935AC5">
        <w:trPr>
          <w:trHeight w:hRule="exact" w:val="284"/>
        </w:trPr>
        <w:tc>
          <w:tcPr>
            <w:tcW w:w="2552" w:type="dxa"/>
            <w:vAlign w:val="center"/>
          </w:tcPr>
          <w:p w14:paraId="4CE3BE2E" w14:textId="1FF6EED5" w:rsidR="00A96408" w:rsidRDefault="00A96408" w:rsidP="0038036D">
            <w:pPr>
              <w:jc w:val="left"/>
              <w:rPr>
                <w:rStyle w:val="nfasissutil"/>
              </w:rPr>
            </w:pPr>
            <w:proofErr w:type="spellStart"/>
            <w:r>
              <w:rPr>
                <w:rStyle w:val="nfasissutil"/>
              </w:rPr>
              <w:t>last_name</w:t>
            </w:r>
            <w:proofErr w:type="spellEnd"/>
          </w:p>
        </w:tc>
        <w:tc>
          <w:tcPr>
            <w:tcW w:w="1701" w:type="dxa"/>
          </w:tcPr>
          <w:p w14:paraId="5803B929" w14:textId="0FB922AE" w:rsidR="00A96408" w:rsidRDefault="00A96408" w:rsidP="0038036D">
            <w:pPr>
              <w:jc w:val="left"/>
              <w:rPr>
                <w:rStyle w:val="nfasissutil"/>
              </w:rPr>
            </w:pPr>
            <w:proofErr w:type="spellStart"/>
            <w:r>
              <w:rPr>
                <w:rStyle w:val="nfasissutil"/>
              </w:rPr>
              <w:t>string</w:t>
            </w:r>
            <w:proofErr w:type="spellEnd"/>
          </w:p>
        </w:tc>
        <w:tc>
          <w:tcPr>
            <w:tcW w:w="4999" w:type="dxa"/>
          </w:tcPr>
          <w:p w14:paraId="21E33A8E" w14:textId="2FED768A" w:rsidR="00A96408" w:rsidRDefault="00A96408" w:rsidP="0038036D">
            <w:pPr>
              <w:jc w:val="left"/>
              <w:rPr>
                <w:rStyle w:val="nfasissutil"/>
              </w:rPr>
            </w:pPr>
            <w:r>
              <w:rPr>
                <w:rStyle w:val="nfasissutil"/>
              </w:rPr>
              <w:t>Apellidos del usuario</w:t>
            </w:r>
          </w:p>
        </w:tc>
      </w:tr>
      <w:tr w:rsidR="00A96408" w14:paraId="5AF69D42" w14:textId="77777777" w:rsidTr="00935AC5">
        <w:trPr>
          <w:trHeight w:hRule="exact" w:val="284"/>
        </w:trPr>
        <w:tc>
          <w:tcPr>
            <w:tcW w:w="2552" w:type="dxa"/>
            <w:vAlign w:val="center"/>
          </w:tcPr>
          <w:p w14:paraId="38D2B28A" w14:textId="6A140939" w:rsidR="00A96408" w:rsidRDefault="00A96408" w:rsidP="0038036D">
            <w:pPr>
              <w:jc w:val="left"/>
              <w:rPr>
                <w:rStyle w:val="nfasissutil"/>
              </w:rPr>
            </w:pPr>
            <w:proofErr w:type="spellStart"/>
            <w:r>
              <w:rPr>
                <w:rStyle w:val="nfasissutil"/>
              </w:rPr>
              <w:t>papers</w:t>
            </w:r>
            <w:proofErr w:type="spellEnd"/>
          </w:p>
        </w:tc>
        <w:tc>
          <w:tcPr>
            <w:tcW w:w="1701" w:type="dxa"/>
          </w:tcPr>
          <w:p w14:paraId="061823AA" w14:textId="6D5CCBEB" w:rsidR="00A96408" w:rsidRDefault="00A96408" w:rsidP="0038036D">
            <w:pPr>
              <w:jc w:val="left"/>
              <w:rPr>
                <w:rStyle w:val="nfasissutil"/>
              </w:rPr>
            </w:pPr>
            <w:proofErr w:type="spellStart"/>
            <w:r>
              <w:rPr>
                <w:rStyle w:val="nfasissutil"/>
              </w:rPr>
              <w:t>collection</w:t>
            </w:r>
            <w:proofErr w:type="spellEnd"/>
          </w:p>
        </w:tc>
        <w:tc>
          <w:tcPr>
            <w:tcW w:w="4999" w:type="dxa"/>
          </w:tcPr>
          <w:p w14:paraId="671CE7D4" w14:textId="10E4FC10" w:rsidR="00A96408" w:rsidRDefault="00A96408" w:rsidP="0038036D">
            <w:pPr>
              <w:jc w:val="left"/>
              <w:rPr>
                <w:rStyle w:val="nfasissutil"/>
              </w:rPr>
            </w:pPr>
            <w:r>
              <w:rPr>
                <w:rStyle w:val="nfasissutil"/>
              </w:rPr>
              <w:t>Colección que recoge los artículos del usuario</w:t>
            </w:r>
          </w:p>
        </w:tc>
      </w:tr>
      <w:tr w:rsidR="00A96408" w14:paraId="47A59E6B" w14:textId="77777777" w:rsidTr="00935AC5">
        <w:trPr>
          <w:trHeight w:hRule="exact" w:val="284"/>
        </w:trPr>
        <w:tc>
          <w:tcPr>
            <w:tcW w:w="2552" w:type="dxa"/>
            <w:vAlign w:val="center"/>
          </w:tcPr>
          <w:p w14:paraId="7AABDC22" w14:textId="152D76EC" w:rsidR="00A96408" w:rsidRDefault="00F30009" w:rsidP="0038036D">
            <w:pPr>
              <w:jc w:val="left"/>
              <w:rPr>
                <w:rStyle w:val="nfasissutil"/>
              </w:rPr>
            </w:pPr>
            <w:proofErr w:type="spellStart"/>
            <w:r>
              <w:rPr>
                <w:rStyle w:val="nfasissutil"/>
              </w:rPr>
              <w:t>password</w:t>
            </w:r>
            <w:proofErr w:type="spellEnd"/>
          </w:p>
        </w:tc>
        <w:tc>
          <w:tcPr>
            <w:tcW w:w="1701" w:type="dxa"/>
          </w:tcPr>
          <w:p w14:paraId="2E28F977" w14:textId="4B8E5467" w:rsidR="00A96408" w:rsidRDefault="00F30009" w:rsidP="0038036D">
            <w:pPr>
              <w:jc w:val="left"/>
              <w:rPr>
                <w:rStyle w:val="nfasissutil"/>
              </w:rPr>
            </w:pPr>
            <w:proofErr w:type="spellStart"/>
            <w:r>
              <w:rPr>
                <w:rStyle w:val="nfasissutil"/>
              </w:rPr>
              <w:t>string</w:t>
            </w:r>
            <w:proofErr w:type="spellEnd"/>
          </w:p>
        </w:tc>
        <w:tc>
          <w:tcPr>
            <w:tcW w:w="4999" w:type="dxa"/>
          </w:tcPr>
          <w:p w14:paraId="74F72078" w14:textId="52B00370" w:rsidR="00A96408" w:rsidRDefault="00F30009" w:rsidP="0038036D">
            <w:pPr>
              <w:jc w:val="left"/>
              <w:rPr>
                <w:rStyle w:val="nfasissutil"/>
              </w:rPr>
            </w:pPr>
            <w:r>
              <w:rPr>
                <w:rStyle w:val="nfasissutil"/>
              </w:rPr>
              <w:t>Contraseña cifrada del usuario</w:t>
            </w:r>
          </w:p>
        </w:tc>
      </w:tr>
      <w:tr w:rsidR="00A96408" w14:paraId="20E80DE9" w14:textId="77777777" w:rsidTr="00935AC5">
        <w:trPr>
          <w:trHeight w:hRule="exact" w:val="284"/>
        </w:trPr>
        <w:tc>
          <w:tcPr>
            <w:tcW w:w="2552" w:type="dxa"/>
            <w:vAlign w:val="center"/>
          </w:tcPr>
          <w:p w14:paraId="2E4DA691" w14:textId="5C36DF4D" w:rsidR="00A96408" w:rsidRDefault="00F30009" w:rsidP="0038036D">
            <w:pPr>
              <w:jc w:val="left"/>
              <w:rPr>
                <w:rStyle w:val="nfasissutil"/>
              </w:rPr>
            </w:pPr>
            <w:proofErr w:type="spellStart"/>
            <w:r>
              <w:rPr>
                <w:rStyle w:val="nfasissutil"/>
              </w:rPr>
              <w:t>payment_file</w:t>
            </w:r>
            <w:proofErr w:type="spellEnd"/>
          </w:p>
        </w:tc>
        <w:tc>
          <w:tcPr>
            <w:tcW w:w="1701" w:type="dxa"/>
          </w:tcPr>
          <w:p w14:paraId="73FBD553" w14:textId="397228B1" w:rsidR="00A96408" w:rsidRDefault="00F30009" w:rsidP="0038036D">
            <w:pPr>
              <w:jc w:val="left"/>
              <w:rPr>
                <w:rStyle w:val="nfasissutil"/>
              </w:rPr>
            </w:pPr>
            <w:proofErr w:type="spellStart"/>
            <w:r>
              <w:rPr>
                <w:rStyle w:val="nfasissutil"/>
              </w:rPr>
              <w:t>collection</w:t>
            </w:r>
            <w:proofErr w:type="spellEnd"/>
          </w:p>
        </w:tc>
        <w:tc>
          <w:tcPr>
            <w:tcW w:w="4999" w:type="dxa"/>
          </w:tcPr>
          <w:p w14:paraId="1F33CA63" w14:textId="2B34D827" w:rsidR="00A96408" w:rsidRDefault="00F30009" w:rsidP="0038036D">
            <w:pPr>
              <w:jc w:val="left"/>
              <w:rPr>
                <w:rStyle w:val="nfasissutil"/>
              </w:rPr>
            </w:pPr>
            <w:r>
              <w:rPr>
                <w:rStyle w:val="nfasissutil"/>
              </w:rPr>
              <w:t>Información relativa al justificante de pago</w:t>
            </w:r>
          </w:p>
        </w:tc>
      </w:tr>
      <w:tr w:rsidR="00A96408" w14:paraId="48E7E446" w14:textId="77777777" w:rsidTr="00935AC5">
        <w:trPr>
          <w:trHeight w:hRule="exact" w:val="284"/>
        </w:trPr>
        <w:tc>
          <w:tcPr>
            <w:tcW w:w="2552" w:type="dxa"/>
            <w:vAlign w:val="center"/>
          </w:tcPr>
          <w:p w14:paraId="75090627" w14:textId="5573BC9A" w:rsidR="00A96408" w:rsidRDefault="00F30009" w:rsidP="0038036D">
            <w:pPr>
              <w:jc w:val="left"/>
              <w:rPr>
                <w:rStyle w:val="nfasissutil"/>
              </w:rPr>
            </w:pPr>
            <w:proofErr w:type="spellStart"/>
            <w:r>
              <w:rPr>
                <w:rStyle w:val="nfasissutil"/>
              </w:rPr>
              <w:t>phone</w:t>
            </w:r>
            <w:proofErr w:type="spellEnd"/>
          </w:p>
        </w:tc>
        <w:tc>
          <w:tcPr>
            <w:tcW w:w="1701" w:type="dxa"/>
          </w:tcPr>
          <w:p w14:paraId="763DEDCA" w14:textId="619C3E1F" w:rsidR="00A96408" w:rsidRDefault="00F30009" w:rsidP="0038036D">
            <w:pPr>
              <w:jc w:val="left"/>
              <w:rPr>
                <w:rStyle w:val="nfasissutil"/>
              </w:rPr>
            </w:pPr>
            <w:proofErr w:type="spellStart"/>
            <w:r>
              <w:rPr>
                <w:rStyle w:val="nfasissutil"/>
              </w:rPr>
              <w:t>number</w:t>
            </w:r>
            <w:proofErr w:type="spellEnd"/>
          </w:p>
        </w:tc>
        <w:tc>
          <w:tcPr>
            <w:tcW w:w="4999" w:type="dxa"/>
          </w:tcPr>
          <w:p w14:paraId="40D866AD" w14:textId="5038A76F" w:rsidR="00A96408" w:rsidRDefault="00F30009" w:rsidP="0038036D">
            <w:pPr>
              <w:jc w:val="left"/>
              <w:rPr>
                <w:rStyle w:val="nfasissutil"/>
              </w:rPr>
            </w:pPr>
            <w:r>
              <w:rPr>
                <w:rStyle w:val="nfasissutil"/>
              </w:rPr>
              <w:t>Número de teléfono del usuario</w:t>
            </w:r>
          </w:p>
        </w:tc>
      </w:tr>
      <w:tr w:rsidR="00A96408" w14:paraId="5C23EE4D" w14:textId="77777777" w:rsidTr="00935AC5">
        <w:trPr>
          <w:trHeight w:hRule="exact" w:val="284"/>
        </w:trPr>
        <w:tc>
          <w:tcPr>
            <w:tcW w:w="2552" w:type="dxa"/>
            <w:vAlign w:val="center"/>
          </w:tcPr>
          <w:p w14:paraId="3CDAD637" w14:textId="2E90CEF7" w:rsidR="00A96408" w:rsidRDefault="00F30009" w:rsidP="0038036D">
            <w:pPr>
              <w:jc w:val="left"/>
              <w:rPr>
                <w:rStyle w:val="nfasissutil"/>
              </w:rPr>
            </w:pPr>
            <w:proofErr w:type="spellStart"/>
            <w:r>
              <w:rPr>
                <w:rStyle w:val="nfasissutil"/>
              </w:rPr>
              <w:t>postal_code</w:t>
            </w:r>
            <w:proofErr w:type="spellEnd"/>
          </w:p>
        </w:tc>
        <w:tc>
          <w:tcPr>
            <w:tcW w:w="1701" w:type="dxa"/>
          </w:tcPr>
          <w:p w14:paraId="3258D0A7" w14:textId="7AD0DFA8" w:rsidR="00A96408" w:rsidRDefault="00F30009" w:rsidP="0038036D">
            <w:pPr>
              <w:jc w:val="left"/>
              <w:rPr>
                <w:rStyle w:val="nfasissutil"/>
              </w:rPr>
            </w:pPr>
            <w:proofErr w:type="spellStart"/>
            <w:r>
              <w:rPr>
                <w:rStyle w:val="nfasissutil"/>
              </w:rPr>
              <w:t>string</w:t>
            </w:r>
            <w:proofErr w:type="spellEnd"/>
          </w:p>
        </w:tc>
        <w:tc>
          <w:tcPr>
            <w:tcW w:w="4999" w:type="dxa"/>
          </w:tcPr>
          <w:p w14:paraId="28D2926B" w14:textId="77777777" w:rsidR="00A96408" w:rsidRDefault="00F30009" w:rsidP="0038036D">
            <w:pPr>
              <w:jc w:val="left"/>
              <w:rPr>
                <w:rStyle w:val="nfasissutil"/>
              </w:rPr>
            </w:pPr>
            <w:r>
              <w:rPr>
                <w:rStyle w:val="nfasissutil"/>
              </w:rPr>
              <w:t>Código postal del usuario</w:t>
            </w:r>
          </w:p>
          <w:p w14:paraId="144953E3" w14:textId="324C0117" w:rsidR="00F30009" w:rsidRDefault="00F30009" w:rsidP="0038036D">
            <w:pPr>
              <w:jc w:val="left"/>
              <w:rPr>
                <w:rStyle w:val="nfasissutil"/>
              </w:rPr>
            </w:pPr>
          </w:p>
        </w:tc>
      </w:tr>
      <w:tr w:rsidR="00F30009" w14:paraId="2DD123E3" w14:textId="77777777" w:rsidTr="00935AC5">
        <w:trPr>
          <w:trHeight w:hRule="exact" w:val="284"/>
        </w:trPr>
        <w:tc>
          <w:tcPr>
            <w:tcW w:w="2552" w:type="dxa"/>
            <w:vAlign w:val="center"/>
          </w:tcPr>
          <w:p w14:paraId="46A3CE58" w14:textId="4D5CF0AC" w:rsidR="00F30009" w:rsidRDefault="00C10716" w:rsidP="0038036D">
            <w:pPr>
              <w:jc w:val="left"/>
              <w:rPr>
                <w:rStyle w:val="nfasissutil"/>
              </w:rPr>
            </w:pPr>
            <w:proofErr w:type="spellStart"/>
            <w:r>
              <w:rPr>
                <w:rStyle w:val="nfasissutil"/>
              </w:rPr>
              <w:t>presentation_downloaded</w:t>
            </w:r>
            <w:proofErr w:type="spellEnd"/>
          </w:p>
        </w:tc>
        <w:tc>
          <w:tcPr>
            <w:tcW w:w="1701" w:type="dxa"/>
          </w:tcPr>
          <w:p w14:paraId="152FDCBD" w14:textId="75E78FF1" w:rsidR="00F30009" w:rsidRDefault="00C10716" w:rsidP="0038036D">
            <w:pPr>
              <w:jc w:val="left"/>
              <w:rPr>
                <w:rStyle w:val="nfasissutil"/>
              </w:rPr>
            </w:pPr>
            <w:proofErr w:type="spellStart"/>
            <w:r>
              <w:rPr>
                <w:rStyle w:val="nfasissutil"/>
              </w:rPr>
              <w:t>boolean</w:t>
            </w:r>
            <w:proofErr w:type="spellEnd"/>
          </w:p>
        </w:tc>
        <w:tc>
          <w:tcPr>
            <w:tcW w:w="4999" w:type="dxa"/>
          </w:tcPr>
          <w:p w14:paraId="6833FF2C" w14:textId="7C3F2A71" w:rsidR="00F30009" w:rsidRDefault="00C10716" w:rsidP="0038036D">
            <w:pPr>
              <w:jc w:val="left"/>
              <w:rPr>
                <w:rStyle w:val="nfasissutil"/>
              </w:rPr>
            </w:pPr>
            <w:r>
              <w:rPr>
                <w:rStyle w:val="nfasissutil"/>
              </w:rPr>
              <w:t>Estado de certificado de presentación descargado</w:t>
            </w:r>
          </w:p>
        </w:tc>
      </w:tr>
      <w:tr w:rsidR="00C10716" w14:paraId="326C57A1" w14:textId="77777777" w:rsidTr="00935AC5">
        <w:trPr>
          <w:trHeight w:hRule="exact" w:val="284"/>
        </w:trPr>
        <w:tc>
          <w:tcPr>
            <w:tcW w:w="2552" w:type="dxa"/>
            <w:vAlign w:val="center"/>
          </w:tcPr>
          <w:p w14:paraId="243CA110" w14:textId="145EE8FB" w:rsidR="00C10716" w:rsidRDefault="00C10716" w:rsidP="0038036D">
            <w:pPr>
              <w:jc w:val="left"/>
              <w:rPr>
                <w:rStyle w:val="nfasissutil"/>
              </w:rPr>
            </w:pPr>
            <w:proofErr w:type="spellStart"/>
            <w:r>
              <w:rPr>
                <w:rStyle w:val="nfasissutil"/>
              </w:rPr>
              <w:t>state</w:t>
            </w:r>
            <w:proofErr w:type="spellEnd"/>
          </w:p>
        </w:tc>
        <w:tc>
          <w:tcPr>
            <w:tcW w:w="1701" w:type="dxa"/>
          </w:tcPr>
          <w:p w14:paraId="44FBAD24" w14:textId="4D0D88A2" w:rsidR="00C10716" w:rsidRDefault="00C10716" w:rsidP="0038036D">
            <w:pPr>
              <w:jc w:val="left"/>
              <w:rPr>
                <w:rStyle w:val="nfasissutil"/>
              </w:rPr>
            </w:pPr>
            <w:proofErr w:type="spellStart"/>
            <w:r>
              <w:rPr>
                <w:rStyle w:val="nfasissutil"/>
              </w:rPr>
              <w:t>string</w:t>
            </w:r>
            <w:proofErr w:type="spellEnd"/>
          </w:p>
        </w:tc>
        <w:tc>
          <w:tcPr>
            <w:tcW w:w="4999" w:type="dxa"/>
          </w:tcPr>
          <w:p w14:paraId="062E1F1D" w14:textId="1DEB8C8F" w:rsidR="00C10716" w:rsidRDefault="00C10716" w:rsidP="0038036D">
            <w:pPr>
              <w:jc w:val="left"/>
              <w:rPr>
                <w:rStyle w:val="nfasissutil"/>
              </w:rPr>
            </w:pPr>
            <w:r>
              <w:rPr>
                <w:rStyle w:val="nfasissutil"/>
              </w:rPr>
              <w:t>Estado o comunidad del usuario</w:t>
            </w:r>
          </w:p>
        </w:tc>
      </w:tr>
      <w:tr w:rsidR="00C10716" w14:paraId="4DBDD0C9" w14:textId="77777777" w:rsidTr="00935AC5">
        <w:trPr>
          <w:trHeight w:hRule="exact" w:val="284"/>
        </w:trPr>
        <w:tc>
          <w:tcPr>
            <w:tcW w:w="2552" w:type="dxa"/>
            <w:vAlign w:val="center"/>
          </w:tcPr>
          <w:p w14:paraId="4BB6ED67" w14:textId="705876EB" w:rsidR="00C10716" w:rsidRDefault="00C10716" w:rsidP="0038036D">
            <w:pPr>
              <w:jc w:val="left"/>
              <w:rPr>
                <w:rStyle w:val="nfasissutil"/>
              </w:rPr>
            </w:pPr>
            <w:proofErr w:type="spellStart"/>
            <w:r>
              <w:rPr>
                <w:rStyle w:val="nfasissutil"/>
              </w:rPr>
              <w:t>tax</w:t>
            </w:r>
            <w:proofErr w:type="spellEnd"/>
          </w:p>
        </w:tc>
        <w:tc>
          <w:tcPr>
            <w:tcW w:w="1701" w:type="dxa"/>
          </w:tcPr>
          <w:p w14:paraId="43BE5CB6" w14:textId="635AB135" w:rsidR="00C10716" w:rsidRDefault="00C10716" w:rsidP="0038036D">
            <w:pPr>
              <w:jc w:val="left"/>
              <w:rPr>
                <w:rStyle w:val="nfasissutil"/>
              </w:rPr>
            </w:pPr>
            <w:proofErr w:type="spellStart"/>
            <w:r>
              <w:rPr>
                <w:rStyle w:val="nfasissutil"/>
              </w:rPr>
              <w:t>number</w:t>
            </w:r>
            <w:proofErr w:type="spellEnd"/>
          </w:p>
        </w:tc>
        <w:tc>
          <w:tcPr>
            <w:tcW w:w="4999" w:type="dxa"/>
          </w:tcPr>
          <w:p w14:paraId="78F79937" w14:textId="0A95D2B0" w:rsidR="00C10716" w:rsidRDefault="00C10716" w:rsidP="0038036D">
            <w:pPr>
              <w:jc w:val="left"/>
              <w:rPr>
                <w:rStyle w:val="nfasissutil"/>
              </w:rPr>
            </w:pPr>
            <w:r>
              <w:rPr>
                <w:rStyle w:val="nfasissutil"/>
              </w:rPr>
              <w:t>Tarifa a pagar por el usuario</w:t>
            </w:r>
          </w:p>
        </w:tc>
      </w:tr>
      <w:tr w:rsidR="00C10716" w14:paraId="27FD5052" w14:textId="77777777" w:rsidTr="00935AC5">
        <w:trPr>
          <w:trHeight w:hRule="exact" w:val="284"/>
        </w:trPr>
        <w:tc>
          <w:tcPr>
            <w:tcW w:w="2552" w:type="dxa"/>
            <w:vAlign w:val="center"/>
          </w:tcPr>
          <w:p w14:paraId="6FFA9433" w14:textId="040D707F" w:rsidR="00C10716" w:rsidRDefault="00C10716" w:rsidP="0038036D">
            <w:pPr>
              <w:jc w:val="left"/>
              <w:rPr>
                <w:rStyle w:val="nfasissutil"/>
              </w:rPr>
            </w:pPr>
            <w:proofErr w:type="spellStart"/>
            <w:r>
              <w:rPr>
                <w:rStyle w:val="nfasissutil"/>
              </w:rPr>
              <w:t>title</w:t>
            </w:r>
            <w:proofErr w:type="spellEnd"/>
          </w:p>
        </w:tc>
        <w:tc>
          <w:tcPr>
            <w:tcW w:w="1701" w:type="dxa"/>
          </w:tcPr>
          <w:p w14:paraId="7B1451A6" w14:textId="7E70D5F1" w:rsidR="00C10716" w:rsidRDefault="00C10716" w:rsidP="0038036D">
            <w:pPr>
              <w:jc w:val="left"/>
              <w:rPr>
                <w:rStyle w:val="nfasissutil"/>
              </w:rPr>
            </w:pPr>
            <w:proofErr w:type="spellStart"/>
            <w:r>
              <w:rPr>
                <w:rStyle w:val="nfasissutil"/>
              </w:rPr>
              <w:t>string</w:t>
            </w:r>
            <w:proofErr w:type="spellEnd"/>
          </w:p>
        </w:tc>
        <w:tc>
          <w:tcPr>
            <w:tcW w:w="4999" w:type="dxa"/>
          </w:tcPr>
          <w:p w14:paraId="558D4783" w14:textId="20FF2B29" w:rsidR="00C10716" w:rsidRDefault="00C10716" w:rsidP="0038036D">
            <w:pPr>
              <w:jc w:val="left"/>
              <w:rPr>
                <w:rStyle w:val="nfasissutil"/>
              </w:rPr>
            </w:pPr>
            <w:r>
              <w:rPr>
                <w:rStyle w:val="nfasissutil"/>
              </w:rPr>
              <w:t>Título del usuario</w:t>
            </w:r>
          </w:p>
        </w:tc>
      </w:tr>
      <w:tr w:rsidR="00C10716" w14:paraId="2297D476" w14:textId="77777777" w:rsidTr="00935AC5">
        <w:trPr>
          <w:trHeight w:hRule="exact" w:val="284"/>
        </w:trPr>
        <w:tc>
          <w:tcPr>
            <w:tcW w:w="2552" w:type="dxa"/>
            <w:vAlign w:val="center"/>
          </w:tcPr>
          <w:p w14:paraId="2113E30A" w14:textId="74A46C53" w:rsidR="00C10716" w:rsidRDefault="00C10716" w:rsidP="0038036D">
            <w:pPr>
              <w:jc w:val="left"/>
              <w:rPr>
                <w:rStyle w:val="nfasissutil"/>
              </w:rPr>
            </w:pPr>
            <w:proofErr w:type="spellStart"/>
            <w:r>
              <w:rPr>
                <w:rStyle w:val="nfasissutil"/>
              </w:rPr>
              <w:t>university_company</w:t>
            </w:r>
            <w:proofErr w:type="spellEnd"/>
          </w:p>
        </w:tc>
        <w:tc>
          <w:tcPr>
            <w:tcW w:w="1701" w:type="dxa"/>
          </w:tcPr>
          <w:p w14:paraId="12F9B55A" w14:textId="0CF7F6A4" w:rsidR="00C10716" w:rsidRDefault="00C10716" w:rsidP="0038036D">
            <w:pPr>
              <w:jc w:val="left"/>
              <w:rPr>
                <w:rStyle w:val="nfasissutil"/>
              </w:rPr>
            </w:pPr>
            <w:proofErr w:type="spellStart"/>
            <w:r>
              <w:rPr>
                <w:rStyle w:val="nfasissutil"/>
              </w:rPr>
              <w:t>string</w:t>
            </w:r>
            <w:proofErr w:type="spellEnd"/>
          </w:p>
        </w:tc>
        <w:tc>
          <w:tcPr>
            <w:tcW w:w="4999" w:type="dxa"/>
          </w:tcPr>
          <w:p w14:paraId="10AEF273" w14:textId="649E3E52" w:rsidR="00C10716" w:rsidRDefault="00C10716" w:rsidP="0038036D">
            <w:pPr>
              <w:jc w:val="left"/>
              <w:rPr>
                <w:rStyle w:val="nfasissutil"/>
              </w:rPr>
            </w:pPr>
            <w:r>
              <w:rPr>
                <w:rStyle w:val="nfasissutil"/>
              </w:rPr>
              <w:t>Universidad, compañía o colegio</w:t>
            </w:r>
          </w:p>
        </w:tc>
      </w:tr>
    </w:tbl>
    <w:p w14:paraId="73A36726" w14:textId="40F2495C" w:rsidR="00935AC5" w:rsidRPr="00C10716" w:rsidRDefault="00935AC5" w:rsidP="002871CC">
      <w:pPr>
        <w:pStyle w:val="Descripcin"/>
        <w:keepNext/>
        <w:spacing w:before="120" w:after="240" w:line="360" w:lineRule="auto"/>
        <w:jc w:val="center"/>
        <w:rPr>
          <w:rStyle w:val="nfasissutil"/>
          <w:iCs/>
        </w:rPr>
      </w:pPr>
      <w:r>
        <w:t xml:space="preserve">Tabla </w:t>
      </w:r>
      <w:r w:rsidR="00F30009">
        <w:t>4</w:t>
      </w:r>
      <w:r>
        <w:t xml:space="preserve"> </w:t>
      </w:r>
      <w:r w:rsidR="00F30009">
        <w:rPr>
          <w:sz w:val="20"/>
        </w:rPr>
        <w:t xml:space="preserve">Colección </w:t>
      </w:r>
      <w:proofErr w:type="spellStart"/>
      <w:r w:rsidR="00C10716">
        <w:rPr>
          <w:sz w:val="20"/>
        </w:rPr>
        <w:t>Users</w:t>
      </w:r>
      <w:proofErr w:type="spellEnd"/>
    </w:p>
    <w:p w14:paraId="3366AE01" w14:textId="3B925348" w:rsidR="00C10716" w:rsidRDefault="00547C69" w:rsidP="00C10716">
      <w:pPr>
        <w:pStyle w:val="Subttulo"/>
        <w:rPr>
          <w:rStyle w:val="nfasissutil"/>
        </w:rPr>
      </w:pPr>
      <w:r>
        <w:rPr>
          <w:rStyle w:val="nfasissutil"/>
        </w:rPr>
        <w:t>4.4.1.2</w:t>
      </w:r>
      <w:r w:rsidR="00C10716">
        <w:rPr>
          <w:rStyle w:val="nfasissutil"/>
        </w:rPr>
        <w:t xml:space="preserve"> Colección </w:t>
      </w:r>
      <w:proofErr w:type="spellStart"/>
      <w:r w:rsidR="00C10716">
        <w:rPr>
          <w:rStyle w:val="nfasissutil"/>
          <w:i/>
        </w:rPr>
        <w:t>Config</w:t>
      </w:r>
      <w:proofErr w:type="spellEnd"/>
    </w:p>
    <w:p w14:paraId="052E3096" w14:textId="508D213A" w:rsidR="00C10716" w:rsidRDefault="00C10716" w:rsidP="00C10716">
      <w:r>
        <w:tab/>
      </w:r>
      <w:r w:rsidR="00933CA8">
        <w:t>Es</w:t>
      </w:r>
      <w:r>
        <w:t xml:space="preserve"> la colección que almacena toda la información relativa a la configuración de la aplicación. Esta información solo será accesible para el usuario administrador. La siguiente tabla muestra en detalle la colección de configuración del sistema:</w:t>
      </w:r>
    </w:p>
    <w:tbl>
      <w:tblPr>
        <w:tblStyle w:val="Tablaconcuadrcula"/>
        <w:tblW w:w="0" w:type="auto"/>
        <w:tblInd w:w="-5" w:type="dxa"/>
        <w:tblLook w:val="04A0" w:firstRow="1" w:lastRow="0" w:firstColumn="1" w:lastColumn="0" w:noHBand="0" w:noVBand="1"/>
      </w:tblPr>
      <w:tblGrid>
        <w:gridCol w:w="2552"/>
        <w:gridCol w:w="1701"/>
        <w:gridCol w:w="4999"/>
      </w:tblGrid>
      <w:tr w:rsidR="00C10716" w14:paraId="423E627A" w14:textId="77777777" w:rsidTr="007F4F1A">
        <w:trPr>
          <w:trHeight w:hRule="exact" w:val="284"/>
        </w:trPr>
        <w:tc>
          <w:tcPr>
            <w:tcW w:w="2552" w:type="dxa"/>
            <w:shd w:val="clear" w:color="auto" w:fill="D0CECE" w:themeFill="background2" w:themeFillShade="E6"/>
            <w:vAlign w:val="center"/>
          </w:tcPr>
          <w:p w14:paraId="580AA443" w14:textId="77777777" w:rsidR="00C10716" w:rsidRDefault="00C10716" w:rsidP="007F4F1A">
            <w:pPr>
              <w:jc w:val="left"/>
              <w:rPr>
                <w:rStyle w:val="nfasissutil"/>
              </w:rPr>
            </w:pPr>
            <w:r>
              <w:rPr>
                <w:rStyle w:val="nfasissutil"/>
              </w:rPr>
              <w:lastRenderedPageBreak/>
              <w:t>Atributos de la colección</w:t>
            </w:r>
          </w:p>
        </w:tc>
        <w:tc>
          <w:tcPr>
            <w:tcW w:w="1701" w:type="dxa"/>
            <w:shd w:val="clear" w:color="auto" w:fill="D0CECE" w:themeFill="background2" w:themeFillShade="E6"/>
          </w:tcPr>
          <w:p w14:paraId="2B4C79E7" w14:textId="77777777" w:rsidR="00C10716" w:rsidRDefault="00C10716" w:rsidP="007F4F1A">
            <w:pPr>
              <w:jc w:val="left"/>
              <w:rPr>
                <w:rStyle w:val="nfasissutil"/>
              </w:rPr>
            </w:pPr>
            <w:r>
              <w:rPr>
                <w:rStyle w:val="nfasissutil"/>
              </w:rPr>
              <w:t>Tipo</w:t>
            </w:r>
          </w:p>
        </w:tc>
        <w:tc>
          <w:tcPr>
            <w:tcW w:w="4999" w:type="dxa"/>
            <w:shd w:val="clear" w:color="auto" w:fill="D0CECE" w:themeFill="background2" w:themeFillShade="E6"/>
          </w:tcPr>
          <w:p w14:paraId="2FED6B69" w14:textId="77777777" w:rsidR="00C10716" w:rsidRDefault="00C10716" w:rsidP="007F4F1A">
            <w:pPr>
              <w:jc w:val="left"/>
              <w:rPr>
                <w:rStyle w:val="nfasissutil"/>
              </w:rPr>
            </w:pPr>
            <w:r>
              <w:rPr>
                <w:rStyle w:val="nfasissutil"/>
              </w:rPr>
              <w:t>Descripción</w:t>
            </w:r>
          </w:p>
        </w:tc>
      </w:tr>
      <w:tr w:rsidR="00C10716" w14:paraId="2EB92808" w14:textId="77777777" w:rsidTr="007F4F1A">
        <w:trPr>
          <w:trHeight w:hRule="exact" w:val="284"/>
        </w:trPr>
        <w:tc>
          <w:tcPr>
            <w:tcW w:w="2552" w:type="dxa"/>
            <w:vAlign w:val="center"/>
          </w:tcPr>
          <w:p w14:paraId="6E54B929" w14:textId="1B23A145" w:rsidR="00C10716" w:rsidRPr="00935AC5" w:rsidRDefault="00C10716" w:rsidP="007F4F1A">
            <w:pPr>
              <w:jc w:val="left"/>
              <w:rPr>
                <w:rStyle w:val="nfasissutil"/>
              </w:rPr>
            </w:pPr>
            <w:r>
              <w:rPr>
                <w:rStyle w:val="nfasissutil"/>
              </w:rPr>
              <w:t>CIF</w:t>
            </w:r>
          </w:p>
        </w:tc>
        <w:tc>
          <w:tcPr>
            <w:tcW w:w="1701" w:type="dxa"/>
          </w:tcPr>
          <w:p w14:paraId="435047BD" w14:textId="77777777" w:rsidR="00C10716" w:rsidRPr="00935AC5" w:rsidRDefault="00C10716" w:rsidP="007F4F1A">
            <w:pPr>
              <w:jc w:val="left"/>
              <w:rPr>
                <w:rStyle w:val="nfasissutil"/>
              </w:rPr>
            </w:pPr>
            <w:proofErr w:type="spellStart"/>
            <w:r>
              <w:rPr>
                <w:rStyle w:val="nfasissutil"/>
              </w:rPr>
              <w:t>string</w:t>
            </w:r>
            <w:proofErr w:type="spellEnd"/>
          </w:p>
        </w:tc>
        <w:tc>
          <w:tcPr>
            <w:tcW w:w="4999" w:type="dxa"/>
          </w:tcPr>
          <w:p w14:paraId="79DD0296" w14:textId="51D46BF2" w:rsidR="00C10716" w:rsidRPr="00935AC5" w:rsidRDefault="00C10716" w:rsidP="007F4F1A">
            <w:pPr>
              <w:jc w:val="left"/>
              <w:rPr>
                <w:rStyle w:val="nfasissutil"/>
              </w:rPr>
            </w:pPr>
            <w:r>
              <w:rPr>
                <w:rStyle w:val="nfasissutil"/>
              </w:rPr>
              <w:t>CIF del CMMSE</w:t>
            </w:r>
          </w:p>
        </w:tc>
      </w:tr>
      <w:tr w:rsidR="00C10716" w14:paraId="0F666511" w14:textId="77777777" w:rsidTr="007F4F1A">
        <w:trPr>
          <w:trHeight w:hRule="exact" w:val="284"/>
        </w:trPr>
        <w:tc>
          <w:tcPr>
            <w:tcW w:w="2552" w:type="dxa"/>
            <w:vAlign w:val="center"/>
          </w:tcPr>
          <w:p w14:paraId="10419858" w14:textId="6B89FE36" w:rsidR="00C10716" w:rsidRDefault="00C10716" w:rsidP="007F4F1A">
            <w:pPr>
              <w:jc w:val="left"/>
              <w:rPr>
                <w:rStyle w:val="nfasissutil"/>
              </w:rPr>
            </w:pPr>
            <w:r>
              <w:rPr>
                <w:rStyle w:val="nfasissutil"/>
              </w:rPr>
              <w:t>ISBN</w:t>
            </w:r>
          </w:p>
        </w:tc>
        <w:tc>
          <w:tcPr>
            <w:tcW w:w="1701" w:type="dxa"/>
          </w:tcPr>
          <w:p w14:paraId="3F7E2EDA" w14:textId="07674C95" w:rsidR="00C10716" w:rsidRDefault="00C10716" w:rsidP="007F4F1A">
            <w:pPr>
              <w:jc w:val="left"/>
              <w:rPr>
                <w:rStyle w:val="nfasissutil"/>
              </w:rPr>
            </w:pPr>
            <w:proofErr w:type="spellStart"/>
            <w:r>
              <w:rPr>
                <w:rStyle w:val="nfasissutil"/>
              </w:rPr>
              <w:t>string</w:t>
            </w:r>
            <w:proofErr w:type="spellEnd"/>
          </w:p>
        </w:tc>
        <w:tc>
          <w:tcPr>
            <w:tcW w:w="4999" w:type="dxa"/>
          </w:tcPr>
          <w:p w14:paraId="66D83497" w14:textId="00F12BA3" w:rsidR="00C10716" w:rsidRDefault="00C10716" w:rsidP="007F4F1A">
            <w:pPr>
              <w:jc w:val="left"/>
              <w:rPr>
                <w:rStyle w:val="nfasissutil"/>
              </w:rPr>
            </w:pPr>
            <w:r>
              <w:rPr>
                <w:rStyle w:val="nfasissutil"/>
              </w:rPr>
              <w:t>Número ISBN del CMMSE</w:t>
            </w:r>
          </w:p>
        </w:tc>
      </w:tr>
      <w:tr w:rsidR="00C10716" w14:paraId="659C8ED7" w14:textId="77777777" w:rsidTr="007F4F1A">
        <w:trPr>
          <w:trHeight w:hRule="exact" w:val="284"/>
        </w:trPr>
        <w:tc>
          <w:tcPr>
            <w:tcW w:w="2552" w:type="dxa"/>
            <w:vAlign w:val="center"/>
          </w:tcPr>
          <w:p w14:paraId="663FF957" w14:textId="2B20394C" w:rsidR="00C10716" w:rsidRPr="00935AC5" w:rsidRDefault="00C10716" w:rsidP="007F4F1A">
            <w:pPr>
              <w:jc w:val="left"/>
              <w:rPr>
                <w:rStyle w:val="nfasissutil"/>
              </w:rPr>
            </w:pPr>
            <w:r>
              <w:rPr>
                <w:rStyle w:val="nfasissutil"/>
              </w:rPr>
              <w:t>ISSN</w:t>
            </w:r>
          </w:p>
        </w:tc>
        <w:tc>
          <w:tcPr>
            <w:tcW w:w="1701" w:type="dxa"/>
          </w:tcPr>
          <w:p w14:paraId="3F4D7957" w14:textId="09963A6B" w:rsidR="00C10716" w:rsidRPr="00935AC5" w:rsidRDefault="00C10716" w:rsidP="007F4F1A">
            <w:pPr>
              <w:jc w:val="left"/>
              <w:rPr>
                <w:rStyle w:val="nfasissutil"/>
              </w:rPr>
            </w:pPr>
            <w:proofErr w:type="spellStart"/>
            <w:r>
              <w:rPr>
                <w:rStyle w:val="nfasissutil"/>
              </w:rPr>
              <w:t>string</w:t>
            </w:r>
            <w:proofErr w:type="spellEnd"/>
          </w:p>
        </w:tc>
        <w:tc>
          <w:tcPr>
            <w:tcW w:w="4999" w:type="dxa"/>
          </w:tcPr>
          <w:p w14:paraId="1A34C651" w14:textId="031026DF" w:rsidR="00C10716" w:rsidRDefault="00C10716" w:rsidP="007F4F1A">
            <w:pPr>
              <w:jc w:val="left"/>
              <w:rPr>
                <w:rStyle w:val="nfasissutil"/>
              </w:rPr>
            </w:pPr>
            <w:r>
              <w:rPr>
                <w:rStyle w:val="nfasissutil"/>
              </w:rPr>
              <w:t>Número de ISSN del CMMSE</w:t>
            </w:r>
          </w:p>
          <w:p w14:paraId="75A8BE61" w14:textId="77777777" w:rsidR="00C10716" w:rsidRPr="00935AC5" w:rsidRDefault="00C10716" w:rsidP="007F4F1A">
            <w:pPr>
              <w:jc w:val="left"/>
              <w:rPr>
                <w:rStyle w:val="nfasissutil"/>
              </w:rPr>
            </w:pPr>
          </w:p>
        </w:tc>
      </w:tr>
      <w:tr w:rsidR="00C10716" w14:paraId="5BE35CAE" w14:textId="77777777" w:rsidTr="007F4F1A">
        <w:trPr>
          <w:trHeight w:hRule="exact" w:val="284"/>
        </w:trPr>
        <w:tc>
          <w:tcPr>
            <w:tcW w:w="2552" w:type="dxa"/>
            <w:vAlign w:val="center"/>
          </w:tcPr>
          <w:p w14:paraId="4220B4D5" w14:textId="66058584" w:rsidR="00C10716" w:rsidRDefault="00C10716" w:rsidP="007F4F1A">
            <w:pPr>
              <w:jc w:val="left"/>
              <w:rPr>
                <w:rStyle w:val="nfasissutil"/>
              </w:rPr>
            </w:pPr>
            <w:proofErr w:type="spellStart"/>
            <w:r>
              <w:rPr>
                <w:rStyle w:val="nfasissutil"/>
              </w:rPr>
              <w:t>bill_number</w:t>
            </w:r>
            <w:proofErr w:type="spellEnd"/>
          </w:p>
          <w:p w14:paraId="7BC62A57" w14:textId="77777777" w:rsidR="00C10716" w:rsidRDefault="00C10716" w:rsidP="007F4F1A">
            <w:pPr>
              <w:jc w:val="left"/>
              <w:rPr>
                <w:rStyle w:val="nfasissutil"/>
              </w:rPr>
            </w:pPr>
          </w:p>
        </w:tc>
        <w:tc>
          <w:tcPr>
            <w:tcW w:w="1701" w:type="dxa"/>
          </w:tcPr>
          <w:p w14:paraId="7C533913" w14:textId="75D02056" w:rsidR="00C10716" w:rsidRDefault="00C10716" w:rsidP="007F4F1A">
            <w:pPr>
              <w:jc w:val="left"/>
              <w:rPr>
                <w:rStyle w:val="nfasissutil"/>
              </w:rPr>
            </w:pPr>
            <w:proofErr w:type="spellStart"/>
            <w:r>
              <w:rPr>
                <w:rStyle w:val="nfasissutil"/>
              </w:rPr>
              <w:t>number</w:t>
            </w:r>
            <w:proofErr w:type="spellEnd"/>
          </w:p>
        </w:tc>
        <w:tc>
          <w:tcPr>
            <w:tcW w:w="4999" w:type="dxa"/>
          </w:tcPr>
          <w:p w14:paraId="1FC17648" w14:textId="3A18CF1E" w:rsidR="00C10716" w:rsidRDefault="00C10716" w:rsidP="007F4F1A">
            <w:pPr>
              <w:jc w:val="left"/>
              <w:rPr>
                <w:rStyle w:val="nfasissutil"/>
              </w:rPr>
            </w:pPr>
            <w:r>
              <w:rPr>
                <w:rStyle w:val="nfasissutil"/>
              </w:rPr>
              <w:t>Número de factura a asignar</w:t>
            </w:r>
          </w:p>
        </w:tc>
      </w:tr>
      <w:tr w:rsidR="00C10716" w14:paraId="70DC131E" w14:textId="77777777" w:rsidTr="007F4F1A">
        <w:trPr>
          <w:trHeight w:hRule="exact" w:val="284"/>
        </w:trPr>
        <w:tc>
          <w:tcPr>
            <w:tcW w:w="2552" w:type="dxa"/>
            <w:vAlign w:val="center"/>
          </w:tcPr>
          <w:p w14:paraId="3C6765B7" w14:textId="690F7B09" w:rsidR="00C10716" w:rsidRDefault="00C10716" w:rsidP="007F4F1A">
            <w:pPr>
              <w:jc w:val="left"/>
              <w:rPr>
                <w:rStyle w:val="nfasissutil"/>
              </w:rPr>
            </w:pPr>
            <w:proofErr w:type="spellStart"/>
            <w:r>
              <w:rPr>
                <w:rStyle w:val="nfasissutil"/>
              </w:rPr>
              <w:t>certificate_signature</w:t>
            </w:r>
            <w:proofErr w:type="spellEnd"/>
          </w:p>
        </w:tc>
        <w:tc>
          <w:tcPr>
            <w:tcW w:w="1701" w:type="dxa"/>
          </w:tcPr>
          <w:p w14:paraId="65B5E389" w14:textId="692F0428" w:rsidR="00C10716" w:rsidRDefault="00C10716" w:rsidP="007F4F1A">
            <w:pPr>
              <w:jc w:val="left"/>
              <w:rPr>
                <w:rStyle w:val="nfasissutil"/>
              </w:rPr>
            </w:pPr>
            <w:r>
              <w:rPr>
                <w:rStyle w:val="nfasissutil"/>
              </w:rPr>
              <w:t>date</w:t>
            </w:r>
          </w:p>
        </w:tc>
        <w:tc>
          <w:tcPr>
            <w:tcW w:w="4999" w:type="dxa"/>
          </w:tcPr>
          <w:p w14:paraId="0DE6F89B" w14:textId="5526C234" w:rsidR="00C10716" w:rsidRDefault="00C10716" w:rsidP="007F4F1A">
            <w:pPr>
              <w:jc w:val="left"/>
              <w:rPr>
                <w:rStyle w:val="nfasissutil"/>
              </w:rPr>
            </w:pPr>
            <w:r>
              <w:rPr>
                <w:rStyle w:val="nfasissutil"/>
              </w:rPr>
              <w:t xml:space="preserve">Fecha de firma de </w:t>
            </w:r>
            <w:r w:rsidR="00547C69">
              <w:rPr>
                <w:rStyle w:val="nfasissutil"/>
              </w:rPr>
              <w:t>certificados</w:t>
            </w:r>
          </w:p>
        </w:tc>
      </w:tr>
      <w:tr w:rsidR="00C10716" w14:paraId="5BBEA67A" w14:textId="77777777" w:rsidTr="007F4F1A">
        <w:trPr>
          <w:trHeight w:hRule="exact" w:val="284"/>
        </w:trPr>
        <w:tc>
          <w:tcPr>
            <w:tcW w:w="2552" w:type="dxa"/>
            <w:vAlign w:val="center"/>
          </w:tcPr>
          <w:p w14:paraId="45D66AAC" w14:textId="13B399FE" w:rsidR="00C10716" w:rsidRDefault="00C10716" w:rsidP="007F4F1A">
            <w:pPr>
              <w:jc w:val="left"/>
              <w:rPr>
                <w:rStyle w:val="nfasissutil"/>
              </w:rPr>
            </w:pPr>
            <w:proofErr w:type="spellStart"/>
            <w:r>
              <w:rPr>
                <w:rStyle w:val="nfasissutil"/>
              </w:rPr>
              <w:t>cmmse_opened</w:t>
            </w:r>
            <w:proofErr w:type="spellEnd"/>
          </w:p>
        </w:tc>
        <w:tc>
          <w:tcPr>
            <w:tcW w:w="1701" w:type="dxa"/>
          </w:tcPr>
          <w:p w14:paraId="4DC71D3A" w14:textId="71040B0E" w:rsidR="00C10716" w:rsidRDefault="00C10716" w:rsidP="007F4F1A">
            <w:pPr>
              <w:jc w:val="left"/>
              <w:rPr>
                <w:rStyle w:val="nfasissutil"/>
              </w:rPr>
            </w:pPr>
            <w:proofErr w:type="spellStart"/>
            <w:r>
              <w:rPr>
                <w:rStyle w:val="nfasissutil"/>
              </w:rPr>
              <w:t>boolean</w:t>
            </w:r>
            <w:proofErr w:type="spellEnd"/>
          </w:p>
        </w:tc>
        <w:tc>
          <w:tcPr>
            <w:tcW w:w="4999" w:type="dxa"/>
          </w:tcPr>
          <w:p w14:paraId="6AB9249E" w14:textId="478A03F6" w:rsidR="00C10716" w:rsidRDefault="00C10716" w:rsidP="007F4F1A">
            <w:pPr>
              <w:jc w:val="left"/>
              <w:rPr>
                <w:rStyle w:val="nfasissutil"/>
              </w:rPr>
            </w:pPr>
            <w:r>
              <w:rPr>
                <w:rStyle w:val="nfasissutil"/>
              </w:rPr>
              <w:t>Estado de</w:t>
            </w:r>
            <w:r w:rsidR="00547C69">
              <w:rPr>
                <w:rStyle w:val="nfasissutil"/>
              </w:rPr>
              <w:t>l congreso</w:t>
            </w:r>
          </w:p>
        </w:tc>
      </w:tr>
      <w:tr w:rsidR="00C10716" w14:paraId="57C4C7D9" w14:textId="77777777" w:rsidTr="007F4F1A">
        <w:trPr>
          <w:trHeight w:hRule="exact" w:val="284"/>
        </w:trPr>
        <w:tc>
          <w:tcPr>
            <w:tcW w:w="2552" w:type="dxa"/>
            <w:vAlign w:val="center"/>
          </w:tcPr>
          <w:p w14:paraId="3C05716F" w14:textId="78CFBE09" w:rsidR="00C10716" w:rsidRDefault="00547C69" w:rsidP="007F4F1A">
            <w:pPr>
              <w:jc w:val="left"/>
              <w:rPr>
                <w:rStyle w:val="nfasissutil"/>
              </w:rPr>
            </w:pPr>
            <w:proofErr w:type="spellStart"/>
            <w:r>
              <w:rPr>
                <w:rStyle w:val="nfasissutil"/>
              </w:rPr>
              <w:t>conference_end_day</w:t>
            </w:r>
            <w:proofErr w:type="spellEnd"/>
          </w:p>
        </w:tc>
        <w:tc>
          <w:tcPr>
            <w:tcW w:w="1701" w:type="dxa"/>
          </w:tcPr>
          <w:p w14:paraId="37DD845E" w14:textId="7862CCB5" w:rsidR="00C10716" w:rsidRDefault="00547C69" w:rsidP="007F4F1A">
            <w:pPr>
              <w:jc w:val="left"/>
              <w:rPr>
                <w:rStyle w:val="nfasissutil"/>
              </w:rPr>
            </w:pPr>
            <w:r>
              <w:rPr>
                <w:rStyle w:val="nfasissutil"/>
              </w:rPr>
              <w:t>date</w:t>
            </w:r>
          </w:p>
        </w:tc>
        <w:tc>
          <w:tcPr>
            <w:tcW w:w="4999" w:type="dxa"/>
          </w:tcPr>
          <w:p w14:paraId="482BEA35" w14:textId="30DCD2A6" w:rsidR="00C10716" w:rsidRDefault="00547C69" w:rsidP="007F4F1A">
            <w:pPr>
              <w:jc w:val="left"/>
              <w:rPr>
                <w:rStyle w:val="nfasissutil"/>
              </w:rPr>
            </w:pPr>
            <w:r>
              <w:rPr>
                <w:rStyle w:val="nfasissutil"/>
              </w:rPr>
              <w:t>Fecha de fin del congreso</w:t>
            </w:r>
          </w:p>
        </w:tc>
      </w:tr>
      <w:tr w:rsidR="00C10716" w14:paraId="15898377" w14:textId="77777777" w:rsidTr="007F4F1A">
        <w:trPr>
          <w:trHeight w:hRule="exact" w:val="284"/>
        </w:trPr>
        <w:tc>
          <w:tcPr>
            <w:tcW w:w="2552" w:type="dxa"/>
            <w:vAlign w:val="center"/>
          </w:tcPr>
          <w:p w14:paraId="3333AC72" w14:textId="78542C1C" w:rsidR="00C10716" w:rsidRDefault="00547C69" w:rsidP="007F4F1A">
            <w:pPr>
              <w:jc w:val="left"/>
              <w:rPr>
                <w:rStyle w:val="nfasissutil"/>
              </w:rPr>
            </w:pPr>
            <w:proofErr w:type="spellStart"/>
            <w:r>
              <w:rPr>
                <w:rStyle w:val="nfasissutil"/>
              </w:rPr>
              <w:t>conference_initial_day</w:t>
            </w:r>
            <w:proofErr w:type="spellEnd"/>
          </w:p>
        </w:tc>
        <w:tc>
          <w:tcPr>
            <w:tcW w:w="1701" w:type="dxa"/>
          </w:tcPr>
          <w:p w14:paraId="606B585F" w14:textId="2D20E7CD" w:rsidR="00C10716" w:rsidRDefault="00547C69" w:rsidP="007F4F1A">
            <w:pPr>
              <w:jc w:val="left"/>
              <w:rPr>
                <w:rStyle w:val="nfasissutil"/>
              </w:rPr>
            </w:pPr>
            <w:r>
              <w:rPr>
                <w:rStyle w:val="nfasissutil"/>
              </w:rPr>
              <w:t>date</w:t>
            </w:r>
          </w:p>
        </w:tc>
        <w:tc>
          <w:tcPr>
            <w:tcW w:w="4999" w:type="dxa"/>
          </w:tcPr>
          <w:p w14:paraId="112A0EE1" w14:textId="43FEE275" w:rsidR="00C10716" w:rsidRDefault="00547C69" w:rsidP="007F4F1A">
            <w:pPr>
              <w:jc w:val="left"/>
              <w:rPr>
                <w:rStyle w:val="nfasissutil"/>
              </w:rPr>
            </w:pPr>
            <w:r>
              <w:rPr>
                <w:rStyle w:val="nfasissutil"/>
              </w:rPr>
              <w:t>Fecha de comienzo del congreso</w:t>
            </w:r>
          </w:p>
        </w:tc>
      </w:tr>
      <w:tr w:rsidR="00C10716" w14:paraId="39CD2AAC" w14:textId="77777777" w:rsidTr="007F4F1A">
        <w:trPr>
          <w:trHeight w:hRule="exact" w:val="284"/>
        </w:trPr>
        <w:tc>
          <w:tcPr>
            <w:tcW w:w="2552" w:type="dxa"/>
            <w:vAlign w:val="center"/>
          </w:tcPr>
          <w:p w14:paraId="578528C5" w14:textId="2799CC55" w:rsidR="00C10716" w:rsidRDefault="00547C69" w:rsidP="007F4F1A">
            <w:pPr>
              <w:jc w:val="left"/>
              <w:rPr>
                <w:rStyle w:val="nfasissutil"/>
              </w:rPr>
            </w:pPr>
            <w:proofErr w:type="spellStart"/>
            <w:r>
              <w:rPr>
                <w:rStyle w:val="nfasissutil"/>
              </w:rPr>
              <w:t>conference_place</w:t>
            </w:r>
            <w:proofErr w:type="spellEnd"/>
          </w:p>
        </w:tc>
        <w:tc>
          <w:tcPr>
            <w:tcW w:w="1701" w:type="dxa"/>
          </w:tcPr>
          <w:p w14:paraId="2A7A04C7" w14:textId="77777777" w:rsidR="00C10716" w:rsidRDefault="00C10716" w:rsidP="007F4F1A">
            <w:pPr>
              <w:jc w:val="left"/>
              <w:rPr>
                <w:rStyle w:val="nfasissutil"/>
              </w:rPr>
            </w:pPr>
            <w:proofErr w:type="spellStart"/>
            <w:r>
              <w:rPr>
                <w:rStyle w:val="nfasissutil"/>
              </w:rPr>
              <w:t>string</w:t>
            </w:r>
            <w:proofErr w:type="spellEnd"/>
          </w:p>
        </w:tc>
        <w:tc>
          <w:tcPr>
            <w:tcW w:w="4999" w:type="dxa"/>
          </w:tcPr>
          <w:p w14:paraId="26161FC2" w14:textId="78536D6F" w:rsidR="00C10716" w:rsidRDefault="00547C69" w:rsidP="007F4F1A">
            <w:pPr>
              <w:jc w:val="left"/>
              <w:rPr>
                <w:rStyle w:val="nfasissutil"/>
              </w:rPr>
            </w:pPr>
            <w:r>
              <w:rPr>
                <w:rStyle w:val="nfasissutil"/>
              </w:rPr>
              <w:t>Lugar del congreso</w:t>
            </w:r>
          </w:p>
        </w:tc>
      </w:tr>
      <w:tr w:rsidR="00C10716" w14:paraId="6E8D5DF2" w14:textId="77777777" w:rsidTr="007F4F1A">
        <w:trPr>
          <w:trHeight w:hRule="exact" w:val="284"/>
        </w:trPr>
        <w:tc>
          <w:tcPr>
            <w:tcW w:w="2552" w:type="dxa"/>
            <w:vAlign w:val="center"/>
          </w:tcPr>
          <w:p w14:paraId="0EEAD01F" w14:textId="6D28C8A1" w:rsidR="00C10716" w:rsidRDefault="00547C69" w:rsidP="007F4F1A">
            <w:pPr>
              <w:jc w:val="left"/>
              <w:rPr>
                <w:rStyle w:val="nfasissutil"/>
              </w:rPr>
            </w:pPr>
            <w:proofErr w:type="spellStart"/>
            <w:r>
              <w:rPr>
                <w:rStyle w:val="nfasissutil"/>
              </w:rPr>
              <w:t>conference_url</w:t>
            </w:r>
            <w:proofErr w:type="spellEnd"/>
          </w:p>
        </w:tc>
        <w:tc>
          <w:tcPr>
            <w:tcW w:w="1701" w:type="dxa"/>
          </w:tcPr>
          <w:p w14:paraId="613EDB40" w14:textId="7D43FBE0" w:rsidR="00C10716" w:rsidRDefault="00547C69" w:rsidP="007F4F1A">
            <w:pPr>
              <w:jc w:val="left"/>
              <w:rPr>
                <w:rStyle w:val="nfasissutil"/>
              </w:rPr>
            </w:pPr>
            <w:proofErr w:type="spellStart"/>
            <w:r>
              <w:rPr>
                <w:rStyle w:val="nfasissutil"/>
              </w:rPr>
              <w:t>string</w:t>
            </w:r>
            <w:proofErr w:type="spellEnd"/>
          </w:p>
        </w:tc>
        <w:tc>
          <w:tcPr>
            <w:tcW w:w="4999" w:type="dxa"/>
          </w:tcPr>
          <w:p w14:paraId="436E039C" w14:textId="35814523" w:rsidR="00C10716" w:rsidRDefault="00547C69" w:rsidP="007F4F1A">
            <w:pPr>
              <w:jc w:val="left"/>
              <w:rPr>
                <w:rStyle w:val="nfasissutil"/>
              </w:rPr>
            </w:pPr>
            <w:r>
              <w:rPr>
                <w:rStyle w:val="nfasissutil"/>
              </w:rPr>
              <w:t>Enlace a la web del congreso</w:t>
            </w:r>
          </w:p>
        </w:tc>
      </w:tr>
      <w:tr w:rsidR="00C10716" w14:paraId="43AB36E7" w14:textId="77777777" w:rsidTr="007F4F1A">
        <w:trPr>
          <w:trHeight w:hRule="exact" w:val="284"/>
        </w:trPr>
        <w:tc>
          <w:tcPr>
            <w:tcW w:w="2552" w:type="dxa"/>
            <w:vAlign w:val="center"/>
          </w:tcPr>
          <w:p w14:paraId="405A0ACB" w14:textId="46E12695" w:rsidR="00C10716" w:rsidRDefault="00547C69" w:rsidP="007F4F1A">
            <w:pPr>
              <w:jc w:val="left"/>
              <w:rPr>
                <w:rStyle w:val="nfasissutil"/>
              </w:rPr>
            </w:pPr>
            <w:proofErr w:type="spellStart"/>
            <w:r>
              <w:rPr>
                <w:rStyle w:val="nfasissutil"/>
              </w:rPr>
              <w:t>conference_year</w:t>
            </w:r>
            <w:proofErr w:type="spellEnd"/>
          </w:p>
        </w:tc>
        <w:tc>
          <w:tcPr>
            <w:tcW w:w="1701" w:type="dxa"/>
          </w:tcPr>
          <w:p w14:paraId="595CED94" w14:textId="34C1A77B" w:rsidR="00C10716" w:rsidRDefault="00547C69" w:rsidP="007F4F1A">
            <w:pPr>
              <w:jc w:val="left"/>
              <w:rPr>
                <w:rStyle w:val="nfasissutil"/>
              </w:rPr>
            </w:pPr>
            <w:proofErr w:type="spellStart"/>
            <w:r>
              <w:rPr>
                <w:rStyle w:val="nfasissutil"/>
              </w:rPr>
              <w:t>number</w:t>
            </w:r>
            <w:proofErr w:type="spellEnd"/>
          </w:p>
        </w:tc>
        <w:tc>
          <w:tcPr>
            <w:tcW w:w="4999" w:type="dxa"/>
          </w:tcPr>
          <w:p w14:paraId="5D132CD1" w14:textId="19839DFC" w:rsidR="00C10716" w:rsidRDefault="00547C69" w:rsidP="007F4F1A">
            <w:pPr>
              <w:jc w:val="left"/>
              <w:rPr>
                <w:rStyle w:val="nfasissutil"/>
              </w:rPr>
            </w:pPr>
            <w:r>
              <w:rPr>
                <w:rStyle w:val="nfasissutil"/>
              </w:rPr>
              <w:t>Año del congreso</w:t>
            </w:r>
          </w:p>
        </w:tc>
      </w:tr>
      <w:tr w:rsidR="00C10716" w14:paraId="31799240" w14:textId="77777777" w:rsidTr="007F4F1A">
        <w:trPr>
          <w:trHeight w:hRule="exact" w:val="284"/>
        </w:trPr>
        <w:tc>
          <w:tcPr>
            <w:tcW w:w="2552" w:type="dxa"/>
            <w:vAlign w:val="center"/>
          </w:tcPr>
          <w:p w14:paraId="1A6601C1" w14:textId="12F13FE9" w:rsidR="00C10716" w:rsidRDefault="00547C69" w:rsidP="007F4F1A">
            <w:pPr>
              <w:jc w:val="left"/>
              <w:rPr>
                <w:rStyle w:val="nfasissutil"/>
              </w:rPr>
            </w:pPr>
            <w:proofErr w:type="spellStart"/>
            <w:r>
              <w:rPr>
                <w:rStyle w:val="nfasissutil"/>
              </w:rPr>
              <w:t>email_opened</w:t>
            </w:r>
            <w:proofErr w:type="spellEnd"/>
          </w:p>
        </w:tc>
        <w:tc>
          <w:tcPr>
            <w:tcW w:w="1701" w:type="dxa"/>
          </w:tcPr>
          <w:p w14:paraId="565E07AD" w14:textId="7B4504D1" w:rsidR="00C10716" w:rsidRDefault="00547C69" w:rsidP="007F4F1A">
            <w:pPr>
              <w:jc w:val="left"/>
              <w:rPr>
                <w:rStyle w:val="nfasissutil"/>
              </w:rPr>
            </w:pPr>
            <w:proofErr w:type="spellStart"/>
            <w:r>
              <w:rPr>
                <w:rStyle w:val="nfasissutil"/>
              </w:rPr>
              <w:t>boolean</w:t>
            </w:r>
            <w:proofErr w:type="spellEnd"/>
          </w:p>
        </w:tc>
        <w:tc>
          <w:tcPr>
            <w:tcW w:w="4999" w:type="dxa"/>
          </w:tcPr>
          <w:p w14:paraId="70596B62" w14:textId="329AA5DD" w:rsidR="00C10716" w:rsidRDefault="00547C69" w:rsidP="007F4F1A">
            <w:pPr>
              <w:jc w:val="left"/>
              <w:rPr>
                <w:rStyle w:val="nfasissutil"/>
              </w:rPr>
            </w:pPr>
            <w:r>
              <w:rPr>
                <w:rStyle w:val="nfasissutil"/>
              </w:rPr>
              <w:t>Estado de gestión de envío de correos</w:t>
            </w:r>
          </w:p>
        </w:tc>
      </w:tr>
      <w:tr w:rsidR="00C10716" w14:paraId="31F9CA0E" w14:textId="77777777" w:rsidTr="007F4F1A">
        <w:trPr>
          <w:trHeight w:hRule="exact" w:val="284"/>
        </w:trPr>
        <w:tc>
          <w:tcPr>
            <w:tcW w:w="2552" w:type="dxa"/>
            <w:vAlign w:val="center"/>
          </w:tcPr>
          <w:p w14:paraId="1FEC80A3" w14:textId="17FD3D83" w:rsidR="00C10716" w:rsidRDefault="00547C69" w:rsidP="007F4F1A">
            <w:pPr>
              <w:jc w:val="left"/>
              <w:rPr>
                <w:rStyle w:val="nfasissutil"/>
              </w:rPr>
            </w:pPr>
            <w:proofErr w:type="spellStart"/>
            <w:r>
              <w:rPr>
                <w:rStyle w:val="nfasissutil"/>
              </w:rPr>
              <w:t>email_password</w:t>
            </w:r>
            <w:proofErr w:type="spellEnd"/>
          </w:p>
        </w:tc>
        <w:tc>
          <w:tcPr>
            <w:tcW w:w="1701" w:type="dxa"/>
          </w:tcPr>
          <w:p w14:paraId="4F0FA975" w14:textId="77777777" w:rsidR="00C10716" w:rsidRDefault="00C10716" w:rsidP="007F4F1A">
            <w:pPr>
              <w:jc w:val="left"/>
              <w:rPr>
                <w:rStyle w:val="nfasissutil"/>
              </w:rPr>
            </w:pPr>
            <w:proofErr w:type="spellStart"/>
            <w:r>
              <w:rPr>
                <w:rStyle w:val="nfasissutil"/>
              </w:rPr>
              <w:t>string</w:t>
            </w:r>
            <w:proofErr w:type="spellEnd"/>
          </w:p>
        </w:tc>
        <w:tc>
          <w:tcPr>
            <w:tcW w:w="4999" w:type="dxa"/>
          </w:tcPr>
          <w:p w14:paraId="26E4C8D8" w14:textId="40FCD9CF" w:rsidR="00C10716" w:rsidRDefault="00547C69" w:rsidP="007F4F1A">
            <w:pPr>
              <w:jc w:val="left"/>
              <w:rPr>
                <w:rStyle w:val="nfasissutil"/>
              </w:rPr>
            </w:pPr>
            <w:r>
              <w:rPr>
                <w:rStyle w:val="nfasissutil"/>
              </w:rPr>
              <w:t>Contraseña del correo</w:t>
            </w:r>
          </w:p>
        </w:tc>
      </w:tr>
      <w:tr w:rsidR="00C10716" w14:paraId="5F5A5B9A" w14:textId="77777777" w:rsidTr="007F4F1A">
        <w:trPr>
          <w:trHeight w:hRule="exact" w:val="284"/>
        </w:trPr>
        <w:tc>
          <w:tcPr>
            <w:tcW w:w="2552" w:type="dxa"/>
            <w:vAlign w:val="center"/>
          </w:tcPr>
          <w:p w14:paraId="56C94EC8" w14:textId="57DF8C7A" w:rsidR="00C10716" w:rsidRDefault="00547C69" w:rsidP="007F4F1A">
            <w:pPr>
              <w:jc w:val="left"/>
              <w:rPr>
                <w:rStyle w:val="nfasissutil"/>
              </w:rPr>
            </w:pPr>
            <w:proofErr w:type="spellStart"/>
            <w:r>
              <w:rPr>
                <w:rStyle w:val="nfasissutil"/>
              </w:rPr>
              <w:t>email_sender</w:t>
            </w:r>
            <w:proofErr w:type="spellEnd"/>
          </w:p>
        </w:tc>
        <w:tc>
          <w:tcPr>
            <w:tcW w:w="1701" w:type="dxa"/>
          </w:tcPr>
          <w:p w14:paraId="03E02461" w14:textId="6110A0CE" w:rsidR="00C10716" w:rsidRDefault="00547C69" w:rsidP="007F4F1A">
            <w:pPr>
              <w:jc w:val="left"/>
              <w:rPr>
                <w:rStyle w:val="nfasissutil"/>
              </w:rPr>
            </w:pPr>
            <w:proofErr w:type="spellStart"/>
            <w:r>
              <w:rPr>
                <w:rStyle w:val="nfasissutil"/>
              </w:rPr>
              <w:t>string</w:t>
            </w:r>
            <w:proofErr w:type="spellEnd"/>
          </w:p>
        </w:tc>
        <w:tc>
          <w:tcPr>
            <w:tcW w:w="4999" w:type="dxa"/>
          </w:tcPr>
          <w:p w14:paraId="48E048EC" w14:textId="6BEBD318" w:rsidR="00C10716" w:rsidRDefault="00547C69" w:rsidP="007F4F1A">
            <w:pPr>
              <w:jc w:val="left"/>
              <w:rPr>
                <w:rStyle w:val="nfasissutil"/>
              </w:rPr>
            </w:pPr>
            <w:r>
              <w:rPr>
                <w:rStyle w:val="nfasissutil"/>
              </w:rPr>
              <w:t>Dirección de envío de correo</w:t>
            </w:r>
          </w:p>
        </w:tc>
      </w:tr>
      <w:tr w:rsidR="00C10716" w14:paraId="7A23E426" w14:textId="77777777" w:rsidTr="007F4F1A">
        <w:trPr>
          <w:trHeight w:hRule="exact" w:val="284"/>
        </w:trPr>
        <w:tc>
          <w:tcPr>
            <w:tcW w:w="2552" w:type="dxa"/>
            <w:vAlign w:val="center"/>
          </w:tcPr>
          <w:p w14:paraId="287902EE" w14:textId="22D67EC2" w:rsidR="00C10716" w:rsidRDefault="00547C69" w:rsidP="007F4F1A">
            <w:pPr>
              <w:jc w:val="left"/>
              <w:rPr>
                <w:rStyle w:val="nfasissutil"/>
              </w:rPr>
            </w:pPr>
            <w:r>
              <w:rPr>
                <w:rStyle w:val="nfasissutil"/>
              </w:rPr>
              <w:t>email</w:t>
            </w:r>
          </w:p>
        </w:tc>
        <w:tc>
          <w:tcPr>
            <w:tcW w:w="1701" w:type="dxa"/>
          </w:tcPr>
          <w:p w14:paraId="45723216" w14:textId="3BC08361" w:rsidR="00C10716" w:rsidRDefault="00547C69" w:rsidP="007F4F1A">
            <w:pPr>
              <w:jc w:val="left"/>
              <w:rPr>
                <w:rStyle w:val="nfasissutil"/>
              </w:rPr>
            </w:pPr>
            <w:proofErr w:type="spellStart"/>
            <w:r>
              <w:rPr>
                <w:rStyle w:val="nfasissutil"/>
              </w:rPr>
              <w:t>array</w:t>
            </w:r>
            <w:proofErr w:type="spellEnd"/>
          </w:p>
        </w:tc>
        <w:tc>
          <w:tcPr>
            <w:tcW w:w="4999" w:type="dxa"/>
          </w:tcPr>
          <w:p w14:paraId="48F856B9" w14:textId="1E32E957" w:rsidR="00C10716" w:rsidRDefault="00547C69" w:rsidP="007F4F1A">
            <w:pPr>
              <w:jc w:val="left"/>
              <w:rPr>
                <w:rStyle w:val="nfasissutil"/>
              </w:rPr>
            </w:pPr>
            <w:r>
              <w:rPr>
                <w:rStyle w:val="nfasissutil"/>
              </w:rPr>
              <w:t>Conjunto de direcciones en copia de correos</w:t>
            </w:r>
          </w:p>
        </w:tc>
      </w:tr>
      <w:tr w:rsidR="00C10716" w14:paraId="015A4277" w14:textId="77777777" w:rsidTr="007F4F1A">
        <w:trPr>
          <w:trHeight w:hRule="exact" w:val="284"/>
        </w:trPr>
        <w:tc>
          <w:tcPr>
            <w:tcW w:w="2552" w:type="dxa"/>
            <w:vAlign w:val="center"/>
          </w:tcPr>
          <w:p w14:paraId="4DF48A0D" w14:textId="4DDE5BD6" w:rsidR="00C10716" w:rsidRDefault="00547C69" w:rsidP="007F4F1A">
            <w:pPr>
              <w:jc w:val="left"/>
              <w:rPr>
                <w:rStyle w:val="nfasissutil"/>
              </w:rPr>
            </w:pPr>
            <w:proofErr w:type="spellStart"/>
            <w:r>
              <w:rPr>
                <w:rStyle w:val="nfasissutil"/>
              </w:rPr>
              <w:t>fee_to_pay</w:t>
            </w:r>
            <w:proofErr w:type="spellEnd"/>
          </w:p>
        </w:tc>
        <w:tc>
          <w:tcPr>
            <w:tcW w:w="1701" w:type="dxa"/>
          </w:tcPr>
          <w:p w14:paraId="3961057E" w14:textId="78384F0C" w:rsidR="00C10716" w:rsidRDefault="00547C69" w:rsidP="007F4F1A">
            <w:pPr>
              <w:jc w:val="left"/>
              <w:rPr>
                <w:rStyle w:val="nfasissutil"/>
              </w:rPr>
            </w:pPr>
            <w:proofErr w:type="spellStart"/>
            <w:r>
              <w:rPr>
                <w:rStyle w:val="nfasissutil"/>
              </w:rPr>
              <w:t>number</w:t>
            </w:r>
            <w:proofErr w:type="spellEnd"/>
          </w:p>
        </w:tc>
        <w:tc>
          <w:tcPr>
            <w:tcW w:w="4999" w:type="dxa"/>
          </w:tcPr>
          <w:p w14:paraId="5A1C7469" w14:textId="7F0237C0" w:rsidR="00C10716" w:rsidRDefault="00547C69" w:rsidP="007F4F1A">
            <w:pPr>
              <w:jc w:val="left"/>
              <w:rPr>
                <w:rStyle w:val="nfasissutil"/>
              </w:rPr>
            </w:pPr>
            <w:r>
              <w:rPr>
                <w:rStyle w:val="nfasissutil"/>
              </w:rPr>
              <w:t>Tarifa estándar para facturas</w:t>
            </w:r>
          </w:p>
          <w:p w14:paraId="10AABE7C" w14:textId="77777777" w:rsidR="00C10716" w:rsidRDefault="00C10716" w:rsidP="007F4F1A">
            <w:pPr>
              <w:jc w:val="left"/>
              <w:rPr>
                <w:rStyle w:val="nfasissutil"/>
              </w:rPr>
            </w:pPr>
          </w:p>
        </w:tc>
      </w:tr>
      <w:tr w:rsidR="00C10716" w14:paraId="0AF98DDA" w14:textId="77777777" w:rsidTr="007F4F1A">
        <w:trPr>
          <w:trHeight w:hRule="exact" w:val="284"/>
        </w:trPr>
        <w:tc>
          <w:tcPr>
            <w:tcW w:w="2552" w:type="dxa"/>
            <w:vAlign w:val="center"/>
          </w:tcPr>
          <w:p w14:paraId="7EB4712B" w14:textId="4F98333B" w:rsidR="00C10716" w:rsidRDefault="00547C69" w:rsidP="007F4F1A">
            <w:pPr>
              <w:jc w:val="left"/>
              <w:rPr>
                <w:rStyle w:val="nfasissutil"/>
              </w:rPr>
            </w:pPr>
            <w:r>
              <w:rPr>
                <w:rStyle w:val="nfasissutil"/>
              </w:rPr>
              <w:t>id</w:t>
            </w:r>
          </w:p>
        </w:tc>
        <w:tc>
          <w:tcPr>
            <w:tcW w:w="1701" w:type="dxa"/>
          </w:tcPr>
          <w:p w14:paraId="6B6689B0" w14:textId="64994E5E" w:rsidR="00C10716" w:rsidRDefault="00547C69" w:rsidP="007F4F1A">
            <w:pPr>
              <w:jc w:val="left"/>
              <w:rPr>
                <w:rStyle w:val="nfasissutil"/>
              </w:rPr>
            </w:pPr>
            <w:proofErr w:type="spellStart"/>
            <w:r>
              <w:rPr>
                <w:rStyle w:val="nfasissutil"/>
              </w:rPr>
              <w:t>string</w:t>
            </w:r>
            <w:proofErr w:type="spellEnd"/>
          </w:p>
        </w:tc>
        <w:tc>
          <w:tcPr>
            <w:tcW w:w="4999" w:type="dxa"/>
          </w:tcPr>
          <w:p w14:paraId="57BD0F1C" w14:textId="25321A62" w:rsidR="00C10716" w:rsidRDefault="00547C69" w:rsidP="007F4F1A">
            <w:pPr>
              <w:jc w:val="left"/>
              <w:rPr>
                <w:rStyle w:val="nfasissutil"/>
              </w:rPr>
            </w:pPr>
            <w:r>
              <w:rPr>
                <w:rStyle w:val="nfasissutil"/>
              </w:rPr>
              <w:t>ID de la configuración</w:t>
            </w:r>
          </w:p>
        </w:tc>
      </w:tr>
      <w:tr w:rsidR="00C10716" w14:paraId="4265C835" w14:textId="77777777" w:rsidTr="007F4F1A">
        <w:trPr>
          <w:trHeight w:hRule="exact" w:val="284"/>
        </w:trPr>
        <w:tc>
          <w:tcPr>
            <w:tcW w:w="2552" w:type="dxa"/>
            <w:vAlign w:val="center"/>
          </w:tcPr>
          <w:p w14:paraId="22C38E28" w14:textId="78FAFF31" w:rsidR="00C10716" w:rsidRDefault="00547C69" w:rsidP="007F4F1A">
            <w:pPr>
              <w:jc w:val="left"/>
              <w:rPr>
                <w:rStyle w:val="nfasissutil"/>
              </w:rPr>
            </w:pPr>
            <w:proofErr w:type="spellStart"/>
            <w:r>
              <w:rPr>
                <w:rStyle w:val="nfasissutil"/>
              </w:rPr>
              <w:t>invoice_signature</w:t>
            </w:r>
            <w:proofErr w:type="spellEnd"/>
          </w:p>
        </w:tc>
        <w:tc>
          <w:tcPr>
            <w:tcW w:w="1701" w:type="dxa"/>
          </w:tcPr>
          <w:p w14:paraId="43316395" w14:textId="5C7B4DF3" w:rsidR="00C10716" w:rsidRDefault="00547C69" w:rsidP="007F4F1A">
            <w:pPr>
              <w:jc w:val="left"/>
              <w:rPr>
                <w:rStyle w:val="nfasissutil"/>
              </w:rPr>
            </w:pPr>
            <w:r>
              <w:rPr>
                <w:rStyle w:val="nfasissutil"/>
              </w:rPr>
              <w:t>date</w:t>
            </w:r>
          </w:p>
        </w:tc>
        <w:tc>
          <w:tcPr>
            <w:tcW w:w="4999" w:type="dxa"/>
          </w:tcPr>
          <w:p w14:paraId="58C616CE" w14:textId="4AF53967" w:rsidR="00C10716" w:rsidRDefault="00547C69" w:rsidP="007F4F1A">
            <w:pPr>
              <w:jc w:val="left"/>
              <w:rPr>
                <w:rStyle w:val="nfasissutil"/>
              </w:rPr>
            </w:pPr>
            <w:r>
              <w:rPr>
                <w:rStyle w:val="nfasissutil"/>
              </w:rPr>
              <w:t>Fecha de firma de facturas</w:t>
            </w:r>
          </w:p>
        </w:tc>
      </w:tr>
      <w:tr w:rsidR="00C10716" w14:paraId="3502E948" w14:textId="77777777" w:rsidTr="007F4F1A">
        <w:trPr>
          <w:trHeight w:hRule="exact" w:val="284"/>
        </w:trPr>
        <w:tc>
          <w:tcPr>
            <w:tcW w:w="2552" w:type="dxa"/>
            <w:vAlign w:val="center"/>
          </w:tcPr>
          <w:p w14:paraId="55BE7E42" w14:textId="73CF3C54" w:rsidR="00C10716" w:rsidRDefault="00547C69" w:rsidP="007F4F1A">
            <w:pPr>
              <w:jc w:val="left"/>
              <w:rPr>
                <w:rStyle w:val="nfasissutil"/>
              </w:rPr>
            </w:pPr>
            <w:proofErr w:type="spellStart"/>
            <w:r>
              <w:rPr>
                <w:rStyle w:val="nfasissutil"/>
              </w:rPr>
              <w:t>root_password</w:t>
            </w:r>
            <w:proofErr w:type="spellEnd"/>
          </w:p>
        </w:tc>
        <w:tc>
          <w:tcPr>
            <w:tcW w:w="1701" w:type="dxa"/>
          </w:tcPr>
          <w:p w14:paraId="07FE7E20" w14:textId="3255F649" w:rsidR="00C10716" w:rsidRDefault="00547C69" w:rsidP="007F4F1A">
            <w:pPr>
              <w:jc w:val="left"/>
              <w:rPr>
                <w:rStyle w:val="nfasissutil"/>
              </w:rPr>
            </w:pPr>
            <w:proofErr w:type="spellStart"/>
            <w:r>
              <w:rPr>
                <w:rStyle w:val="nfasissutil"/>
              </w:rPr>
              <w:t>string</w:t>
            </w:r>
            <w:proofErr w:type="spellEnd"/>
          </w:p>
        </w:tc>
        <w:tc>
          <w:tcPr>
            <w:tcW w:w="4999" w:type="dxa"/>
          </w:tcPr>
          <w:p w14:paraId="4939446D" w14:textId="09EDBB04" w:rsidR="00C10716" w:rsidRDefault="00547C69" w:rsidP="007F4F1A">
            <w:pPr>
              <w:jc w:val="left"/>
              <w:rPr>
                <w:rStyle w:val="nfasissutil"/>
              </w:rPr>
            </w:pPr>
            <w:r>
              <w:rPr>
                <w:rStyle w:val="nfasissutil"/>
              </w:rPr>
              <w:t>Contraseña cifrada del usuario administrador</w:t>
            </w:r>
          </w:p>
        </w:tc>
      </w:tr>
      <w:tr w:rsidR="00C10716" w14:paraId="3C33ABEB" w14:textId="77777777" w:rsidTr="007F4F1A">
        <w:trPr>
          <w:trHeight w:hRule="exact" w:val="284"/>
        </w:trPr>
        <w:tc>
          <w:tcPr>
            <w:tcW w:w="2552" w:type="dxa"/>
            <w:vAlign w:val="center"/>
          </w:tcPr>
          <w:p w14:paraId="4BBC4746" w14:textId="4272ABE3" w:rsidR="00C10716" w:rsidRDefault="00547C69" w:rsidP="007F4F1A">
            <w:pPr>
              <w:jc w:val="left"/>
              <w:rPr>
                <w:rStyle w:val="nfasissutil"/>
              </w:rPr>
            </w:pPr>
            <w:proofErr w:type="spellStart"/>
            <w:r>
              <w:rPr>
                <w:rStyle w:val="nfasissutil"/>
              </w:rPr>
              <w:t>root_user</w:t>
            </w:r>
            <w:proofErr w:type="spellEnd"/>
          </w:p>
        </w:tc>
        <w:tc>
          <w:tcPr>
            <w:tcW w:w="1701" w:type="dxa"/>
          </w:tcPr>
          <w:p w14:paraId="11071349" w14:textId="77777777" w:rsidR="00C10716" w:rsidRDefault="00C10716" w:rsidP="007F4F1A">
            <w:pPr>
              <w:jc w:val="left"/>
              <w:rPr>
                <w:rStyle w:val="nfasissutil"/>
              </w:rPr>
            </w:pPr>
            <w:proofErr w:type="spellStart"/>
            <w:r>
              <w:rPr>
                <w:rStyle w:val="nfasissutil"/>
              </w:rPr>
              <w:t>string</w:t>
            </w:r>
            <w:proofErr w:type="spellEnd"/>
          </w:p>
        </w:tc>
        <w:tc>
          <w:tcPr>
            <w:tcW w:w="4999" w:type="dxa"/>
          </w:tcPr>
          <w:p w14:paraId="577B9C9A" w14:textId="34C8A175" w:rsidR="00C10716" w:rsidRDefault="00547C69" w:rsidP="007F4F1A">
            <w:pPr>
              <w:jc w:val="left"/>
              <w:rPr>
                <w:rStyle w:val="nfasissutil"/>
              </w:rPr>
            </w:pPr>
            <w:r>
              <w:rPr>
                <w:rStyle w:val="nfasissutil"/>
              </w:rPr>
              <w:t>Nombre de usuario del usuario administrador</w:t>
            </w:r>
          </w:p>
        </w:tc>
      </w:tr>
      <w:tr w:rsidR="00C10716" w14:paraId="43005218" w14:textId="77777777" w:rsidTr="007F4F1A">
        <w:trPr>
          <w:trHeight w:hRule="exact" w:val="284"/>
        </w:trPr>
        <w:tc>
          <w:tcPr>
            <w:tcW w:w="2552" w:type="dxa"/>
            <w:vAlign w:val="center"/>
          </w:tcPr>
          <w:p w14:paraId="25572665" w14:textId="528A4AF7" w:rsidR="00C10716" w:rsidRDefault="00547C69" w:rsidP="007F4F1A">
            <w:pPr>
              <w:jc w:val="left"/>
              <w:rPr>
                <w:rStyle w:val="nfasissutil"/>
              </w:rPr>
            </w:pPr>
            <w:proofErr w:type="spellStart"/>
            <w:r>
              <w:rPr>
                <w:rStyle w:val="nfasissutil"/>
              </w:rPr>
              <w:t>send_term_opened</w:t>
            </w:r>
            <w:proofErr w:type="spellEnd"/>
          </w:p>
        </w:tc>
        <w:tc>
          <w:tcPr>
            <w:tcW w:w="1701" w:type="dxa"/>
          </w:tcPr>
          <w:p w14:paraId="1B68CA3C" w14:textId="3A08BBDF" w:rsidR="00C10716" w:rsidRDefault="00547C69" w:rsidP="007F4F1A">
            <w:pPr>
              <w:jc w:val="left"/>
              <w:rPr>
                <w:rStyle w:val="nfasissutil"/>
              </w:rPr>
            </w:pPr>
            <w:proofErr w:type="spellStart"/>
            <w:r>
              <w:rPr>
                <w:rStyle w:val="nfasissutil"/>
              </w:rPr>
              <w:t>boolean</w:t>
            </w:r>
            <w:proofErr w:type="spellEnd"/>
          </w:p>
        </w:tc>
        <w:tc>
          <w:tcPr>
            <w:tcW w:w="4999" w:type="dxa"/>
          </w:tcPr>
          <w:p w14:paraId="1E231599" w14:textId="5FEF85C3" w:rsidR="00C10716" w:rsidRDefault="00547C69" w:rsidP="007F4F1A">
            <w:pPr>
              <w:jc w:val="left"/>
              <w:rPr>
                <w:rStyle w:val="nfasissutil"/>
              </w:rPr>
            </w:pPr>
            <w:r>
              <w:rPr>
                <w:rStyle w:val="nfasissutil"/>
              </w:rPr>
              <w:t>Estado de subida de artículos al sistema</w:t>
            </w:r>
          </w:p>
        </w:tc>
      </w:tr>
    </w:tbl>
    <w:p w14:paraId="3946F48E" w14:textId="58628FFA" w:rsidR="007C37A4" w:rsidRPr="00547C69" w:rsidRDefault="00C10716" w:rsidP="002871CC">
      <w:pPr>
        <w:pStyle w:val="Descripcin"/>
        <w:keepNext/>
        <w:spacing w:before="120" w:after="240" w:line="360" w:lineRule="auto"/>
        <w:jc w:val="center"/>
        <w:rPr>
          <w:rStyle w:val="nfasissutil"/>
          <w:iCs/>
        </w:rPr>
      </w:pPr>
      <w:r>
        <w:t xml:space="preserve">Tabla </w:t>
      </w:r>
      <w:r w:rsidR="00547C69">
        <w:t>5</w:t>
      </w:r>
      <w:r>
        <w:t xml:space="preserve"> </w:t>
      </w:r>
      <w:r>
        <w:rPr>
          <w:sz w:val="20"/>
        </w:rPr>
        <w:t xml:space="preserve">Colección </w:t>
      </w:r>
      <w:proofErr w:type="spellStart"/>
      <w:r w:rsidR="00547C69">
        <w:rPr>
          <w:sz w:val="20"/>
        </w:rPr>
        <w:t>Config</w:t>
      </w:r>
      <w:proofErr w:type="spellEnd"/>
    </w:p>
    <w:p w14:paraId="710DBAFC" w14:textId="0289F361" w:rsidR="00547C69" w:rsidRDefault="00547C69" w:rsidP="00547C69">
      <w:pPr>
        <w:pStyle w:val="Subttulo"/>
        <w:rPr>
          <w:rStyle w:val="nfasissutil"/>
        </w:rPr>
      </w:pPr>
      <w:r>
        <w:rPr>
          <w:rStyle w:val="nfasissutil"/>
        </w:rPr>
        <w:t xml:space="preserve">4.4.1.3 Colección </w:t>
      </w:r>
      <w:proofErr w:type="spellStart"/>
      <w:r>
        <w:rPr>
          <w:rStyle w:val="nfasissutil"/>
          <w:i/>
        </w:rPr>
        <w:t>Conferences</w:t>
      </w:r>
      <w:proofErr w:type="spellEnd"/>
    </w:p>
    <w:p w14:paraId="36CB3C93" w14:textId="0439940A" w:rsidR="00547C69" w:rsidRDefault="00547C69" w:rsidP="00547C69">
      <w:r>
        <w:tab/>
      </w:r>
      <w:r w:rsidR="00933CA8">
        <w:t>L</w:t>
      </w:r>
      <w:r>
        <w:t>a colección</w:t>
      </w:r>
      <w:r w:rsidR="00933CA8">
        <w:t xml:space="preserve"> </w:t>
      </w:r>
      <w:proofErr w:type="spellStart"/>
      <w:r w:rsidR="00933CA8" w:rsidRPr="00933CA8">
        <w:rPr>
          <w:i/>
        </w:rPr>
        <w:t>Conferences</w:t>
      </w:r>
      <w:proofErr w:type="spellEnd"/>
      <w:r>
        <w:t xml:space="preserve"> </w:t>
      </w:r>
      <w:r w:rsidR="00933CA8">
        <w:t xml:space="preserve">es la </w:t>
      </w:r>
      <w:r>
        <w:t xml:space="preserve">que almacena </w:t>
      </w:r>
      <w:r w:rsidR="002871CC">
        <w:t>todas las conferencias del sistema</w:t>
      </w:r>
      <w:r>
        <w:t>.</w:t>
      </w:r>
      <w:r w:rsidR="002871CC">
        <w:t xml:space="preserve"> El usuario administrador podrá añadir una nueva conferencia a la colección para que los usuarios puedan indicar al subir un artículo que ese artículo pertenece a esa conferencia.</w:t>
      </w:r>
      <w:r>
        <w:t xml:space="preserve"> La siguiente tabla muestra en detalle la colección de </w:t>
      </w:r>
      <w:r w:rsidR="002871CC">
        <w:t>conferencias</w:t>
      </w:r>
      <w:r>
        <w:t xml:space="preserve"> del sistema:</w:t>
      </w:r>
    </w:p>
    <w:tbl>
      <w:tblPr>
        <w:tblStyle w:val="Tablaconcuadrcula"/>
        <w:tblW w:w="0" w:type="auto"/>
        <w:tblInd w:w="-5" w:type="dxa"/>
        <w:tblLook w:val="04A0" w:firstRow="1" w:lastRow="0" w:firstColumn="1" w:lastColumn="0" w:noHBand="0" w:noVBand="1"/>
      </w:tblPr>
      <w:tblGrid>
        <w:gridCol w:w="2552"/>
        <w:gridCol w:w="1701"/>
        <w:gridCol w:w="4999"/>
      </w:tblGrid>
      <w:tr w:rsidR="00547C69" w14:paraId="140734BF" w14:textId="77777777" w:rsidTr="007F4F1A">
        <w:trPr>
          <w:trHeight w:hRule="exact" w:val="284"/>
        </w:trPr>
        <w:tc>
          <w:tcPr>
            <w:tcW w:w="2552" w:type="dxa"/>
            <w:shd w:val="clear" w:color="auto" w:fill="D0CECE" w:themeFill="background2" w:themeFillShade="E6"/>
            <w:vAlign w:val="center"/>
          </w:tcPr>
          <w:p w14:paraId="2DDFA3F4" w14:textId="77777777" w:rsidR="00547C69" w:rsidRDefault="00547C69" w:rsidP="007F4F1A">
            <w:pPr>
              <w:jc w:val="left"/>
              <w:rPr>
                <w:rStyle w:val="nfasissutil"/>
              </w:rPr>
            </w:pPr>
            <w:r>
              <w:rPr>
                <w:rStyle w:val="nfasissutil"/>
              </w:rPr>
              <w:t>Atributos de la colección</w:t>
            </w:r>
          </w:p>
        </w:tc>
        <w:tc>
          <w:tcPr>
            <w:tcW w:w="1701" w:type="dxa"/>
            <w:shd w:val="clear" w:color="auto" w:fill="D0CECE" w:themeFill="background2" w:themeFillShade="E6"/>
          </w:tcPr>
          <w:p w14:paraId="77A1853B" w14:textId="77777777" w:rsidR="00547C69" w:rsidRDefault="00547C69" w:rsidP="007F4F1A">
            <w:pPr>
              <w:jc w:val="left"/>
              <w:rPr>
                <w:rStyle w:val="nfasissutil"/>
              </w:rPr>
            </w:pPr>
            <w:r>
              <w:rPr>
                <w:rStyle w:val="nfasissutil"/>
              </w:rPr>
              <w:t>Tipo</w:t>
            </w:r>
          </w:p>
        </w:tc>
        <w:tc>
          <w:tcPr>
            <w:tcW w:w="4999" w:type="dxa"/>
            <w:shd w:val="clear" w:color="auto" w:fill="D0CECE" w:themeFill="background2" w:themeFillShade="E6"/>
          </w:tcPr>
          <w:p w14:paraId="0A810E1D" w14:textId="77777777" w:rsidR="00547C69" w:rsidRDefault="00547C69" w:rsidP="007F4F1A">
            <w:pPr>
              <w:jc w:val="left"/>
              <w:rPr>
                <w:rStyle w:val="nfasissutil"/>
              </w:rPr>
            </w:pPr>
            <w:r>
              <w:rPr>
                <w:rStyle w:val="nfasissutil"/>
              </w:rPr>
              <w:t>Descripción</w:t>
            </w:r>
          </w:p>
        </w:tc>
      </w:tr>
      <w:tr w:rsidR="00547C69" w14:paraId="5BCB7A57" w14:textId="77777777" w:rsidTr="007F4F1A">
        <w:trPr>
          <w:trHeight w:hRule="exact" w:val="284"/>
        </w:trPr>
        <w:tc>
          <w:tcPr>
            <w:tcW w:w="2552" w:type="dxa"/>
            <w:vAlign w:val="center"/>
          </w:tcPr>
          <w:p w14:paraId="737F3E6D" w14:textId="69832D85" w:rsidR="00547C69" w:rsidRPr="00935AC5" w:rsidRDefault="002871CC" w:rsidP="007F4F1A">
            <w:pPr>
              <w:jc w:val="left"/>
              <w:rPr>
                <w:rStyle w:val="nfasissutil"/>
              </w:rPr>
            </w:pPr>
            <w:r>
              <w:rPr>
                <w:rStyle w:val="nfasissutil"/>
              </w:rPr>
              <w:t>id</w:t>
            </w:r>
          </w:p>
        </w:tc>
        <w:tc>
          <w:tcPr>
            <w:tcW w:w="1701" w:type="dxa"/>
          </w:tcPr>
          <w:p w14:paraId="738AE0E4" w14:textId="77777777" w:rsidR="00547C69" w:rsidRPr="00935AC5" w:rsidRDefault="00547C69" w:rsidP="007F4F1A">
            <w:pPr>
              <w:jc w:val="left"/>
              <w:rPr>
                <w:rStyle w:val="nfasissutil"/>
              </w:rPr>
            </w:pPr>
            <w:proofErr w:type="spellStart"/>
            <w:r>
              <w:rPr>
                <w:rStyle w:val="nfasissutil"/>
              </w:rPr>
              <w:t>string</w:t>
            </w:r>
            <w:proofErr w:type="spellEnd"/>
          </w:p>
        </w:tc>
        <w:tc>
          <w:tcPr>
            <w:tcW w:w="4999" w:type="dxa"/>
          </w:tcPr>
          <w:p w14:paraId="31E2906D" w14:textId="261AF447" w:rsidR="00547C69" w:rsidRPr="00935AC5" w:rsidRDefault="002871CC" w:rsidP="007F4F1A">
            <w:pPr>
              <w:jc w:val="left"/>
              <w:rPr>
                <w:rStyle w:val="nfasissutil"/>
              </w:rPr>
            </w:pPr>
            <w:r>
              <w:rPr>
                <w:rStyle w:val="nfasissutil"/>
              </w:rPr>
              <w:t>ID de la conferencia</w:t>
            </w:r>
          </w:p>
        </w:tc>
      </w:tr>
      <w:tr w:rsidR="00547C69" w14:paraId="5504340B" w14:textId="77777777" w:rsidTr="007F4F1A">
        <w:trPr>
          <w:trHeight w:hRule="exact" w:val="284"/>
        </w:trPr>
        <w:tc>
          <w:tcPr>
            <w:tcW w:w="2552" w:type="dxa"/>
            <w:vAlign w:val="center"/>
          </w:tcPr>
          <w:p w14:paraId="28214628" w14:textId="62B237AA" w:rsidR="00547C69" w:rsidRDefault="002871CC" w:rsidP="007F4F1A">
            <w:pPr>
              <w:jc w:val="left"/>
              <w:rPr>
                <w:rStyle w:val="nfasissutil"/>
              </w:rPr>
            </w:pPr>
            <w:proofErr w:type="spellStart"/>
            <w:r>
              <w:rPr>
                <w:rStyle w:val="nfasissutil"/>
              </w:rPr>
              <w:t>value</w:t>
            </w:r>
            <w:proofErr w:type="spellEnd"/>
          </w:p>
        </w:tc>
        <w:tc>
          <w:tcPr>
            <w:tcW w:w="1701" w:type="dxa"/>
          </w:tcPr>
          <w:p w14:paraId="1F8D2B40" w14:textId="77777777" w:rsidR="00547C69" w:rsidRDefault="00547C69" w:rsidP="007F4F1A">
            <w:pPr>
              <w:jc w:val="left"/>
              <w:rPr>
                <w:rStyle w:val="nfasissutil"/>
              </w:rPr>
            </w:pPr>
            <w:proofErr w:type="spellStart"/>
            <w:r>
              <w:rPr>
                <w:rStyle w:val="nfasissutil"/>
              </w:rPr>
              <w:t>string</w:t>
            </w:r>
            <w:proofErr w:type="spellEnd"/>
          </w:p>
        </w:tc>
        <w:tc>
          <w:tcPr>
            <w:tcW w:w="4999" w:type="dxa"/>
          </w:tcPr>
          <w:p w14:paraId="05C0EB01" w14:textId="43B0C906" w:rsidR="00547C69" w:rsidRDefault="002871CC" w:rsidP="007F4F1A">
            <w:pPr>
              <w:jc w:val="left"/>
              <w:rPr>
                <w:rStyle w:val="nfasissutil"/>
              </w:rPr>
            </w:pPr>
            <w:r>
              <w:rPr>
                <w:rStyle w:val="nfasissutil"/>
              </w:rPr>
              <w:t>Título de la conferencia</w:t>
            </w:r>
          </w:p>
        </w:tc>
      </w:tr>
    </w:tbl>
    <w:p w14:paraId="363A995A" w14:textId="11CC5B97" w:rsidR="00547C69" w:rsidRDefault="002871CC" w:rsidP="002871CC">
      <w:pPr>
        <w:pStyle w:val="Descripcin"/>
        <w:keepNext/>
        <w:spacing w:before="120" w:after="240" w:line="360" w:lineRule="auto"/>
        <w:jc w:val="center"/>
      </w:pPr>
      <w:r>
        <w:t>Tabla 6</w:t>
      </w:r>
      <w:r w:rsidR="00547C69">
        <w:t xml:space="preserve"> </w:t>
      </w:r>
      <w:r w:rsidR="00547C69">
        <w:rPr>
          <w:sz w:val="20"/>
        </w:rPr>
        <w:t xml:space="preserve">Colección </w:t>
      </w:r>
      <w:proofErr w:type="spellStart"/>
      <w:r w:rsidR="00547C69">
        <w:rPr>
          <w:sz w:val="20"/>
        </w:rPr>
        <w:t>Conf</w:t>
      </w:r>
      <w:r>
        <w:rPr>
          <w:sz w:val="20"/>
        </w:rPr>
        <w:t>erences</w:t>
      </w:r>
      <w:proofErr w:type="spellEnd"/>
    </w:p>
    <w:p w14:paraId="62ACB3D1" w14:textId="4F205A0B" w:rsidR="002871CC" w:rsidRDefault="007F4F1A" w:rsidP="002871CC">
      <w:pPr>
        <w:pStyle w:val="Subttulo"/>
        <w:rPr>
          <w:rStyle w:val="nfasissutil"/>
        </w:rPr>
      </w:pPr>
      <w:r>
        <w:rPr>
          <w:rStyle w:val="nfasissutil"/>
        </w:rPr>
        <w:t>4.4.1.4</w:t>
      </w:r>
      <w:r w:rsidR="002871CC">
        <w:rPr>
          <w:rStyle w:val="nfasissutil"/>
        </w:rPr>
        <w:t xml:space="preserve"> Colección </w:t>
      </w:r>
      <w:r w:rsidR="002871CC">
        <w:rPr>
          <w:rStyle w:val="nfasissutil"/>
          <w:i/>
        </w:rPr>
        <w:t>Bill</w:t>
      </w:r>
    </w:p>
    <w:p w14:paraId="167B38D6" w14:textId="526FBAF6" w:rsidR="002871CC" w:rsidRDefault="002871CC" w:rsidP="002871CC">
      <w:r>
        <w:lastRenderedPageBreak/>
        <w:tab/>
        <w:t xml:space="preserve">La colección </w:t>
      </w:r>
      <w:r>
        <w:rPr>
          <w:i/>
        </w:rPr>
        <w:t>Bill</w:t>
      </w:r>
      <w:r>
        <w:t xml:space="preserve"> es una </w:t>
      </w:r>
      <w:proofErr w:type="spellStart"/>
      <w:r>
        <w:t>subcolección</w:t>
      </w:r>
      <w:proofErr w:type="spellEnd"/>
      <w:r>
        <w:t xml:space="preserve"> de </w:t>
      </w:r>
      <w:proofErr w:type="spellStart"/>
      <w:r w:rsidRPr="002871CC">
        <w:rPr>
          <w:i/>
        </w:rPr>
        <w:t>Users</w:t>
      </w:r>
      <w:proofErr w:type="spellEnd"/>
      <w:r>
        <w:t>. En ella se almacenan los datos relativos a la factura del usuario. La siguiente tabla muestra en detalle la colección de factura de</w:t>
      </w:r>
      <w:r w:rsidR="007F4F1A">
        <w:t xml:space="preserve"> los</w:t>
      </w:r>
      <w:r>
        <w:t xml:space="preserve"> usuario</w:t>
      </w:r>
      <w:r w:rsidR="007F4F1A">
        <w:t>s</w:t>
      </w:r>
      <w:r>
        <w:t>:</w:t>
      </w:r>
    </w:p>
    <w:tbl>
      <w:tblPr>
        <w:tblStyle w:val="Tablaconcuadrcula"/>
        <w:tblW w:w="0" w:type="auto"/>
        <w:tblInd w:w="-5" w:type="dxa"/>
        <w:tblLook w:val="04A0" w:firstRow="1" w:lastRow="0" w:firstColumn="1" w:lastColumn="0" w:noHBand="0" w:noVBand="1"/>
      </w:tblPr>
      <w:tblGrid>
        <w:gridCol w:w="2552"/>
        <w:gridCol w:w="1701"/>
        <w:gridCol w:w="4999"/>
      </w:tblGrid>
      <w:tr w:rsidR="002871CC" w14:paraId="3FB9C19A" w14:textId="77777777" w:rsidTr="007F4F1A">
        <w:trPr>
          <w:trHeight w:hRule="exact" w:val="284"/>
        </w:trPr>
        <w:tc>
          <w:tcPr>
            <w:tcW w:w="2552" w:type="dxa"/>
            <w:shd w:val="clear" w:color="auto" w:fill="D0CECE" w:themeFill="background2" w:themeFillShade="E6"/>
            <w:vAlign w:val="center"/>
          </w:tcPr>
          <w:p w14:paraId="10403067" w14:textId="77777777" w:rsidR="002871CC" w:rsidRDefault="002871CC" w:rsidP="007F4F1A">
            <w:pPr>
              <w:jc w:val="left"/>
              <w:rPr>
                <w:rStyle w:val="nfasissutil"/>
              </w:rPr>
            </w:pPr>
            <w:r>
              <w:rPr>
                <w:rStyle w:val="nfasissutil"/>
              </w:rPr>
              <w:t>Atributos de la colección</w:t>
            </w:r>
          </w:p>
        </w:tc>
        <w:tc>
          <w:tcPr>
            <w:tcW w:w="1701" w:type="dxa"/>
            <w:shd w:val="clear" w:color="auto" w:fill="D0CECE" w:themeFill="background2" w:themeFillShade="E6"/>
          </w:tcPr>
          <w:p w14:paraId="098D9DE9" w14:textId="77777777" w:rsidR="002871CC" w:rsidRDefault="002871CC" w:rsidP="007F4F1A">
            <w:pPr>
              <w:jc w:val="left"/>
              <w:rPr>
                <w:rStyle w:val="nfasissutil"/>
              </w:rPr>
            </w:pPr>
            <w:r>
              <w:rPr>
                <w:rStyle w:val="nfasissutil"/>
              </w:rPr>
              <w:t>Tipo</w:t>
            </w:r>
          </w:p>
        </w:tc>
        <w:tc>
          <w:tcPr>
            <w:tcW w:w="4999" w:type="dxa"/>
            <w:shd w:val="clear" w:color="auto" w:fill="D0CECE" w:themeFill="background2" w:themeFillShade="E6"/>
          </w:tcPr>
          <w:p w14:paraId="18EFB9DB" w14:textId="77777777" w:rsidR="002871CC" w:rsidRDefault="002871CC" w:rsidP="007F4F1A">
            <w:pPr>
              <w:jc w:val="left"/>
              <w:rPr>
                <w:rStyle w:val="nfasissutil"/>
              </w:rPr>
            </w:pPr>
            <w:r>
              <w:rPr>
                <w:rStyle w:val="nfasissutil"/>
              </w:rPr>
              <w:t>Descripción</w:t>
            </w:r>
          </w:p>
        </w:tc>
      </w:tr>
      <w:tr w:rsidR="002871CC" w14:paraId="1BE3C764" w14:textId="77777777" w:rsidTr="007F4F1A">
        <w:trPr>
          <w:trHeight w:hRule="exact" w:val="284"/>
        </w:trPr>
        <w:tc>
          <w:tcPr>
            <w:tcW w:w="2552" w:type="dxa"/>
            <w:vAlign w:val="center"/>
          </w:tcPr>
          <w:p w14:paraId="54450FE1" w14:textId="5C4A516B" w:rsidR="002871CC" w:rsidRPr="00935AC5" w:rsidRDefault="002871CC" w:rsidP="007F4F1A">
            <w:pPr>
              <w:jc w:val="left"/>
              <w:rPr>
                <w:rStyle w:val="nfasissutil"/>
              </w:rPr>
            </w:pPr>
            <w:r>
              <w:rPr>
                <w:rStyle w:val="nfasissutil"/>
              </w:rPr>
              <w:t>CIF</w:t>
            </w:r>
          </w:p>
        </w:tc>
        <w:tc>
          <w:tcPr>
            <w:tcW w:w="1701" w:type="dxa"/>
          </w:tcPr>
          <w:p w14:paraId="787F09E5" w14:textId="77777777" w:rsidR="002871CC" w:rsidRPr="00935AC5" w:rsidRDefault="002871CC" w:rsidP="007F4F1A">
            <w:pPr>
              <w:jc w:val="left"/>
              <w:rPr>
                <w:rStyle w:val="nfasissutil"/>
              </w:rPr>
            </w:pPr>
            <w:proofErr w:type="spellStart"/>
            <w:r>
              <w:rPr>
                <w:rStyle w:val="nfasissutil"/>
              </w:rPr>
              <w:t>string</w:t>
            </w:r>
            <w:proofErr w:type="spellEnd"/>
          </w:p>
        </w:tc>
        <w:tc>
          <w:tcPr>
            <w:tcW w:w="4999" w:type="dxa"/>
          </w:tcPr>
          <w:p w14:paraId="3CAB8A42" w14:textId="02D2321D" w:rsidR="002871CC" w:rsidRPr="00935AC5" w:rsidRDefault="002871CC" w:rsidP="007F4F1A">
            <w:pPr>
              <w:jc w:val="left"/>
              <w:rPr>
                <w:rStyle w:val="nfasissutil"/>
              </w:rPr>
            </w:pPr>
            <w:r>
              <w:rPr>
                <w:rStyle w:val="nfasissutil"/>
              </w:rPr>
              <w:t>CIF para la factura</w:t>
            </w:r>
          </w:p>
        </w:tc>
      </w:tr>
      <w:tr w:rsidR="002871CC" w14:paraId="1E38DD09" w14:textId="77777777" w:rsidTr="007F4F1A">
        <w:trPr>
          <w:trHeight w:hRule="exact" w:val="284"/>
        </w:trPr>
        <w:tc>
          <w:tcPr>
            <w:tcW w:w="2552" w:type="dxa"/>
            <w:vAlign w:val="center"/>
          </w:tcPr>
          <w:p w14:paraId="0C6510C3" w14:textId="62B485BE" w:rsidR="002871CC" w:rsidRDefault="002871CC" w:rsidP="007F4F1A">
            <w:pPr>
              <w:jc w:val="left"/>
              <w:rPr>
                <w:rStyle w:val="nfasissutil"/>
              </w:rPr>
            </w:pPr>
            <w:proofErr w:type="spellStart"/>
            <w:r>
              <w:rPr>
                <w:rStyle w:val="nfasissutil"/>
              </w:rPr>
              <w:t>address</w:t>
            </w:r>
            <w:proofErr w:type="spellEnd"/>
          </w:p>
        </w:tc>
        <w:tc>
          <w:tcPr>
            <w:tcW w:w="1701" w:type="dxa"/>
          </w:tcPr>
          <w:p w14:paraId="1C40BC9E" w14:textId="77777777" w:rsidR="002871CC" w:rsidRDefault="002871CC" w:rsidP="007F4F1A">
            <w:pPr>
              <w:jc w:val="left"/>
              <w:rPr>
                <w:rStyle w:val="nfasissutil"/>
              </w:rPr>
            </w:pPr>
            <w:proofErr w:type="spellStart"/>
            <w:r>
              <w:rPr>
                <w:rStyle w:val="nfasissutil"/>
              </w:rPr>
              <w:t>string</w:t>
            </w:r>
            <w:proofErr w:type="spellEnd"/>
          </w:p>
        </w:tc>
        <w:tc>
          <w:tcPr>
            <w:tcW w:w="4999" w:type="dxa"/>
          </w:tcPr>
          <w:p w14:paraId="1C0DC9AD" w14:textId="3245F10A" w:rsidR="002871CC" w:rsidRDefault="002871CC" w:rsidP="007F4F1A">
            <w:pPr>
              <w:jc w:val="left"/>
              <w:rPr>
                <w:rStyle w:val="nfasissutil"/>
              </w:rPr>
            </w:pPr>
            <w:r>
              <w:rPr>
                <w:rStyle w:val="nfasissutil"/>
              </w:rPr>
              <w:t>Dirección de facturación</w:t>
            </w:r>
          </w:p>
          <w:p w14:paraId="7A90C094" w14:textId="427BA24A" w:rsidR="002871CC" w:rsidRDefault="002871CC" w:rsidP="007F4F1A">
            <w:pPr>
              <w:jc w:val="left"/>
              <w:rPr>
                <w:rStyle w:val="nfasissutil"/>
              </w:rPr>
            </w:pPr>
          </w:p>
        </w:tc>
      </w:tr>
      <w:tr w:rsidR="002871CC" w14:paraId="4B4570A8" w14:textId="77777777" w:rsidTr="007F4F1A">
        <w:trPr>
          <w:trHeight w:hRule="exact" w:val="284"/>
        </w:trPr>
        <w:tc>
          <w:tcPr>
            <w:tcW w:w="2552" w:type="dxa"/>
            <w:vAlign w:val="center"/>
          </w:tcPr>
          <w:p w14:paraId="42FB7791" w14:textId="0EFABAF2" w:rsidR="002871CC" w:rsidRDefault="002871CC" w:rsidP="007F4F1A">
            <w:pPr>
              <w:jc w:val="left"/>
              <w:rPr>
                <w:rStyle w:val="nfasissutil"/>
              </w:rPr>
            </w:pPr>
            <w:proofErr w:type="spellStart"/>
            <w:r>
              <w:rPr>
                <w:rStyle w:val="nfasissutil"/>
              </w:rPr>
              <w:t>first_name</w:t>
            </w:r>
            <w:proofErr w:type="spellEnd"/>
          </w:p>
        </w:tc>
        <w:tc>
          <w:tcPr>
            <w:tcW w:w="1701" w:type="dxa"/>
          </w:tcPr>
          <w:p w14:paraId="4426D596" w14:textId="41E56643" w:rsidR="002871CC" w:rsidRDefault="002871CC" w:rsidP="007F4F1A">
            <w:pPr>
              <w:jc w:val="left"/>
              <w:rPr>
                <w:rStyle w:val="nfasissutil"/>
              </w:rPr>
            </w:pPr>
            <w:proofErr w:type="spellStart"/>
            <w:r>
              <w:rPr>
                <w:rStyle w:val="nfasissutil"/>
              </w:rPr>
              <w:t>string</w:t>
            </w:r>
            <w:proofErr w:type="spellEnd"/>
          </w:p>
        </w:tc>
        <w:tc>
          <w:tcPr>
            <w:tcW w:w="4999" w:type="dxa"/>
          </w:tcPr>
          <w:p w14:paraId="20DCA227" w14:textId="3C358FE6" w:rsidR="002871CC" w:rsidRDefault="002871CC" w:rsidP="007F4F1A">
            <w:pPr>
              <w:jc w:val="left"/>
              <w:rPr>
                <w:rStyle w:val="nfasissutil"/>
              </w:rPr>
            </w:pPr>
            <w:r>
              <w:rPr>
                <w:rStyle w:val="nfasissutil"/>
              </w:rPr>
              <w:t>Nombre para la factura</w:t>
            </w:r>
          </w:p>
        </w:tc>
      </w:tr>
      <w:tr w:rsidR="002871CC" w14:paraId="5A24A56D" w14:textId="77777777" w:rsidTr="007F4F1A">
        <w:trPr>
          <w:trHeight w:hRule="exact" w:val="284"/>
        </w:trPr>
        <w:tc>
          <w:tcPr>
            <w:tcW w:w="2552" w:type="dxa"/>
            <w:vAlign w:val="center"/>
          </w:tcPr>
          <w:p w14:paraId="448A759B" w14:textId="61AAD8EF" w:rsidR="002871CC" w:rsidRDefault="007F4F1A" w:rsidP="007F4F1A">
            <w:pPr>
              <w:jc w:val="left"/>
              <w:rPr>
                <w:rStyle w:val="nfasissutil"/>
              </w:rPr>
            </w:pPr>
            <w:proofErr w:type="spellStart"/>
            <w:r>
              <w:rPr>
                <w:rStyle w:val="nfasissutil"/>
              </w:rPr>
              <w:t>i</w:t>
            </w:r>
            <w:r w:rsidR="002871CC">
              <w:rPr>
                <w:rStyle w:val="nfasissutil"/>
              </w:rPr>
              <w:t>nvoice_number</w:t>
            </w:r>
            <w:proofErr w:type="spellEnd"/>
          </w:p>
        </w:tc>
        <w:tc>
          <w:tcPr>
            <w:tcW w:w="1701" w:type="dxa"/>
          </w:tcPr>
          <w:p w14:paraId="0ECE929A" w14:textId="461DD8D7" w:rsidR="002871CC" w:rsidRDefault="007F4F1A" w:rsidP="007F4F1A">
            <w:pPr>
              <w:jc w:val="left"/>
              <w:rPr>
                <w:rStyle w:val="nfasissutil"/>
              </w:rPr>
            </w:pPr>
            <w:proofErr w:type="spellStart"/>
            <w:r>
              <w:rPr>
                <w:rStyle w:val="nfasissutil"/>
              </w:rPr>
              <w:t>number</w:t>
            </w:r>
            <w:proofErr w:type="spellEnd"/>
          </w:p>
        </w:tc>
        <w:tc>
          <w:tcPr>
            <w:tcW w:w="4999" w:type="dxa"/>
          </w:tcPr>
          <w:p w14:paraId="25DAE8E0" w14:textId="64B8A3F3" w:rsidR="002871CC" w:rsidRDefault="007F4F1A" w:rsidP="007F4F1A">
            <w:pPr>
              <w:jc w:val="left"/>
              <w:rPr>
                <w:rStyle w:val="nfasissutil"/>
              </w:rPr>
            </w:pPr>
            <w:r>
              <w:rPr>
                <w:rStyle w:val="nfasissutil"/>
              </w:rPr>
              <w:t>Número de factura</w:t>
            </w:r>
          </w:p>
        </w:tc>
      </w:tr>
      <w:tr w:rsidR="007F4F1A" w14:paraId="097C9013" w14:textId="77777777" w:rsidTr="007F4F1A">
        <w:trPr>
          <w:trHeight w:hRule="exact" w:val="284"/>
        </w:trPr>
        <w:tc>
          <w:tcPr>
            <w:tcW w:w="2552" w:type="dxa"/>
            <w:vAlign w:val="center"/>
          </w:tcPr>
          <w:p w14:paraId="632AF3B4" w14:textId="43F3377E" w:rsidR="007F4F1A" w:rsidRDefault="007F4F1A" w:rsidP="007F4F1A">
            <w:pPr>
              <w:jc w:val="left"/>
              <w:rPr>
                <w:rStyle w:val="nfasissutil"/>
              </w:rPr>
            </w:pPr>
            <w:proofErr w:type="spellStart"/>
            <w:r>
              <w:rPr>
                <w:rStyle w:val="nfasissutil"/>
              </w:rPr>
              <w:t>last_name</w:t>
            </w:r>
            <w:proofErr w:type="spellEnd"/>
          </w:p>
        </w:tc>
        <w:tc>
          <w:tcPr>
            <w:tcW w:w="1701" w:type="dxa"/>
          </w:tcPr>
          <w:p w14:paraId="01D42C24" w14:textId="447268FC" w:rsidR="007F4F1A" w:rsidRDefault="007F4F1A" w:rsidP="007F4F1A">
            <w:pPr>
              <w:jc w:val="left"/>
              <w:rPr>
                <w:rStyle w:val="nfasissutil"/>
              </w:rPr>
            </w:pPr>
            <w:proofErr w:type="spellStart"/>
            <w:r>
              <w:rPr>
                <w:rStyle w:val="nfasissutil"/>
              </w:rPr>
              <w:t>string</w:t>
            </w:r>
            <w:proofErr w:type="spellEnd"/>
          </w:p>
        </w:tc>
        <w:tc>
          <w:tcPr>
            <w:tcW w:w="4999" w:type="dxa"/>
          </w:tcPr>
          <w:p w14:paraId="43AE1C32" w14:textId="6C775B9B" w:rsidR="007F4F1A" w:rsidRDefault="007F4F1A" w:rsidP="007F4F1A">
            <w:pPr>
              <w:jc w:val="left"/>
              <w:rPr>
                <w:rStyle w:val="nfasissutil"/>
              </w:rPr>
            </w:pPr>
            <w:r>
              <w:rPr>
                <w:rStyle w:val="nfasissutil"/>
              </w:rPr>
              <w:t>Apellido para la factura</w:t>
            </w:r>
          </w:p>
        </w:tc>
      </w:tr>
      <w:tr w:rsidR="007F4F1A" w14:paraId="7467EA6A" w14:textId="77777777" w:rsidTr="007F4F1A">
        <w:trPr>
          <w:trHeight w:hRule="exact" w:val="284"/>
        </w:trPr>
        <w:tc>
          <w:tcPr>
            <w:tcW w:w="2552" w:type="dxa"/>
            <w:vAlign w:val="center"/>
          </w:tcPr>
          <w:p w14:paraId="30641B2C" w14:textId="502A783C" w:rsidR="007F4F1A" w:rsidRDefault="007F4F1A" w:rsidP="007F4F1A">
            <w:pPr>
              <w:jc w:val="left"/>
              <w:rPr>
                <w:rStyle w:val="nfasissutil"/>
              </w:rPr>
            </w:pPr>
            <w:proofErr w:type="spellStart"/>
            <w:r>
              <w:rPr>
                <w:rStyle w:val="nfasissutil"/>
              </w:rPr>
              <w:t>title</w:t>
            </w:r>
            <w:proofErr w:type="spellEnd"/>
          </w:p>
        </w:tc>
        <w:tc>
          <w:tcPr>
            <w:tcW w:w="1701" w:type="dxa"/>
          </w:tcPr>
          <w:p w14:paraId="0B73403A" w14:textId="7046D329" w:rsidR="007F4F1A" w:rsidRDefault="007F4F1A" w:rsidP="007F4F1A">
            <w:pPr>
              <w:jc w:val="left"/>
              <w:rPr>
                <w:rStyle w:val="nfasissutil"/>
              </w:rPr>
            </w:pPr>
            <w:proofErr w:type="spellStart"/>
            <w:r>
              <w:rPr>
                <w:rStyle w:val="nfasissutil"/>
              </w:rPr>
              <w:t>string</w:t>
            </w:r>
            <w:proofErr w:type="spellEnd"/>
          </w:p>
        </w:tc>
        <w:tc>
          <w:tcPr>
            <w:tcW w:w="4999" w:type="dxa"/>
          </w:tcPr>
          <w:p w14:paraId="5F73B15B" w14:textId="75EA85D3" w:rsidR="007F4F1A" w:rsidRDefault="007F4F1A" w:rsidP="007F4F1A">
            <w:pPr>
              <w:jc w:val="left"/>
              <w:rPr>
                <w:rStyle w:val="nfasissutil"/>
              </w:rPr>
            </w:pPr>
            <w:r>
              <w:rPr>
                <w:rStyle w:val="nfasissutil"/>
              </w:rPr>
              <w:t>Título para la factura</w:t>
            </w:r>
          </w:p>
        </w:tc>
      </w:tr>
      <w:tr w:rsidR="007F4F1A" w14:paraId="6C33EA32" w14:textId="77777777" w:rsidTr="007F4F1A">
        <w:trPr>
          <w:trHeight w:hRule="exact" w:val="284"/>
        </w:trPr>
        <w:tc>
          <w:tcPr>
            <w:tcW w:w="2552" w:type="dxa"/>
            <w:vAlign w:val="center"/>
          </w:tcPr>
          <w:p w14:paraId="67B8CBC3" w14:textId="186B7D99" w:rsidR="007F4F1A" w:rsidRDefault="007F4F1A" w:rsidP="007F4F1A">
            <w:pPr>
              <w:jc w:val="left"/>
              <w:rPr>
                <w:rStyle w:val="nfasissutil"/>
              </w:rPr>
            </w:pPr>
            <w:proofErr w:type="spellStart"/>
            <w:r>
              <w:rPr>
                <w:rStyle w:val="nfasissutil"/>
              </w:rPr>
              <w:t>university_company</w:t>
            </w:r>
            <w:proofErr w:type="spellEnd"/>
          </w:p>
        </w:tc>
        <w:tc>
          <w:tcPr>
            <w:tcW w:w="1701" w:type="dxa"/>
          </w:tcPr>
          <w:p w14:paraId="376DF426" w14:textId="286B1389" w:rsidR="007F4F1A" w:rsidRDefault="007F4F1A" w:rsidP="007F4F1A">
            <w:pPr>
              <w:jc w:val="left"/>
              <w:rPr>
                <w:rStyle w:val="nfasissutil"/>
              </w:rPr>
            </w:pPr>
            <w:proofErr w:type="spellStart"/>
            <w:r>
              <w:rPr>
                <w:rStyle w:val="nfasissutil"/>
              </w:rPr>
              <w:t>string</w:t>
            </w:r>
            <w:proofErr w:type="spellEnd"/>
          </w:p>
        </w:tc>
        <w:tc>
          <w:tcPr>
            <w:tcW w:w="4999" w:type="dxa"/>
          </w:tcPr>
          <w:p w14:paraId="103C1665" w14:textId="46CB7D59" w:rsidR="007F4F1A" w:rsidRDefault="007F4F1A" w:rsidP="007F4F1A">
            <w:pPr>
              <w:jc w:val="left"/>
              <w:rPr>
                <w:rStyle w:val="nfasissutil"/>
              </w:rPr>
            </w:pPr>
            <w:r>
              <w:rPr>
                <w:rStyle w:val="nfasissutil"/>
              </w:rPr>
              <w:t>Universidad, compañía o colegio para la factura</w:t>
            </w:r>
          </w:p>
        </w:tc>
      </w:tr>
    </w:tbl>
    <w:p w14:paraId="06847212" w14:textId="43F1E82A" w:rsidR="002871CC" w:rsidRDefault="007F4F1A" w:rsidP="002871CC">
      <w:pPr>
        <w:pStyle w:val="Descripcin"/>
        <w:keepNext/>
        <w:spacing w:before="120" w:after="240" w:line="360" w:lineRule="auto"/>
        <w:jc w:val="center"/>
      </w:pPr>
      <w:r>
        <w:t>Tabla 7</w:t>
      </w:r>
      <w:r w:rsidR="002871CC">
        <w:t xml:space="preserve"> </w:t>
      </w:r>
      <w:r w:rsidR="002871CC">
        <w:rPr>
          <w:sz w:val="20"/>
        </w:rPr>
        <w:t xml:space="preserve">Colección </w:t>
      </w:r>
      <w:r>
        <w:rPr>
          <w:sz w:val="20"/>
        </w:rPr>
        <w:t>Bill</w:t>
      </w:r>
    </w:p>
    <w:p w14:paraId="0FDD1DA6" w14:textId="7632735B" w:rsidR="007F4F1A" w:rsidRDefault="007F4F1A" w:rsidP="007F4F1A">
      <w:pPr>
        <w:pStyle w:val="Subttulo"/>
        <w:rPr>
          <w:rStyle w:val="nfasissutil"/>
        </w:rPr>
      </w:pPr>
      <w:r>
        <w:rPr>
          <w:rStyle w:val="nfasissutil"/>
        </w:rPr>
        <w:t xml:space="preserve">4.4.1.5 Colección </w:t>
      </w:r>
      <w:proofErr w:type="spellStart"/>
      <w:r>
        <w:rPr>
          <w:rStyle w:val="nfasissutil"/>
          <w:i/>
        </w:rPr>
        <w:t>Papers</w:t>
      </w:r>
      <w:proofErr w:type="spellEnd"/>
    </w:p>
    <w:p w14:paraId="30C720FA" w14:textId="236454AC" w:rsidR="007F4F1A" w:rsidRDefault="007F4F1A" w:rsidP="007F4F1A">
      <w:r>
        <w:tab/>
        <w:t>La colección</w:t>
      </w:r>
      <w:r>
        <w:rPr>
          <w:i/>
        </w:rPr>
        <w:t xml:space="preserve"> </w:t>
      </w:r>
      <w:proofErr w:type="spellStart"/>
      <w:r>
        <w:rPr>
          <w:i/>
        </w:rPr>
        <w:t>Papers</w:t>
      </w:r>
      <w:proofErr w:type="spellEnd"/>
      <w:r>
        <w:t xml:space="preserve"> es una </w:t>
      </w:r>
      <w:proofErr w:type="spellStart"/>
      <w:r>
        <w:t>subcolección</w:t>
      </w:r>
      <w:proofErr w:type="spellEnd"/>
      <w:r>
        <w:t xml:space="preserve"> de </w:t>
      </w:r>
      <w:proofErr w:type="spellStart"/>
      <w:r w:rsidRPr="002871CC">
        <w:rPr>
          <w:i/>
        </w:rPr>
        <w:t>Users</w:t>
      </w:r>
      <w:proofErr w:type="spellEnd"/>
      <w:r>
        <w:t>. En ella se almacenan los datos relativos a los artículos subidos por el usuario. La siguiente tabla muestra en detalle la colección de artículos de los usuarios:</w:t>
      </w:r>
    </w:p>
    <w:tbl>
      <w:tblPr>
        <w:tblStyle w:val="Tablaconcuadrcula"/>
        <w:tblW w:w="0" w:type="auto"/>
        <w:tblInd w:w="-5" w:type="dxa"/>
        <w:tblLook w:val="04A0" w:firstRow="1" w:lastRow="0" w:firstColumn="1" w:lastColumn="0" w:noHBand="0" w:noVBand="1"/>
      </w:tblPr>
      <w:tblGrid>
        <w:gridCol w:w="2552"/>
        <w:gridCol w:w="1701"/>
        <w:gridCol w:w="4999"/>
      </w:tblGrid>
      <w:tr w:rsidR="007F4F1A" w14:paraId="3FA662A5" w14:textId="77777777" w:rsidTr="007F4F1A">
        <w:trPr>
          <w:trHeight w:hRule="exact" w:val="284"/>
        </w:trPr>
        <w:tc>
          <w:tcPr>
            <w:tcW w:w="2552" w:type="dxa"/>
            <w:shd w:val="clear" w:color="auto" w:fill="D0CECE" w:themeFill="background2" w:themeFillShade="E6"/>
            <w:vAlign w:val="center"/>
          </w:tcPr>
          <w:p w14:paraId="6248EF16" w14:textId="77777777" w:rsidR="007F4F1A" w:rsidRDefault="007F4F1A" w:rsidP="007F4F1A">
            <w:pPr>
              <w:jc w:val="left"/>
              <w:rPr>
                <w:rStyle w:val="nfasissutil"/>
              </w:rPr>
            </w:pPr>
            <w:r>
              <w:rPr>
                <w:rStyle w:val="nfasissutil"/>
              </w:rPr>
              <w:t>Atributos de la colección</w:t>
            </w:r>
          </w:p>
        </w:tc>
        <w:tc>
          <w:tcPr>
            <w:tcW w:w="1701" w:type="dxa"/>
            <w:shd w:val="clear" w:color="auto" w:fill="D0CECE" w:themeFill="background2" w:themeFillShade="E6"/>
          </w:tcPr>
          <w:p w14:paraId="2308F7C9" w14:textId="77777777" w:rsidR="007F4F1A" w:rsidRDefault="007F4F1A" w:rsidP="007F4F1A">
            <w:pPr>
              <w:jc w:val="left"/>
              <w:rPr>
                <w:rStyle w:val="nfasissutil"/>
              </w:rPr>
            </w:pPr>
            <w:r>
              <w:rPr>
                <w:rStyle w:val="nfasissutil"/>
              </w:rPr>
              <w:t>Tipo</w:t>
            </w:r>
          </w:p>
        </w:tc>
        <w:tc>
          <w:tcPr>
            <w:tcW w:w="4999" w:type="dxa"/>
            <w:shd w:val="clear" w:color="auto" w:fill="D0CECE" w:themeFill="background2" w:themeFillShade="E6"/>
          </w:tcPr>
          <w:p w14:paraId="2A1696DD" w14:textId="77777777" w:rsidR="007F4F1A" w:rsidRDefault="007F4F1A" w:rsidP="007F4F1A">
            <w:pPr>
              <w:jc w:val="left"/>
              <w:rPr>
                <w:rStyle w:val="nfasissutil"/>
              </w:rPr>
            </w:pPr>
            <w:r>
              <w:rPr>
                <w:rStyle w:val="nfasissutil"/>
              </w:rPr>
              <w:t>Descripción</w:t>
            </w:r>
          </w:p>
        </w:tc>
      </w:tr>
      <w:tr w:rsidR="007F4F1A" w14:paraId="2969C2D5" w14:textId="77777777" w:rsidTr="007F4F1A">
        <w:trPr>
          <w:trHeight w:hRule="exact" w:val="284"/>
        </w:trPr>
        <w:tc>
          <w:tcPr>
            <w:tcW w:w="2552" w:type="dxa"/>
            <w:vAlign w:val="center"/>
          </w:tcPr>
          <w:p w14:paraId="6D231CEB" w14:textId="2B3A404A" w:rsidR="007F4F1A" w:rsidRPr="00935AC5" w:rsidRDefault="007F4F1A" w:rsidP="007F4F1A">
            <w:pPr>
              <w:jc w:val="left"/>
              <w:rPr>
                <w:rStyle w:val="nfasissutil"/>
              </w:rPr>
            </w:pPr>
            <w:proofErr w:type="spellStart"/>
            <w:r>
              <w:rPr>
                <w:rStyle w:val="nfasissutil"/>
              </w:rPr>
              <w:t>authors</w:t>
            </w:r>
            <w:proofErr w:type="spellEnd"/>
          </w:p>
        </w:tc>
        <w:tc>
          <w:tcPr>
            <w:tcW w:w="1701" w:type="dxa"/>
          </w:tcPr>
          <w:p w14:paraId="7719606C" w14:textId="68EDF12C" w:rsidR="007F4F1A" w:rsidRPr="00935AC5" w:rsidRDefault="007F4F1A" w:rsidP="007F4F1A">
            <w:pPr>
              <w:jc w:val="left"/>
              <w:rPr>
                <w:rStyle w:val="nfasissutil"/>
              </w:rPr>
            </w:pPr>
            <w:proofErr w:type="spellStart"/>
            <w:r>
              <w:rPr>
                <w:rStyle w:val="nfasissutil"/>
              </w:rPr>
              <w:t>collection</w:t>
            </w:r>
            <w:proofErr w:type="spellEnd"/>
          </w:p>
        </w:tc>
        <w:tc>
          <w:tcPr>
            <w:tcW w:w="4999" w:type="dxa"/>
          </w:tcPr>
          <w:p w14:paraId="23951595" w14:textId="38E12C88" w:rsidR="007F4F1A" w:rsidRPr="00935AC5" w:rsidRDefault="007F4F1A" w:rsidP="007F4F1A">
            <w:pPr>
              <w:jc w:val="left"/>
              <w:rPr>
                <w:rStyle w:val="nfasissutil"/>
              </w:rPr>
            </w:pPr>
            <w:r>
              <w:rPr>
                <w:rStyle w:val="nfasissutil"/>
              </w:rPr>
              <w:t>Información relativa a los autores</w:t>
            </w:r>
          </w:p>
        </w:tc>
      </w:tr>
      <w:tr w:rsidR="007F4F1A" w14:paraId="3C2E1992" w14:textId="77777777" w:rsidTr="007F4F1A">
        <w:trPr>
          <w:trHeight w:hRule="exact" w:val="284"/>
        </w:trPr>
        <w:tc>
          <w:tcPr>
            <w:tcW w:w="2552" w:type="dxa"/>
            <w:vAlign w:val="center"/>
          </w:tcPr>
          <w:p w14:paraId="596426B7" w14:textId="0A005280" w:rsidR="007F4F1A" w:rsidRDefault="007F4F1A" w:rsidP="007F4F1A">
            <w:pPr>
              <w:jc w:val="left"/>
              <w:rPr>
                <w:rStyle w:val="nfasissutil"/>
              </w:rPr>
            </w:pPr>
            <w:proofErr w:type="spellStart"/>
            <w:r>
              <w:rPr>
                <w:rStyle w:val="nfasissutil"/>
              </w:rPr>
              <w:t>id_file</w:t>
            </w:r>
            <w:proofErr w:type="spellEnd"/>
          </w:p>
        </w:tc>
        <w:tc>
          <w:tcPr>
            <w:tcW w:w="1701" w:type="dxa"/>
          </w:tcPr>
          <w:p w14:paraId="722E234D" w14:textId="77777777" w:rsidR="007F4F1A" w:rsidRDefault="007F4F1A" w:rsidP="007F4F1A">
            <w:pPr>
              <w:jc w:val="left"/>
              <w:rPr>
                <w:rStyle w:val="nfasissutil"/>
              </w:rPr>
            </w:pPr>
            <w:proofErr w:type="spellStart"/>
            <w:r>
              <w:rPr>
                <w:rStyle w:val="nfasissutil"/>
              </w:rPr>
              <w:t>string</w:t>
            </w:r>
            <w:proofErr w:type="spellEnd"/>
          </w:p>
        </w:tc>
        <w:tc>
          <w:tcPr>
            <w:tcW w:w="4999" w:type="dxa"/>
          </w:tcPr>
          <w:p w14:paraId="6F0D4598" w14:textId="75EA37EB" w:rsidR="007F4F1A" w:rsidRDefault="007F4F1A" w:rsidP="007F4F1A">
            <w:pPr>
              <w:jc w:val="left"/>
              <w:rPr>
                <w:rStyle w:val="nfasissutil"/>
              </w:rPr>
            </w:pPr>
            <w:r>
              <w:rPr>
                <w:rStyle w:val="nfasissutil"/>
              </w:rPr>
              <w:t>ID del archivo del artículo</w:t>
            </w:r>
          </w:p>
          <w:p w14:paraId="6B33C589" w14:textId="77777777" w:rsidR="007F4F1A" w:rsidRDefault="007F4F1A" w:rsidP="007F4F1A">
            <w:pPr>
              <w:jc w:val="left"/>
              <w:rPr>
                <w:rStyle w:val="nfasissutil"/>
              </w:rPr>
            </w:pPr>
          </w:p>
        </w:tc>
      </w:tr>
      <w:tr w:rsidR="007F4F1A" w14:paraId="1D5443C0" w14:textId="77777777" w:rsidTr="007F4F1A">
        <w:trPr>
          <w:trHeight w:hRule="exact" w:val="284"/>
        </w:trPr>
        <w:tc>
          <w:tcPr>
            <w:tcW w:w="2552" w:type="dxa"/>
            <w:vAlign w:val="center"/>
          </w:tcPr>
          <w:p w14:paraId="21E7C6CA" w14:textId="22EB422F" w:rsidR="007F4F1A" w:rsidRDefault="007F4F1A" w:rsidP="007F4F1A">
            <w:pPr>
              <w:jc w:val="left"/>
              <w:rPr>
                <w:rStyle w:val="nfasissutil"/>
              </w:rPr>
            </w:pPr>
            <w:r>
              <w:rPr>
                <w:rStyle w:val="nfasissutil"/>
              </w:rPr>
              <w:t>date</w:t>
            </w:r>
          </w:p>
        </w:tc>
        <w:tc>
          <w:tcPr>
            <w:tcW w:w="1701" w:type="dxa"/>
          </w:tcPr>
          <w:p w14:paraId="53C1E822" w14:textId="4DC66D57" w:rsidR="007F4F1A" w:rsidRDefault="007F4F1A" w:rsidP="007F4F1A">
            <w:pPr>
              <w:jc w:val="left"/>
              <w:rPr>
                <w:rStyle w:val="nfasissutil"/>
              </w:rPr>
            </w:pPr>
            <w:r>
              <w:rPr>
                <w:rStyle w:val="nfasissutil"/>
              </w:rPr>
              <w:t>date</w:t>
            </w:r>
          </w:p>
        </w:tc>
        <w:tc>
          <w:tcPr>
            <w:tcW w:w="4999" w:type="dxa"/>
          </w:tcPr>
          <w:p w14:paraId="50F33565" w14:textId="505D7FF7" w:rsidR="007F4F1A" w:rsidRDefault="007F4F1A" w:rsidP="007F4F1A">
            <w:pPr>
              <w:jc w:val="left"/>
              <w:rPr>
                <w:rStyle w:val="nfasissutil"/>
              </w:rPr>
            </w:pPr>
            <w:r>
              <w:rPr>
                <w:rStyle w:val="nfasissutil"/>
              </w:rPr>
              <w:t>Fecha de subida del artículo</w:t>
            </w:r>
          </w:p>
        </w:tc>
      </w:tr>
      <w:tr w:rsidR="007F4F1A" w14:paraId="79F5EC22" w14:textId="77777777" w:rsidTr="007F4F1A">
        <w:trPr>
          <w:trHeight w:hRule="exact" w:val="284"/>
        </w:trPr>
        <w:tc>
          <w:tcPr>
            <w:tcW w:w="2552" w:type="dxa"/>
            <w:vAlign w:val="center"/>
          </w:tcPr>
          <w:p w14:paraId="4F97D92B" w14:textId="460AF076" w:rsidR="007F4F1A" w:rsidRDefault="007F4F1A" w:rsidP="007F4F1A">
            <w:pPr>
              <w:jc w:val="left"/>
              <w:rPr>
                <w:rStyle w:val="nfasissutil"/>
              </w:rPr>
            </w:pPr>
            <w:proofErr w:type="spellStart"/>
            <w:r>
              <w:rPr>
                <w:rStyle w:val="nfasissutil"/>
              </w:rPr>
              <w:t>minisymposium</w:t>
            </w:r>
            <w:proofErr w:type="spellEnd"/>
          </w:p>
        </w:tc>
        <w:tc>
          <w:tcPr>
            <w:tcW w:w="1701" w:type="dxa"/>
          </w:tcPr>
          <w:p w14:paraId="0F732C61" w14:textId="77777777" w:rsidR="007F4F1A" w:rsidRDefault="007F4F1A" w:rsidP="007F4F1A">
            <w:pPr>
              <w:jc w:val="left"/>
              <w:rPr>
                <w:rStyle w:val="nfasissutil"/>
              </w:rPr>
            </w:pPr>
            <w:proofErr w:type="spellStart"/>
            <w:r>
              <w:rPr>
                <w:rStyle w:val="nfasissutil"/>
              </w:rPr>
              <w:t>string</w:t>
            </w:r>
            <w:proofErr w:type="spellEnd"/>
          </w:p>
        </w:tc>
        <w:tc>
          <w:tcPr>
            <w:tcW w:w="4999" w:type="dxa"/>
          </w:tcPr>
          <w:p w14:paraId="507A2BFA" w14:textId="643B76D7" w:rsidR="007F4F1A" w:rsidRDefault="007F4F1A" w:rsidP="007F4F1A">
            <w:pPr>
              <w:jc w:val="left"/>
              <w:rPr>
                <w:rStyle w:val="nfasissutil"/>
              </w:rPr>
            </w:pPr>
            <w:r>
              <w:rPr>
                <w:rStyle w:val="nfasissutil"/>
              </w:rPr>
              <w:t>Título de la conferencia a la que pertenece</w:t>
            </w:r>
          </w:p>
        </w:tc>
      </w:tr>
      <w:tr w:rsidR="007F4F1A" w14:paraId="7DE8D637" w14:textId="77777777" w:rsidTr="007F4F1A">
        <w:trPr>
          <w:trHeight w:hRule="exact" w:val="284"/>
        </w:trPr>
        <w:tc>
          <w:tcPr>
            <w:tcW w:w="2552" w:type="dxa"/>
            <w:vAlign w:val="center"/>
          </w:tcPr>
          <w:p w14:paraId="6A70DE24" w14:textId="28D39B9B" w:rsidR="007F4F1A" w:rsidRDefault="007F4F1A" w:rsidP="007F4F1A">
            <w:pPr>
              <w:jc w:val="left"/>
              <w:rPr>
                <w:rStyle w:val="nfasissutil"/>
              </w:rPr>
            </w:pPr>
            <w:proofErr w:type="spellStart"/>
            <w:r>
              <w:rPr>
                <w:rStyle w:val="nfasissutil"/>
              </w:rPr>
              <w:t>name_file</w:t>
            </w:r>
            <w:proofErr w:type="spellEnd"/>
          </w:p>
        </w:tc>
        <w:tc>
          <w:tcPr>
            <w:tcW w:w="1701" w:type="dxa"/>
          </w:tcPr>
          <w:p w14:paraId="07070CC8" w14:textId="49FDEDD8" w:rsidR="007F4F1A" w:rsidRDefault="007F4F1A" w:rsidP="007F4F1A">
            <w:pPr>
              <w:jc w:val="left"/>
              <w:rPr>
                <w:rStyle w:val="nfasissutil"/>
              </w:rPr>
            </w:pPr>
            <w:proofErr w:type="spellStart"/>
            <w:r>
              <w:rPr>
                <w:rStyle w:val="nfasissutil"/>
              </w:rPr>
              <w:t>string</w:t>
            </w:r>
            <w:proofErr w:type="spellEnd"/>
          </w:p>
        </w:tc>
        <w:tc>
          <w:tcPr>
            <w:tcW w:w="4999" w:type="dxa"/>
          </w:tcPr>
          <w:p w14:paraId="3482183E" w14:textId="7BD5EC13" w:rsidR="007F4F1A" w:rsidRDefault="007F4F1A" w:rsidP="007F4F1A">
            <w:pPr>
              <w:jc w:val="left"/>
              <w:rPr>
                <w:rStyle w:val="nfasissutil"/>
              </w:rPr>
            </w:pPr>
            <w:r>
              <w:rPr>
                <w:rStyle w:val="nfasissutil"/>
              </w:rPr>
              <w:t>Nombre del archivo del artículo</w:t>
            </w:r>
          </w:p>
        </w:tc>
      </w:tr>
      <w:tr w:rsidR="007F4F1A" w14:paraId="6EB4A55D" w14:textId="77777777" w:rsidTr="007F4F1A">
        <w:trPr>
          <w:trHeight w:hRule="exact" w:val="284"/>
        </w:trPr>
        <w:tc>
          <w:tcPr>
            <w:tcW w:w="2552" w:type="dxa"/>
            <w:vAlign w:val="center"/>
          </w:tcPr>
          <w:p w14:paraId="686EF80F" w14:textId="680A8044" w:rsidR="007F4F1A" w:rsidRDefault="007F4F1A" w:rsidP="007F4F1A">
            <w:pPr>
              <w:jc w:val="left"/>
              <w:rPr>
                <w:rStyle w:val="nfasissutil"/>
              </w:rPr>
            </w:pPr>
            <w:r>
              <w:rPr>
                <w:rStyle w:val="nfasissutil"/>
              </w:rPr>
              <w:t>poster</w:t>
            </w:r>
          </w:p>
        </w:tc>
        <w:tc>
          <w:tcPr>
            <w:tcW w:w="1701" w:type="dxa"/>
          </w:tcPr>
          <w:p w14:paraId="042F4FDD" w14:textId="49502D16" w:rsidR="007F4F1A" w:rsidRDefault="007F4F1A" w:rsidP="007F4F1A">
            <w:pPr>
              <w:jc w:val="left"/>
              <w:rPr>
                <w:rStyle w:val="nfasissutil"/>
              </w:rPr>
            </w:pPr>
            <w:proofErr w:type="spellStart"/>
            <w:r>
              <w:rPr>
                <w:rStyle w:val="nfasissutil"/>
              </w:rPr>
              <w:t>boolean</w:t>
            </w:r>
            <w:proofErr w:type="spellEnd"/>
          </w:p>
        </w:tc>
        <w:tc>
          <w:tcPr>
            <w:tcW w:w="4999" w:type="dxa"/>
          </w:tcPr>
          <w:p w14:paraId="261780CB" w14:textId="165817DF" w:rsidR="007F4F1A" w:rsidRDefault="007F4F1A" w:rsidP="007F4F1A">
            <w:pPr>
              <w:jc w:val="left"/>
              <w:rPr>
                <w:rStyle w:val="nfasissutil"/>
              </w:rPr>
            </w:pPr>
            <w:r>
              <w:rPr>
                <w:rStyle w:val="nfasissutil"/>
              </w:rPr>
              <w:t>Valor que indica si es el artículo es un poster</w:t>
            </w:r>
          </w:p>
        </w:tc>
      </w:tr>
      <w:tr w:rsidR="007F4F1A" w14:paraId="28FF377E" w14:textId="77777777" w:rsidTr="007F4F1A">
        <w:trPr>
          <w:trHeight w:hRule="exact" w:val="284"/>
        </w:trPr>
        <w:tc>
          <w:tcPr>
            <w:tcW w:w="2552" w:type="dxa"/>
            <w:vAlign w:val="center"/>
          </w:tcPr>
          <w:p w14:paraId="2338D4C7" w14:textId="763C7B68" w:rsidR="007F4F1A" w:rsidRDefault="007F4F1A" w:rsidP="007F4F1A">
            <w:pPr>
              <w:jc w:val="left"/>
              <w:rPr>
                <w:rStyle w:val="nfasissutil"/>
              </w:rPr>
            </w:pPr>
            <w:proofErr w:type="spellStart"/>
            <w:r>
              <w:rPr>
                <w:rStyle w:val="nfasissutil"/>
              </w:rPr>
              <w:t>state</w:t>
            </w:r>
            <w:proofErr w:type="spellEnd"/>
          </w:p>
        </w:tc>
        <w:tc>
          <w:tcPr>
            <w:tcW w:w="1701" w:type="dxa"/>
          </w:tcPr>
          <w:p w14:paraId="564790A9" w14:textId="77777777" w:rsidR="007F4F1A" w:rsidRDefault="007F4F1A" w:rsidP="007F4F1A">
            <w:pPr>
              <w:jc w:val="left"/>
              <w:rPr>
                <w:rStyle w:val="nfasissutil"/>
              </w:rPr>
            </w:pPr>
            <w:proofErr w:type="spellStart"/>
            <w:r>
              <w:rPr>
                <w:rStyle w:val="nfasissutil"/>
              </w:rPr>
              <w:t>string</w:t>
            </w:r>
            <w:proofErr w:type="spellEnd"/>
          </w:p>
        </w:tc>
        <w:tc>
          <w:tcPr>
            <w:tcW w:w="4999" w:type="dxa"/>
          </w:tcPr>
          <w:p w14:paraId="12859058" w14:textId="4B2D991E" w:rsidR="007F4F1A" w:rsidRDefault="007F4F1A" w:rsidP="007F4F1A">
            <w:pPr>
              <w:jc w:val="left"/>
              <w:rPr>
                <w:rStyle w:val="nfasissutil"/>
              </w:rPr>
            </w:pPr>
            <w:r>
              <w:rPr>
                <w:rStyle w:val="nfasissutil"/>
              </w:rPr>
              <w:t>Estado del artículo</w:t>
            </w:r>
          </w:p>
        </w:tc>
      </w:tr>
      <w:tr w:rsidR="007F4F1A" w14:paraId="038D9AB3" w14:textId="77777777" w:rsidTr="007F4F1A">
        <w:trPr>
          <w:trHeight w:hRule="exact" w:val="284"/>
        </w:trPr>
        <w:tc>
          <w:tcPr>
            <w:tcW w:w="2552" w:type="dxa"/>
            <w:vAlign w:val="center"/>
          </w:tcPr>
          <w:p w14:paraId="6200A71A" w14:textId="5CD27E3D" w:rsidR="007F4F1A" w:rsidRDefault="007F4F1A" w:rsidP="007F4F1A">
            <w:pPr>
              <w:jc w:val="left"/>
              <w:rPr>
                <w:rStyle w:val="nfasissutil"/>
              </w:rPr>
            </w:pPr>
            <w:proofErr w:type="spellStart"/>
            <w:r>
              <w:rPr>
                <w:rStyle w:val="nfasissutil"/>
              </w:rPr>
              <w:t>title</w:t>
            </w:r>
            <w:proofErr w:type="spellEnd"/>
          </w:p>
        </w:tc>
        <w:tc>
          <w:tcPr>
            <w:tcW w:w="1701" w:type="dxa"/>
          </w:tcPr>
          <w:p w14:paraId="4E17717A" w14:textId="77777777" w:rsidR="007F4F1A" w:rsidRDefault="007F4F1A" w:rsidP="007F4F1A">
            <w:pPr>
              <w:jc w:val="left"/>
              <w:rPr>
                <w:rStyle w:val="nfasissutil"/>
              </w:rPr>
            </w:pPr>
            <w:proofErr w:type="spellStart"/>
            <w:r>
              <w:rPr>
                <w:rStyle w:val="nfasissutil"/>
              </w:rPr>
              <w:t>string</w:t>
            </w:r>
            <w:proofErr w:type="spellEnd"/>
          </w:p>
        </w:tc>
        <w:tc>
          <w:tcPr>
            <w:tcW w:w="4999" w:type="dxa"/>
          </w:tcPr>
          <w:p w14:paraId="746937C6" w14:textId="51704057" w:rsidR="007F4F1A" w:rsidRDefault="007F4F1A" w:rsidP="007F4F1A">
            <w:pPr>
              <w:jc w:val="left"/>
              <w:rPr>
                <w:rStyle w:val="nfasissutil"/>
              </w:rPr>
            </w:pPr>
            <w:r>
              <w:rPr>
                <w:rStyle w:val="nfasissutil"/>
              </w:rPr>
              <w:t>Título del artículo</w:t>
            </w:r>
          </w:p>
        </w:tc>
      </w:tr>
      <w:tr w:rsidR="007F4F1A" w14:paraId="32EED22D" w14:textId="77777777" w:rsidTr="007F4F1A">
        <w:trPr>
          <w:trHeight w:hRule="exact" w:val="284"/>
        </w:trPr>
        <w:tc>
          <w:tcPr>
            <w:tcW w:w="2552" w:type="dxa"/>
            <w:vAlign w:val="center"/>
          </w:tcPr>
          <w:p w14:paraId="082D3CD0" w14:textId="1FB06C94" w:rsidR="007F4F1A" w:rsidRDefault="007F4F1A" w:rsidP="007F4F1A">
            <w:pPr>
              <w:jc w:val="left"/>
              <w:rPr>
                <w:rStyle w:val="nfasissutil"/>
              </w:rPr>
            </w:pPr>
            <w:proofErr w:type="spellStart"/>
            <w:r>
              <w:rPr>
                <w:rStyle w:val="nfasissutil"/>
              </w:rPr>
              <w:t>url_file</w:t>
            </w:r>
            <w:proofErr w:type="spellEnd"/>
          </w:p>
        </w:tc>
        <w:tc>
          <w:tcPr>
            <w:tcW w:w="1701" w:type="dxa"/>
          </w:tcPr>
          <w:p w14:paraId="4A82A69E" w14:textId="3B564AC3" w:rsidR="007F4F1A" w:rsidRDefault="007F4F1A" w:rsidP="007F4F1A">
            <w:pPr>
              <w:jc w:val="left"/>
              <w:rPr>
                <w:rStyle w:val="nfasissutil"/>
              </w:rPr>
            </w:pPr>
            <w:proofErr w:type="spellStart"/>
            <w:r>
              <w:rPr>
                <w:rStyle w:val="nfasissutil"/>
              </w:rPr>
              <w:t>string</w:t>
            </w:r>
            <w:proofErr w:type="spellEnd"/>
          </w:p>
        </w:tc>
        <w:tc>
          <w:tcPr>
            <w:tcW w:w="4999" w:type="dxa"/>
          </w:tcPr>
          <w:p w14:paraId="113ED7F0" w14:textId="0C1A793C" w:rsidR="007F4F1A" w:rsidRDefault="007F4F1A" w:rsidP="007F4F1A">
            <w:pPr>
              <w:jc w:val="left"/>
              <w:rPr>
                <w:rStyle w:val="nfasissutil"/>
              </w:rPr>
            </w:pPr>
            <w:r>
              <w:rPr>
                <w:rStyle w:val="nfasissutil"/>
              </w:rPr>
              <w:t xml:space="preserve">Dirección del archivo en </w:t>
            </w:r>
            <w:proofErr w:type="spellStart"/>
            <w:r>
              <w:rPr>
                <w:rStyle w:val="nfasissutil"/>
              </w:rPr>
              <w:t>Firebase</w:t>
            </w:r>
            <w:proofErr w:type="spellEnd"/>
          </w:p>
        </w:tc>
      </w:tr>
    </w:tbl>
    <w:p w14:paraId="6A746A90" w14:textId="16F27974" w:rsidR="007F4F1A" w:rsidRDefault="007F4F1A" w:rsidP="007F4F1A">
      <w:pPr>
        <w:pStyle w:val="Descripcin"/>
        <w:keepNext/>
        <w:spacing w:before="120" w:after="240" w:line="360" w:lineRule="auto"/>
        <w:jc w:val="center"/>
        <w:rPr>
          <w:sz w:val="20"/>
        </w:rPr>
      </w:pPr>
      <w:r>
        <w:t xml:space="preserve">Tabla 8 </w:t>
      </w:r>
      <w:r>
        <w:rPr>
          <w:sz w:val="20"/>
        </w:rPr>
        <w:t xml:space="preserve">Colección </w:t>
      </w:r>
      <w:proofErr w:type="spellStart"/>
      <w:r>
        <w:rPr>
          <w:sz w:val="20"/>
        </w:rPr>
        <w:t>Papers</w:t>
      </w:r>
      <w:proofErr w:type="spellEnd"/>
    </w:p>
    <w:p w14:paraId="3D3086B0" w14:textId="08CC2831" w:rsidR="007F4F1A" w:rsidRDefault="007F4F1A" w:rsidP="007F4F1A">
      <w:pPr>
        <w:pStyle w:val="Subttulo"/>
        <w:rPr>
          <w:rStyle w:val="nfasissutil"/>
        </w:rPr>
      </w:pPr>
      <w:r>
        <w:rPr>
          <w:rStyle w:val="nfasissutil"/>
        </w:rPr>
        <w:t xml:space="preserve">4.4.1.6 Colección </w:t>
      </w:r>
      <w:proofErr w:type="spellStart"/>
      <w:r>
        <w:rPr>
          <w:rStyle w:val="nfasissutil"/>
          <w:i/>
        </w:rPr>
        <w:t>Payment_file</w:t>
      </w:r>
      <w:proofErr w:type="spellEnd"/>
    </w:p>
    <w:p w14:paraId="09ABEAC7" w14:textId="65DD1AAF" w:rsidR="007F4F1A" w:rsidRDefault="007F4F1A" w:rsidP="007F4F1A">
      <w:r>
        <w:tab/>
        <w:t>La colección</w:t>
      </w:r>
      <w:r>
        <w:rPr>
          <w:i/>
        </w:rPr>
        <w:t xml:space="preserve"> </w:t>
      </w:r>
      <w:proofErr w:type="spellStart"/>
      <w:r>
        <w:rPr>
          <w:i/>
        </w:rPr>
        <w:t>Payment_file</w:t>
      </w:r>
      <w:proofErr w:type="spellEnd"/>
      <w:r>
        <w:t xml:space="preserve"> es una </w:t>
      </w:r>
      <w:proofErr w:type="spellStart"/>
      <w:r>
        <w:t>subcolección</w:t>
      </w:r>
      <w:proofErr w:type="spellEnd"/>
      <w:r>
        <w:t xml:space="preserve"> de </w:t>
      </w:r>
      <w:proofErr w:type="spellStart"/>
      <w:r w:rsidRPr="002871CC">
        <w:rPr>
          <w:i/>
        </w:rPr>
        <w:t>Users</w:t>
      </w:r>
      <w:proofErr w:type="spellEnd"/>
      <w:r>
        <w:t xml:space="preserve">. En ella se almacenan los datos relativos al justificante de pago subido por el usuario. La siguiente tabla muestra en detalle </w:t>
      </w:r>
      <w:r w:rsidR="00331139">
        <w:t xml:space="preserve">esta </w:t>
      </w:r>
      <w:proofErr w:type="spellStart"/>
      <w:r w:rsidR="00331139">
        <w:t>subcolección</w:t>
      </w:r>
      <w:proofErr w:type="spellEnd"/>
      <w:r>
        <w:t>:</w:t>
      </w:r>
    </w:p>
    <w:tbl>
      <w:tblPr>
        <w:tblStyle w:val="Tablaconcuadrcula"/>
        <w:tblW w:w="0" w:type="auto"/>
        <w:tblInd w:w="-5" w:type="dxa"/>
        <w:tblLook w:val="04A0" w:firstRow="1" w:lastRow="0" w:firstColumn="1" w:lastColumn="0" w:noHBand="0" w:noVBand="1"/>
      </w:tblPr>
      <w:tblGrid>
        <w:gridCol w:w="2552"/>
        <w:gridCol w:w="1701"/>
        <w:gridCol w:w="4999"/>
      </w:tblGrid>
      <w:tr w:rsidR="007F4F1A" w14:paraId="3D6F3FEC" w14:textId="77777777" w:rsidTr="007F4F1A">
        <w:trPr>
          <w:trHeight w:hRule="exact" w:val="284"/>
        </w:trPr>
        <w:tc>
          <w:tcPr>
            <w:tcW w:w="2552" w:type="dxa"/>
            <w:shd w:val="clear" w:color="auto" w:fill="D0CECE" w:themeFill="background2" w:themeFillShade="E6"/>
            <w:vAlign w:val="center"/>
          </w:tcPr>
          <w:p w14:paraId="235A89CB" w14:textId="77777777" w:rsidR="007F4F1A" w:rsidRDefault="007F4F1A" w:rsidP="007F4F1A">
            <w:pPr>
              <w:jc w:val="left"/>
              <w:rPr>
                <w:rStyle w:val="nfasissutil"/>
              </w:rPr>
            </w:pPr>
            <w:r>
              <w:rPr>
                <w:rStyle w:val="nfasissutil"/>
              </w:rPr>
              <w:t>Atributos de la colección</w:t>
            </w:r>
          </w:p>
        </w:tc>
        <w:tc>
          <w:tcPr>
            <w:tcW w:w="1701" w:type="dxa"/>
            <w:shd w:val="clear" w:color="auto" w:fill="D0CECE" w:themeFill="background2" w:themeFillShade="E6"/>
          </w:tcPr>
          <w:p w14:paraId="6364FEBF" w14:textId="77777777" w:rsidR="007F4F1A" w:rsidRDefault="007F4F1A" w:rsidP="007F4F1A">
            <w:pPr>
              <w:jc w:val="left"/>
              <w:rPr>
                <w:rStyle w:val="nfasissutil"/>
              </w:rPr>
            </w:pPr>
            <w:r>
              <w:rPr>
                <w:rStyle w:val="nfasissutil"/>
              </w:rPr>
              <w:t>Tipo</w:t>
            </w:r>
          </w:p>
        </w:tc>
        <w:tc>
          <w:tcPr>
            <w:tcW w:w="4999" w:type="dxa"/>
            <w:shd w:val="clear" w:color="auto" w:fill="D0CECE" w:themeFill="background2" w:themeFillShade="E6"/>
          </w:tcPr>
          <w:p w14:paraId="348DC299" w14:textId="77777777" w:rsidR="007F4F1A" w:rsidRDefault="007F4F1A" w:rsidP="007F4F1A">
            <w:pPr>
              <w:jc w:val="left"/>
              <w:rPr>
                <w:rStyle w:val="nfasissutil"/>
              </w:rPr>
            </w:pPr>
            <w:r>
              <w:rPr>
                <w:rStyle w:val="nfasissutil"/>
              </w:rPr>
              <w:t>Descripción</w:t>
            </w:r>
          </w:p>
        </w:tc>
      </w:tr>
      <w:tr w:rsidR="007F4F1A" w14:paraId="0A6D385D" w14:textId="77777777" w:rsidTr="007F4F1A">
        <w:trPr>
          <w:trHeight w:hRule="exact" w:val="284"/>
        </w:trPr>
        <w:tc>
          <w:tcPr>
            <w:tcW w:w="2552" w:type="dxa"/>
            <w:vAlign w:val="center"/>
          </w:tcPr>
          <w:p w14:paraId="6FF4207D" w14:textId="47171645" w:rsidR="007F4F1A" w:rsidRPr="00935AC5" w:rsidRDefault="002B6BD5" w:rsidP="007F4F1A">
            <w:pPr>
              <w:jc w:val="left"/>
              <w:rPr>
                <w:rStyle w:val="nfasissutil"/>
              </w:rPr>
            </w:pPr>
            <w:proofErr w:type="spellStart"/>
            <w:r>
              <w:rPr>
                <w:rStyle w:val="nfasissutil"/>
              </w:rPr>
              <w:t>id_file</w:t>
            </w:r>
            <w:proofErr w:type="spellEnd"/>
          </w:p>
        </w:tc>
        <w:tc>
          <w:tcPr>
            <w:tcW w:w="1701" w:type="dxa"/>
          </w:tcPr>
          <w:p w14:paraId="038F60DD" w14:textId="586E4D91" w:rsidR="007F4F1A" w:rsidRPr="00935AC5" w:rsidRDefault="002B6BD5" w:rsidP="007F4F1A">
            <w:pPr>
              <w:jc w:val="left"/>
              <w:rPr>
                <w:rStyle w:val="nfasissutil"/>
              </w:rPr>
            </w:pPr>
            <w:proofErr w:type="spellStart"/>
            <w:r>
              <w:rPr>
                <w:rStyle w:val="nfasissutil"/>
              </w:rPr>
              <w:t>string</w:t>
            </w:r>
            <w:proofErr w:type="spellEnd"/>
          </w:p>
        </w:tc>
        <w:tc>
          <w:tcPr>
            <w:tcW w:w="4999" w:type="dxa"/>
          </w:tcPr>
          <w:p w14:paraId="2E839EBB" w14:textId="1A7F605D" w:rsidR="007F4F1A" w:rsidRPr="00935AC5" w:rsidRDefault="002B6BD5" w:rsidP="007F4F1A">
            <w:pPr>
              <w:jc w:val="left"/>
              <w:rPr>
                <w:rStyle w:val="nfasissutil"/>
              </w:rPr>
            </w:pPr>
            <w:r>
              <w:rPr>
                <w:rStyle w:val="nfasissutil"/>
              </w:rPr>
              <w:t>ID del archivo del justificante de pago</w:t>
            </w:r>
          </w:p>
        </w:tc>
      </w:tr>
      <w:tr w:rsidR="007F4F1A" w14:paraId="56D62D0E" w14:textId="77777777" w:rsidTr="007F4F1A">
        <w:trPr>
          <w:trHeight w:hRule="exact" w:val="284"/>
        </w:trPr>
        <w:tc>
          <w:tcPr>
            <w:tcW w:w="2552" w:type="dxa"/>
            <w:vAlign w:val="center"/>
          </w:tcPr>
          <w:p w14:paraId="1B1805C1" w14:textId="7A5B9C39" w:rsidR="007F4F1A" w:rsidRDefault="002B6BD5" w:rsidP="007F4F1A">
            <w:pPr>
              <w:jc w:val="left"/>
              <w:rPr>
                <w:rStyle w:val="nfasissutil"/>
              </w:rPr>
            </w:pPr>
            <w:proofErr w:type="spellStart"/>
            <w:r>
              <w:rPr>
                <w:rStyle w:val="nfasissutil"/>
              </w:rPr>
              <w:lastRenderedPageBreak/>
              <w:t>name_file</w:t>
            </w:r>
            <w:proofErr w:type="spellEnd"/>
          </w:p>
        </w:tc>
        <w:tc>
          <w:tcPr>
            <w:tcW w:w="1701" w:type="dxa"/>
          </w:tcPr>
          <w:p w14:paraId="03A178E9" w14:textId="77777777" w:rsidR="007F4F1A" w:rsidRDefault="007F4F1A" w:rsidP="007F4F1A">
            <w:pPr>
              <w:jc w:val="left"/>
              <w:rPr>
                <w:rStyle w:val="nfasissutil"/>
              </w:rPr>
            </w:pPr>
            <w:proofErr w:type="spellStart"/>
            <w:r>
              <w:rPr>
                <w:rStyle w:val="nfasissutil"/>
              </w:rPr>
              <w:t>string</w:t>
            </w:r>
            <w:proofErr w:type="spellEnd"/>
          </w:p>
        </w:tc>
        <w:tc>
          <w:tcPr>
            <w:tcW w:w="4999" w:type="dxa"/>
          </w:tcPr>
          <w:p w14:paraId="64A8342C" w14:textId="0A953BD0" w:rsidR="007F4F1A" w:rsidRDefault="002B6BD5" w:rsidP="007F4F1A">
            <w:pPr>
              <w:jc w:val="left"/>
              <w:rPr>
                <w:rStyle w:val="nfasissutil"/>
              </w:rPr>
            </w:pPr>
            <w:r>
              <w:rPr>
                <w:rStyle w:val="nfasissutil"/>
              </w:rPr>
              <w:t>Nombre del archivo del justificante de pago</w:t>
            </w:r>
          </w:p>
          <w:p w14:paraId="23E6584C" w14:textId="77777777" w:rsidR="007F4F1A" w:rsidRDefault="007F4F1A" w:rsidP="007F4F1A">
            <w:pPr>
              <w:jc w:val="left"/>
              <w:rPr>
                <w:rStyle w:val="nfasissutil"/>
              </w:rPr>
            </w:pPr>
          </w:p>
        </w:tc>
      </w:tr>
      <w:tr w:rsidR="007F4F1A" w14:paraId="4A1C1EAA" w14:textId="77777777" w:rsidTr="007F4F1A">
        <w:trPr>
          <w:trHeight w:hRule="exact" w:val="284"/>
        </w:trPr>
        <w:tc>
          <w:tcPr>
            <w:tcW w:w="2552" w:type="dxa"/>
            <w:vAlign w:val="center"/>
          </w:tcPr>
          <w:p w14:paraId="635E1865" w14:textId="77777777" w:rsidR="007F4F1A" w:rsidRDefault="007F4F1A" w:rsidP="007F4F1A">
            <w:pPr>
              <w:jc w:val="left"/>
              <w:rPr>
                <w:rStyle w:val="nfasissutil"/>
              </w:rPr>
            </w:pPr>
            <w:proofErr w:type="spellStart"/>
            <w:r>
              <w:rPr>
                <w:rStyle w:val="nfasissutil"/>
              </w:rPr>
              <w:t>url_file</w:t>
            </w:r>
            <w:proofErr w:type="spellEnd"/>
          </w:p>
        </w:tc>
        <w:tc>
          <w:tcPr>
            <w:tcW w:w="1701" w:type="dxa"/>
          </w:tcPr>
          <w:p w14:paraId="2BDAC2EB" w14:textId="77777777" w:rsidR="007F4F1A" w:rsidRDefault="007F4F1A" w:rsidP="007F4F1A">
            <w:pPr>
              <w:jc w:val="left"/>
              <w:rPr>
                <w:rStyle w:val="nfasissutil"/>
              </w:rPr>
            </w:pPr>
            <w:proofErr w:type="spellStart"/>
            <w:r>
              <w:rPr>
                <w:rStyle w:val="nfasissutil"/>
              </w:rPr>
              <w:t>string</w:t>
            </w:r>
            <w:proofErr w:type="spellEnd"/>
          </w:p>
        </w:tc>
        <w:tc>
          <w:tcPr>
            <w:tcW w:w="4999" w:type="dxa"/>
          </w:tcPr>
          <w:p w14:paraId="02747E40" w14:textId="77777777" w:rsidR="007F4F1A" w:rsidRDefault="007F4F1A" w:rsidP="007F4F1A">
            <w:pPr>
              <w:jc w:val="left"/>
              <w:rPr>
                <w:rStyle w:val="nfasissutil"/>
              </w:rPr>
            </w:pPr>
            <w:r>
              <w:rPr>
                <w:rStyle w:val="nfasissutil"/>
              </w:rPr>
              <w:t xml:space="preserve">Dirección del archivo en </w:t>
            </w:r>
            <w:proofErr w:type="spellStart"/>
            <w:r>
              <w:rPr>
                <w:rStyle w:val="nfasissutil"/>
              </w:rPr>
              <w:t>Firebase</w:t>
            </w:r>
            <w:proofErr w:type="spellEnd"/>
          </w:p>
        </w:tc>
      </w:tr>
    </w:tbl>
    <w:p w14:paraId="33D12931" w14:textId="65E971E3" w:rsidR="007F4F1A" w:rsidRDefault="002B6BD5" w:rsidP="007F4F1A">
      <w:pPr>
        <w:pStyle w:val="Descripcin"/>
        <w:keepNext/>
        <w:spacing w:before="120" w:after="240" w:line="360" w:lineRule="auto"/>
        <w:jc w:val="center"/>
      </w:pPr>
      <w:r>
        <w:t>Tabla 9</w:t>
      </w:r>
      <w:r w:rsidR="007F4F1A">
        <w:t xml:space="preserve"> </w:t>
      </w:r>
      <w:r w:rsidR="007F4F1A">
        <w:rPr>
          <w:sz w:val="20"/>
        </w:rPr>
        <w:t xml:space="preserve">Colección </w:t>
      </w:r>
      <w:proofErr w:type="spellStart"/>
      <w:r>
        <w:rPr>
          <w:sz w:val="20"/>
        </w:rPr>
        <w:t>Payment_file</w:t>
      </w:r>
      <w:proofErr w:type="spellEnd"/>
    </w:p>
    <w:p w14:paraId="1A5BC3AC" w14:textId="56C5904A" w:rsidR="002B6BD5" w:rsidRDefault="002B6BD5" w:rsidP="002B6BD5">
      <w:pPr>
        <w:pStyle w:val="Subttulo"/>
        <w:rPr>
          <w:rStyle w:val="nfasissutil"/>
        </w:rPr>
      </w:pPr>
      <w:r>
        <w:rPr>
          <w:rStyle w:val="nfasissutil"/>
        </w:rPr>
        <w:t>4.4.1.7</w:t>
      </w:r>
      <w:r>
        <w:rPr>
          <w:rStyle w:val="nfasissutil"/>
        </w:rPr>
        <w:t xml:space="preserve"> Colección </w:t>
      </w:r>
      <w:proofErr w:type="spellStart"/>
      <w:r>
        <w:rPr>
          <w:rStyle w:val="nfasissutil"/>
          <w:i/>
        </w:rPr>
        <w:t>Authors</w:t>
      </w:r>
      <w:proofErr w:type="spellEnd"/>
    </w:p>
    <w:p w14:paraId="4D6E6411" w14:textId="2E0F376D" w:rsidR="002B6BD5" w:rsidRDefault="002B6BD5" w:rsidP="002B6BD5">
      <w:r>
        <w:tab/>
        <w:t>La colección</w:t>
      </w:r>
      <w:r>
        <w:rPr>
          <w:i/>
        </w:rPr>
        <w:t xml:space="preserve"> </w:t>
      </w:r>
      <w:proofErr w:type="spellStart"/>
      <w:r>
        <w:rPr>
          <w:i/>
        </w:rPr>
        <w:t>Authors</w:t>
      </w:r>
      <w:proofErr w:type="spellEnd"/>
      <w:r>
        <w:rPr>
          <w:i/>
        </w:rPr>
        <w:t xml:space="preserve"> </w:t>
      </w:r>
      <w:r>
        <w:t xml:space="preserve">es una </w:t>
      </w:r>
      <w:proofErr w:type="spellStart"/>
      <w:r>
        <w:t>subcolección</w:t>
      </w:r>
      <w:proofErr w:type="spellEnd"/>
      <w:r>
        <w:t xml:space="preserve"> de </w:t>
      </w:r>
      <w:proofErr w:type="spellStart"/>
      <w:r>
        <w:rPr>
          <w:i/>
        </w:rPr>
        <w:t>Papers</w:t>
      </w:r>
      <w:proofErr w:type="spellEnd"/>
      <w:r>
        <w:t xml:space="preserve">. En ella se almacenan los datos relativos </w:t>
      </w:r>
      <w:r>
        <w:t>a los autores de cada artículo subido por el usuario</w:t>
      </w:r>
      <w:r>
        <w:t xml:space="preserve">. La siguiente tabla muestra en detalle esta </w:t>
      </w:r>
      <w:proofErr w:type="spellStart"/>
      <w:r>
        <w:t>subcolección</w:t>
      </w:r>
      <w:proofErr w:type="spellEnd"/>
      <w:r>
        <w:t>:</w:t>
      </w:r>
    </w:p>
    <w:tbl>
      <w:tblPr>
        <w:tblStyle w:val="Tablaconcuadrcula"/>
        <w:tblW w:w="0" w:type="auto"/>
        <w:tblInd w:w="-5" w:type="dxa"/>
        <w:tblLook w:val="04A0" w:firstRow="1" w:lastRow="0" w:firstColumn="1" w:lastColumn="0" w:noHBand="0" w:noVBand="1"/>
      </w:tblPr>
      <w:tblGrid>
        <w:gridCol w:w="2552"/>
        <w:gridCol w:w="1701"/>
        <w:gridCol w:w="4999"/>
      </w:tblGrid>
      <w:tr w:rsidR="002B6BD5" w14:paraId="7DEDE8A0" w14:textId="77777777" w:rsidTr="00113FC4">
        <w:trPr>
          <w:trHeight w:hRule="exact" w:val="284"/>
        </w:trPr>
        <w:tc>
          <w:tcPr>
            <w:tcW w:w="2552" w:type="dxa"/>
            <w:shd w:val="clear" w:color="auto" w:fill="D0CECE" w:themeFill="background2" w:themeFillShade="E6"/>
            <w:vAlign w:val="center"/>
          </w:tcPr>
          <w:p w14:paraId="1F01BE10" w14:textId="77777777" w:rsidR="002B6BD5" w:rsidRDefault="002B6BD5" w:rsidP="00113FC4">
            <w:pPr>
              <w:jc w:val="left"/>
              <w:rPr>
                <w:rStyle w:val="nfasissutil"/>
              </w:rPr>
            </w:pPr>
            <w:r>
              <w:rPr>
                <w:rStyle w:val="nfasissutil"/>
              </w:rPr>
              <w:t>Atributos de la colección</w:t>
            </w:r>
          </w:p>
        </w:tc>
        <w:tc>
          <w:tcPr>
            <w:tcW w:w="1701" w:type="dxa"/>
            <w:shd w:val="clear" w:color="auto" w:fill="D0CECE" w:themeFill="background2" w:themeFillShade="E6"/>
          </w:tcPr>
          <w:p w14:paraId="20E53625" w14:textId="77777777" w:rsidR="002B6BD5" w:rsidRDefault="002B6BD5" w:rsidP="00113FC4">
            <w:pPr>
              <w:jc w:val="left"/>
              <w:rPr>
                <w:rStyle w:val="nfasissutil"/>
              </w:rPr>
            </w:pPr>
            <w:r>
              <w:rPr>
                <w:rStyle w:val="nfasissutil"/>
              </w:rPr>
              <w:t>Tipo</w:t>
            </w:r>
          </w:p>
        </w:tc>
        <w:tc>
          <w:tcPr>
            <w:tcW w:w="4999" w:type="dxa"/>
            <w:shd w:val="clear" w:color="auto" w:fill="D0CECE" w:themeFill="background2" w:themeFillShade="E6"/>
          </w:tcPr>
          <w:p w14:paraId="145AE41D" w14:textId="77777777" w:rsidR="002B6BD5" w:rsidRDefault="002B6BD5" w:rsidP="00113FC4">
            <w:pPr>
              <w:jc w:val="left"/>
              <w:rPr>
                <w:rStyle w:val="nfasissutil"/>
              </w:rPr>
            </w:pPr>
            <w:r>
              <w:rPr>
                <w:rStyle w:val="nfasissutil"/>
              </w:rPr>
              <w:t>Descripción</w:t>
            </w:r>
          </w:p>
        </w:tc>
      </w:tr>
      <w:tr w:rsidR="002B6BD5" w14:paraId="57108F79" w14:textId="77777777" w:rsidTr="00113FC4">
        <w:trPr>
          <w:trHeight w:hRule="exact" w:val="284"/>
        </w:trPr>
        <w:tc>
          <w:tcPr>
            <w:tcW w:w="2552" w:type="dxa"/>
            <w:vAlign w:val="center"/>
          </w:tcPr>
          <w:p w14:paraId="2B0235E4" w14:textId="430D8887" w:rsidR="002B6BD5" w:rsidRPr="00935AC5" w:rsidRDefault="002B6BD5" w:rsidP="00113FC4">
            <w:pPr>
              <w:jc w:val="left"/>
              <w:rPr>
                <w:rStyle w:val="nfasissutil"/>
              </w:rPr>
            </w:pPr>
            <w:proofErr w:type="spellStart"/>
            <w:r>
              <w:rPr>
                <w:rStyle w:val="nfasissutil"/>
              </w:rPr>
              <w:t>author</w:t>
            </w:r>
            <w:proofErr w:type="spellEnd"/>
          </w:p>
        </w:tc>
        <w:tc>
          <w:tcPr>
            <w:tcW w:w="1701" w:type="dxa"/>
          </w:tcPr>
          <w:p w14:paraId="0EDA37BC" w14:textId="77F00A4E" w:rsidR="002B6BD5" w:rsidRPr="00935AC5" w:rsidRDefault="002B6BD5" w:rsidP="00113FC4">
            <w:pPr>
              <w:jc w:val="left"/>
              <w:rPr>
                <w:rStyle w:val="nfasissutil"/>
              </w:rPr>
            </w:pPr>
            <w:proofErr w:type="spellStart"/>
            <w:r>
              <w:rPr>
                <w:rStyle w:val="nfasissutil"/>
              </w:rPr>
              <w:t>number</w:t>
            </w:r>
            <w:proofErr w:type="spellEnd"/>
          </w:p>
        </w:tc>
        <w:tc>
          <w:tcPr>
            <w:tcW w:w="4999" w:type="dxa"/>
          </w:tcPr>
          <w:p w14:paraId="6498DAD8" w14:textId="66D434A7" w:rsidR="002B6BD5" w:rsidRPr="00935AC5" w:rsidRDefault="002B6BD5" w:rsidP="00113FC4">
            <w:pPr>
              <w:jc w:val="left"/>
              <w:rPr>
                <w:rStyle w:val="nfasissutil"/>
              </w:rPr>
            </w:pPr>
            <w:r>
              <w:rPr>
                <w:rStyle w:val="nfasissutil"/>
              </w:rPr>
              <w:t>Número de autor del artículo</w:t>
            </w:r>
          </w:p>
        </w:tc>
      </w:tr>
      <w:tr w:rsidR="002B6BD5" w14:paraId="1C7405BD" w14:textId="77777777" w:rsidTr="00113FC4">
        <w:trPr>
          <w:trHeight w:hRule="exact" w:val="284"/>
        </w:trPr>
        <w:tc>
          <w:tcPr>
            <w:tcW w:w="2552" w:type="dxa"/>
            <w:vAlign w:val="center"/>
          </w:tcPr>
          <w:p w14:paraId="315CEA3A" w14:textId="5D4AE290" w:rsidR="002B6BD5" w:rsidRDefault="002B6BD5" w:rsidP="00113FC4">
            <w:pPr>
              <w:jc w:val="left"/>
              <w:rPr>
                <w:rStyle w:val="nfasissutil"/>
              </w:rPr>
            </w:pPr>
            <w:r>
              <w:rPr>
                <w:rStyle w:val="nfasissutil"/>
              </w:rPr>
              <w:t>email</w:t>
            </w:r>
          </w:p>
        </w:tc>
        <w:tc>
          <w:tcPr>
            <w:tcW w:w="1701" w:type="dxa"/>
          </w:tcPr>
          <w:p w14:paraId="549281AB" w14:textId="77777777" w:rsidR="002B6BD5" w:rsidRDefault="002B6BD5" w:rsidP="00113FC4">
            <w:pPr>
              <w:jc w:val="left"/>
              <w:rPr>
                <w:rStyle w:val="nfasissutil"/>
              </w:rPr>
            </w:pPr>
            <w:proofErr w:type="spellStart"/>
            <w:r>
              <w:rPr>
                <w:rStyle w:val="nfasissutil"/>
              </w:rPr>
              <w:t>string</w:t>
            </w:r>
            <w:proofErr w:type="spellEnd"/>
          </w:p>
        </w:tc>
        <w:tc>
          <w:tcPr>
            <w:tcW w:w="4999" w:type="dxa"/>
          </w:tcPr>
          <w:p w14:paraId="13856BB8" w14:textId="4F5B7514" w:rsidR="002B6BD5" w:rsidRDefault="002B6BD5" w:rsidP="00113FC4">
            <w:pPr>
              <w:jc w:val="left"/>
              <w:rPr>
                <w:rStyle w:val="nfasissutil"/>
              </w:rPr>
            </w:pPr>
            <w:r>
              <w:rPr>
                <w:rStyle w:val="nfasissutil"/>
              </w:rPr>
              <w:t>Dirección email del autor</w:t>
            </w:r>
          </w:p>
          <w:p w14:paraId="00822938" w14:textId="77777777" w:rsidR="002B6BD5" w:rsidRDefault="002B6BD5" w:rsidP="00113FC4">
            <w:pPr>
              <w:jc w:val="left"/>
              <w:rPr>
                <w:rStyle w:val="nfasissutil"/>
              </w:rPr>
            </w:pPr>
          </w:p>
        </w:tc>
      </w:tr>
      <w:tr w:rsidR="002B6BD5" w14:paraId="6CFACF4E" w14:textId="77777777" w:rsidTr="00113FC4">
        <w:trPr>
          <w:trHeight w:hRule="exact" w:val="284"/>
        </w:trPr>
        <w:tc>
          <w:tcPr>
            <w:tcW w:w="2552" w:type="dxa"/>
            <w:vAlign w:val="center"/>
          </w:tcPr>
          <w:p w14:paraId="2A0CE693" w14:textId="2F9EFD02" w:rsidR="002B6BD5" w:rsidRDefault="002B6BD5" w:rsidP="00113FC4">
            <w:pPr>
              <w:jc w:val="left"/>
              <w:rPr>
                <w:rStyle w:val="nfasissutil"/>
              </w:rPr>
            </w:pPr>
            <w:proofErr w:type="spellStart"/>
            <w:r>
              <w:rPr>
                <w:rStyle w:val="nfasissutil"/>
              </w:rPr>
              <w:t>first_name</w:t>
            </w:r>
            <w:proofErr w:type="spellEnd"/>
          </w:p>
        </w:tc>
        <w:tc>
          <w:tcPr>
            <w:tcW w:w="1701" w:type="dxa"/>
          </w:tcPr>
          <w:p w14:paraId="4BF65C3F" w14:textId="77777777" w:rsidR="002B6BD5" w:rsidRDefault="002B6BD5" w:rsidP="00113FC4">
            <w:pPr>
              <w:jc w:val="left"/>
              <w:rPr>
                <w:rStyle w:val="nfasissutil"/>
              </w:rPr>
            </w:pPr>
            <w:proofErr w:type="spellStart"/>
            <w:r>
              <w:rPr>
                <w:rStyle w:val="nfasissutil"/>
              </w:rPr>
              <w:t>string</w:t>
            </w:r>
            <w:proofErr w:type="spellEnd"/>
          </w:p>
        </w:tc>
        <w:tc>
          <w:tcPr>
            <w:tcW w:w="4999" w:type="dxa"/>
          </w:tcPr>
          <w:p w14:paraId="453DBFFB" w14:textId="664BB730" w:rsidR="002B6BD5" w:rsidRDefault="002B6BD5" w:rsidP="00113FC4">
            <w:pPr>
              <w:jc w:val="left"/>
              <w:rPr>
                <w:rStyle w:val="nfasissutil"/>
              </w:rPr>
            </w:pPr>
            <w:r>
              <w:rPr>
                <w:rStyle w:val="nfasissutil"/>
              </w:rPr>
              <w:t>Nombre del autor</w:t>
            </w:r>
          </w:p>
        </w:tc>
      </w:tr>
      <w:tr w:rsidR="002B6BD5" w14:paraId="6E73925A" w14:textId="77777777" w:rsidTr="00113FC4">
        <w:trPr>
          <w:trHeight w:hRule="exact" w:val="284"/>
        </w:trPr>
        <w:tc>
          <w:tcPr>
            <w:tcW w:w="2552" w:type="dxa"/>
            <w:vAlign w:val="center"/>
          </w:tcPr>
          <w:p w14:paraId="15AB819B" w14:textId="714EF5AA" w:rsidR="002B6BD5" w:rsidRDefault="002B6BD5" w:rsidP="00113FC4">
            <w:pPr>
              <w:jc w:val="left"/>
              <w:rPr>
                <w:rStyle w:val="nfasissutil"/>
              </w:rPr>
            </w:pPr>
            <w:proofErr w:type="spellStart"/>
            <w:r>
              <w:rPr>
                <w:rStyle w:val="nfasissutil"/>
              </w:rPr>
              <w:t>last_name</w:t>
            </w:r>
            <w:proofErr w:type="spellEnd"/>
          </w:p>
        </w:tc>
        <w:tc>
          <w:tcPr>
            <w:tcW w:w="1701" w:type="dxa"/>
          </w:tcPr>
          <w:p w14:paraId="6F97DD84" w14:textId="66441513" w:rsidR="002B6BD5" w:rsidRDefault="002B6BD5" w:rsidP="00113FC4">
            <w:pPr>
              <w:jc w:val="left"/>
              <w:rPr>
                <w:rStyle w:val="nfasissutil"/>
              </w:rPr>
            </w:pPr>
            <w:proofErr w:type="spellStart"/>
            <w:r>
              <w:rPr>
                <w:rStyle w:val="nfasissutil"/>
              </w:rPr>
              <w:t>string</w:t>
            </w:r>
            <w:proofErr w:type="spellEnd"/>
          </w:p>
        </w:tc>
        <w:tc>
          <w:tcPr>
            <w:tcW w:w="4999" w:type="dxa"/>
          </w:tcPr>
          <w:p w14:paraId="3019F25C" w14:textId="46E64CC6" w:rsidR="002B6BD5" w:rsidRDefault="002B6BD5" w:rsidP="00113FC4">
            <w:pPr>
              <w:jc w:val="left"/>
              <w:rPr>
                <w:rStyle w:val="nfasissutil"/>
              </w:rPr>
            </w:pPr>
            <w:r>
              <w:rPr>
                <w:rStyle w:val="nfasissutil"/>
              </w:rPr>
              <w:t>Apellidos del autor</w:t>
            </w:r>
          </w:p>
        </w:tc>
      </w:tr>
    </w:tbl>
    <w:p w14:paraId="1FD1A9B6" w14:textId="2F66038A" w:rsidR="0016584F" w:rsidRPr="00381195" w:rsidRDefault="002B6BD5" w:rsidP="00381195">
      <w:pPr>
        <w:pStyle w:val="Descripcin"/>
        <w:keepNext/>
        <w:spacing w:before="120" w:after="240" w:line="360" w:lineRule="auto"/>
        <w:jc w:val="center"/>
        <w:rPr>
          <w:rStyle w:val="nfasissutil"/>
          <w:iCs/>
        </w:rPr>
      </w:pPr>
      <w:r>
        <w:t>Tabla 10</w:t>
      </w:r>
      <w:r>
        <w:t xml:space="preserve"> </w:t>
      </w:r>
      <w:r>
        <w:rPr>
          <w:sz w:val="20"/>
        </w:rPr>
        <w:t xml:space="preserve">Colección </w:t>
      </w:r>
      <w:proofErr w:type="spellStart"/>
      <w:r>
        <w:rPr>
          <w:sz w:val="20"/>
        </w:rPr>
        <w:t>Authors</w:t>
      </w:r>
      <w:proofErr w:type="spellEnd"/>
    </w:p>
    <w:p w14:paraId="659D3226" w14:textId="10E06514" w:rsidR="00DE1B33" w:rsidRDefault="00381195" w:rsidP="00B24926">
      <w:pPr>
        <w:ind w:firstLine="720"/>
      </w:pPr>
      <w:r>
        <w:t>Una vez vistas todas las co</w:t>
      </w:r>
      <w:r w:rsidR="00B24926">
        <w:t xml:space="preserve">lecciones existentes, en la siguiente figura se detalla un diagrama completo de la base de datos (Cloud </w:t>
      </w:r>
      <w:proofErr w:type="spellStart"/>
      <w:r w:rsidR="00B24926">
        <w:t>Firestore</w:t>
      </w:r>
      <w:proofErr w:type="spellEnd"/>
      <w:r w:rsidR="00B24926">
        <w:t xml:space="preserve">). Dentro de </w:t>
      </w:r>
      <w:proofErr w:type="spellStart"/>
      <w:r w:rsidR="00B24926">
        <w:t>Firebase</w:t>
      </w:r>
      <w:proofErr w:type="spellEnd"/>
      <w:r w:rsidR="00B24926">
        <w:t xml:space="preserve">, se pueden crear proyectos independientes entre sí. El proyecto creado en </w:t>
      </w:r>
      <w:proofErr w:type="spellStart"/>
      <w:r w:rsidR="00B24926">
        <w:t>Firebase</w:t>
      </w:r>
      <w:proofErr w:type="spellEnd"/>
      <w:r w:rsidR="00B24926">
        <w:t xml:space="preserve"> para alojar la aplicación se llama CMMSE.</w:t>
      </w:r>
      <w:r w:rsidR="00D64B76">
        <w:t xml:space="preserve"> Del proyecto, en la base de datos se alojan las colecciones tal como se indica en el siguiente diagrama.</w:t>
      </w:r>
    </w:p>
    <w:p w14:paraId="34F80904" w14:textId="5C0011B9" w:rsidR="008559C9" w:rsidRDefault="00DB603A" w:rsidP="008559C9">
      <w:pPr>
        <w:keepNext/>
        <w:jc w:val="left"/>
      </w:pPr>
      <w:r>
        <w:t xml:space="preserve">      </w:t>
      </w:r>
    </w:p>
    <w:p w14:paraId="7778C2C1" w14:textId="62F80050" w:rsidR="008477A4" w:rsidRDefault="008559C9" w:rsidP="008559C9">
      <w:pPr>
        <w:pStyle w:val="Descripcin"/>
        <w:ind w:left="1440" w:firstLine="720"/>
        <w:jc w:val="left"/>
        <w:rPr>
          <w:sz w:val="20"/>
        </w:rPr>
      </w:pPr>
      <w:r>
        <w:t xml:space="preserve">      </w:t>
      </w:r>
      <w:bookmarkStart w:id="186" w:name="_Toc505427360"/>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26</w:t>
      </w:r>
      <w:r>
        <w:fldChar w:fldCharType="end"/>
      </w:r>
      <w:r>
        <w:rPr>
          <w:sz w:val="20"/>
        </w:rPr>
        <w:t xml:space="preserve"> </w:t>
      </w:r>
      <w:r w:rsidR="008477A4" w:rsidRPr="008477A4">
        <w:rPr>
          <w:sz w:val="20"/>
        </w:rPr>
        <w:t xml:space="preserve">Diagrama </w:t>
      </w:r>
      <w:r w:rsidR="00B24926">
        <w:rPr>
          <w:sz w:val="20"/>
        </w:rPr>
        <w:t xml:space="preserve">estructural </w:t>
      </w:r>
      <w:r w:rsidR="008477A4" w:rsidRPr="008477A4">
        <w:rPr>
          <w:sz w:val="20"/>
        </w:rPr>
        <w:t>de la base de datos</w:t>
      </w:r>
      <w:bookmarkEnd w:id="186"/>
    </w:p>
    <w:p w14:paraId="44F20F4B" w14:textId="77777777" w:rsidR="00516B1B" w:rsidRPr="00516B1B" w:rsidRDefault="00516B1B" w:rsidP="00516B1B"/>
    <w:p w14:paraId="5D6A7106" w14:textId="77777777" w:rsidR="00FC5918" w:rsidRDefault="00FC5918" w:rsidP="00FC5918">
      <w:pPr>
        <w:jc w:val="left"/>
      </w:pPr>
    </w:p>
    <w:p w14:paraId="577EDE67" w14:textId="77777777" w:rsidR="00FC5918" w:rsidRDefault="00FC5918" w:rsidP="00FC5918">
      <w:pPr>
        <w:jc w:val="left"/>
      </w:pPr>
    </w:p>
    <w:p w14:paraId="3926EC7C" w14:textId="77777777" w:rsidR="00FC5918" w:rsidRDefault="00FC5918" w:rsidP="00FC5918">
      <w:pPr>
        <w:jc w:val="left"/>
      </w:pPr>
    </w:p>
    <w:p w14:paraId="254B2D6F" w14:textId="6CF2C0D5" w:rsidR="00D33730" w:rsidRDefault="00D33730">
      <w:pPr>
        <w:spacing w:after="0" w:line="240" w:lineRule="auto"/>
        <w:jc w:val="left"/>
      </w:pPr>
      <w:r>
        <w:br w:type="page"/>
      </w:r>
    </w:p>
    <w:p w14:paraId="25D31884" w14:textId="77777777" w:rsidR="0016584F" w:rsidRDefault="0016584F" w:rsidP="0016584F">
      <w:pPr>
        <w:jc w:val="left"/>
      </w:pPr>
    </w:p>
    <w:p w14:paraId="6A15AA0D" w14:textId="77777777" w:rsidR="000D1ADF" w:rsidRDefault="000D1ADF" w:rsidP="0016584F">
      <w:pPr>
        <w:jc w:val="left"/>
      </w:pPr>
    </w:p>
    <w:p w14:paraId="2E603CF2" w14:textId="77777777" w:rsidR="0016584F" w:rsidRDefault="0016584F" w:rsidP="0016584F">
      <w:pPr>
        <w:jc w:val="left"/>
      </w:pPr>
    </w:p>
    <w:p w14:paraId="4BD02378" w14:textId="656BC6CB" w:rsidR="0016584F" w:rsidRDefault="0016584F" w:rsidP="0016584F">
      <w:pPr>
        <w:pStyle w:val="Ttulo1"/>
        <w:jc w:val="center"/>
      </w:pPr>
      <w:bookmarkStart w:id="187" w:name="_Toc505427071"/>
      <w:bookmarkStart w:id="188" w:name="_Toc505427260"/>
      <w:r>
        <w:t>DOCUMENTO 5: DISEÑO DEL SISTEMA</w:t>
      </w:r>
      <w:bookmarkEnd w:id="187"/>
      <w:bookmarkEnd w:id="188"/>
    </w:p>
    <w:p w14:paraId="14C1F681" w14:textId="77777777" w:rsidR="0016584F" w:rsidRPr="0016584F" w:rsidRDefault="0016584F" w:rsidP="0016584F"/>
    <w:p w14:paraId="0AED8C36" w14:textId="77777777" w:rsidR="0016584F" w:rsidRDefault="0016584F" w:rsidP="0016584F"/>
    <w:p w14:paraId="1BE1F6AA" w14:textId="77777777" w:rsidR="00D64B76" w:rsidRDefault="00D64B76" w:rsidP="00D64B76">
      <w:pPr>
        <w:pStyle w:val="indep"/>
        <w:jc w:val="center"/>
        <w:rPr>
          <w:b/>
          <w:bCs/>
          <w:sz w:val="28"/>
        </w:rPr>
      </w:pPr>
      <w:r>
        <w:rPr>
          <w:b/>
          <w:bCs/>
          <w:sz w:val="28"/>
        </w:rPr>
        <w:t>D. VIGIL RODRÍGUEZ, Guillermo</w:t>
      </w:r>
    </w:p>
    <w:p w14:paraId="46C0993F" w14:textId="77777777" w:rsidR="00D64B76" w:rsidRDefault="00D64B76" w:rsidP="00D64B76">
      <w:pPr>
        <w:pStyle w:val="indep"/>
        <w:jc w:val="center"/>
        <w:rPr>
          <w:b/>
          <w:bCs/>
          <w:sz w:val="28"/>
        </w:rPr>
      </w:pPr>
      <w:r>
        <w:rPr>
          <w:b/>
          <w:bCs/>
          <w:sz w:val="28"/>
        </w:rPr>
        <w:t>TUTOR: D. RANILLA PASTOR, José</w:t>
      </w:r>
    </w:p>
    <w:p w14:paraId="65C3D648" w14:textId="77777777" w:rsidR="00D64B76" w:rsidRDefault="00D64B76" w:rsidP="00D64B76">
      <w:pPr>
        <w:pStyle w:val="indep"/>
        <w:jc w:val="center"/>
        <w:rPr>
          <w:b/>
          <w:bCs/>
          <w:sz w:val="28"/>
        </w:rPr>
      </w:pPr>
      <w:r>
        <w:rPr>
          <w:b/>
          <w:bCs/>
          <w:sz w:val="28"/>
        </w:rPr>
        <w:t>COTUTOR: D. REDONDO LÓPEZ, José Manuel</w:t>
      </w:r>
    </w:p>
    <w:p w14:paraId="0C1FC12A" w14:textId="77777777" w:rsidR="0016584F" w:rsidRDefault="0016584F" w:rsidP="0016584F">
      <w:pPr>
        <w:pStyle w:val="indep"/>
        <w:rPr>
          <w:b/>
          <w:bCs/>
          <w:sz w:val="28"/>
        </w:rPr>
      </w:pPr>
      <w:bookmarkStart w:id="189" w:name="_GoBack"/>
      <w:bookmarkEnd w:id="189"/>
    </w:p>
    <w:p w14:paraId="3942184A" w14:textId="588870AF" w:rsidR="0016584F" w:rsidRDefault="0016584F" w:rsidP="0016584F">
      <w:pPr>
        <w:pStyle w:val="indep"/>
        <w:jc w:val="center"/>
        <w:rPr>
          <w:b/>
          <w:bCs/>
          <w:sz w:val="28"/>
        </w:rPr>
      </w:pPr>
      <w:r>
        <w:rPr>
          <w:b/>
          <w:bCs/>
          <w:sz w:val="28"/>
        </w:rPr>
        <w:t>FECH</w:t>
      </w:r>
      <w:r w:rsidR="00D64B76">
        <w:rPr>
          <w:b/>
          <w:bCs/>
          <w:sz w:val="28"/>
        </w:rPr>
        <w:t>A: Julio 2018</w:t>
      </w:r>
    </w:p>
    <w:p w14:paraId="5017A86D" w14:textId="77777777" w:rsidR="0016584F" w:rsidRDefault="0016584F" w:rsidP="0016584F">
      <w:pPr>
        <w:jc w:val="left"/>
      </w:pPr>
    </w:p>
    <w:p w14:paraId="36A549DF" w14:textId="77777777" w:rsidR="0016584F" w:rsidRDefault="0016584F" w:rsidP="0016584F">
      <w:pPr>
        <w:jc w:val="left"/>
      </w:pPr>
    </w:p>
    <w:p w14:paraId="7E0FB58B" w14:textId="77777777" w:rsidR="0016584F" w:rsidRDefault="0016584F" w:rsidP="0016584F">
      <w:pPr>
        <w:jc w:val="left"/>
      </w:pPr>
    </w:p>
    <w:p w14:paraId="3BB484EA" w14:textId="77777777" w:rsidR="0016584F" w:rsidRDefault="0016584F" w:rsidP="0016584F">
      <w:pPr>
        <w:jc w:val="left"/>
      </w:pPr>
    </w:p>
    <w:p w14:paraId="175BE2BF" w14:textId="77777777" w:rsidR="0016584F" w:rsidRDefault="0016584F" w:rsidP="0016584F">
      <w:pPr>
        <w:jc w:val="left"/>
      </w:pPr>
    </w:p>
    <w:p w14:paraId="3B1675C8" w14:textId="77777777" w:rsidR="0016584F" w:rsidRDefault="0016584F" w:rsidP="0016584F">
      <w:pPr>
        <w:jc w:val="left"/>
      </w:pPr>
    </w:p>
    <w:p w14:paraId="67B13C91" w14:textId="77777777" w:rsidR="0016584F" w:rsidRDefault="0016584F" w:rsidP="0016584F">
      <w:pPr>
        <w:jc w:val="left"/>
      </w:pPr>
    </w:p>
    <w:p w14:paraId="156D6863" w14:textId="77777777" w:rsidR="0016584F" w:rsidRDefault="0016584F" w:rsidP="0016584F">
      <w:pPr>
        <w:jc w:val="left"/>
      </w:pPr>
    </w:p>
    <w:p w14:paraId="214A4C0C" w14:textId="77777777" w:rsidR="0016584F" w:rsidRDefault="0016584F" w:rsidP="0016584F">
      <w:pPr>
        <w:jc w:val="left"/>
      </w:pPr>
    </w:p>
    <w:p w14:paraId="3A543709" w14:textId="77777777" w:rsidR="0016584F" w:rsidRDefault="0016584F" w:rsidP="0016584F">
      <w:pPr>
        <w:jc w:val="left"/>
      </w:pPr>
    </w:p>
    <w:p w14:paraId="564EAB4B" w14:textId="42EBB1DF" w:rsidR="00D33730" w:rsidRDefault="00D33730">
      <w:pPr>
        <w:spacing w:after="0" w:line="240" w:lineRule="auto"/>
        <w:jc w:val="left"/>
      </w:pPr>
      <w:r>
        <w:lastRenderedPageBreak/>
        <w:br w:type="page"/>
      </w:r>
    </w:p>
    <w:p w14:paraId="67138D21" w14:textId="741A1203" w:rsidR="00D33730" w:rsidRDefault="00D33730">
      <w:pPr>
        <w:spacing w:after="0" w:line="240" w:lineRule="auto"/>
        <w:jc w:val="left"/>
      </w:pPr>
      <w:r>
        <w:lastRenderedPageBreak/>
        <w:br w:type="page"/>
      </w:r>
    </w:p>
    <w:p w14:paraId="5A99CB5F" w14:textId="31A4BCEF" w:rsidR="00DE1B33" w:rsidDel="0003069B" w:rsidRDefault="00DE1B33" w:rsidP="0016584F">
      <w:pPr>
        <w:pStyle w:val="Ttulo2"/>
        <w:rPr>
          <w:del w:id="190" w:author="wences martinez suarez" w:date="2017-06-26T19:53:00Z"/>
        </w:rPr>
      </w:pPr>
      <w:del w:id="191" w:author="wences martinez suarez" w:date="2017-06-26T19:53:00Z">
        <w:r w:rsidDel="0003069B">
          <w:lastRenderedPageBreak/>
          <w:tab/>
          <w:delText>A continuación se hará una breve descripción de las entidades que se presentarán en el modelo entidad-relación:</w:delText>
        </w:r>
      </w:del>
    </w:p>
    <w:p w14:paraId="591BF292" w14:textId="35768775" w:rsidR="00DE1B33" w:rsidDel="0003069B" w:rsidRDefault="00BD2007">
      <w:pPr>
        <w:pStyle w:val="Ttulo2"/>
        <w:rPr>
          <w:del w:id="192" w:author="wences martinez suarez" w:date="2017-06-26T19:53:00Z"/>
        </w:rPr>
        <w:pPrChange w:id="193" w:author="wences martinez suarez" w:date="2017-06-26T19:53:00Z">
          <w:pPr>
            <w:numPr>
              <w:numId w:val="25"/>
            </w:numPr>
            <w:spacing w:line="240" w:lineRule="auto"/>
            <w:ind w:left="720" w:hanging="360"/>
            <w:jc w:val="left"/>
          </w:pPr>
        </w:pPrChange>
      </w:pPr>
      <w:del w:id="194" w:author="wences martinez suarez" w:date="2017-06-26T19:53:00Z">
        <w:r w:rsidRPr="00DE1B33" w:rsidDel="0003069B">
          <w:rPr>
            <w:u w:val="single"/>
          </w:rPr>
          <w:delText>USERS</w:delText>
        </w:r>
        <w:r w:rsidR="00DE1B33" w:rsidDel="0003069B">
          <w:delText>: son los usuarios de la aplicación, es decir, cualquier usuario que se registre independientemente de si sea estudiante o empresa.</w:delText>
        </w:r>
      </w:del>
    </w:p>
    <w:p w14:paraId="2035BCEF" w14:textId="2A70B167" w:rsidR="00DE1B33" w:rsidDel="0003069B" w:rsidRDefault="00BD2007">
      <w:pPr>
        <w:pStyle w:val="Ttulo2"/>
        <w:rPr>
          <w:del w:id="195" w:author="wences martinez suarez" w:date="2017-06-26T19:53:00Z"/>
        </w:rPr>
        <w:pPrChange w:id="196" w:author="wences martinez suarez" w:date="2017-06-26T19:53:00Z">
          <w:pPr>
            <w:numPr>
              <w:numId w:val="25"/>
            </w:numPr>
            <w:spacing w:line="240" w:lineRule="auto"/>
            <w:ind w:left="720" w:hanging="360"/>
            <w:jc w:val="left"/>
          </w:pPr>
        </w:pPrChange>
      </w:pPr>
      <w:del w:id="197" w:author="wences martinez suarez" w:date="2017-06-26T19:53:00Z">
        <w:r w:rsidRPr="00DE1B33" w:rsidDel="0003069B">
          <w:rPr>
            <w:u w:val="single"/>
          </w:rPr>
          <w:delText>ROLES</w:delText>
        </w:r>
        <w:r w:rsidR="00DE1B33" w:rsidDel="0003069B">
          <w:delText>: son los distintos roles que tendrán los usuarios ya registrados, pudiendo ser rol de estudiante o rol de empresa.</w:delText>
        </w:r>
      </w:del>
    </w:p>
    <w:p w14:paraId="489DD3E5" w14:textId="71FEEA98" w:rsidR="00DE1B33" w:rsidDel="0003069B" w:rsidRDefault="00BD2007">
      <w:pPr>
        <w:pStyle w:val="Ttulo2"/>
        <w:rPr>
          <w:del w:id="198" w:author="wences martinez suarez" w:date="2017-06-26T19:53:00Z"/>
        </w:rPr>
        <w:pPrChange w:id="199" w:author="wences martinez suarez" w:date="2017-06-26T19:53:00Z">
          <w:pPr>
            <w:numPr>
              <w:numId w:val="25"/>
            </w:numPr>
            <w:spacing w:line="240" w:lineRule="auto"/>
            <w:ind w:left="720" w:hanging="360"/>
            <w:jc w:val="left"/>
          </w:pPr>
        </w:pPrChange>
      </w:pPr>
      <w:del w:id="200" w:author="wences martinez suarez" w:date="2017-06-26T19:53:00Z">
        <w:r w:rsidRPr="00BD2007" w:rsidDel="0003069B">
          <w:rPr>
            <w:u w:val="single"/>
          </w:rPr>
          <w:delText>PROFILES</w:delText>
        </w:r>
        <w:r w:rsidR="00DE1B33" w:rsidDel="0003069B">
          <w:delText>: se corresponde con los estudios actuales del usuario (en caso de ser estudiante) o con el perfil de trabajador que se busca (en caso de ser empresa).</w:delText>
        </w:r>
      </w:del>
    </w:p>
    <w:p w14:paraId="69D6E56F" w14:textId="11881ACF" w:rsidR="00DE1B33" w:rsidDel="0003069B" w:rsidRDefault="00BD2007">
      <w:pPr>
        <w:pStyle w:val="Ttulo2"/>
        <w:rPr>
          <w:del w:id="201" w:author="wences martinez suarez" w:date="2017-06-26T19:53:00Z"/>
        </w:rPr>
        <w:pPrChange w:id="202" w:author="wences martinez suarez" w:date="2017-06-26T19:53:00Z">
          <w:pPr>
            <w:numPr>
              <w:numId w:val="25"/>
            </w:numPr>
            <w:spacing w:line="240" w:lineRule="auto"/>
            <w:ind w:left="720" w:hanging="360"/>
            <w:jc w:val="left"/>
          </w:pPr>
        </w:pPrChange>
      </w:pPr>
      <w:del w:id="203" w:author="wences martinez suarez" w:date="2017-06-26T19:53:00Z">
        <w:r w:rsidRPr="00BD2007" w:rsidDel="0003069B">
          <w:rPr>
            <w:u w:val="single"/>
          </w:rPr>
          <w:delText>UNIVERSIDADES</w:delText>
        </w:r>
        <w:r w:rsidR="00DE1B33" w:rsidDel="0003069B">
          <w:delText>: se corresponde con las universidades registradas en la aplicación.</w:delText>
        </w:r>
      </w:del>
    </w:p>
    <w:p w14:paraId="742CCD14" w14:textId="015F0562" w:rsidR="00DE1B33" w:rsidDel="0003069B" w:rsidRDefault="00BD2007">
      <w:pPr>
        <w:pStyle w:val="Ttulo2"/>
        <w:rPr>
          <w:del w:id="204" w:author="wences martinez suarez" w:date="2017-06-26T19:53:00Z"/>
        </w:rPr>
        <w:pPrChange w:id="205" w:author="wences martinez suarez" w:date="2017-06-26T19:53:00Z">
          <w:pPr>
            <w:numPr>
              <w:numId w:val="25"/>
            </w:numPr>
            <w:spacing w:line="240" w:lineRule="auto"/>
            <w:ind w:left="720" w:hanging="360"/>
            <w:jc w:val="left"/>
          </w:pPr>
        </w:pPrChange>
      </w:pPr>
      <w:del w:id="206" w:author="wences martinez suarez" w:date="2017-06-26T19:53:00Z">
        <w:r w:rsidRPr="00BD2007" w:rsidDel="0003069B">
          <w:rPr>
            <w:u w:val="single"/>
          </w:rPr>
          <w:delText>PROVINCIAS</w:delText>
        </w:r>
        <w:r w:rsidR="00DE1B33" w:rsidDel="0003069B">
          <w:delText>: esta entidad hace referencia a todas las provincias españolas que hay disponibles en el sistema.</w:delText>
        </w:r>
      </w:del>
    </w:p>
    <w:p w14:paraId="75C47ED5" w14:textId="786E470B" w:rsidR="00DE1B33" w:rsidDel="0003069B" w:rsidRDefault="00DE1B33">
      <w:pPr>
        <w:pStyle w:val="Ttulo2"/>
        <w:rPr>
          <w:del w:id="207" w:author="wences martinez suarez" w:date="2017-06-26T19:53:00Z"/>
        </w:rPr>
        <w:pPrChange w:id="208" w:author="wences martinez suarez" w:date="2017-06-26T19:53:00Z">
          <w:pPr>
            <w:numPr>
              <w:numId w:val="25"/>
            </w:numPr>
            <w:spacing w:line="240" w:lineRule="auto"/>
            <w:ind w:left="720" w:hanging="360"/>
            <w:jc w:val="left"/>
          </w:pPr>
        </w:pPrChange>
      </w:pPr>
      <w:del w:id="209" w:author="wences martinez suarez" w:date="2017-06-26T19:53:00Z">
        <w:r w:rsidRPr="00BD2007" w:rsidDel="0003069B">
          <w:rPr>
            <w:u w:val="single"/>
          </w:rPr>
          <w:delText>CV_SKILLS</w:delText>
        </w:r>
        <w:r w:rsidDel="0003069B">
          <w:delText>: esta entidad se corresponde con aquellas competencias del usuario (rol de estudiante) que conforman su curriculum.</w:delText>
        </w:r>
      </w:del>
    </w:p>
    <w:p w14:paraId="0E42BA47" w14:textId="04F7E565" w:rsidR="00DE1B33" w:rsidDel="0003069B" w:rsidRDefault="00DE1B33">
      <w:pPr>
        <w:pStyle w:val="Ttulo2"/>
        <w:rPr>
          <w:del w:id="210" w:author="wences martinez suarez" w:date="2017-06-26T19:53:00Z"/>
        </w:rPr>
        <w:pPrChange w:id="211" w:author="wences martinez suarez" w:date="2017-06-26T19:53:00Z">
          <w:pPr>
            <w:numPr>
              <w:numId w:val="25"/>
            </w:numPr>
            <w:spacing w:line="240" w:lineRule="auto"/>
            <w:ind w:left="720" w:hanging="360"/>
            <w:jc w:val="left"/>
          </w:pPr>
        </w:pPrChange>
      </w:pPr>
      <w:del w:id="212" w:author="wences martinez suarez" w:date="2017-06-26T19:53:00Z">
        <w:r w:rsidRPr="00BD2007" w:rsidDel="0003069B">
          <w:rPr>
            <w:u w:val="single"/>
          </w:rPr>
          <w:delText>OFFERS</w:delText>
        </w:r>
        <w:r w:rsidDel="0003069B">
          <w:delText>: esta entidad se corresponde con las ofertas que se publican en la plataforma por parte de los usuarios con rol de empresa.</w:delText>
        </w:r>
      </w:del>
    </w:p>
    <w:p w14:paraId="30F0E3E0" w14:textId="59C4E405" w:rsidR="00DE1B33" w:rsidDel="0003069B" w:rsidRDefault="00DE1B33">
      <w:pPr>
        <w:pStyle w:val="Ttulo2"/>
        <w:rPr>
          <w:del w:id="213" w:author="wences martinez suarez" w:date="2017-06-26T19:53:00Z"/>
        </w:rPr>
        <w:pPrChange w:id="214" w:author="wences martinez suarez" w:date="2017-06-26T19:53:00Z">
          <w:pPr>
            <w:numPr>
              <w:numId w:val="25"/>
            </w:numPr>
            <w:spacing w:line="240" w:lineRule="auto"/>
            <w:ind w:left="720" w:hanging="360"/>
            <w:jc w:val="left"/>
          </w:pPr>
        </w:pPrChange>
      </w:pPr>
      <w:del w:id="215" w:author="wences martinez suarez" w:date="2017-06-26T19:53:00Z">
        <w:r w:rsidRPr="00BD2007" w:rsidDel="0003069B">
          <w:rPr>
            <w:u w:val="single"/>
          </w:rPr>
          <w:delText>OFFER_INSCRIPTIONS</w:delText>
        </w:r>
        <w:r w:rsidDel="0003069B">
          <w:delText>: esta entidad hace referencia a los procesos de selección que se crean al crear una oferta (con sus diferentes plazos y fases, usuarios inscritos, etc.)</w:delText>
        </w:r>
      </w:del>
    </w:p>
    <w:p w14:paraId="2462D70D" w14:textId="3FCC4388" w:rsidR="00F03765" w:rsidDel="000A7CA9" w:rsidRDefault="00BD2007" w:rsidP="0016584F">
      <w:pPr>
        <w:pStyle w:val="Ttulo2"/>
        <w:rPr>
          <w:del w:id="216" w:author="wences martinez suarez" w:date="2017-06-26T21:18:00Z"/>
        </w:rPr>
      </w:pPr>
      <w:del w:id="217" w:author="wences martinez suarez" w:date="2017-06-26T19:53:00Z">
        <w:r w:rsidRPr="00BD2007" w:rsidDel="0003069B">
          <w:rPr>
            <w:u w:val="single"/>
          </w:rPr>
          <w:delText>MESSAGES</w:delText>
        </w:r>
        <w:r w:rsidDel="0003069B">
          <w:delText>: esta entidad se corresponde con los mensajes que se pueden mandar los usuarios.</w:delText>
        </w:r>
        <w:r w:rsidR="0029681C" w:rsidDel="0003069B">
          <w:br/>
        </w:r>
      </w:del>
    </w:p>
    <w:p w14:paraId="6F893551" w14:textId="73A7C9DB" w:rsidR="00EB50E4" w:rsidRPr="00DD61E2" w:rsidRDefault="0016584F" w:rsidP="0016584F">
      <w:pPr>
        <w:pStyle w:val="Ttulo2"/>
        <w:rPr>
          <w:lang w:val="es-ES"/>
        </w:rPr>
      </w:pPr>
      <w:bookmarkStart w:id="218" w:name="_Toc486444099"/>
      <w:bookmarkStart w:id="219" w:name="_Toc505427073"/>
      <w:bookmarkStart w:id="220" w:name="_Toc505427262"/>
      <w:r w:rsidRPr="00DD61E2">
        <w:rPr>
          <w:lang w:val="es-ES"/>
        </w:rPr>
        <w:t>5.1</w:t>
      </w:r>
      <w:r w:rsidR="00E11F29" w:rsidRPr="00DD61E2">
        <w:rPr>
          <w:lang w:val="es-ES"/>
        </w:rPr>
        <w:t xml:space="preserve"> </w:t>
      </w:r>
      <w:r w:rsidR="00DC70F7">
        <w:rPr>
          <w:lang w:val="es-ES"/>
        </w:rPr>
        <w:t>I</w:t>
      </w:r>
      <w:r w:rsidR="00DC70F7" w:rsidRPr="00DD61E2">
        <w:rPr>
          <w:lang w:val="es-ES"/>
        </w:rPr>
        <w:t>ntroducción</w:t>
      </w:r>
      <w:bookmarkEnd w:id="218"/>
      <w:bookmarkEnd w:id="219"/>
      <w:bookmarkEnd w:id="220"/>
    </w:p>
    <w:p w14:paraId="7A8F62D1" w14:textId="5F4A5784" w:rsidR="00E11F29" w:rsidRDefault="00E11F29" w:rsidP="00DC70F7">
      <w:pPr>
        <w:spacing w:before="240"/>
      </w:pPr>
      <w:r>
        <w:tab/>
        <w:t>En este apartado nos centraremos en el diseño de la aplicación</w:t>
      </w:r>
      <w:r w:rsidR="00D5122A">
        <w:t xml:space="preserve"> web</w:t>
      </w:r>
      <w:r w:rsidR="00600B13">
        <w:t>, describiendo los diferentes diagramas (de paquetes, clases, de interacción)</w:t>
      </w:r>
      <w:r w:rsidR="00D5122A">
        <w:t xml:space="preserve"> </w:t>
      </w:r>
      <w:proofErr w:type="gramStart"/>
      <w:r w:rsidR="00D5122A">
        <w:t>esenciales,  así</w:t>
      </w:r>
      <w:proofErr w:type="gramEnd"/>
      <w:r w:rsidR="00D5122A">
        <w:t xml:space="preserve"> como el diseño de la base de datos y los diferentes diseños preliminares y definitivos de las interfaces de usuario, lo </w:t>
      </w:r>
      <w:r w:rsidR="00600B13">
        <w:t>que ayudar</w:t>
      </w:r>
      <w:r w:rsidR="00D5122A">
        <w:t>á</w:t>
      </w:r>
      <w:r w:rsidR="00600B13">
        <w:t xml:space="preserve"> a comprender mejor </w:t>
      </w:r>
      <w:r w:rsidR="00D5122A">
        <w:t>el proceso de diseño que se h</w:t>
      </w:r>
      <w:r w:rsidR="00C73478">
        <w:t>a seguido en el desarrollo de esta</w:t>
      </w:r>
      <w:r w:rsidR="00D5122A">
        <w:t xml:space="preserve"> aplicación web.</w:t>
      </w:r>
      <w:r w:rsidR="00600B13">
        <w:t xml:space="preserve"> </w:t>
      </w:r>
    </w:p>
    <w:p w14:paraId="6B1BC1FF" w14:textId="77777777" w:rsidR="00C73478" w:rsidRPr="00E11F29" w:rsidRDefault="00C73478" w:rsidP="00E11F29"/>
    <w:p w14:paraId="17A20B9F" w14:textId="7A2D5990" w:rsidR="005A57DA" w:rsidRPr="005A57DA" w:rsidRDefault="0016584F" w:rsidP="0016584F">
      <w:pPr>
        <w:pStyle w:val="Ttulo"/>
      </w:pPr>
      <w:bookmarkStart w:id="221" w:name="_Toc486444100"/>
      <w:bookmarkStart w:id="222" w:name="_Toc505427074"/>
      <w:bookmarkStart w:id="223" w:name="_Toc505427263"/>
      <w:r>
        <w:t>5.2</w:t>
      </w:r>
      <w:r w:rsidR="00E11F29">
        <w:t xml:space="preserve"> </w:t>
      </w:r>
      <w:r w:rsidR="00DC70F7">
        <w:t>D</w:t>
      </w:r>
      <w:r w:rsidR="00DC70F7" w:rsidRPr="00E11F29">
        <w:t>iagrama de paquetes</w:t>
      </w:r>
      <w:bookmarkEnd w:id="221"/>
      <w:bookmarkEnd w:id="222"/>
      <w:bookmarkEnd w:id="223"/>
    </w:p>
    <w:p w14:paraId="3252723E" w14:textId="45763F8D" w:rsidR="00441BD7" w:rsidRDefault="00C73478" w:rsidP="00DC70F7">
      <w:pPr>
        <w:spacing w:before="240"/>
      </w:pPr>
      <w:r>
        <w:tab/>
        <w:t xml:space="preserve">Como ya hemos mencionado y descrito anteriormente, nuestra aplicación web sigue el patrón de diseño MVC (Modelo-Vista-Controlar), por lo que los distintos módulos de la aplicación van a estar </w:t>
      </w:r>
      <w:r w:rsidR="005329B2">
        <w:t>claramente diferenciados y separados</w:t>
      </w:r>
      <w:r w:rsidR="00204DDD">
        <w:t xml:space="preserve"> lógicamente</w:t>
      </w:r>
      <w:r w:rsidR="00EB50E4">
        <w:t>.</w:t>
      </w:r>
    </w:p>
    <w:p w14:paraId="0923D743" w14:textId="77777777" w:rsidR="00CF2510" w:rsidRDefault="00FE4F70" w:rsidP="00CF2510">
      <w:pPr>
        <w:keepNext/>
      </w:pPr>
      <w:r>
        <w:rPr>
          <w:noProof/>
        </w:rPr>
        <w:pict w14:anchorId="39756BE8">
          <v:shape id="_x0000_i1050" type="#_x0000_t75" alt="UMLv2" style="width:462.7pt;height:272.95pt;mso-width-percent:0;mso-height-percent:0;mso-width-percent:0;mso-height-percent:0">
            <v:imagedata r:id="rId91" o:title="UMLv2"/>
          </v:shape>
        </w:pict>
      </w:r>
    </w:p>
    <w:p w14:paraId="382C7221" w14:textId="1FC6E636" w:rsidR="00441BD7" w:rsidRPr="00516B1B" w:rsidRDefault="00CF2510" w:rsidP="00E770D0">
      <w:pPr>
        <w:pStyle w:val="Descripcin"/>
        <w:ind w:left="2160" w:firstLine="720"/>
        <w:rPr>
          <w:sz w:val="20"/>
        </w:rPr>
      </w:pPr>
      <w:bookmarkStart w:id="224" w:name="_Toc505427361"/>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27</w:t>
      </w:r>
      <w:r>
        <w:fldChar w:fldCharType="end"/>
      </w:r>
      <w:r>
        <w:rPr>
          <w:sz w:val="20"/>
        </w:rPr>
        <w:t xml:space="preserve"> </w:t>
      </w:r>
      <w:r w:rsidR="00516B1B" w:rsidRPr="00516B1B">
        <w:rPr>
          <w:sz w:val="20"/>
        </w:rPr>
        <w:t>Diagrama de paquetes del sistema</w:t>
      </w:r>
      <w:bookmarkEnd w:id="224"/>
    </w:p>
    <w:p w14:paraId="584271D9" w14:textId="1957768A" w:rsidR="006B4191" w:rsidRDefault="009F0D58" w:rsidP="00C73478">
      <w:r>
        <w:lastRenderedPageBreak/>
        <w:br/>
      </w:r>
      <w:r>
        <w:tab/>
        <w:t xml:space="preserve">A </w:t>
      </w:r>
      <w:proofErr w:type="gramStart"/>
      <w:r>
        <w:t>continuación</w:t>
      </w:r>
      <w:proofErr w:type="gramEnd"/>
      <w:r>
        <w:t xml:space="preserve"> se hará una breve descripción de los paquetes más importantes de esta aplicaci</w:t>
      </w:r>
      <w:r w:rsidR="00B91E64">
        <w:t>ón:</w:t>
      </w:r>
    </w:p>
    <w:p w14:paraId="1A28F323" w14:textId="76A8F7CF" w:rsidR="0016584F" w:rsidRDefault="0016584F" w:rsidP="0016584F">
      <w:pPr>
        <w:pStyle w:val="Subttulo"/>
        <w:ind w:firstLine="720"/>
      </w:pPr>
      <w:bookmarkStart w:id="225" w:name="_Toc505427075"/>
      <w:bookmarkStart w:id="226" w:name="_Toc505427264"/>
      <w:r>
        <w:t xml:space="preserve">5.2.1 </w:t>
      </w:r>
      <w:proofErr w:type="spellStart"/>
      <w:r>
        <w:t>User</w:t>
      </w:r>
      <w:bookmarkEnd w:id="225"/>
      <w:bookmarkEnd w:id="226"/>
      <w:proofErr w:type="spellEnd"/>
    </w:p>
    <w:p w14:paraId="081686F3" w14:textId="020AF4B2" w:rsidR="006B4191" w:rsidRDefault="006B4191" w:rsidP="006B4191">
      <w:r>
        <w:tab/>
        <w:t>Este paquete engloba las</w:t>
      </w:r>
      <w:r w:rsidR="004A055E">
        <w:t xml:space="preserve"> vistas, modelo y controlador de </w:t>
      </w:r>
      <w:r w:rsidR="007E68B2">
        <w:t>u</w:t>
      </w:r>
      <w:r w:rsidR="004A055E">
        <w:t xml:space="preserve">suario, los cuales son necesarios para la gestión de estos (registrar usuarios, configuración de cuenta, configuración de perfil profesional, </w:t>
      </w:r>
      <w:proofErr w:type="spellStart"/>
      <w:r w:rsidR="004A055E">
        <w:t>etc</w:t>
      </w:r>
      <w:proofErr w:type="spellEnd"/>
      <w:r w:rsidR="004A055E">
        <w:t>).</w:t>
      </w:r>
      <w:r w:rsidR="007E68B2">
        <w:t xml:space="preserve"> Los usuarios</w:t>
      </w:r>
      <w:r w:rsidR="00915A24">
        <w:t xml:space="preserve"> podrán</w:t>
      </w:r>
      <w:r w:rsidR="007E68B2">
        <w:t xml:space="preserve"> tendr</w:t>
      </w:r>
      <w:r w:rsidR="00915A24">
        <w:t>án asociada</w:t>
      </w:r>
      <w:r w:rsidR="007E68B2">
        <w:t xml:space="preserve">s (dependiendo del rol que tenga) </w:t>
      </w:r>
      <w:r w:rsidR="00915A24">
        <w:t xml:space="preserve">varias </w:t>
      </w:r>
      <w:r w:rsidR="007E68B2">
        <w:t>competencias de usuario (</w:t>
      </w:r>
      <w:proofErr w:type="spellStart"/>
      <w:r w:rsidR="007E68B2">
        <w:t>cv_skills</w:t>
      </w:r>
      <w:proofErr w:type="spellEnd"/>
      <w:r w:rsidR="007E68B2">
        <w:t>), una provincia (</w:t>
      </w:r>
      <w:proofErr w:type="spellStart"/>
      <w:r w:rsidR="007E68B2">
        <w:t>province</w:t>
      </w:r>
      <w:proofErr w:type="spellEnd"/>
      <w:r w:rsidR="007E68B2">
        <w:t>), unos estudios principales (</w:t>
      </w:r>
      <w:proofErr w:type="spellStart"/>
      <w:r w:rsidR="007E68B2">
        <w:t>study</w:t>
      </w:r>
      <w:proofErr w:type="spellEnd"/>
      <w:r w:rsidR="007E68B2">
        <w:t>), un rol (role) y una universidad (</w:t>
      </w:r>
      <w:proofErr w:type="spellStart"/>
      <w:r w:rsidR="007E68B2">
        <w:t>university</w:t>
      </w:r>
      <w:proofErr w:type="spellEnd"/>
      <w:r w:rsidR="007E68B2">
        <w:t xml:space="preserve">). También puede tener </w:t>
      </w:r>
      <w:r w:rsidR="00915A24">
        <w:t xml:space="preserve">asociadas </w:t>
      </w:r>
      <w:r w:rsidR="007E68B2">
        <w:t>varias ofertas de prácticas (</w:t>
      </w:r>
      <w:proofErr w:type="spellStart"/>
      <w:r w:rsidR="007E68B2">
        <w:t>offers</w:t>
      </w:r>
      <w:proofErr w:type="spellEnd"/>
      <w:r w:rsidR="007E68B2">
        <w:t>) o participar en varios procesos de selección (</w:t>
      </w:r>
      <w:proofErr w:type="spellStart"/>
      <w:r w:rsidR="007E68B2">
        <w:t>offer_inscriptions</w:t>
      </w:r>
      <w:proofErr w:type="spellEnd"/>
      <w:r w:rsidR="007E68B2">
        <w:t>). Así mismo los usuarios pueden recibir o enviar varios mensajes (</w:t>
      </w:r>
      <w:proofErr w:type="spellStart"/>
      <w:r w:rsidR="007E68B2">
        <w:t>messages</w:t>
      </w:r>
      <w:proofErr w:type="spellEnd"/>
      <w:r w:rsidR="007E68B2">
        <w:t>) diferentes.</w:t>
      </w:r>
    </w:p>
    <w:p w14:paraId="1826A470" w14:textId="26D5317B" w:rsidR="006B4191" w:rsidRPr="0016584F" w:rsidRDefault="0016584F" w:rsidP="0016584F">
      <w:pPr>
        <w:pStyle w:val="Subttulo"/>
        <w:ind w:firstLine="720"/>
        <w:rPr>
          <w:rStyle w:val="nfasissutil"/>
          <w:iCs w:val="0"/>
        </w:rPr>
      </w:pPr>
      <w:bookmarkStart w:id="227" w:name="_Toc505427076"/>
      <w:bookmarkStart w:id="228" w:name="_Toc505427265"/>
      <w:r>
        <w:t>5.2.2 Vistas</w:t>
      </w:r>
      <w:bookmarkEnd w:id="227"/>
      <w:bookmarkEnd w:id="228"/>
    </w:p>
    <w:p w14:paraId="58EA9C48" w14:textId="4C55B04A" w:rsidR="00541F18" w:rsidRDefault="006B4191" w:rsidP="0016584F">
      <w:r>
        <w:tab/>
      </w:r>
      <w:r w:rsidR="004A055E">
        <w:t xml:space="preserve">Este paquete forma la parte gráfica de la aplicación web, es decir, la capa de presentación de la aplicación web. </w:t>
      </w:r>
      <w:r>
        <w:t>Las vistas se encargan de recibir los datos de la aplicación enviados desde el controlador para mostrárselos al usuario.</w:t>
      </w:r>
    </w:p>
    <w:p w14:paraId="45F2C23C" w14:textId="04E5A645" w:rsidR="0016584F" w:rsidRDefault="0016584F" w:rsidP="0016584F">
      <w:pPr>
        <w:pStyle w:val="Subttulo"/>
        <w:ind w:firstLine="720"/>
      </w:pPr>
      <w:bookmarkStart w:id="229" w:name="_Toc505427077"/>
      <w:bookmarkStart w:id="230" w:name="_Toc505427266"/>
      <w:r>
        <w:t xml:space="preserve">5.2.3 </w:t>
      </w:r>
      <w:proofErr w:type="spellStart"/>
      <w:r>
        <w:t>Offers</w:t>
      </w:r>
      <w:bookmarkEnd w:id="229"/>
      <w:bookmarkEnd w:id="230"/>
      <w:proofErr w:type="spellEnd"/>
    </w:p>
    <w:p w14:paraId="3B7A6952" w14:textId="29DC7679" w:rsidR="00541F18" w:rsidRDefault="00541F18" w:rsidP="00541F18">
      <w:r>
        <w:tab/>
        <w:t xml:space="preserve">Este paquete engloba las vistas, modelo y controlador de las ofertas de prácticas, las cuales son necesarios para la creación y gestión de estas. Las ofertas de prácticas están asociadas a un usuario con rol de empresa </w:t>
      </w:r>
      <w:r w:rsidR="009F0D58">
        <w:t xml:space="preserve">y </w:t>
      </w:r>
      <w:r>
        <w:t>tienen asociadas un proceso de selección (</w:t>
      </w:r>
      <w:proofErr w:type="spellStart"/>
      <w:r>
        <w:t>offer_inscription</w:t>
      </w:r>
      <w:proofErr w:type="spellEnd"/>
      <w:r>
        <w:t>).</w:t>
      </w:r>
    </w:p>
    <w:p w14:paraId="5F598CF6" w14:textId="1C976C11" w:rsidR="0016584F" w:rsidRDefault="0016584F" w:rsidP="0016584F">
      <w:pPr>
        <w:pStyle w:val="Subttulo"/>
        <w:ind w:firstLine="720"/>
      </w:pPr>
      <w:bookmarkStart w:id="231" w:name="_Toc505427078"/>
      <w:bookmarkStart w:id="232" w:name="_Toc505427267"/>
      <w:r>
        <w:t xml:space="preserve">5.2.4 </w:t>
      </w:r>
      <w:proofErr w:type="spellStart"/>
      <w:r>
        <w:t>Offer_inscriptions</w:t>
      </w:r>
      <w:bookmarkEnd w:id="231"/>
      <w:bookmarkEnd w:id="232"/>
      <w:proofErr w:type="spellEnd"/>
    </w:p>
    <w:p w14:paraId="1A23AA94" w14:textId="77777777" w:rsidR="0016584F" w:rsidRDefault="00541F18" w:rsidP="0016584F">
      <w:r>
        <w:tab/>
        <w:t xml:space="preserve">Este paquete engloba las vistas, modelo y controlador de los procesos de selección pertenecientes a las ofertas de prácticas, las cuales son necesarios para </w:t>
      </w:r>
      <w:r w:rsidR="007E68B2">
        <w:t xml:space="preserve">la </w:t>
      </w:r>
      <w:r>
        <w:t>gesti</w:t>
      </w:r>
      <w:r w:rsidR="009F0D58">
        <w:t>ón de esto</w:t>
      </w:r>
      <w:r>
        <w:t>s.</w:t>
      </w:r>
      <w:r w:rsidR="007E68B2">
        <w:t xml:space="preserve"> Estos procesos de selección están</w:t>
      </w:r>
      <w:r w:rsidR="009F0D58">
        <w:t xml:space="preserve"> asociado</w:t>
      </w:r>
      <w:r>
        <w:t>s a un</w:t>
      </w:r>
      <w:r w:rsidR="007E68B2">
        <w:t>a oferta de prácticas y a un usuario con rol de empresa.</w:t>
      </w:r>
      <w:r w:rsidR="009F0D58">
        <w:t xml:space="preserve"> Cada proceso de selección se </w:t>
      </w:r>
      <w:proofErr w:type="gramStart"/>
      <w:r w:rsidR="009F0D58">
        <w:t>especificará  en</w:t>
      </w:r>
      <w:proofErr w:type="gramEnd"/>
      <w:r w:rsidR="009F0D58">
        <w:t xml:space="preserve"> diferentes fases mediante intervalos de tiempo fijados por el sistema.</w:t>
      </w:r>
    </w:p>
    <w:p w14:paraId="46B3ADC4" w14:textId="77777777" w:rsidR="002B5341" w:rsidRDefault="002B5341" w:rsidP="0016584F"/>
    <w:p w14:paraId="761E1F9A" w14:textId="77777777" w:rsidR="002B5341" w:rsidRDefault="002B5341" w:rsidP="0016584F"/>
    <w:p w14:paraId="4E578321" w14:textId="50C4B401" w:rsidR="0016584F" w:rsidRDefault="0016584F" w:rsidP="0016584F">
      <w:pPr>
        <w:pStyle w:val="Subttulo"/>
        <w:ind w:firstLine="720"/>
      </w:pPr>
      <w:bookmarkStart w:id="233" w:name="_Toc505427079"/>
      <w:bookmarkStart w:id="234" w:name="_Toc505427268"/>
      <w:r>
        <w:lastRenderedPageBreak/>
        <w:t xml:space="preserve">5.2.5 </w:t>
      </w:r>
      <w:proofErr w:type="spellStart"/>
      <w:r>
        <w:t>Messages</w:t>
      </w:r>
      <w:bookmarkEnd w:id="233"/>
      <w:bookmarkEnd w:id="234"/>
      <w:proofErr w:type="spellEnd"/>
    </w:p>
    <w:p w14:paraId="448E8B53" w14:textId="7CAF4A42" w:rsidR="0016584F" w:rsidRDefault="009F0D58" w:rsidP="009F0D58">
      <w:r>
        <w:tab/>
        <w:t xml:space="preserve">Este paquete engloba las vistas, modelo y controlador de la gestión de mensajes entre usuarios. Un usuario podrá enviar un mensaje a un </w:t>
      </w:r>
      <w:proofErr w:type="gramStart"/>
      <w:r>
        <w:t>usuario</w:t>
      </w:r>
      <w:proofErr w:type="gramEnd"/>
      <w:r>
        <w:t xml:space="preserve"> así como recibir todos aquellos mensajes que le envíen otros usuarios.</w:t>
      </w:r>
    </w:p>
    <w:p w14:paraId="2B83C459" w14:textId="67633393" w:rsidR="0016584F" w:rsidRDefault="0016584F" w:rsidP="0016584F">
      <w:pPr>
        <w:pStyle w:val="Subttulo"/>
        <w:ind w:firstLine="720"/>
        <w:rPr>
          <w:rStyle w:val="nfasissutil"/>
        </w:rPr>
      </w:pPr>
      <w:bookmarkStart w:id="235" w:name="_Toc505427080"/>
      <w:bookmarkStart w:id="236" w:name="_Toc505427269"/>
      <w:r>
        <w:rPr>
          <w:rStyle w:val="nfasissutil"/>
        </w:rPr>
        <w:t xml:space="preserve">5.2.6 </w:t>
      </w:r>
      <w:proofErr w:type="spellStart"/>
      <w:r>
        <w:rPr>
          <w:rStyle w:val="nfasissutil"/>
        </w:rPr>
        <w:t>Sessions</w:t>
      </w:r>
      <w:bookmarkEnd w:id="235"/>
      <w:bookmarkEnd w:id="236"/>
      <w:proofErr w:type="spellEnd"/>
    </w:p>
    <w:p w14:paraId="72189FFC" w14:textId="4CDD90D4" w:rsidR="009F0D58" w:rsidRPr="009F0D58" w:rsidRDefault="009F0D58" w:rsidP="009F0D58">
      <w:pPr>
        <w:rPr>
          <w:b/>
          <w:iCs/>
        </w:rPr>
      </w:pPr>
      <w:r>
        <w:rPr>
          <w:rStyle w:val="nfasissutil"/>
        </w:rPr>
        <w:tab/>
      </w:r>
      <w:r>
        <w:t>Es el paquete encargado de gestionar las sesiones de usuario en la aplicación web. Se encarga de guardar en base de datos las sesiones iniciadas de cada usuario y de validar si la sesión es la correcta mediante el identificador único que posee cada sesión</w:t>
      </w:r>
      <w:r>
        <w:rPr>
          <w:rStyle w:val="nfasissutil"/>
        </w:rPr>
        <w:t>.</w:t>
      </w:r>
    </w:p>
    <w:p w14:paraId="78740982" w14:textId="77777777" w:rsidR="00BA33E9" w:rsidRPr="00C73478" w:rsidRDefault="00BA33E9" w:rsidP="00C73478"/>
    <w:p w14:paraId="3655FD2E" w14:textId="5BA70D8A" w:rsidR="00E0030E" w:rsidRDefault="0016584F" w:rsidP="0016584F">
      <w:pPr>
        <w:pStyle w:val="Ttulo"/>
      </w:pPr>
      <w:bookmarkStart w:id="237" w:name="_Toc486444101"/>
      <w:bookmarkStart w:id="238" w:name="_Toc505427081"/>
      <w:bookmarkStart w:id="239" w:name="_Toc505427270"/>
      <w:r>
        <w:t>5.3</w:t>
      </w:r>
      <w:r w:rsidR="00E11F29">
        <w:t xml:space="preserve"> </w:t>
      </w:r>
      <w:r w:rsidR="00FB7F8B">
        <w:t>D</w:t>
      </w:r>
      <w:r w:rsidR="00FB7F8B" w:rsidRPr="00E11F29">
        <w:t>iagrama de clases</w:t>
      </w:r>
      <w:bookmarkEnd w:id="237"/>
      <w:bookmarkEnd w:id="238"/>
      <w:bookmarkEnd w:id="239"/>
    </w:p>
    <w:p w14:paraId="1BDEA920" w14:textId="0A70B54C" w:rsidR="00E0030E" w:rsidRDefault="00E0030E" w:rsidP="00E0030E">
      <w:r>
        <w:tab/>
      </w:r>
      <w:r w:rsidR="009C6600">
        <w:t>E</w:t>
      </w:r>
      <w:r>
        <w:t xml:space="preserve">n el apartado </w:t>
      </w:r>
      <w:r w:rsidR="000D1ADF">
        <w:t>“4.4</w:t>
      </w:r>
      <w:r>
        <w:t xml:space="preserve"> Mode</w:t>
      </w:r>
      <w:r w:rsidR="009C6600">
        <w:t>lo de datos</w:t>
      </w:r>
      <w:r w:rsidR="000D1ADF">
        <w:t xml:space="preserve">” del documento </w:t>
      </w:r>
      <w:proofErr w:type="gramStart"/>
      <w:r w:rsidR="000D1ADF">
        <w:t>4  “</w:t>
      </w:r>
      <w:proofErr w:type="gramEnd"/>
      <w:r w:rsidR="000D1ADF">
        <w:t>Análisis de requisitos del sistema”</w:t>
      </w:r>
      <w:r w:rsidR="009C6600">
        <w:t xml:space="preserve"> </w:t>
      </w:r>
      <w:r w:rsidR="00900613">
        <w:t xml:space="preserve">definimos el modelos de datos que debería seguir la aplicación web mediante la descripción individual de cada modelo y posteriormente con un diagrama entidad-relación que relacionase estos. Este apartado nos dio una idea general y bastante cercana del modelo de datos que debe seguir la </w:t>
      </w:r>
      <w:proofErr w:type="gramStart"/>
      <w:r w:rsidR="00900613">
        <w:t>aplicación  y</w:t>
      </w:r>
      <w:proofErr w:type="gramEnd"/>
      <w:r w:rsidR="00900613">
        <w:t xml:space="preserve"> por consiguiente sus correspondientes clases, ya que estas se encargan de representar a las tablas de la base de datos.</w:t>
      </w:r>
    </w:p>
    <w:p w14:paraId="27BC3513" w14:textId="0A831FD4" w:rsidR="00C32EE4" w:rsidRDefault="00900613" w:rsidP="0016584F">
      <w:pPr>
        <w:ind w:firstLine="720"/>
      </w:pPr>
      <w:r>
        <w:t xml:space="preserve">A </w:t>
      </w:r>
      <w:proofErr w:type="gramStart"/>
      <w:r>
        <w:t>continuación</w:t>
      </w:r>
      <w:proofErr w:type="gramEnd"/>
      <w:r>
        <w:t xml:space="preserve"> se expondrá un diagrama de clases generado con la herramienta </w:t>
      </w:r>
      <w:proofErr w:type="spellStart"/>
      <w:r>
        <w:t>RailRoady</w:t>
      </w:r>
      <w:proofErr w:type="spellEnd"/>
      <w:r>
        <w:t xml:space="preserve">, la cual sirve para generar automáticamente y de forma muy sencilla diagramas de clases de cualquier aplicación web que se desarrolle en Ruby </w:t>
      </w:r>
      <w:proofErr w:type="spellStart"/>
      <w:r>
        <w:t>on</w:t>
      </w:r>
      <w:proofErr w:type="spellEnd"/>
      <w:r>
        <w:t xml:space="preserve"> </w:t>
      </w:r>
      <w:proofErr w:type="spellStart"/>
      <w:r>
        <w:t>Rails</w:t>
      </w:r>
      <w:proofErr w:type="spellEnd"/>
      <w:r>
        <w:t xml:space="preserve">. </w:t>
      </w:r>
      <w:r w:rsidR="00C32EE4">
        <w:t>Esta herramienta proporciona un archivo “.</w:t>
      </w:r>
      <w:proofErr w:type="spellStart"/>
      <w:r w:rsidR="00C32EE4">
        <w:t>svg</w:t>
      </w:r>
      <w:proofErr w:type="spellEnd"/>
      <w:r w:rsidR="00C32EE4">
        <w:t xml:space="preserve">” que puede ser leído por cualquier navegador o programa de tratamiento de imágenes. A </w:t>
      </w:r>
      <w:proofErr w:type="gramStart"/>
      <w:r w:rsidR="00C32EE4">
        <w:t>continuación</w:t>
      </w:r>
      <w:proofErr w:type="gramEnd"/>
      <w:r w:rsidR="00C32EE4">
        <w:t xml:space="preserve"> se adjunta el diagrama generado de esta aplicación web:</w:t>
      </w:r>
    </w:p>
    <w:p w14:paraId="496E4E2D" w14:textId="77777777" w:rsidR="00E770D0" w:rsidRDefault="00FE4F70" w:rsidP="00E770D0">
      <w:pPr>
        <w:keepNext/>
      </w:pPr>
      <w:r>
        <w:rPr>
          <w:noProof/>
        </w:rPr>
        <w:lastRenderedPageBreak/>
        <w:pict w14:anchorId="1A179AD2">
          <v:shape id="_x0000_i1049" type="#_x0000_t75" alt="clasesDiagramRailsroady" style="width:440.75pt;height:212.85pt;mso-width-percent:0;mso-height-percent:0;mso-width-percent:0;mso-height-percent:0">
            <v:imagedata r:id="rId92" o:title="clasesDiagramRailsroady"/>
          </v:shape>
        </w:pict>
      </w:r>
    </w:p>
    <w:p w14:paraId="26B16575" w14:textId="2F4431D0" w:rsidR="00C32EE4" w:rsidRPr="0016584F" w:rsidRDefault="00E770D0" w:rsidP="00E770D0">
      <w:pPr>
        <w:pStyle w:val="Descripcin"/>
        <w:ind w:left="2160" w:firstLine="720"/>
        <w:rPr>
          <w:sz w:val="20"/>
          <w:szCs w:val="20"/>
        </w:rPr>
      </w:pPr>
      <w:bookmarkStart w:id="240" w:name="_Toc505427362"/>
      <w:r w:rsidRPr="0016584F">
        <w:rPr>
          <w:sz w:val="20"/>
          <w:szCs w:val="20"/>
        </w:rPr>
        <w:t xml:space="preserve">Figura </w:t>
      </w:r>
      <w:r w:rsidRPr="0016584F">
        <w:rPr>
          <w:sz w:val="20"/>
          <w:szCs w:val="20"/>
        </w:rPr>
        <w:fldChar w:fldCharType="begin"/>
      </w:r>
      <w:r w:rsidRPr="0016584F">
        <w:rPr>
          <w:sz w:val="20"/>
          <w:szCs w:val="20"/>
        </w:rPr>
        <w:instrText xml:space="preserve"> </w:instrText>
      </w:r>
      <w:r w:rsidR="00327A0A">
        <w:rPr>
          <w:sz w:val="20"/>
          <w:szCs w:val="20"/>
        </w:rPr>
        <w:instrText>SEQ</w:instrText>
      </w:r>
      <w:r w:rsidRPr="0016584F">
        <w:rPr>
          <w:sz w:val="20"/>
          <w:szCs w:val="20"/>
        </w:rPr>
        <w:instrText xml:space="preserve"> Figura \* ARABIC </w:instrText>
      </w:r>
      <w:r w:rsidRPr="0016584F">
        <w:rPr>
          <w:sz w:val="20"/>
          <w:szCs w:val="20"/>
        </w:rPr>
        <w:fldChar w:fldCharType="separate"/>
      </w:r>
      <w:r w:rsidR="00C04C85" w:rsidRPr="0016584F">
        <w:rPr>
          <w:noProof/>
          <w:sz w:val="20"/>
          <w:szCs w:val="20"/>
        </w:rPr>
        <w:t>28</w:t>
      </w:r>
      <w:r w:rsidRPr="0016584F">
        <w:rPr>
          <w:sz w:val="20"/>
          <w:szCs w:val="20"/>
        </w:rPr>
        <w:fldChar w:fldCharType="end"/>
      </w:r>
      <w:r w:rsidRPr="0016584F">
        <w:rPr>
          <w:sz w:val="20"/>
          <w:szCs w:val="20"/>
        </w:rPr>
        <w:t xml:space="preserve"> </w:t>
      </w:r>
      <w:r w:rsidR="00516B1B" w:rsidRPr="0016584F">
        <w:rPr>
          <w:sz w:val="20"/>
          <w:szCs w:val="20"/>
        </w:rPr>
        <w:t>Diagrama de clases de la aplicación.</w:t>
      </w:r>
      <w:bookmarkEnd w:id="240"/>
    </w:p>
    <w:p w14:paraId="6470E720" w14:textId="77777777" w:rsidR="00EB50E4" w:rsidRDefault="00EB50E4" w:rsidP="00E0030E"/>
    <w:p w14:paraId="6637B879" w14:textId="77777777" w:rsidR="00E770D0" w:rsidRDefault="00E770D0" w:rsidP="00E0030E"/>
    <w:p w14:paraId="0D59D713" w14:textId="5EB33D5E" w:rsidR="00226DF7" w:rsidRDefault="00DD61E2" w:rsidP="00DD61E2">
      <w:pPr>
        <w:pStyle w:val="Ttulo"/>
      </w:pPr>
      <w:bookmarkStart w:id="241" w:name="_Toc486444102"/>
      <w:bookmarkStart w:id="242" w:name="_Toc505427082"/>
      <w:bookmarkStart w:id="243" w:name="_Toc505427271"/>
      <w:r>
        <w:t>5.4</w:t>
      </w:r>
      <w:r w:rsidR="00E11F29">
        <w:t xml:space="preserve"> </w:t>
      </w:r>
      <w:r w:rsidR="00FB7F8B">
        <w:t>Diagrama de interacción</w:t>
      </w:r>
      <w:bookmarkEnd w:id="241"/>
      <w:bookmarkEnd w:id="242"/>
      <w:bookmarkEnd w:id="243"/>
    </w:p>
    <w:p w14:paraId="40E8649E" w14:textId="6C27F6FE" w:rsidR="00C32EE4" w:rsidRDefault="00226DF7" w:rsidP="00DC70F7">
      <w:pPr>
        <w:spacing w:before="240"/>
        <w:rPr>
          <w:color w:val="222222"/>
          <w:szCs w:val="22"/>
          <w:shd w:val="clear" w:color="auto" w:fill="FFFFFF"/>
        </w:rPr>
      </w:pPr>
      <w:r w:rsidRPr="00226DF7">
        <w:rPr>
          <w:szCs w:val="22"/>
        </w:rPr>
        <w:tab/>
        <w:t xml:space="preserve">En este apartado se presentará el diagrama de </w:t>
      </w:r>
      <w:proofErr w:type="gramStart"/>
      <w:r w:rsidRPr="00226DF7">
        <w:rPr>
          <w:szCs w:val="22"/>
        </w:rPr>
        <w:t xml:space="preserve">interacción </w:t>
      </w:r>
      <w:r w:rsidR="00C3430A">
        <w:rPr>
          <w:szCs w:val="22"/>
        </w:rPr>
        <w:t xml:space="preserve"> del</w:t>
      </w:r>
      <w:proofErr w:type="gramEnd"/>
      <w:r w:rsidR="00C3430A">
        <w:rPr>
          <w:szCs w:val="22"/>
        </w:rPr>
        <w:t xml:space="preserve"> sistema </w:t>
      </w:r>
      <w:r w:rsidRPr="00226DF7">
        <w:rPr>
          <w:szCs w:val="22"/>
        </w:rPr>
        <w:t xml:space="preserve">el cual </w:t>
      </w:r>
      <w:r w:rsidRPr="00226DF7">
        <w:rPr>
          <w:color w:val="222222"/>
          <w:szCs w:val="22"/>
          <w:shd w:val="clear" w:color="auto" w:fill="FFFFFF"/>
        </w:rPr>
        <w:t>defin</w:t>
      </w:r>
      <w:r w:rsidR="00C3430A">
        <w:rPr>
          <w:color w:val="222222"/>
          <w:szCs w:val="22"/>
          <w:shd w:val="clear" w:color="auto" w:fill="FFFFFF"/>
        </w:rPr>
        <w:t>e</w:t>
      </w:r>
      <w:r w:rsidRPr="00226DF7">
        <w:rPr>
          <w:color w:val="222222"/>
          <w:szCs w:val="22"/>
          <w:shd w:val="clear" w:color="auto" w:fill="FFFFFF"/>
        </w:rPr>
        <w:t xml:space="preserve"> como se va a llevar a cabo la interacción del usuario con el sistema de forma general</w:t>
      </w:r>
      <w:r w:rsidR="00C3430A">
        <w:rPr>
          <w:color w:val="222222"/>
          <w:szCs w:val="22"/>
          <w:shd w:val="clear" w:color="auto" w:fill="FFFFFF"/>
        </w:rPr>
        <w:t>. Este diagrama se verá fuertemente influenciado por el patrón MVC, ya que cada vez que el usuario interactúe con el sistema éste seguirá el diseño del patrón MVC en el tratamiento de la información requerida por el usuario.</w:t>
      </w:r>
    </w:p>
    <w:p w14:paraId="3C8B871E" w14:textId="77777777" w:rsidR="00E770D0" w:rsidRDefault="00FE4F70" w:rsidP="00E770D0">
      <w:pPr>
        <w:keepNext/>
        <w:ind w:firstLine="720"/>
      </w:pPr>
      <w:r>
        <w:rPr>
          <w:noProof/>
          <w:color w:val="222222"/>
          <w:szCs w:val="22"/>
          <w:shd w:val="clear" w:color="auto" w:fill="FFFFFF"/>
        </w:rPr>
        <w:lastRenderedPageBreak/>
        <w:pict w14:anchorId="36DF329C">
          <v:shape id="_x0000_i1048" type="#_x0000_t75" alt="diagrama de interacción" style="width:353.1pt;height:333.1pt;mso-width-percent:0;mso-height-percent:0;mso-width-percent:0;mso-height-percent:0">
            <v:imagedata r:id="rId93" o:title="diagrama de interacción"/>
          </v:shape>
        </w:pict>
      </w:r>
    </w:p>
    <w:p w14:paraId="4F281C99" w14:textId="16C4DB6B" w:rsidR="009B312D" w:rsidRDefault="00E770D0" w:rsidP="00E770D0">
      <w:pPr>
        <w:pStyle w:val="Descripcin"/>
        <w:ind w:left="1440" w:firstLine="720"/>
        <w:rPr>
          <w:sz w:val="20"/>
        </w:rPr>
      </w:pPr>
      <w:bookmarkStart w:id="244" w:name="_Toc505427363"/>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29</w:t>
      </w:r>
      <w:r>
        <w:fldChar w:fldCharType="end"/>
      </w:r>
      <w:r>
        <w:rPr>
          <w:sz w:val="20"/>
        </w:rPr>
        <w:t xml:space="preserve"> </w:t>
      </w:r>
      <w:r w:rsidR="000F1259" w:rsidRPr="000F1259">
        <w:rPr>
          <w:sz w:val="20"/>
        </w:rPr>
        <w:t>Diagrama de interacción sistema-usuario</w:t>
      </w:r>
      <w:bookmarkEnd w:id="244"/>
    </w:p>
    <w:p w14:paraId="0A3B3E8C" w14:textId="77777777" w:rsidR="000F1259" w:rsidRPr="000F1259" w:rsidRDefault="000F1259" w:rsidP="000F1259"/>
    <w:p w14:paraId="2712C9D6" w14:textId="38A8E97E" w:rsidR="008A5CCE" w:rsidRDefault="008A5CCE" w:rsidP="008A5CCE">
      <w:pPr>
        <w:rPr>
          <w:color w:val="222222"/>
          <w:szCs w:val="22"/>
          <w:shd w:val="clear" w:color="auto" w:fill="FFFFFF"/>
        </w:rPr>
      </w:pPr>
      <w:r>
        <w:rPr>
          <w:color w:val="222222"/>
          <w:szCs w:val="22"/>
          <w:shd w:val="clear" w:color="auto" w:fill="FFFFFF"/>
        </w:rPr>
        <w:tab/>
        <w:t>Cuando el usuario realice algún tipo de petición HTTP a la aplicación web a través de cualquiera de sus vistas el controlador será quién reciba la notificación del evento hecho por el usuario, encargándose posteriormente de gestionarlo.</w:t>
      </w:r>
    </w:p>
    <w:p w14:paraId="785D55C8" w14:textId="2214077E" w:rsidR="008A5CCE" w:rsidRDefault="008A5CCE" w:rsidP="008A5CCE">
      <w:pPr>
        <w:rPr>
          <w:color w:val="222222"/>
          <w:szCs w:val="22"/>
          <w:shd w:val="clear" w:color="auto" w:fill="FFFFFF"/>
        </w:rPr>
      </w:pPr>
      <w:r>
        <w:rPr>
          <w:color w:val="222222"/>
          <w:szCs w:val="22"/>
          <w:shd w:val="clear" w:color="auto" w:fill="FFFFFF"/>
        </w:rPr>
        <w:tab/>
        <w:t xml:space="preserve">El controlador seguidamente accederá al modelo, ya sea para crear o modificar en él algún dato pedido por el usuario (crear oferta de prácticas, modificar competencia profesional, </w:t>
      </w:r>
      <w:proofErr w:type="spellStart"/>
      <w:r>
        <w:rPr>
          <w:color w:val="222222"/>
          <w:szCs w:val="22"/>
          <w:shd w:val="clear" w:color="auto" w:fill="FFFFFF"/>
        </w:rPr>
        <w:t>etc</w:t>
      </w:r>
      <w:proofErr w:type="spellEnd"/>
      <w:r>
        <w:rPr>
          <w:color w:val="222222"/>
          <w:szCs w:val="22"/>
          <w:shd w:val="clear" w:color="auto" w:fill="FFFFFF"/>
        </w:rPr>
        <w:t xml:space="preserve">) o bien para solicitar información de algún modelo (ver perfil de usuario estudiante, ver información de una oferta de prácticas, etc.). El modelo es quién se encarga de gestionar los datos de la aplicación, sin </w:t>
      </w:r>
      <w:proofErr w:type="gramStart"/>
      <w:r>
        <w:rPr>
          <w:color w:val="222222"/>
          <w:szCs w:val="22"/>
          <w:shd w:val="clear" w:color="auto" w:fill="FFFFFF"/>
        </w:rPr>
        <w:t>embargo</w:t>
      </w:r>
      <w:proofErr w:type="gramEnd"/>
      <w:r>
        <w:rPr>
          <w:color w:val="222222"/>
          <w:szCs w:val="22"/>
          <w:shd w:val="clear" w:color="auto" w:fill="FFFFFF"/>
        </w:rPr>
        <w:t xml:space="preserve"> este no tiene conocimiento directo sobre las vistas.</w:t>
      </w:r>
    </w:p>
    <w:p w14:paraId="0E34D54D" w14:textId="6521DE78" w:rsidR="008A5CCE" w:rsidRDefault="008A5CCE" w:rsidP="008A5CCE">
      <w:pPr>
        <w:rPr>
          <w:color w:val="222222"/>
          <w:szCs w:val="22"/>
          <w:shd w:val="clear" w:color="auto" w:fill="FFFFFF"/>
        </w:rPr>
      </w:pPr>
      <w:r>
        <w:rPr>
          <w:color w:val="222222"/>
          <w:szCs w:val="22"/>
          <w:shd w:val="clear" w:color="auto" w:fill="FFFFFF"/>
        </w:rPr>
        <w:lastRenderedPageBreak/>
        <w:tab/>
        <w:t>Por último y una vez obtenidos los datos necesarios del modelo, el controlar delega toda la información obtenida a las correspondientes vistas que deberán generar la interfaz apropiada para el usuario.</w:t>
      </w:r>
    </w:p>
    <w:p w14:paraId="31DC0A54" w14:textId="77777777" w:rsidR="003F47D0" w:rsidRPr="00226DF7" w:rsidRDefault="003F47D0" w:rsidP="008A5CCE">
      <w:pPr>
        <w:rPr>
          <w:szCs w:val="22"/>
        </w:rPr>
      </w:pPr>
    </w:p>
    <w:p w14:paraId="4CCA2667" w14:textId="62E3AA1D" w:rsidR="00531C3F" w:rsidRDefault="00DD61E2" w:rsidP="00DD61E2">
      <w:pPr>
        <w:pStyle w:val="Ttulo"/>
      </w:pPr>
      <w:bookmarkStart w:id="245" w:name="_Toc486444103"/>
      <w:bookmarkStart w:id="246" w:name="_Toc505427083"/>
      <w:bookmarkStart w:id="247" w:name="_Toc505427272"/>
      <w:r>
        <w:t>5.5</w:t>
      </w:r>
      <w:r w:rsidR="00E11F29">
        <w:t xml:space="preserve"> </w:t>
      </w:r>
      <w:r w:rsidR="00FB7F8B">
        <w:t>D</w:t>
      </w:r>
      <w:r w:rsidR="00FB7F8B" w:rsidRPr="00E11F29">
        <w:t xml:space="preserve">iseño de </w:t>
      </w:r>
      <w:proofErr w:type="gramStart"/>
      <w:r w:rsidR="00FB7F8B" w:rsidRPr="00E11F29">
        <w:t>la bases</w:t>
      </w:r>
      <w:proofErr w:type="gramEnd"/>
      <w:r w:rsidR="00FB7F8B" w:rsidRPr="00E11F29">
        <w:t xml:space="preserve"> de datos</w:t>
      </w:r>
      <w:bookmarkEnd w:id="245"/>
      <w:bookmarkEnd w:id="246"/>
      <w:bookmarkEnd w:id="247"/>
    </w:p>
    <w:p w14:paraId="21AD8E2D" w14:textId="035A1A82" w:rsidR="0054383A" w:rsidRDefault="00531C3F" w:rsidP="00531C3F">
      <w:r>
        <w:br/>
      </w:r>
      <w:r>
        <w:tab/>
        <w:t xml:space="preserve">A </w:t>
      </w:r>
      <w:proofErr w:type="gramStart"/>
      <w:r>
        <w:t>continuación</w:t>
      </w:r>
      <w:proofErr w:type="gramEnd"/>
      <w:r>
        <w:t xml:space="preserve"> se hará una descripción del sistema de gestión usado para la base de datos de la aplicación así como la integración de esta en nuestro sistema.</w:t>
      </w:r>
    </w:p>
    <w:p w14:paraId="2A664810" w14:textId="77777777" w:rsidR="009876CB" w:rsidRPr="00531C3F" w:rsidRDefault="009876CB" w:rsidP="00531C3F"/>
    <w:p w14:paraId="570CC795" w14:textId="16C52015" w:rsidR="000A7BF6" w:rsidRPr="00DD61E2" w:rsidRDefault="00DD61E2" w:rsidP="00DD61E2">
      <w:pPr>
        <w:pStyle w:val="Subttulo"/>
        <w:ind w:firstLine="720"/>
        <w:rPr>
          <w:rStyle w:val="nfasissutil"/>
          <w:iCs w:val="0"/>
        </w:rPr>
      </w:pPr>
      <w:bookmarkStart w:id="248" w:name="_Toc505427084"/>
      <w:bookmarkStart w:id="249" w:name="_Toc505427273"/>
      <w:r w:rsidRPr="00DD61E2">
        <w:rPr>
          <w:rStyle w:val="nfasissutil"/>
          <w:iCs w:val="0"/>
        </w:rPr>
        <w:t>5.5.1</w:t>
      </w:r>
      <w:r w:rsidR="00531C3F" w:rsidRPr="00DD61E2">
        <w:rPr>
          <w:rStyle w:val="nfasissutil"/>
          <w:iCs w:val="0"/>
        </w:rPr>
        <w:t xml:space="preserve"> Sistema Gestor de la Base de Datos</w:t>
      </w:r>
      <w:bookmarkEnd w:id="248"/>
      <w:bookmarkEnd w:id="249"/>
    </w:p>
    <w:p w14:paraId="50A0064A" w14:textId="1D4FEA64" w:rsidR="000A7BF6" w:rsidRDefault="00F1757D" w:rsidP="000A7BF6">
      <w:r>
        <w:br/>
      </w:r>
      <w:r w:rsidR="000A7BF6">
        <w:tab/>
        <w:t xml:space="preserve">Como ya hemos mencionado anteriormente el sistema gestor escogido que administrará la base de datos </w:t>
      </w:r>
      <w:proofErr w:type="spellStart"/>
      <w:r w:rsidR="000A7BF6">
        <w:t>PostgreSQL</w:t>
      </w:r>
      <w:proofErr w:type="spellEnd"/>
      <w:r w:rsidR="000A7BF6">
        <w:t xml:space="preserve"> de nuestra aplicación es el </w:t>
      </w:r>
      <w:proofErr w:type="spellStart"/>
      <w:r w:rsidR="000A7BF6">
        <w:t>pgAdmin</w:t>
      </w:r>
      <w:proofErr w:type="spellEnd"/>
      <w:r w:rsidR="000A7BF6">
        <w:t xml:space="preserve"> III, el cual proporciona una librería gráfica multiplataforma lo que permite usarse en Linux, Windows, Mac OS, Solaris y muchos más sistemas operativos.</w:t>
      </w:r>
    </w:p>
    <w:p w14:paraId="261E1F8C" w14:textId="77777777" w:rsidR="000A7BF6" w:rsidRDefault="000A7BF6" w:rsidP="000A7BF6">
      <w:r>
        <w:tab/>
        <w:t>Este gestor tiene multitud de características, desde permitir al usuario escribir consultas SQL simples hasta desarrollar bases de datos complejas. También incluye un editor SQL con resaltado de sintaxis, un editor de código de la parte del servidor, un agente para lanzar scripts programados y muchas más características.</w:t>
      </w:r>
    </w:p>
    <w:p w14:paraId="33002696" w14:textId="31D113CB" w:rsidR="000A7BF6" w:rsidRDefault="000A7BF6" w:rsidP="000A7BF6">
      <w:pPr>
        <w:rPr>
          <w:rStyle w:val="nfasissutil"/>
          <w:b/>
        </w:rPr>
      </w:pPr>
      <w:r>
        <w:tab/>
        <w:t>Sin duda con este gestor y su multitud de características garantizaremos una buena gestión de nuestra base de datos.</w:t>
      </w:r>
      <w:r>
        <w:rPr>
          <w:rStyle w:val="nfasissutil"/>
          <w:b/>
        </w:rPr>
        <w:tab/>
      </w:r>
    </w:p>
    <w:p w14:paraId="0DDCB08D" w14:textId="45E0955E" w:rsidR="009876CB" w:rsidRPr="009876CB" w:rsidRDefault="00DD61E2" w:rsidP="00DC70F7">
      <w:pPr>
        <w:pStyle w:val="Subttulo"/>
        <w:ind w:firstLine="720"/>
        <w:jc w:val="both"/>
      </w:pPr>
      <w:bookmarkStart w:id="250" w:name="_Toc505427085"/>
      <w:bookmarkStart w:id="251" w:name="_Toc505427274"/>
      <w:r>
        <w:rPr>
          <w:rStyle w:val="nfasissutil"/>
        </w:rPr>
        <w:t>5.5.2</w:t>
      </w:r>
      <w:r w:rsidR="0037092A" w:rsidRPr="0037092A">
        <w:rPr>
          <w:rStyle w:val="nfasissutil"/>
        </w:rPr>
        <w:t xml:space="preserve"> Integración del SGBD en nuestro sistema</w:t>
      </w:r>
      <w:bookmarkEnd w:id="250"/>
      <w:bookmarkEnd w:id="251"/>
    </w:p>
    <w:p w14:paraId="48E8613B" w14:textId="6AA66E27" w:rsidR="000A7BF6" w:rsidRPr="000A7BF6" w:rsidRDefault="000A7BF6" w:rsidP="00DC70F7">
      <w:pPr>
        <w:spacing w:before="240"/>
      </w:pPr>
      <w:r>
        <w:tab/>
      </w:r>
      <w:r w:rsidRPr="000A7BF6">
        <w:t xml:space="preserve">A </w:t>
      </w:r>
      <w:proofErr w:type="gramStart"/>
      <w:r w:rsidRPr="000A7BF6">
        <w:t>continuación</w:t>
      </w:r>
      <w:proofErr w:type="gramEnd"/>
      <w:r w:rsidRPr="000A7BF6">
        <w:t xml:space="preserve"> se mostrará la base de datos de nuestra aplicación web, llamada tfg_v1_development y la cual estará compuesta por las tablas correspondientes a los modelos que hemos visto en los apartados anteriores. Uno de los archivos principales de todo proyecto en Ruby </w:t>
      </w:r>
      <w:proofErr w:type="spellStart"/>
      <w:r w:rsidRPr="000A7BF6">
        <w:t>on</w:t>
      </w:r>
      <w:proofErr w:type="spellEnd"/>
      <w:r w:rsidRPr="000A7BF6">
        <w:t xml:space="preserve"> </w:t>
      </w:r>
      <w:proofErr w:type="spellStart"/>
      <w:r w:rsidRPr="000A7BF6">
        <w:t>Rails</w:t>
      </w:r>
      <w:proofErr w:type="spellEnd"/>
      <w:r w:rsidRPr="000A7BF6">
        <w:t xml:space="preserve"> es el </w:t>
      </w:r>
      <w:r w:rsidRPr="000A7BF6">
        <w:lastRenderedPageBreak/>
        <w:t>“</w:t>
      </w:r>
      <w:proofErr w:type="spellStart"/>
      <w:r w:rsidRPr="000A7BF6">
        <w:t>schema.rb</w:t>
      </w:r>
      <w:proofErr w:type="spellEnd"/>
      <w:r w:rsidRPr="000A7BF6">
        <w:t>” archivo el cual representa en código fuente la estructura de la base de datos de nuestro proyecto. Gracias a este archivo tendremos una visión actualizada de nuestra base de datos en todo momento, hagamos cambios en ella o no.</w:t>
      </w:r>
    </w:p>
    <w:p w14:paraId="6A45B46B" w14:textId="77777777" w:rsidR="00235F80" w:rsidRPr="006211ED" w:rsidRDefault="00235F80" w:rsidP="00235F80">
      <w:pPr>
        <w:autoSpaceDE w:val="0"/>
        <w:autoSpaceDN w:val="0"/>
        <w:adjustRightInd w:val="0"/>
        <w:spacing w:after="0" w:line="240" w:lineRule="auto"/>
        <w:jc w:val="left"/>
        <w:rPr>
          <w:rFonts w:ascii="Courier New" w:hAnsi="Courier New" w:cs="Courier New"/>
          <w:color w:val="000000"/>
          <w:sz w:val="20"/>
          <w:highlight w:val="white"/>
          <w:lang w:eastAsia="en-GB"/>
        </w:rPr>
      </w:pPr>
    </w:p>
    <w:p w14:paraId="0F2762E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roofErr w:type="spellStart"/>
      <w:proofErr w:type="gramStart"/>
      <w:r>
        <w:rPr>
          <w:rFonts w:ascii="Courier New" w:hAnsi="Courier New" w:cs="Courier New"/>
          <w:color w:val="000000"/>
          <w:sz w:val="20"/>
          <w:highlight w:val="white"/>
          <w:lang w:val="en-GB" w:eastAsia="en-GB"/>
        </w:rPr>
        <w:t>ActiveRecord</w:t>
      </w:r>
      <w:proofErr w:type="spellEnd"/>
      <w:r>
        <w:rPr>
          <w:rFonts w:ascii="Courier New" w:hAnsi="Courier New" w:cs="Courier New"/>
          <w:b/>
          <w:bCs/>
          <w:color w:val="000080"/>
          <w:sz w:val="20"/>
          <w:highlight w:val="white"/>
          <w:lang w:val="en-GB" w:eastAsia="en-GB"/>
        </w:rPr>
        <w:t>::</w:t>
      </w:r>
      <w:proofErr w:type="spellStart"/>
      <w:proofErr w:type="gramEnd"/>
      <w:r>
        <w:rPr>
          <w:rFonts w:ascii="Courier New" w:hAnsi="Courier New" w:cs="Courier New"/>
          <w:color w:val="000000"/>
          <w:sz w:val="20"/>
          <w:highlight w:val="white"/>
          <w:lang w:val="en-GB" w:eastAsia="en-GB"/>
        </w:rPr>
        <w:t>Schema</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define</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version: </w:t>
      </w:r>
      <w:r>
        <w:rPr>
          <w:rFonts w:ascii="Courier New" w:hAnsi="Courier New" w:cs="Courier New"/>
          <w:color w:val="FF8000"/>
          <w:sz w:val="20"/>
          <w:highlight w:val="white"/>
          <w:lang w:val="en-GB" w:eastAsia="en-GB"/>
        </w:rPr>
        <w:t>20170620162038</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p>
    <w:p w14:paraId="7509552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0214F6A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color w:val="008000"/>
          <w:sz w:val="20"/>
          <w:highlight w:val="white"/>
          <w:lang w:val="en-GB" w:eastAsia="en-GB"/>
        </w:rPr>
        <w:t># These are extensions that must be enabled in order to support this database</w:t>
      </w:r>
    </w:p>
    <w:p w14:paraId="7947997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enable_extension</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plpgsql</w:t>
      </w:r>
      <w:proofErr w:type="spellEnd"/>
      <w:r>
        <w:rPr>
          <w:rFonts w:ascii="Courier New" w:hAnsi="Courier New" w:cs="Courier New"/>
          <w:color w:val="808080"/>
          <w:sz w:val="20"/>
          <w:highlight w:val="white"/>
          <w:lang w:val="en-GB" w:eastAsia="en-GB"/>
        </w:rPr>
        <w:t>"</w:t>
      </w:r>
    </w:p>
    <w:p w14:paraId="4AD775E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46D2D94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create_table</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cv_skills</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w:t>
      </w:r>
      <w:proofErr w:type="gramStart"/>
      <w:r>
        <w:rPr>
          <w:rFonts w:ascii="Courier New" w:hAnsi="Courier New" w:cs="Courier New"/>
          <w:color w:val="000000"/>
          <w:sz w:val="20"/>
          <w:highlight w:val="white"/>
          <w:lang w:val="en-GB" w:eastAsia="en-GB"/>
        </w:rPr>
        <w:t>: :cascade</w:t>
      </w:r>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21E6B278"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user_id</w:t>
      </w:r>
      <w:proofErr w:type="spellEnd"/>
      <w:r>
        <w:rPr>
          <w:rFonts w:ascii="Courier New" w:hAnsi="Courier New" w:cs="Courier New"/>
          <w:color w:val="808080"/>
          <w:sz w:val="20"/>
          <w:highlight w:val="white"/>
          <w:lang w:val="en-GB" w:eastAsia="en-GB"/>
        </w:rPr>
        <w:t>"</w:t>
      </w:r>
    </w:p>
    <w:p w14:paraId="2A595D1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nombre</w:t>
      </w:r>
      <w:proofErr w:type="spellEnd"/>
      <w:r>
        <w:rPr>
          <w:rFonts w:ascii="Courier New" w:hAnsi="Courier New" w:cs="Courier New"/>
          <w:color w:val="808080"/>
          <w:sz w:val="20"/>
          <w:highlight w:val="white"/>
          <w:lang w:val="en-GB" w:eastAsia="en-GB"/>
        </w:rPr>
        <w:t>"</w:t>
      </w:r>
    </w:p>
    <w:p w14:paraId="4156123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"description"</w:t>
      </w:r>
    </w:p>
    <w:p w14:paraId="1E061C1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"date"</w:t>
      </w:r>
    </w:p>
    <w:p w14:paraId="6B70F3E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created_at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6749B25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updated_at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114ABFB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index</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user_id</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name: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index_cv_skills_on_user_id</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w:t>
      </w:r>
      <w:proofErr w:type="spellStart"/>
      <w:r>
        <w:rPr>
          <w:rFonts w:ascii="Courier New" w:hAnsi="Courier New" w:cs="Courier New"/>
          <w:color w:val="000000"/>
          <w:sz w:val="20"/>
          <w:highlight w:val="white"/>
          <w:lang w:val="en-GB" w:eastAsia="en-GB"/>
        </w:rPr>
        <w:t>btree</w:t>
      </w:r>
      <w:proofErr w:type="spellEnd"/>
    </w:p>
    <w:p w14:paraId="7BA8C33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1455EDA0"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3F89C21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create_table</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"studies"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w:t>
      </w:r>
      <w:proofErr w:type="gramStart"/>
      <w:r>
        <w:rPr>
          <w:rFonts w:ascii="Courier New" w:hAnsi="Courier New" w:cs="Courier New"/>
          <w:color w:val="000000"/>
          <w:sz w:val="20"/>
          <w:highlight w:val="white"/>
          <w:lang w:val="en-GB" w:eastAsia="en-GB"/>
        </w:rPr>
        <w:t>: :cascade</w:t>
      </w:r>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22E85B6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"name"</w:t>
      </w:r>
    </w:p>
    <w:p w14:paraId="47065C5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created_at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5A11A07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updated_at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7144EE48"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7C763B2F"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5EC9842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create_table</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"messages"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w:t>
      </w:r>
      <w:proofErr w:type="gramStart"/>
      <w:r>
        <w:rPr>
          <w:rFonts w:ascii="Courier New" w:hAnsi="Courier New" w:cs="Courier New"/>
          <w:color w:val="000000"/>
          <w:sz w:val="20"/>
          <w:highlight w:val="white"/>
          <w:lang w:val="en-GB" w:eastAsia="en-GB"/>
        </w:rPr>
        <w:t>: :cascade</w:t>
      </w:r>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73E0367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sender_id</w:t>
      </w:r>
      <w:proofErr w:type="spellEnd"/>
      <w:r>
        <w:rPr>
          <w:rFonts w:ascii="Courier New" w:hAnsi="Courier New" w:cs="Courier New"/>
          <w:color w:val="808080"/>
          <w:sz w:val="20"/>
          <w:highlight w:val="white"/>
          <w:lang w:val="en-GB" w:eastAsia="en-GB"/>
        </w:rPr>
        <w:t>"</w:t>
      </w:r>
    </w:p>
    <w:p w14:paraId="7B96730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recipient_id</w:t>
      </w:r>
      <w:proofErr w:type="spellEnd"/>
      <w:r>
        <w:rPr>
          <w:rFonts w:ascii="Courier New" w:hAnsi="Courier New" w:cs="Courier New"/>
          <w:color w:val="808080"/>
          <w:sz w:val="20"/>
          <w:highlight w:val="white"/>
          <w:lang w:val="en-GB" w:eastAsia="en-GB"/>
        </w:rPr>
        <w:t>"</w:t>
      </w:r>
    </w:p>
    <w:p w14:paraId="55C8DBC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time_send</w:t>
      </w:r>
      <w:proofErr w:type="spellEnd"/>
      <w:r>
        <w:rPr>
          <w:rFonts w:ascii="Courier New" w:hAnsi="Courier New" w:cs="Courier New"/>
          <w:color w:val="808080"/>
          <w:sz w:val="20"/>
          <w:highlight w:val="white"/>
          <w:lang w:val="en-GB" w:eastAsia="en-GB"/>
        </w:rPr>
        <w:t>"</w:t>
      </w:r>
    </w:p>
    <w:p w14:paraId="15A4D06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"subject"</w:t>
      </w:r>
    </w:p>
    <w:p w14:paraId="6EDB576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"body"</w:t>
      </w:r>
    </w:p>
    <w:p w14:paraId="6FB50AC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boolean</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readed</w:t>
      </w:r>
      <w:proofErr w:type="spellEnd"/>
      <w:r>
        <w:rPr>
          <w:rFonts w:ascii="Courier New" w:hAnsi="Courier New" w:cs="Courier New"/>
          <w:color w:val="808080"/>
          <w:sz w:val="20"/>
          <w:highlight w:val="white"/>
          <w:lang w:val="en-GB" w:eastAsia="en-GB"/>
        </w:rPr>
        <w:t>"</w:t>
      </w:r>
    </w:p>
    <w:p w14:paraId="0F6B074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created_at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1801FA7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updated_at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1EF192E0"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349C5C5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6D8F3B9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create_table</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offer_inscriptions</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w:t>
      </w:r>
      <w:proofErr w:type="gramStart"/>
      <w:r>
        <w:rPr>
          <w:rFonts w:ascii="Courier New" w:hAnsi="Courier New" w:cs="Courier New"/>
          <w:color w:val="000000"/>
          <w:sz w:val="20"/>
          <w:highlight w:val="white"/>
          <w:lang w:val="en-GB" w:eastAsia="en-GB"/>
        </w:rPr>
        <w:t>: :cascade</w:t>
      </w:r>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2AEDDC5C"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offer_id</w:t>
      </w:r>
      <w:proofErr w:type="spellEnd"/>
      <w:r>
        <w:rPr>
          <w:rFonts w:ascii="Courier New" w:hAnsi="Courier New" w:cs="Courier New"/>
          <w:color w:val="808080"/>
          <w:sz w:val="20"/>
          <w:highlight w:val="white"/>
          <w:lang w:val="en-GB" w:eastAsia="en-GB"/>
        </w:rPr>
        <w:t>"</w:t>
      </w:r>
    </w:p>
    <w:p w14:paraId="022B7A6F"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user_id</w:t>
      </w:r>
      <w:proofErr w:type="spellEnd"/>
      <w:r>
        <w:rPr>
          <w:rFonts w:ascii="Courier New" w:hAnsi="Courier New" w:cs="Courier New"/>
          <w:color w:val="808080"/>
          <w:sz w:val="20"/>
          <w:highlight w:val="white"/>
          <w:lang w:val="en-GB" w:eastAsia="en-GB"/>
        </w:rPr>
        <w:t>"</w:t>
      </w:r>
    </w:p>
    <w:p w14:paraId="5904B2F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"users_id_phase1"</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default: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array: </w:t>
      </w:r>
      <w:r>
        <w:rPr>
          <w:rFonts w:ascii="Courier New" w:hAnsi="Courier New" w:cs="Courier New"/>
          <w:b/>
          <w:bCs/>
          <w:color w:val="0000FF"/>
          <w:sz w:val="20"/>
          <w:highlight w:val="white"/>
          <w:lang w:val="en-GB" w:eastAsia="en-GB"/>
        </w:rPr>
        <w:t>true</w:t>
      </w:r>
    </w:p>
    <w:p w14:paraId="245281E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boolean</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"phase1"</w:t>
      </w:r>
    </w:p>
    <w:p w14:paraId="0C4D5E8C"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"phase1_date"</w:t>
      </w:r>
    </w:p>
    <w:p w14:paraId="0F30D11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"users_ids_phase2"</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default: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array: </w:t>
      </w:r>
      <w:r>
        <w:rPr>
          <w:rFonts w:ascii="Courier New" w:hAnsi="Courier New" w:cs="Courier New"/>
          <w:b/>
          <w:bCs/>
          <w:color w:val="0000FF"/>
          <w:sz w:val="20"/>
          <w:highlight w:val="white"/>
          <w:lang w:val="en-GB" w:eastAsia="en-GB"/>
        </w:rPr>
        <w:t>true</w:t>
      </w:r>
    </w:p>
    <w:p w14:paraId="5ED31E7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boolean</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"phase2"</w:t>
      </w:r>
    </w:p>
    <w:p w14:paraId="6444F91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"phase2_date"</w:t>
      </w:r>
    </w:p>
    <w:p w14:paraId="45151890"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end_date</w:t>
      </w:r>
      <w:proofErr w:type="spellEnd"/>
      <w:r>
        <w:rPr>
          <w:rFonts w:ascii="Courier New" w:hAnsi="Courier New" w:cs="Courier New"/>
          <w:color w:val="808080"/>
          <w:sz w:val="20"/>
          <w:highlight w:val="white"/>
          <w:lang w:val="en-GB" w:eastAsia="en-GB"/>
        </w:rPr>
        <w:t>"</w:t>
      </w:r>
    </w:p>
    <w:p w14:paraId="555C160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winner_id</w:t>
      </w:r>
      <w:proofErr w:type="spellEnd"/>
      <w:r>
        <w:rPr>
          <w:rFonts w:ascii="Courier New" w:hAnsi="Courier New" w:cs="Courier New"/>
          <w:color w:val="808080"/>
          <w:sz w:val="20"/>
          <w:highlight w:val="white"/>
          <w:lang w:val="en-GB" w:eastAsia="en-GB"/>
        </w:rPr>
        <w:t>"</w:t>
      </w:r>
    </w:p>
    <w:p w14:paraId="48C673A5"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lastRenderedPageBreak/>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created_at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004F5E0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updated_at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7FD616C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boolean</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"ended"</w:t>
      </w:r>
    </w:p>
    <w:p w14:paraId="5334453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index</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offer_id</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name: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index_offer_inscriptions_on_offer_id</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w:t>
      </w:r>
      <w:proofErr w:type="spellStart"/>
      <w:r>
        <w:rPr>
          <w:rFonts w:ascii="Courier New" w:hAnsi="Courier New" w:cs="Courier New"/>
          <w:color w:val="000000"/>
          <w:sz w:val="20"/>
          <w:highlight w:val="white"/>
          <w:lang w:val="en-GB" w:eastAsia="en-GB"/>
        </w:rPr>
        <w:t>btree</w:t>
      </w:r>
      <w:proofErr w:type="spellEnd"/>
    </w:p>
    <w:p w14:paraId="174FC89D"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index</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user_id</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name: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index_offer_inscriptions_on_user_id</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w:t>
      </w:r>
      <w:proofErr w:type="spellStart"/>
      <w:r>
        <w:rPr>
          <w:rFonts w:ascii="Courier New" w:hAnsi="Courier New" w:cs="Courier New"/>
          <w:color w:val="000000"/>
          <w:sz w:val="20"/>
          <w:highlight w:val="white"/>
          <w:lang w:val="en-GB" w:eastAsia="en-GB"/>
        </w:rPr>
        <w:t>btree</w:t>
      </w:r>
      <w:proofErr w:type="spellEnd"/>
    </w:p>
    <w:p w14:paraId="6ACFF80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476A8825"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5CF5D36C"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create_table</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"offers"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w:t>
      </w:r>
      <w:proofErr w:type="gramStart"/>
      <w:r>
        <w:rPr>
          <w:rFonts w:ascii="Courier New" w:hAnsi="Courier New" w:cs="Courier New"/>
          <w:color w:val="000000"/>
          <w:sz w:val="20"/>
          <w:highlight w:val="white"/>
          <w:lang w:val="en-GB" w:eastAsia="en-GB"/>
        </w:rPr>
        <w:t>: :cascade</w:t>
      </w:r>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5DBCCA3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user_id</w:t>
      </w:r>
      <w:proofErr w:type="spellEnd"/>
      <w:r>
        <w:rPr>
          <w:rFonts w:ascii="Courier New" w:hAnsi="Courier New" w:cs="Courier New"/>
          <w:color w:val="808080"/>
          <w:sz w:val="20"/>
          <w:highlight w:val="white"/>
          <w:lang w:val="en-GB" w:eastAsia="en-GB"/>
        </w:rPr>
        <w:t>"</w:t>
      </w:r>
    </w:p>
    <w:p w14:paraId="2EA6CD7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"name"</w:t>
      </w:r>
    </w:p>
    <w:p w14:paraId="50242EA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perfil_id</w:t>
      </w:r>
      <w:proofErr w:type="spellEnd"/>
      <w:r>
        <w:rPr>
          <w:rFonts w:ascii="Courier New" w:hAnsi="Courier New" w:cs="Courier New"/>
          <w:color w:val="808080"/>
          <w:sz w:val="20"/>
          <w:highlight w:val="white"/>
          <w:lang w:val="en-GB" w:eastAsia="en-GB"/>
        </w:rPr>
        <w:t>"</w:t>
      </w:r>
    </w:p>
    <w:p w14:paraId="171DDABD"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"description"</w:t>
      </w:r>
    </w:p>
    <w:p w14:paraId="6F5D4EFD"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"duration"</w:t>
      </w:r>
    </w:p>
    <w:p w14:paraId="69AC20F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start_date</w:t>
      </w:r>
      <w:proofErr w:type="spellEnd"/>
      <w:r>
        <w:rPr>
          <w:rFonts w:ascii="Courier New" w:hAnsi="Courier New" w:cs="Courier New"/>
          <w:color w:val="808080"/>
          <w:sz w:val="20"/>
          <w:highlight w:val="white"/>
          <w:lang w:val="en-GB" w:eastAsia="en-GB"/>
        </w:rPr>
        <w:t>"</w:t>
      </w:r>
    </w:p>
    <w:p w14:paraId="0B78A01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finish_date</w:t>
      </w:r>
      <w:proofErr w:type="spellEnd"/>
      <w:r>
        <w:rPr>
          <w:rFonts w:ascii="Courier New" w:hAnsi="Courier New" w:cs="Courier New"/>
          <w:color w:val="808080"/>
          <w:sz w:val="20"/>
          <w:highlight w:val="white"/>
          <w:lang w:val="en-GB" w:eastAsia="en-GB"/>
        </w:rPr>
        <w:t>"</w:t>
      </w:r>
    </w:p>
    <w:p w14:paraId="2DA21A00"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"hours"</w:t>
      </w:r>
    </w:p>
    <w:p w14:paraId="3ECC39B5"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"location"</w:t>
      </w:r>
    </w:p>
    <w:p w14:paraId="3BCEA81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"salary"</w:t>
      </w:r>
    </w:p>
    <w:p w14:paraId="0212BA25"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created_at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237BDDB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updated_at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61F622E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"requirements"</w:t>
      </w:r>
    </w:p>
    <w:p w14:paraId="3AA6E6B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finish_inscription_date</w:t>
      </w:r>
      <w:proofErr w:type="spellEnd"/>
      <w:r>
        <w:rPr>
          <w:rFonts w:ascii="Courier New" w:hAnsi="Courier New" w:cs="Courier New"/>
          <w:color w:val="808080"/>
          <w:sz w:val="20"/>
          <w:highlight w:val="white"/>
          <w:lang w:val="en-GB" w:eastAsia="en-GB"/>
        </w:rPr>
        <w:t>"</w:t>
      </w:r>
    </w:p>
    <w:p w14:paraId="2FECF32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index</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user_id</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name: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index_offers_on_user_id</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w:t>
      </w:r>
      <w:proofErr w:type="spellStart"/>
      <w:r>
        <w:rPr>
          <w:rFonts w:ascii="Courier New" w:hAnsi="Courier New" w:cs="Courier New"/>
          <w:color w:val="000000"/>
          <w:sz w:val="20"/>
          <w:highlight w:val="white"/>
          <w:lang w:val="en-GB" w:eastAsia="en-GB"/>
        </w:rPr>
        <w:t>btree</w:t>
      </w:r>
      <w:proofErr w:type="spellEnd"/>
    </w:p>
    <w:p w14:paraId="3039441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1FF5D1D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347EFFE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create_table</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"provinces"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w:t>
      </w:r>
      <w:proofErr w:type="gramStart"/>
      <w:r>
        <w:rPr>
          <w:rFonts w:ascii="Courier New" w:hAnsi="Courier New" w:cs="Courier New"/>
          <w:color w:val="000000"/>
          <w:sz w:val="20"/>
          <w:highlight w:val="white"/>
          <w:lang w:val="en-GB" w:eastAsia="en-GB"/>
        </w:rPr>
        <w:t>: :cascade</w:t>
      </w:r>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072B93D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"name"</w:t>
      </w:r>
    </w:p>
    <w:p w14:paraId="2DD25F1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created_at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7A95D41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updated_at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60F71435"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01CF0D9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7F495FF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create_table</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"roles"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w:t>
      </w:r>
      <w:proofErr w:type="gramStart"/>
      <w:r>
        <w:rPr>
          <w:rFonts w:ascii="Courier New" w:hAnsi="Courier New" w:cs="Courier New"/>
          <w:color w:val="000000"/>
          <w:sz w:val="20"/>
          <w:highlight w:val="white"/>
          <w:lang w:val="en-GB" w:eastAsia="en-GB"/>
        </w:rPr>
        <w:t>: :cascade</w:t>
      </w:r>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3CF3D8E8"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"name"</w:t>
      </w:r>
    </w:p>
    <w:p w14:paraId="71D51A0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created_at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1753EE3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updated_at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09E650A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63B1EC7D"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3BCA69F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create_table</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universidads</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w:t>
      </w:r>
      <w:proofErr w:type="gramStart"/>
      <w:r>
        <w:rPr>
          <w:rFonts w:ascii="Courier New" w:hAnsi="Courier New" w:cs="Courier New"/>
          <w:color w:val="000000"/>
          <w:sz w:val="20"/>
          <w:highlight w:val="white"/>
          <w:lang w:val="en-GB" w:eastAsia="en-GB"/>
        </w:rPr>
        <w:t>: :cascade</w:t>
      </w:r>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5F506B3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"name"</w:t>
      </w:r>
    </w:p>
    <w:p w14:paraId="2B2F180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created_at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48BA34C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updated_at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2A8703B8"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18A66C6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4398AA7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create_table</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"users"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w:t>
      </w:r>
      <w:proofErr w:type="gramStart"/>
      <w:r>
        <w:rPr>
          <w:rFonts w:ascii="Courier New" w:hAnsi="Courier New" w:cs="Courier New"/>
          <w:color w:val="000000"/>
          <w:sz w:val="20"/>
          <w:highlight w:val="white"/>
          <w:lang w:val="en-GB" w:eastAsia="en-GB"/>
        </w:rPr>
        <w:t>: :cascade</w:t>
      </w:r>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52D0804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"name"</w:t>
      </w:r>
    </w:p>
    <w:p w14:paraId="23D616F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"email"</w:t>
      </w:r>
    </w:p>
    <w:p w14:paraId="673B95CF"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password_digest</w:t>
      </w:r>
      <w:proofErr w:type="spellEnd"/>
      <w:r>
        <w:rPr>
          <w:rFonts w:ascii="Courier New" w:hAnsi="Courier New" w:cs="Courier New"/>
          <w:color w:val="808080"/>
          <w:sz w:val="20"/>
          <w:highlight w:val="white"/>
          <w:lang w:val="en-GB" w:eastAsia="en-GB"/>
        </w:rPr>
        <w:t>"</w:t>
      </w:r>
    </w:p>
    <w:p w14:paraId="73EF1A1C"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created_at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36C9A44D"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updated_at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70B0E8D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lastRenderedPageBreak/>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role_id</w:t>
      </w:r>
      <w:proofErr w:type="spellEnd"/>
      <w:r>
        <w:rPr>
          <w:rFonts w:ascii="Courier New" w:hAnsi="Courier New" w:cs="Courier New"/>
          <w:color w:val="808080"/>
          <w:sz w:val="20"/>
          <w:highlight w:val="white"/>
          <w:lang w:val="en-GB" w:eastAsia="en-GB"/>
        </w:rPr>
        <w:t>"</w:t>
      </w:r>
    </w:p>
    <w:p w14:paraId="4DE0D21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last_name</w:t>
      </w:r>
      <w:proofErr w:type="spellEnd"/>
      <w:r>
        <w:rPr>
          <w:rFonts w:ascii="Courier New" w:hAnsi="Courier New" w:cs="Courier New"/>
          <w:color w:val="808080"/>
          <w:sz w:val="20"/>
          <w:highlight w:val="white"/>
          <w:lang w:val="en-GB" w:eastAsia="en-GB"/>
        </w:rPr>
        <w:t>"</w:t>
      </w:r>
    </w:p>
    <w:p w14:paraId="44E8F53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birth_date</w:t>
      </w:r>
      <w:proofErr w:type="spellEnd"/>
      <w:r>
        <w:rPr>
          <w:rFonts w:ascii="Courier New" w:hAnsi="Courier New" w:cs="Courier New"/>
          <w:color w:val="808080"/>
          <w:sz w:val="20"/>
          <w:highlight w:val="white"/>
          <w:lang w:val="en-GB" w:eastAsia="en-GB"/>
        </w:rPr>
        <w:t>"</w:t>
      </w:r>
    </w:p>
    <w:p w14:paraId="3813A9D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"province"</w:t>
      </w:r>
    </w:p>
    <w:p w14:paraId="6567E17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"city"</w:t>
      </w:r>
    </w:p>
    <w:p w14:paraId="5D427BAF"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deleted_at</w:t>
      </w:r>
      <w:proofErr w:type="spellEnd"/>
      <w:r>
        <w:rPr>
          <w:rFonts w:ascii="Courier New" w:hAnsi="Courier New" w:cs="Courier New"/>
          <w:color w:val="808080"/>
          <w:sz w:val="20"/>
          <w:highlight w:val="white"/>
          <w:lang w:val="en-GB" w:eastAsia="en-GB"/>
        </w:rPr>
        <w:t>"</w:t>
      </w:r>
    </w:p>
    <w:p w14:paraId="5A8FCB67" w14:textId="77777777" w:rsidR="00235F80" w:rsidRPr="00453529"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r>
        <w:rPr>
          <w:rFonts w:ascii="Courier New" w:hAnsi="Courier New" w:cs="Courier New"/>
          <w:color w:val="000000"/>
          <w:sz w:val="20"/>
          <w:highlight w:val="white"/>
          <w:lang w:val="en-GB" w:eastAsia="en-GB"/>
        </w:rPr>
        <w:t xml:space="preserve">    </w:t>
      </w:r>
      <w:proofErr w:type="spellStart"/>
      <w:proofErr w:type="gramStart"/>
      <w:r w:rsidRPr="00453529">
        <w:rPr>
          <w:rFonts w:ascii="Courier New" w:hAnsi="Courier New" w:cs="Courier New"/>
          <w:color w:val="000000"/>
          <w:sz w:val="20"/>
          <w:highlight w:val="white"/>
          <w:lang w:val="es-ES_tradnl" w:eastAsia="en-GB"/>
        </w:rPr>
        <w:t>t</w:t>
      </w:r>
      <w:r w:rsidRPr="00453529">
        <w:rPr>
          <w:rFonts w:ascii="Courier New" w:hAnsi="Courier New" w:cs="Courier New"/>
          <w:b/>
          <w:bCs/>
          <w:color w:val="000080"/>
          <w:sz w:val="20"/>
          <w:highlight w:val="white"/>
          <w:lang w:val="es-ES_tradnl" w:eastAsia="en-GB"/>
        </w:rPr>
        <w:t>.</w:t>
      </w:r>
      <w:r w:rsidRPr="00453529">
        <w:rPr>
          <w:rFonts w:ascii="Courier New" w:hAnsi="Courier New" w:cs="Courier New"/>
          <w:color w:val="000000"/>
          <w:sz w:val="20"/>
          <w:highlight w:val="white"/>
          <w:lang w:val="es-ES_tradnl" w:eastAsia="en-GB"/>
        </w:rPr>
        <w:t>integer</w:t>
      </w:r>
      <w:proofErr w:type="spellEnd"/>
      <w:proofErr w:type="gramEnd"/>
      <w:r w:rsidRPr="00453529">
        <w:rPr>
          <w:rFonts w:ascii="Courier New" w:hAnsi="Courier New" w:cs="Courier New"/>
          <w:color w:val="000000"/>
          <w:sz w:val="20"/>
          <w:highlight w:val="white"/>
          <w:lang w:val="es-ES_tradnl" w:eastAsia="en-GB"/>
        </w:rPr>
        <w:t xml:space="preserve">  </w:t>
      </w:r>
      <w:r w:rsidRPr="00453529">
        <w:rPr>
          <w:rFonts w:ascii="Courier New" w:hAnsi="Courier New" w:cs="Courier New"/>
          <w:color w:val="808080"/>
          <w:sz w:val="20"/>
          <w:highlight w:val="white"/>
          <w:lang w:val="es-ES_tradnl" w:eastAsia="en-GB"/>
        </w:rPr>
        <w:t>"universidad"</w:t>
      </w:r>
    </w:p>
    <w:p w14:paraId="597B1EA9" w14:textId="77777777" w:rsidR="00235F80" w:rsidRPr="00666108"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eastAsia="en-GB"/>
        </w:rPr>
      </w:pPr>
      <w:r w:rsidRPr="00453529">
        <w:rPr>
          <w:rFonts w:ascii="Courier New" w:hAnsi="Courier New" w:cs="Courier New"/>
          <w:color w:val="000000"/>
          <w:sz w:val="20"/>
          <w:highlight w:val="white"/>
          <w:lang w:val="es-ES_tradnl" w:eastAsia="en-GB"/>
        </w:rPr>
        <w:t xml:space="preserve">    </w:t>
      </w:r>
      <w:proofErr w:type="spellStart"/>
      <w:proofErr w:type="gramStart"/>
      <w:r w:rsidRPr="00666108">
        <w:rPr>
          <w:rFonts w:ascii="Courier New" w:hAnsi="Courier New" w:cs="Courier New"/>
          <w:color w:val="000000"/>
          <w:sz w:val="20"/>
          <w:highlight w:val="white"/>
          <w:lang w:eastAsia="en-GB"/>
        </w:rPr>
        <w:t>t</w:t>
      </w:r>
      <w:r w:rsidRPr="00666108">
        <w:rPr>
          <w:rFonts w:ascii="Courier New" w:hAnsi="Courier New" w:cs="Courier New"/>
          <w:b/>
          <w:bCs/>
          <w:color w:val="000080"/>
          <w:sz w:val="20"/>
          <w:highlight w:val="white"/>
          <w:lang w:eastAsia="en-GB"/>
        </w:rPr>
        <w:t>.</w:t>
      </w:r>
      <w:r w:rsidRPr="00666108">
        <w:rPr>
          <w:rFonts w:ascii="Courier New" w:hAnsi="Courier New" w:cs="Courier New"/>
          <w:color w:val="000000"/>
          <w:sz w:val="20"/>
          <w:highlight w:val="white"/>
          <w:lang w:eastAsia="en-GB"/>
        </w:rPr>
        <w:t>integer</w:t>
      </w:r>
      <w:proofErr w:type="spellEnd"/>
      <w:proofErr w:type="gramEnd"/>
      <w:r w:rsidRPr="00666108">
        <w:rPr>
          <w:rFonts w:ascii="Courier New" w:hAnsi="Courier New" w:cs="Courier New"/>
          <w:color w:val="000000"/>
          <w:sz w:val="20"/>
          <w:highlight w:val="white"/>
          <w:lang w:eastAsia="en-GB"/>
        </w:rPr>
        <w:t xml:space="preserve">  </w:t>
      </w:r>
      <w:r w:rsidRPr="00666108">
        <w:rPr>
          <w:rFonts w:ascii="Courier New" w:hAnsi="Courier New" w:cs="Courier New"/>
          <w:color w:val="808080"/>
          <w:sz w:val="20"/>
          <w:highlight w:val="white"/>
          <w:lang w:eastAsia="en-GB"/>
        </w:rPr>
        <w:t>"grado"</w:t>
      </w:r>
    </w:p>
    <w:p w14:paraId="635416F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sidRPr="00666108">
        <w:rPr>
          <w:rFonts w:ascii="Courier New" w:hAnsi="Courier New" w:cs="Courier New"/>
          <w:color w:val="000000"/>
          <w:sz w:val="20"/>
          <w:highlight w:val="white"/>
          <w:lang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"description"</w:t>
      </w:r>
    </w:p>
    <w:p w14:paraId="2C02700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index</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role_id</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name: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index_users_on_role_id</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w:t>
      </w:r>
      <w:proofErr w:type="spellStart"/>
      <w:r>
        <w:rPr>
          <w:rFonts w:ascii="Courier New" w:hAnsi="Courier New" w:cs="Courier New"/>
          <w:color w:val="000000"/>
          <w:sz w:val="20"/>
          <w:highlight w:val="white"/>
          <w:lang w:val="en-GB" w:eastAsia="en-GB"/>
        </w:rPr>
        <w:t>btree</w:t>
      </w:r>
      <w:proofErr w:type="spellEnd"/>
    </w:p>
    <w:p w14:paraId="748FA18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453425E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7C9F374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add_foreign_key</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cv_skills</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"users"</w:t>
      </w:r>
    </w:p>
    <w:p w14:paraId="0318A49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add_foreign_key</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offer_inscriptions</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"offers"</w:t>
      </w:r>
    </w:p>
    <w:p w14:paraId="637004C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add_foreign_key</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offer_inscriptions</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"users"</w:t>
      </w:r>
    </w:p>
    <w:p w14:paraId="5B736BA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add_foreign_key</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"offers"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"users"</w:t>
      </w:r>
    </w:p>
    <w:p w14:paraId="75F4F892" w14:textId="77777777" w:rsidR="00235F80" w:rsidRPr="006211ED"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eastAsia="en-GB"/>
        </w:rPr>
      </w:pPr>
      <w:proofErr w:type="spellStart"/>
      <w:r w:rsidRPr="006211ED">
        <w:rPr>
          <w:rFonts w:ascii="Courier New" w:hAnsi="Courier New" w:cs="Courier New"/>
          <w:b/>
          <w:bCs/>
          <w:color w:val="0000FF"/>
          <w:sz w:val="20"/>
          <w:highlight w:val="white"/>
          <w:lang w:eastAsia="en-GB"/>
        </w:rPr>
        <w:t>end</w:t>
      </w:r>
      <w:proofErr w:type="spellEnd"/>
    </w:p>
    <w:p w14:paraId="7280C2DE" w14:textId="50A38A45" w:rsidR="00531C3F" w:rsidRPr="00531C3F" w:rsidRDefault="00F5753E" w:rsidP="00A25EF2">
      <w:pPr>
        <w:pBdr>
          <w:top w:val="single" w:sz="4" w:space="1" w:color="auto"/>
          <w:left w:val="single" w:sz="4" w:space="1" w:color="auto"/>
          <w:bottom w:val="single" w:sz="4" w:space="1" w:color="auto"/>
          <w:right w:val="single" w:sz="4" w:space="1" w:color="auto"/>
        </w:pBdr>
        <w:rPr>
          <w:rStyle w:val="nfasissutil"/>
          <w:b/>
        </w:rPr>
      </w:pPr>
      <w:r>
        <w:rPr>
          <w:rStyle w:val="nfasissutil"/>
          <w:b/>
        </w:rPr>
        <w:br/>
      </w:r>
      <w:r w:rsidR="00531C3F">
        <w:rPr>
          <w:rStyle w:val="nfasissutil"/>
          <w:b/>
        </w:rPr>
        <w:t xml:space="preserve"> </w:t>
      </w:r>
    </w:p>
    <w:p w14:paraId="6DB7D0C2" w14:textId="2DF80867" w:rsidR="00531C3F" w:rsidRPr="00531C3F" w:rsidRDefault="00531C3F" w:rsidP="00531C3F">
      <w:r>
        <w:tab/>
      </w:r>
    </w:p>
    <w:p w14:paraId="027B7A65" w14:textId="21CE508B" w:rsidR="00A834E5" w:rsidRDefault="00DD61E2" w:rsidP="00DD61E2">
      <w:pPr>
        <w:pStyle w:val="Ttulo"/>
      </w:pPr>
      <w:bookmarkStart w:id="252" w:name="_Toc486444104"/>
      <w:bookmarkStart w:id="253" w:name="_Toc505427086"/>
      <w:bookmarkStart w:id="254" w:name="_Toc505427275"/>
      <w:r>
        <w:t>5.6</w:t>
      </w:r>
      <w:r w:rsidR="00E11F29">
        <w:t xml:space="preserve"> </w:t>
      </w:r>
      <w:r w:rsidR="00FB7F8B">
        <w:t>D</w:t>
      </w:r>
      <w:r w:rsidR="00FB7F8B" w:rsidRPr="00E11F29">
        <w:t>iseño de la interfaz</w:t>
      </w:r>
      <w:bookmarkEnd w:id="252"/>
      <w:bookmarkEnd w:id="253"/>
      <w:bookmarkEnd w:id="254"/>
      <w:r w:rsidR="00FB7F8B">
        <w:tab/>
      </w:r>
    </w:p>
    <w:p w14:paraId="37B98E24" w14:textId="54D2BB7C" w:rsidR="00A834E5" w:rsidRDefault="00A834E5" w:rsidP="00DC70F7">
      <w:pPr>
        <w:spacing w:before="240"/>
      </w:pPr>
      <w:r>
        <w:tab/>
        <w:t xml:space="preserve">A </w:t>
      </w:r>
      <w:proofErr w:type="gramStart"/>
      <w:r>
        <w:t>continuación</w:t>
      </w:r>
      <w:proofErr w:type="gramEnd"/>
      <w:r>
        <w:t xml:space="preserve"> se mostrará detalladamente el diseño de las diferentes interfaces de esta aplicación web, desde los interfaces genéricos hasta los diferentes interfaces diseñados para cada rol de usuario. </w:t>
      </w:r>
    </w:p>
    <w:p w14:paraId="1922552A" w14:textId="5EDF9CF6" w:rsidR="00E770D0" w:rsidRDefault="00A13366" w:rsidP="00A834E5">
      <w:r>
        <w:tab/>
      </w:r>
      <w:proofErr w:type="gramStart"/>
      <w:r>
        <w:t>Todos las interfaces</w:t>
      </w:r>
      <w:proofErr w:type="gramEnd"/>
      <w:r>
        <w:t xml:space="preserve"> han sido </w:t>
      </w:r>
      <w:r w:rsidR="00DD61E2">
        <w:t>diseñadas</w:t>
      </w:r>
      <w:r>
        <w:t xml:space="preserve"> utilizando el lenguaje CSS y aprovechando los diseños que prop</w:t>
      </w:r>
      <w:r w:rsidR="00FC5918">
        <w:t xml:space="preserve">orciona el </w:t>
      </w:r>
      <w:proofErr w:type="spellStart"/>
      <w:r w:rsidR="00FC5918">
        <w:t>framework</w:t>
      </w:r>
      <w:proofErr w:type="spellEnd"/>
      <w:r w:rsidR="00FC5918">
        <w:t xml:space="preserve"> de diseño </w:t>
      </w:r>
      <w:proofErr w:type="spellStart"/>
      <w:r w:rsidR="00FC5918">
        <w:t>B</w:t>
      </w:r>
      <w:r>
        <w:t>ootstrap</w:t>
      </w:r>
      <w:proofErr w:type="spellEnd"/>
      <w:r>
        <w:t>.</w:t>
      </w:r>
    </w:p>
    <w:p w14:paraId="4C0F3412" w14:textId="77777777" w:rsidR="00255B28" w:rsidRDefault="00255B28" w:rsidP="00A834E5"/>
    <w:p w14:paraId="75915083" w14:textId="01E881C6" w:rsidR="00A834E5" w:rsidRPr="000A7BF6" w:rsidRDefault="00DD61E2" w:rsidP="00DD61E2">
      <w:pPr>
        <w:pStyle w:val="Subttulo"/>
        <w:ind w:firstLine="720"/>
        <w:jc w:val="both"/>
        <w:rPr>
          <w:rStyle w:val="nfasissutil"/>
        </w:rPr>
      </w:pPr>
      <w:bookmarkStart w:id="255" w:name="_Toc505427087"/>
      <w:bookmarkStart w:id="256" w:name="_Toc505427276"/>
      <w:r>
        <w:rPr>
          <w:rStyle w:val="nfasissutil"/>
        </w:rPr>
        <w:t>5.6.1</w:t>
      </w:r>
      <w:r w:rsidR="00A834E5" w:rsidRPr="000A7BF6">
        <w:rPr>
          <w:rStyle w:val="nfasissutil"/>
        </w:rPr>
        <w:t xml:space="preserve"> </w:t>
      </w:r>
      <w:r w:rsidR="00FB7F8B">
        <w:rPr>
          <w:rStyle w:val="nfasissutil"/>
        </w:rPr>
        <w:t>I</w:t>
      </w:r>
      <w:r w:rsidR="00FB7F8B" w:rsidRPr="000A7BF6">
        <w:rPr>
          <w:rStyle w:val="nfasissutil"/>
        </w:rPr>
        <w:t>nterfaces públicos</w:t>
      </w:r>
      <w:bookmarkEnd w:id="255"/>
      <w:bookmarkEnd w:id="256"/>
    </w:p>
    <w:p w14:paraId="774FD0EE" w14:textId="1B80EEB9" w:rsidR="00255B28" w:rsidRDefault="00A834E5" w:rsidP="00DC70F7">
      <w:pPr>
        <w:spacing w:before="240"/>
      </w:pPr>
      <w:r>
        <w:tab/>
      </w:r>
      <w:r w:rsidR="00AB6A68">
        <w:t xml:space="preserve">En primer </w:t>
      </w:r>
      <w:proofErr w:type="gramStart"/>
      <w:r w:rsidR="00AB6A68">
        <w:t>lugar</w:t>
      </w:r>
      <w:proofErr w:type="gramEnd"/>
      <w:r w:rsidR="00AB6A68">
        <w:t xml:space="preserve"> detallaremos aquellos interfaces que son públicos, es decir, están visibles a cualquier usuario que interactúe con la aplicación sin tener que estar registrado o haber iniciado sesión.</w:t>
      </w:r>
    </w:p>
    <w:p w14:paraId="3C52F51E" w14:textId="77777777" w:rsidR="00DD61E2" w:rsidRDefault="00DD61E2" w:rsidP="00A834E5"/>
    <w:p w14:paraId="7A629AEA" w14:textId="77777777" w:rsidR="00DC70F7" w:rsidRDefault="00DC70F7" w:rsidP="00A834E5"/>
    <w:p w14:paraId="70197ADE" w14:textId="146EC9DA" w:rsidR="00255B28" w:rsidRDefault="00DD61E2" w:rsidP="00DD61E2">
      <w:pPr>
        <w:pStyle w:val="Subttulo"/>
        <w:ind w:left="720"/>
        <w:jc w:val="both"/>
      </w:pPr>
      <w:bookmarkStart w:id="257" w:name="_Toc505427088"/>
      <w:bookmarkStart w:id="258" w:name="_Toc505427277"/>
      <w:r>
        <w:rPr>
          <w:rStyle w:val="nfasissutil"/>
        </w:rPr>
        <w:lastRenderedPageBreak/>
        <w:t>5.6.1.1</w:t>
      </w:r>
      <w:r w:rsidR="00AB6A68" w:rsidRPr="00AB6A68">
        <w:rPr>
          <w:rStyle w:val="nfasissutil"/>
        </w:rPr>
        <w:t xml:space="preserve"> Pantalla de bienvenida o home</w:t>
      </w:r>
      <w:bookmarkEnd w:id="257"/>
      <w:bookmarkEnd w:id="258"/>
    </w:p>
    <w:p w14:paraId="1C8B7AE8" w14:textId="3FCFC755" w:rsidR="00255B28" w:rsidRPr="00255B28" w:rsidRDefault="00255B28" w:rsidP="00DC70F7">
      <w:pPr>
        <w:spacing w:before="240"/>
      </w:pPr>
      <w:r>
        <w:tab/>
      </w:r>
      <w:r w:rsidRPr="00255B28">
        <w:t>La pantalla de bienvenida o home ha sido diseñada con el objetivo de dar una imagen sencilla a la vez que moderna al usuario que acceda por primera vez a la aplicación, así como también introducir el objetivo principal de esta y hacia quién va destinada, animando al usuario a registrarse en ella.</w:t>
      </w:r>
    </w:p>
    <w:p w14:paraId="5107FCAD" w14:textId="77777777" w:rsidR="00A13B3A" w:rsidRDefault="00FE4F70" w:rsidP="00A13B3A">
      <w:pPr>
        <w:keepNext/>
      </w:pPr>
      <w:r>
        <w:rPr>
          <w:rStyle w:val="nfasissutil"/>
          <w:noProof/>
        </w:rPr>
        <w:pict w14:anchorId="7129C106">
          <v:shape id="_x0000_i1047" type="#_x0000_t75" alt="root" style="width:462.7pt;height:262.95pt;mso-width-percent:0;mso-height-percent:0;mso-width-percent:0;mso-height-percent:0">
            <v:imagedata r:id="rId94" o:title="root"/>
          </v:shape>
        </w:pict>
      </w:r>
    </w:p>
    <w:p w14:paraId="02998655" w14:textId="374E2D3C" w:rsidR="00AB6A68" w:rsidRDefault="00A13B3A" w:rsidP="00A13B3A">
      <w:pPr>
        <w:pStyle w:val="Descripcin"/>
        <w:ind w:left="1440"/>
        <w:rPr>
          <w:sz w:val="20"/>
        </w:rPr>
      </w:pPr>
      <w:bookmarkStart w:id="259" w:name="_Toc505427364"/>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30</w:t>
      </w:r>
      <w:r>
        <w:fldChar w:fldCharType="end"/>
      </w:r>
      <w:r>
        <w:rPr>
          <w:sz w:val="20"/>
        </w:rPr>
        <w:t xml:space="preserve"> </w:t>
      </w:r>
      <w:r w:rsidR="000F1259" w:rsidRPr="000F1259">
        <w:rPr>
          <w:sz w:val="20"/>
        </w:rPr>
        <w:t>Captura de pantalla de la pantalla principal de la aplicación</w:t>
      </w:r>
      <w:bookmarkEnd w:id="259"/>
    </w:p>
    <w:p w14:paraId="2D5C4F70" w14:textId="77777777" w:rsidR="000F1259" w:rsidRDefault="000F1259" w:rsidP="000F1259"/>
    <w:p w14:paraId="20E7E234" w14:textId="77777777" w:rsidR="000D1ADF" w:rsidRDefault="000D1ADF" w:rsidP="000F1259"/>
    <w:p w14:paraId="7ADDA434" w14:textId="77777777" w:rsidR="000D1ADF" w:rsidRDefault="000D1ADF" w:rsidP="000F1259"/>
    <w:p w14:paraId="23F14B64" w14:textId="77777777" w:rsidR="000D1ADF" w:rsidRDefault="000D1ADF" w:rsidP="000F1259"/>
    <w:p w14:paraId="6BC0B4CB" w14:textId="77777777" w:rsidR="002B5341" w:rsidRDefault="002B5341" w:rsidP="000F1259"/>
    <w:p w14:paraId="5AE4C276" w14:textId="77777777" w:rsidR="002B5341" w:rsidRPr="000F1259" w:rsidRDefault="002B5341" w:rsidP="000F1259"/>
    <w:p w14:paraId="428385CE" w14:textId="24464D74" w:rsidR="00255B28" w:rsidRDefault="00DD61E2" w:rsidP="00DD61E2">
      <w:pPr>
        <w:pStyle w:val="Subttulo"/>
        <w:ind w:firstLine="720"/>
        <w:jc w:val="both"/>
      </w:pPr>
      <w:bookmarkStart w:id="260" w:name="_Toc505427089"/>
      <w:bookmarkStart w:id="261" w:name="_Toc505427278"/>
      <w:r>
        <w:rPr>
          <w:rStyle w:val="nfasissutil"/>
        </w:rPr>
        <w:lastRenderedPageBreak/>
        <w:t>5.6.1.2</w:t>
      </w:r>
      <w:r w:rsidR="00AB6A68">
        <w:rPr>
          <w:rStyle w:val="nfasissutil"/>
        </w:rPr>
        <w:t xml:space="preserve"> Pantalla de </w:t>
      </w:r>
      <w:proofErr w:type="spellStart"/>
      <w:r w:rsidR="00AB6A68">
        <w:rPr>
          <w:rStyle w:val="nfasissutil"/>
        </w:rPr>
        <w:t>login</w:t>
      </w:r>
      <w:bookmarkEnd w:id="260"/>
      <w:bookmarkEnd w:id="261"/>
      <w:proofErr w:type="spellEnd"/>
    </w:p>
    <w:p w14:paraId="4AB106FA" w14:textId="2B4386A7" w:rsidR="00255B28" w:rsidRPr="00255B28" w:rsidRDefault="00255B28" w:rsidP="00DC70F7">
      <w:pPr>
        <w:spacing w:before="240"/>
      </w:pPr>
      <w:r>
        <w:tab/>
      </w:r>
      <w:r w:rsidRPr="00255B28">
        <w:t xml:space="preserve">La pantalla de </w:t>
      </w:r>
      <w:proofErr w:type="spellStart"/>
      <w:r w:rsidRPr="00255B28">
        <w:t>login</w:t>
      </w:r>
      <w:proofErr w:type="spellEnd"/>
      <w:r w:rsidRPr="00255B28">
        <w:t xml:space="preserve"> sigue un diseño simple a la vez que limpio, donde el usuario deberá introducir sus credenciales de acceso (email y </w:t>
      </w:r>
      <w:proofErr w:type="spellStart"/>
      <w:r w:rsidRPr="00255B28">
        <w:t>login</w:t>
      </w:r>
      <w:proofErr w:type="spellEnd"/>
      <w:r w:rsidRPr="00255B28">
        <w:t>) para acceder a la parte privada de la aplicación en el caso de estar registrado.</w:t>
      </w:r>
    </w:p>
    <w:p w14:paraId="3EDC9A70" w14:textId="47A111B0" w:rsidR="001646D6" w:rsidRDefault="002E24DC" w:rsidP="001646D6">
      <w:pPr>
        <w:keepNext/>
      </w:pPr>
      <w:r>
        <w:rPr>
          <w:rStyle w:val="nfasissutil"/>
          <w:noProof/>
          <w:lang w:val="es-ES_tradnl" w:eastAsia="es-ES_tradnl"/>
        </w:rPr>
        <w:drawing>
          <wp:inline distT="0" distB="0" distL="0" distR="0" wp14:anchorId="717A9E00" wp14:editId="64631171">
            <wp:extent cx="5864860" cy="2985135"/>
            <wp:effectExtent l="0" t="0" r="254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64860" cy="2985135"/>
                    </a:xfrm>
                    <a:prstGeom prst="rect">
                      <a:avLst/>
                    </a:prstGeom>
                    <a:noFill/>
                    <a:ln>
                      <a:noFill/>
                    </a:ln>
                  </pic:spPr>
                </pic:pic>
              </a:graphicData>
            </a:graphic>
          </wp:inline>
        </w:drawing>
      </w:r>
    </w:p>
    <w:p w14:paraId="0854C0C9" w14:textId="7146C42C" w:rsidR="00AB6A68" w:rsidRPr="000F1259" w:rsidRDefault="001646D6" w:rsidP="001646D6">
      <w:pPr>
        <w:pStyle w:val="Descripcin"/>
        <w:ind w:left="720" w:firstLine="720"/>
        <w:rPr>
          <w:rStyle w:val="nfasissutil"/>
          <w:sz w:val="20"/>
        </w:rPr>
      </w:pPr>
      <w:bookmarkStart w:id="262" w:name="_Toc505427365"/>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31</w:t>
      </w:r>
      <w:r>
        <w:fldChar w:fldCharType="end"/>
      </w:r>
      <w:r>
        <w:rPr>
          <w:sz w:val="20"/>
        </w:rPr>
        <w:t xml:space="preserve"> </w:t>
      </w:r>
      <w:r w:rsidR="000F1259" w:rsidRPr="000F1259">
        <w:rPr>
          <w:sz w:val="20"/>
        </w:rPr>
        <w:t xml:space="preserve">Captura de pantalla de la pantalla de </w:t>
      </w:r>
      <w:proofErr w:type="spellStart"/>
      <w:r w:rsidR="000F1259" w:rsidRPr="000F1259">
        <w:rPr>
          <w:sz w:val="20"/>
        </w:rPr>
        <w:t>login</w:t>
      </w:r>
      <w:proofErr w:type="spellEnd"/>
      <w:r w:rsidR="000F1259" w:rsidRPr="000F1259">
        <w:rPr>
          <w:sz w:val="20"/>
        </w:rPr>
        <w:t xml:space="preserve"> de la aplicación.</w:t>
      </w:r>
      <w:bookmarkEnd w:id="262"/>
    </w:p>
    <w:p w14:paraId="54377621" w14:textId="77777777" w:rsidR="00E11F29" w:rsidRDefault="00E11F29" w:rsidP="00E11F29"/>
    <w:p w14:paraId="63A90280" w14:textId="7CCBCA12" w:rsidR="002E24DC" w:rsidRDefault="00DD61E2" w:rsidP="00DD61E2">
      <w:pPr>
        <w:pStyle w:val="Subttulo"/>
        <w:ind w:firstLine="720"/>
        <w:jc w:val="both"/>
        <w:rPr>
          <w:rStyle w:val="nfasissutil"/>
        </w:rPr>
      </w:pPr>
      <w:bookmarkStart w:id="263" w:name="_Toc505427090"/>
      <w:bookmarkStart w:id="264" w:name="_Toc505427279"/>
      <w:r>
        <w:rPr>
          <w:rStyle w:val="nfasissutil"/>
        </w:rPr>
        <w:t>5.6.1.3</w:t>
      </w:r>
      <w:r w:rsidR="002E24DC">
        <w:rPr>
          <w:rStyle w:val="nfasissutil"/>
        </w:rPr>
        <w:t xml:space="preserve"> Pantalla de recuperar contraseña</w:t>
      </w:r>
      <w:bookmarkEnd w:id="263"/>
      <w:bookmarkEnd w:id="264"/>
    </w:p>
    <w:p w14:paraId="354E5A26" w14:textId="2FC6C9E5" w:rsidR="002E24DC" w:rsidRPr="002E24DC" w:rsidRDefault="002E24DC" w:rsidP="00DC70F7">
      <w:pPr>
        <w:spacing w:before="240"/>
      </w:pPr>
      <w:r>
        <w:tab/>
        <w:t xml:space="preserve">A </w:t>
      </w:r>
      <w:proofErr w:type="gramStart"/>
      <w:r>
        <w:t>continuación</w:t>
      </w:r>
      <w:proofErr w:type="gramEnd"/>
      <w:r>
        <w:t xml:space="preserve"> se detallarán las pantallas relativas a la gestión de recuperación de contraseña.</w:t>
      </w:r>
    </w:p>
    <w:p w14:paraId="5723EEF6" w14:textId="77777777" w:rsidR="002E24DC" w:rsidRDefault="002E24DC" w:rsidP="002E24DC">
      <w:pPr>
        <w:keepNext/>
      </w:pPr>
      <w:r>
        <w:lastRenderedPageBreak/>
        <w:tab/>
      </w:r>
      <w:r>
        <w:rPr>
          <w:noProof/>
          <w:lang w:val="es-ES_tradnl" w:eastAsia="es-ES_tradnl"/>
        </w:rPr>
        <w:drawing>
          <wp:inline distT="0" distB="0" distL="0" distR="0" wp14:anchorId="51D98EA1" wp14:editId="6569F0B0">
            <wp:extent cx="5852160" cy="246888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52160" cy="2468880"/>
                    </a:xfrm>
                    <a:prstGeom prst="rect">
                      <a:avLst/>
                    </a:prstGeom>
                    <a:noFill/>
                    <a:ln>
                      <a:noFill/>
                    </a:ln>
                  </pic:spPr>
                </pic:pic>
              </a:graphicData>
            </a:graphic>
          </wp:inline>
        </w:drawing>
      </w:r>
    </w:p>
    <w:p w14:paraId="382817F6" w14:textId="39A6A7DE" w:rsidR="00C04C85" w:rsidRDefault="002E24DC" w:rsidP="00C04C85">
      <w:pPr>
        <w:pStyle w:val="Descripcin"/>
        <w:ind w:left="1440" w:firstLine="720"/>
        <w:rPr>
          <w:sz w:val="20"/>
          <w:szCs w:val="20"/>
        </w:rPr>
      </w:pPr>
      <w:r>
        <w:rPr>
          <w:sz w:val="20"/>
          <w:szCs w:val="20"/>
        </w:rPr>
        <w:t xml:space="preserve">    </w:t>
      </w:r>
      <w:bookmarkStart w:id="265" w:name="_Toc505427366"/>
      <w:r w:rsidRPr="002E24DC">
        <w:rPr>
          <w:sz w:val="20"/>
          <w:szCs w:val="20"/>
        </w:rPr>
        <w:t xml:space="preserve">Figura </w:t>
      </w:r>
      <w:r w:rsidRPr="002E24DC">
        <w:rPr>
          <w:sz w:val="20"/>
          <w:szCs w:val="20"/>
        </w:rPr>
        <w:fldChar w:fldCharType="begin"/>
      </w:r>
      <w:r w:rsidRPr="002E24DC">
        <w:rPr>
          <w:sz w:val="20"/>
          <w:szCs w:val="20"/>
        </w:rPr>
        <w:instrText xml:space="preserve"> </w:instrText>
      </w:r>
      <w:r w:rsidR="00327A0A">
        <w:rPr>
          <w:sz w:val="20"/>
          <w:szCs w:val="20"/>
        </w:rPr>
        <w:instrText>SEQ</w:instrText>
      </w:r>
      <w:r w:rsidRPr="002E24DC">
        <w:rPr>
          <w:sz w:val="20"/>
          <w:szCs w:val="20"/>
        </w:rPr>
        <w:instrText xml:space="preserve"> Figura \* ARABIC </w:instrText>
      </w:r>
      <w:r w:rsidRPr="002E24DC">
        <w:rPr>
          <w:sz w:val="20"/>
          <w:szCs w:val="20"/>
        </w:rPr>
        <w:fldChar w:fldCharType="separate"/>
      </w:r>
      <w:r w:rsidR="00C04C85">
        <w:rPr>
          <w:noProof/>
          <w:sz w:val="20"/>
          <w:szCs w:val="20"/>
        </w:rPr>
        <w:t>32</w:t>
      </w:r>
      <w:r w:rsidRPr="002E24DC">
        <w:rPr>
          <w:sz w:val="20"/>
          <w:szCs w:val="20"/>
        </w:rPr>
        <w:fldChar w:fldCharType="end"/>
      </w:r>
      <w:r w:rsidRPr="002E24DC">
        <w:rPr>
          <w:sz w:val="20"/>
          <w:szCs w:val="20"/>
        </w:rPr>
        <w:t xml:space="preserve"> Pantalla de recuperar contraseña 1/</w:t>
      </w:r>
      <w:r w:rsidR="00C04C85">
        <w:rPr>
          <w:sz w:val="20"/>
          <w:szCs w:val="20"/>
        </w:rPr>
        <w:t>2</w:t>
      </w:r>
      <w:r w:rsidRPr="002E24DC">
        <w:rPr>
          <w:sz w:val="20"/>
          <w:szCs w:val="20"/>
        </w:rPr>
        <w:t>.</w:t>
      </w:r>
      <w:bookmarkEnd w:id="265"/>
    </w:p>
    <w:p w14:paraId="364D723B" w14:textId="77777777" w:rsidR="00C04C85" w:rsidRPr="00C04C85" w:rsidRDefault="00C04C85" w:rsidP="00C04C85"/>
    <w:p w14:paraId="3F0D57B3" w14:textId="04BC0632" w:rsidR="00C04C85" w:rsidRDefault="00C04C85" w:rsidP="00DC70F7">
      <w:pPr>
        <w:ind w:firstLine="720"/>
      </w:pPr>
      <w:r>
        <w:t>Una vez recibido el email con la URL, la vista que se genera para cambiar la contraseña es la siguiente:</w:t>
      </w:r>
    </w:p>
    <w:p w14:paraId="775B7B19" w14:textId="77777777" w:rsidR="00C04C85" w:rsidRDefault="00C04C85" w:rsidP="00C04C85">
      <w:pPr>
        <w:keepNext/>
      </w:pPr>
      <w:r>
        <w:rPr>
          <w:noProof/>
          <w:lang w:val="es-ES_tradnl" w:eastAsia="es-ES_tradnl"/>
        </w:rPr>
        <w:drawing>
          <wp:inline distT="0" distB="0" distL="0" distR="0" wp14:anchorId="37BF3EEB" wp14:editId="264E312C">
            <wp:extent cx="5761463" cy="266962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8112" cy="2672709"/>
                    </a:xfrm>
                    <a:prstGeom prst="rect">
                      <a:avLst/>
                    </a:prstGeom>
                    <a:noFill/>
                    <a:ln>
                      <a:noFill/>
                    </a:ln>
                  </pic:spPr>
                </pic:pic>
              </a:graphicData>
            </a:graphic>
          </wp:inline>
        </w:drawing>
      </w:r>
    </w:p>
    <w:p w14:paraId="5424040B" w14:textId="55B3B33B" w:rsidR="00C04C85" w:rsidRPr="00C04C85" w:rsidRDefault="00C04C85" w:rsidP="00C04C85">
      <w:pPr>
        <w:pStyle w:val="Descripcin"/>
        <w:ind w:left="2160"/>
        <w:rPr>
          <w:sz w:val="20"/>
          <w:szCs w:val="20"/>
        </w:rPr>
      </w:pPr>
      <w:r>
        <w:rPr>
          <w:sz w:val="20"/>
          <w:szCs w:val="20"/>
        </w:rPr>
        <w:t xml:space="preserve">       </w:t>
      </w:r>
      <w:bookmarkStart w:id="266" w:name="_Toc505427367"/>
      <w:r w:rsidRPr="00C04C85">
        <w:rPr>
          <w:sz w:val="20"/>
          <w:szCs w:val="20"/>
        </w:rPr>
        <w:t xml:space="preserve">Figura </w:t>
      </w:r>
      <w:r w:rsidRPr="00C04C85">
        <w:rPr>
          <w:sz w:val="20"/>
          <w:szCs w:val="20"/>
        </w:rPr>
        <w:fldChar w:fldCharType="begin"/>
      </w:r>
      <w:r w:rsidRPr="00C04C85">
        <w:rPr>
          <w:sz w:val="20"/>
          <w:szCs w:val="20"/>
        </w:rPr>
        <w:instrText xml:space="preserve"> </w:instrText>
      </w:r>
      <w:r w:rsidR="00327A0A">
        <w:rPr>
          <w:sz w:val="20"/>
          <w:szCs w:val="20"/>
        </w:rPr>
        <w:instrText>SEQ</w:instrText>
      </w:r>
      <w:r w:rsidRPr="00C04C85">
        <w:rPr>
          <w:sz w:val="20"/>
          <w:szCs w:val="20"/>
        </w:rPr>
        <w:instrText xml:space="preserve"> Figura \* ARABIC </w:instrText>
      </w:r>
      <w:r w:rsidRPr="00C04C85">
        <w:rPr>
          <w:sz w:val="20"/>
          <w:szCs w:val="20"/>
        </w:rPr>
        <w:fldChar w:fldCharType="separate"/>
      </w:r>
      <w:r w:rsidRPr="00C04C85">
        <w:rPr>
          <w:noProof/>
          <w:sz w:val="20"/>
          <w:szCs w:val="20"/>
        </w:rPr>
        <w:t>33</w:t>
      </w:r>
      <w:r w:rsidRPr="00C04C85">
        <w:rPr>
          <w:sz w:val="20"/>
          <w:szCs w:val="20"/>
        </w:rPr>
        <w:fldChar w:fldCharType="end"/>
      </w:r>
      <w:r w:rsidRPr="00C04C85">
        <w:rPr>
          <w:sz w:val="20"/>
          <w:szCs w:val="20"/>
        </w:rPr>
        <w:t>Pantalla de recuperar contraseña 2/2.</w:t>
      </w:r>
      <w:bookmarkEnd w:id="266"/>
    </w:p>
    <w:p w14:paraId="418D4551" w14:textId="77777777" w:rsidR="002E24DC" w:rsidRPr="00E11F29" w:rsidRDefault="002E24DC" w:rsidP="00E11F29"/>
    <w:p w14:paraId="436A5196" w14:textId="3AFB0969" w:rsidR="00C42752" w:rsidRDefault="00DD61E2" w:rsidP="00DD61E2">
      <w:pPr>
        <w:pStyle w:val="Subttulo"/>
        <w:ind w:firstLine="720"/>
        <w:jc w:val="both"/>
        <w:rPr>
          <w:rStyle w:val="nfasissutil"/>
        </w:rPr>
      </w:pPr>
      <w:bookmarkStart w:id="267" w:name="_Toc505427091"/>
      <w:bookmarkStart w:id="268" w:name="_Toc505427280"/>
      <w:r>
        <w:rPr>
          <w:rStyle w:val="nfasissutil"/>
        </w:rPr>
        <w:t>5.6.1.4</w:t>
      </w:r>
      <w:r w:rsidR="00255B28">
        <w:rPr>
          <w:rStyle w:val="nfasissutil"/>
        </w:rPr>
        <w:t xml:space="preserve"> Pantalla de registro</w:t>
      </w:r>
      <w:bookmarkEnd w:id="267"/>
      <w:bookmarkEnd w:id="268"/>
    </w:p>
    <w:p w14:paraId="0498763E" w14:textId="570C079B" w:rsidR="00255B28" w:rsidRPr="00255B28" w:rsidRDefault="00255B28" w:rsidP="00DC70F7">
      <w:pPr>
        <w:spacing w:before="240"/>
      </w:pPr>
      <w:r>
        <w:tab/>
      </w:r>
      <w:r w:rsidRPr="00255B28">
        <w:t>La pantalla principal de registro se ha dividido en dos contenedores con el objetivo de diferenciar el tipo de usuario que se puede registrar en la aplicación web.</w:t>
      </w:r>
    </w:p>
    <w:p w14:paraId="08F0D742" w14:textId="77777777" w:rsidR="00A15FF7" w:rsidRDefault="00C42752" w:rsidP="00A15FF7">
      <w:pPr>
        <w:keepNext/>
        <w:jc w:val="left"/>
      </w:pPr>
      <w:r w:rsidRPr="00C42752">
        <w:rPr>
          <w:rStyle w:val="nfasissutil"/>
          <w:b/>
          <w:noProof/>
          <w:lang w:val="es-ES_tradnl" w:eastAsia="es-ES_tradnl"/>
        </w:rPr>
        <w:drawing>
          <wp:inline distT="0" distB="0" distL="0" distR="0" wp14:anchorId="6B800E3A" wp14:editId="7D941D76">
            <wp:extent cx="5895975" cy="2621501"/>
            <wp:effectExtent l="0" t="0" r="0" b="7620"/>
            <wp:docPr id="8" name="Imagen 8" descr="C:\Users\wences\AppData\Local\Microsoft\Windows\INetCache\Content.Word\resgister-pre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wences\AppData\Local\Microsoft\Windows\INetCache\Content.Word\resgister-prepanel.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24444" cy="2634159"/>
                    </a:xfrm>
                    <a:prstGeom prst="rect">
                      <a:avLst/>
                    </a:prstGeom>
                    <a:noFill/>
                    <a:ln>
                      <a:noFill/>
                    </a:ln>
                  </pic:spPr>
                </pic:pic>
              </a:graphicData>
            </a:graphic>
          </wp:inline>
        </w:drawing>
      </w:r>
    </w:p>
    <w:p w14:paraId="34756FB5" w14:textId="366B19B6" w:rsidR="00C42752" w:rsidRDefault="00A15FF7" w:rsidP="00A15FF7">
      <w:pPr>
        <w:pStyle w:val="Descripcin"/>
        <w:ind w:left="720"/>
        <w:jc w:val="left"/>
        <w:rPr>
          <w:sz w:val="20"/>
        </w:rPr>
      </w:pPr>
      <w:r>
        <w:t xml:space="preserve">    </w:t>
      </w:r>
      <w:bookmarkStart w:id="269" w:name="_Toc505427368"/>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34</w:t>
      </w:r>
      <w:r>
        <w:fldChar w:fldCharType="end"/>
      </w:r>
      <w:r>
        <w:rPr>
          <w:sz w:val="20"/>
        </w:rPr>
        <w:t xml:space="preserve"> </w:t>
      </w:r>
      <w:r w:rsidR="007C57C5" w:rsidRPr="007C57C5">
        <w:rPr>
          <w:sz w:val="20"/>
        </w:rPr>
        <w:t>Captura de pantalla de la pantalla de registro</w:t>
      </w:r>
      <w:r w:rsidR="00A76E2E">
        <w:rPr>
          <w:sz w:val="20"/>
        </w:rPr>
        <w:t xml:space="preserve"> principal</w:t>
      </w:r>
      <w:r w:rsidR="007C57C5" w:rsidRPr="007C57C5">
        <w:rPr>
          <w:sz w:val="20"/>
        </w:rPr>
        <w:t xml:space="preserve"> de la aplicación</w:t>
      </w:r>
      <w:bookmarkEnd w:id="269"/>
    </w:p>
    <w:p w14:paraId="038CBAE0" w14:textId="1D844CF7" w:rsidR="00255B28" w:rsidRPr="00255B28" w:rsidRDefault="00255B28" w:rsidP="00255B28">
      <w:r>
        <w:tab/>
      </w:r>
      <w:r>
        <w:br/>
      </w:r>
      <w:r>
        <w:tab/>
      </w:r>
      <w:r w:rsidRPr="00255B28">
        <w:t xml:space="preserve">Por un </w:t>
      </w:r>
      <w:proofErr w:type="gramStart"/>
      <w:r w:rsidRPr="00255B28">
        <w:t>lado</w:t>
      </w:r>
      <w:proofErr w:type="gramEnd"/>
      <w:r w:rsidRPr="00255B28">
        <w:t xml:space="preserve"> tenemos el contenedor izquierdo que hará referencia al formulario de registro de estudiantes y por otro lado tenemos el contenedor derecho que hará referencia al formulario de registro de empresas.</w:t>
      </w:r>
    </w:p>
    <w:p w14:paraId="28763714" w14:textId="4483E266" w:rsidR="00BE3460" w:rsidRDefault="00FE4F70" w:rsidP="00BE3460">
      <w:pPr>
        <w:keepNext/>
        <w:jc w:val="left"/>
      </w:pPr>
      <w:r>
        <w:rPr>
          <w:rStyle w:val="nfasissutil"/>
          <w:noProof/>
        </w:rPr>
        <w:lastRenderedPageBreak/>
        <w:pict w14:anchorId="5DD18890">
          <v:shape id="_x0000_i1046" type="#_x0000_t75" alt="register-student" style="width:460.8pt;height:221pt;mso-width-percent:0;mso-height-percent:0;mso-width-percent:0;mso-height-percent:0">
            <v:imagedata r:id="rId99" o:title="register-student"/>
          </v:shape>
        </w:pict>
      </w:r>
    </w:p>
    <w:p w14:paraId="545ED777" w14:textId="58966B73" w:rsidR="00C42752" w:rsidRDefault="00BE3460" w:rsidP="00BE3460">
      <w:pPr>
        <w:pStyle w:val="Descripcin"/>
        <w:ind w:left="720" w:firstLine="720"/>
        <w:jc w:val="left"/>
      </w:pPr>
      <w:bookmarkStart w:id="270" w:name="_Toc505427369"/>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35</w:t>
      </w:r>
      <w:r>
        <w:fldChar w:fldCharType="end"/>
      </w:r>
      <w:r>
        <w:t xml:space="preserve"> </w:t>
      </w:r>
      <w:r w:rsidR="00A76E2E" w:rsidRPr="00EF3343">
        <w:t xml:space="preserve">Captura de pantalla de la pantalla de registro </w:t>
      </w:r>
      <w:r w:rsidR="006A3976">
        <w:t>de estudiante</w:t>
      </w:r>
      <w:r w:rsidR="00A76E2E">
        <w:t>.</w:t>
      </w:r>
      <w:bookmarkEnd w:id="270"/>
    </w:p>
    <w:p w14:paraId="0B09B0BE" w14:textId="77777777" w:rsidR="00C87DAC" w:rsidRPr="00C87DAC" w:rsidRDefault="00C87DAC" w:rsidP="00C87DAC"/>
    <w:p w14:paraId="01E001EE" w14:textId="708BA0BC" w:rsidR="006A5052" w:rsidRDefault="000D1ADF" w:rsidP="006A5052">
      <w:pPr>
        <w:keepNext/>
        <w:jc w:val="left"/>
      </w:pPr>
      <w:r>
        <w:rPr>
          <w:rStyle w:val="nfasissutil"/>
        </w:rPr>
        <w:t xml:space="preserve">   </w:t>
      </w:r>
      <w:r w:rsidR="00FE4F70">
        <w:rPr>
          <w:rStyle w:val="nfasissutil"/>
          <w:noProof/>
        </w:rPr>
        <w:pict w14:anchorId="5441B285">
          <v:shape id="_x0000_i1045" type="#_x0000_t75" alt="register-empresa" style="width:438.9pt;height:249.8pt;mso-width-percent:0;mso-height-percent:0;mso-width-percent:0;mso-height-percent:0">
            <v:imagedata r:id="rId100" o:title="register-empresa"/>
          </v:shape>
        </w:pict>
      </w:r>
    </w:p>
    <w:p w14:paraId="07E73633" w14:textId="37A24F33" w:rsidR="00C42752" w:rsidRDefault="006A5052" w:rsidP="006A5052">
      <w:pPr>
        <w:pStyle w:val="Descripcin"/>
        <w:ind w:left="720" w:firstLine="720"/>
        <w:jc w:val="left"/>
      </w:pPr>
      <w:r>
        <w:t xml:space="preserve">  </w:t>
      </w:r>
      <w:r w:rsidR="000D1ADF">
        <w:t xml:space="preserve">      </w:t>
      </w:r>
      <w:r>
        <w:t xml:space="preserve"> </w:t>
      </w:r>
      <w:bookmarkStart w:id="271" w:name="_Toc505427370"/>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36</w:t>
      </w:r>
      <w:r>
        <w:fldChar w:fldCharType="end"/>
      </w:r>
      <w:r>
        <w:t xml:space="preserve"> </w:t>
      </w:r>
      <w:r w:rsidR="006A3976" w:rsidRPr="00A9740F">
        <w:t xml:space="preserve">Captura de pantalla de la pantalla de registro de </w:t>
      </w:r>
      <w:r w:rsidR="006A3976">
        <w:t>empresa.</w:t>
      </w:r>
      <w:bookmarkEnd w:id="271"/>
    </w:p>
    <w:p w14:paraId="39327F3B" w14:textId="250F2CA0" w:rsidR="00DD61E2" w:rsidRDefault="00DD61E2" w:rsidP="00DD61E2">
      <w:pPr>
        <w:pStyle w:val="Subttulo"/>
      </w:pPr>
      <w:bookmarkStart w:id="272" w:name="_Toc505427092"/>
      <w:bookmarkStart w:id="273" w:name="_Toc505427281"/>
      <w:r>
        <w:lastRenderedPageBreak/>
        <w:t xml:space="preserve">5.6.2 </w:t>
      </w:r>
      <w:r w:rsidR="00FB7F8B">
        <w:t>Interfaces privados</w:t>
      </w:r>
      <w:bookmarkEnd w:id="272"/>
      <w:bookmarkEnd w:id="273"/>
    </w:p>
    <w:p w14:paraId="5C73AE42" w14:textId="680C6CE0" w:rsidR="00C42752" w:rsidRDefault="00005BFD" w:rsidP="00DC70F7">
      <w:pPr>
        <w:spacing w:before="240"/>
        <w:ind w:firstLine="720"/>
      </w:pPr>
      <w:r w:rsidRPr="00255B28">
        <w:t xml:space="preserve">Una vez vistos los interfaces públicos de la aplicación describiremos aquellos interfaces privados, los cuales solo son visibles </w:t>
      </w:r>
      <w:r w:rsidR="00624271" w:rsidRPr="00255B28">
        <w:t>por aquellos usuarios que estén registrados en la aplicación y que hayan iniciado sesión</w:t>
      </w:r>
      <w:r w:rsidR="00624271">
        <w:t>.</w:t>
      </w:r>
    </w:p>
    <w:p w14:paraId="3FB9ACE9" w14:textId="7B4CE3A4" w:rsidR="00624271" w:rsidRDefault="00624271" w:rsidP="00DC70F7">
      <w:pPr>
        <w:ind w:firstLine="720"/>
      </w:pPr>
      <w:r>
        <w:t>En este apartado debemos diferenciar aquellos interfaces diseñados para los usuarios con el rol de estudiante y aquellos interfaces diseñados con el rol de empresa, ya que la mayoría de ellos no serán iguales.</w:t>
      </w:r>
    </w:p>
    <w:p w14:paraId="24FC7E1D" w14:textId="77777777" w:rsidR="00FC5918" w:rsidRDefault="00FC5918" w:rsidP="00624271">
      <w:pPr>
        <w:ind w:firstLine="720"/>
        <w:jc w:val="left"/>
      </w:pPr>
    </w:p>
    <w:p w14:paraId="508EA525" w14:textId="52097EF1" w:rsidR="00E55D35" w:rsidRDefault="00DD61E2" w:rsidP="00E55D35">
      <w:pPr>
        <w:pStyle w:val="Subttulo"/>
        <w:jc w:val="both"/>
        <w:rPr>
          <w:rStyle w:val="nfasissutil"/>
        </w:rPr>
      </w:pPr>
      <w:bookmarkStart w:id="274" w:name="_Toc505427093"/>
      <w:bookmarkStart w:id="275" w:name="_Toc505427282"/>
      <w:r>
        <w:rPr>
          <w:rStyle w:val="nfasissutil"/>
        </w:rPr>
        <w:t>5.6.2.1</w:t>
      </w:r>
      <w:r w:rsidR="00FB7F8B">
        <w:rPr>
          <w:rStyle w:val="nfasissutil"/>
        </w:rPr>
        <w:t xml:space="preserve"> Interfaces del rol de estudiante</w:t>
      </w:r>
      <w:bookmarkEnd w:id="274"/>
      <w:bookmarkEnd w:id="275"/>
    </w:p>
    <w:p w14:paraId="2655649E" w14:textId="776F77A8" w:rsidR="007F7159" w:rsidRDefault="00E55D35" w:rsidP="00FC5918">
      <w:pPr>
        <w:spacing w:before="240"/>
      </w:pPr>
      <w:r>
        <w:tab/>
      </w:r>
      <w:r w:rsidRPr="00E55D35">
        <w:t>Una de las principales diferencias que encontramos entre los interfaces de estos dos roles es el menú principal de la aplicación, ya que para el rol de estudiante tendrá la opción de acceder a la página principal de empresas y ofertas mientras que para el rol de empresa tendrá la opción de acceder a la página principal de estudiantes y ofertas.</w:t>
      </w:r>
    </w:p>
    <w:p w14:paraId="0A4E725A" w14:textId="77777777" w:rsidR="00E55D35" w:rsidRDefault="00E55D35" w:rsidP="00E55D35">
      <w:pPr>
        <w:rPr>
          <w:rStyle w:val="nfasissutil"/>
          <w:b/>
        </w:rPr>
      </w:pPr>
    </w:p>
    <w:p w14:paraId="57DCD23E" w14:textId="5499FAE6" w:rsidR="007F7159" w:rsidRDefault="00DD61E2" w:rsidP="00DD61E2">
      <w:pPr>
        <w:pStyle w:val="Subttulo"/>
        <w:ind w:firstLine="720"/>
        <w:jc w:val="both"/>
        <w:rPr>
          <w:rStyle w:val="nfasissutil"/>
        </w:rPr>
      </w:pPr>
      <w:bookmarkStart w:id="276" w:name="_Toc505427094"/>
      <w:bookmarkStart w:id="277" w:name="_Toc505427283"/>
      <w:r>
        <w:rPr>
          <w:rStyle w:val="nfasissutil"/>
        </w:rPr>
        <w:t>5.6.2.1.1</w:t>
      </w:r>
      <w:r w:rsidR="007F7159">
        <w:rPr>
          <w:rStyle w:val="nfasissutil"/>
        </w:rPr>
        <w:t xml:space="preserve"> Pantalla de inicio</w:t>
      </w:r>
      <w:bookmarkEnd w:id="276"/>
      <w:bookmarkEnd w:id="277"/>
    </w:p>
    <w:p w14:paraId="41B8B776" w14:textId="017EDB18" w:rsidR="00E55D35" w:rsidRPr="00E55D35" w:rsidRDefault="00E55D35" w:rsidP="00FC5918">
      <w:pPr>
        <w:spacing w:before="240"/>
      </w:pPr>
      <w:r>
        <w:tab/>
      </w:r>
      <w:r w:rsidRPr="00E55D35">
        <w:t xml:space="preserve">En la siguiente imagen podremos ver lo anteriormente expuesto para el rol de usuario, así como el mensaje de confirmación de sesión iniciada que el sistema proporciona cuando el usuario hace </w:t>
      </w:r>
      <w:proofErr w:type="spellStart"/>
      <w:r w:rsidRPr="00E55D35">
        <w:t>login</w:t>
      </w:r>
      <w:proofErr w:type="spellEnd"/>
      <w:r w:rsidRPr="00E55D35">
        <w:t xml:space="preserve"> correctamente.</w:t>
      </w:r>
    </w:p>
    <w:p w14:paraId="6F0FCC26" w14:textId="77777777" w:rsidR="0059478B" w:rsidRDefault="007F7159" w:rsidP="0059478B">
      <w:pPr>
        <w:keepNext/>
      </w:pPr>
      <w:r>
        <w:rPr>
          <w:rStyle w:val="nfasissutil"/>
          <w:b/>
        </w:rPr>
        <w:lastRenderedPageBreak/>
        <w:t xml:space="preserve">       </w:t>
      </w:r>
      <w:r w:rsidR="00FE4F70">
        <w:rPr>
          <w:rStyle w:val="nfasissutil"/>
          <w:b/>
          <w:noProof/>
        </w:rPr>
        <w:pict w14:anchorId="13893278">
          <v:shape id="_x0000_i1044" type="#_x0000_t75" alt="login-successful-1" style="width:6in;height:226pt;mso-width-percent:0;mso-height-percent:0;mso-width-percent:0;mso-height-percent:0">
            <v:imagedata r:id="rId101" o:title="login-successful-1"/>
          </v:shape>
        </w:pict>
      </w:r>
    </w:p>
    <w:p w14:paraId="18410DE5" w14:textId="76B0334A" w:rsidR="00624271" w:rsidRDefault="0059478B" w:rsidP="0059478B">
      <w:pPr>
        <w:pStyle w:val="Descripcin"/>
        <w:ind w:firstLine="720"/>
        <w:rPr>
          <w:sz w:val="20"/>
        </w:rPr>
      </w:pPr>
      <w:r>
        <w:t xml:space="preserve">    </w:t>
      </w:r>
      <w:bookmarkStart w:id="278" w:name="_Toc505427371"/>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37</w:t>
      </w:r>
      <w:r>
        <w:fldChar w:fldCharType="end"/>
      </w:r>
      <w:r>
        <w:rPr>
          <w:sz w:val="20"/>
        </w:rPr>
        <w:t xml:space="preserve"> </w:t>
      </w:r>
      <w:r w:rsidR="00DC1BB8" w:rsidRPr="00DC1BB8">
        <w:rPr>
          <w:sz w:val="20"/>
        </w:rPr>
        <w:t>Captura de pantalla de la pantalla de inicio con el rol de estudiante.</w:t>
      </w:r>
      <w:bookmarkEnd w:id="278"/>
    </w:p>
    <w:p w14:paraId="5DF0FEA9" w14:textId="77777777" w:rsidR="00DC1BB8" w:rsidRDefault="00DC1BB8" w:rsidP="00DC1BB8"/>
    <w:p w14:paraId="592595A4" w14:textId="77777777" w:rsidR="00FC5918" w:rsidRPr="00DC1BB8" w:rsidRDefault="00FC5918" w:rsidP="00DC1BB8"/>
    <w:p w14:paraId="3737ADA1" w14:textId="0E7C60E8" w:rsidR="007F7159" w:rsidRDefault="00DD61E2" w:rsidP="00DD61E2">
      <w:pPr>
        <w:pStyle w:val="Subttulo"/>
        <w:ind w:firstLine="720"/>
        <w:jc w:val="both"/>
        <w:rPr>
          <w:rStyle w:val="nfasissutil"/>
        </w:rPr>
      </w:pPr>
      <w:bookmarkStart w:id="279" w:name="_Toc505427095"/>
      <w:bookmarkStart w:id="280" w:name="_Toc505427284"/>
      <w:r>
        <w:rPr>
          <w:rStyle w:val="nfasissutil"/>
        </w:rPr>
        <w:t>5.6.2.1.2</w:t>
      </w:r>
      <w:r w:rsidR="007F7159">
        <w:rPr>
          <w:rStyle w:val="nfasissutil"/>
        </w:rPr>
        <w:t xml:space="preserve"> Pantalla de ofertas</w:t>
      </w:r>
      <w:bookmarkEnd w:id="279"/>
      <w:bookmarkEnd w:id="280"/>
    </w:p>
    <w:p w14:paraId="1FFF9D98" w14:textId="7698D782" w:rsidR="0022041A" w:rsidRDefault="00E55D35" w:rsidP="00FC5918">
      <w:pPr>
        <w:spacing w:before="240"/>
        <w:rPr>
          <w:rStyle w:val="nfasissutil"/>
          <w:b/>
        </w:rPr>
      </w:pPr>
      <w:r>
        <w:tab/>
      </w:r>
      <w:r w:rsidRPr="00E55D35">
        <w:t xml:space="preserve">El estudiante podrá acceder a la página de ofertas haciendo </w:t>
      </w:r>
      <w:proofErr w:type="spellStart"/>
      <w:r w:rsidRPr="00E55D35">
        <w:t>click</w:t>
      </w:r>
      <w:proofErr w:type="spellEnd"/>
      <w:r w:rsidRPr="00E55D35">
        <w:t xml:space="preserve"> en el enlace “Ofertas” ubicado en el menú superior de la página. En ella accederá a todas aquellas ofertas de prácticas de trabajo creadas por las empresas, teniendo la posibilidad de filtrar aquellas ofertas en el buscador por diferentes campos (palabra clave, estudios, provincia o ciudad).</w:t>
      </w:r>
    </w:p>
    <w:p w14:paraId="62264D19" w14:textId="77777777" w:rsidR="0059478B" w:rsidRDefault="00FE4F70" w:rsidP="0059478B">
      <w:pPr>
        <w:keepNext/>
      </w:pPr>
      <w:r>
        <w:rPr>
          <w:rStyle w:val="nfasissutil"/>
          <w:b/>
          <w:noProof/>
        </w:rPr>
        <w:lastRenderedPageBreak/>
        <w:pict w14:anchorId="335BF1F8">
          <v:shape id="_x0000_i1043" type="#_x0000_t75" alt="show_student-offer1" style="width:462.05pt;height:241.65pt;mso-width-percent:0;mso-height-percent:0;mso-width-percent:0;mso-height-percent:0">
            <v:imagedata r:id="rId102" o:title="show_student-offer1"/>
          </v:shape>
        </w:pict>
      </w:r>
    </w:p>
    <w:p w14:paraId="790C1D9D" w14:textId="116E3137" w:rsidR="007F7159" w:rsidRDefault="0059478B" w:rsidP="00E55D35">
      <w:pPr>
        <w:pStyle w:val="Descripcin"/>
        <w:ind w:left="1440" w:firstLine="720"/>
      </w:pPr>
      <w:bookmarkStart w:id="281" w:name="_Toc505427372"/>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38</w:t>
      </w:r>
      <w:r>
        <w:fldChar w:fldCharType="end"/>
      </w:r>
      <w:r>
        <w:t xml:space="preserve"> </w:t>
      </w:r>
      <w:r w:rsidR="00DC1BB8" w:rsidRPr="00C67988">
        <w:t xml:space="preserve">Captura de pantalla de la pantalla de </w:t>
      </w:r>
      <w:r w:rsidR="00DC1BB8">
        <w:t>oferta</w:t>
      </w:r>
      <w:r w:rsidR="00DC1BB8" w:rsidRPr="00C67988">
        <w:t xml:space="preserve"> de empresa.</w:t>
      </w:r>
      <w:bookmarkEnd w:id="281"/>
    </w:p>
    <w:p w14:paraId="4B62D3A9" w14:textId="77777777" w:rsidR="00E55D35" w:rsidRDefault="00E55D35" w:rsidP="00E55D35"/>
    <w:p w14:paraId="295EDB94" w14:textId="5D3629D8" w:rsidR="00E55D35" w:rsidRPr="00E55D35" w:rsidRDefault="00E55D35" w:rsidP="00E55D35">
      <w:r>
        <w:tab/>
      </w:r>
      <w:r w:rsidRPr="00E55D35">
        <w:t xml:space="preserve">El estudiante podrá ver detalladamente la información completa de cualquier oferta haciendo </w:t>
      </w:r>
      <w:proofErr w:type="spellStart"/>
      <w:r w:rsidRPr="00E55D35">
        <w:t>click</w:t>
      </w:r>
      <w:proofErr w:type="spellEnd"/>
      <w:r w:rsidRPr="00E55D35">
        <w:t xml:space="preserve"> en “Ver más” dentro del cuadro de la oferta:</w:t>
      </w:r>
    </w:p>
    <w:p w14:paraId="6B6C27B9" w14:textId="77777777" w:rsidR="0059478B" w:rsidRDefault="00FE4F70" w:rsidP="0059478B">
      <w:pPr>
        <w:keepNext/>
        <w:jc w:val="left"/>
      </w:pPr>
      <w:r>
        <w:rPr>
          <w:rStyle w:val="nfasissutil"/>
          <w:b/>
          <w:iCs w:val="0"/>
          <w:noProof/>
        </w:rPr>
        <w:lastRenderedPageBreak/>
        <w:pict w14:anchorId="0F7F7A54">
          <v:shape id="_x0000_i1042" type="#_x0000_t75" alt="show_estudiante-offer-detalle-no-inscription" style="width:457.05pt;height:237.3pt;mso-width-percent:0;mso-height-percent:0;mso-width-percent:0;mso-height-percent:0">
            <v:imagedata r:id="rId103" o:title="show_estudiante-offer-detalle-no-inscription"/>
          </v:shape>
        </w:pict>
      </w:r>
    </w:p>
    <w:p w14:paraId="6BBC3B36" w14:textId="2F38889E" w:rsidR="00E55D35" w:rsidRDefault="0059478B" w:rsidP="00E55D35">
      <w:pPr>
        <w:pStyle w:val="Descripcin"/>
        <w:ind w:left="720" w:firstLine="720"/>
        <w:jc w:val="left"/>
      </w:pPr>
      <w:bookmarkStart w:id="282" w:name="_Toc505427373"/>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39</w:t>
      </w:r>
      <w:r>
        <w:fldChar w:fldCharType="end"/>
      </w:r>
      <w:r w:rsidR="00DC1BB8" w:rsidRPr="002F5959">
        <w:t xml:space="preserve"> Captura de pantalla de la pantalla de </w:t>
      </w:r>
      <w:r w:rsidR="00DC1BB8">
        <w:t>detalle de la oferta seleccionada.</w:t>
      </w:r>
      <w:bookmarkEnd w:id="282"/>
    </w:p>
    <w:p w14:paraId="26DDF4EF" w14:textId="77777777" w:rsidR="00E55D35" w:rsidRDefault="00E55D35" w:rsidP="00E55D35"/>
    <w:p w14:paraId="2C0A3F01" w14:textId="5CD87F95" w:rsidR="00E55D35" w:rsidRPr="00E55D35" w:rsidRDefault="00E55D35" w:rsidP="00E55D35">
      <w:r>
        <w:tab/>
      </w:r>
      <w:r w:rsidRPr="00E55D35">
        <w:t xml:space="preserve">Una vez dentro de la oferta seleccionada, el estudiante puede hacer </w:t>
      </w:r>
      <w:proofErr w:type="spellStart"/>
      <w:r w:rsidRPr="00E55D35">
        <w:t>click</w:t>
      </w:r>
      <w:proofErr w:type="spellEnd"/>
      <w:r w:rsidRPr="00E55D35">
        <w:t xml:space="preserve"> en el botón “Inscribirse en la oferta” para inscribirse en esta y participar así en el proceso de selección de esta. A </w:t>
      </w:r>
      <w:proofErr w:type="gramStart"/>
      <w:r w:rsidRPr="00E55D35">
        <w:t>continuación</w:t>
      </w:r>
      <w:proofErr w:type="gramEnd"/>
      <w:r w:rsidRPr="00E55D35">
        <w:t xml:space="preserve"> podemos ver en la siguiente imagen que el sistema notifica al usuario por medio de un mensaje que la inscripción se ha realizado correctamente.</w:t>
      </w:r>
    </w:p>
    <w:p w14:paraId="708A500C" w14:textId="77777777" w:rsidR="0059478B" w:rsidRDefault="00FE4F70" w:rsidP="0059478B">
      <w:pPr>
        <w:keepNext/>
        <w:jc w:val="left"/>
      </w:pPr>
      <w:r>
        <w:rPr>
          <w:rStyle w:val="nfasissutil"/>
          <w:b/>
          <w:iCs w:val="0"/>
          <w:noProof/>
        </w:rPr>
        <w:lastRenderedPageBreak/>
        <w:pict w14:anchorId="1CE43703">
          <v:shape id="_x0000_i1041" type="#_x0000_t75" alt="show_student-offer-detalle-si-inscription" style="width:445.75pt;height:231.05pt;mso-width-percent:0;mso-height-percent:0;mso-width-percent:0;mso-height-percent:0">
            <v:imagedata r:id="rId104" o:title="show_student-offer-detalle-si-inscription"/>
          </v:shape>
        </w:pict>
      </w:r>
    </w:p>
    <w:p w14:paraId="03C751EA" w14:textId="4B6F8BFB" w:rsidR="0022041A" w:rsidRDefault="0059478B" w:rsidP="0059478B">
      <w:pPr>
        <w:pStyle w:val="Descripcin"/>
        <w:jc w:val="left"/>
        <w:rPr>
          <w:sz w:val="20"/>
        </w:rPr>
      </w:pPr>
      <w:bookmarkStart w:id="283" w:name="_Toc505427374"/>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40</w:t>
      </w:r>
      <w:r>
        <w:fldChar w:fldCharType="end"/>
      </w:r>
      <w:r>
        <w:rPr>
          <w:sz w:val="20"/>
        </w:rPr>
        <w:t xml:space="preserve"> </w:t>
      </w:r>
      <w:r w:rsidR="00DC1BB8" w:rsidRPr="005E5AF7">
        <w:rPr>
          <w:sz w:val="20"/>
        </w:rPr>
        <w:t>Captura de pantalla de la pantalla de detalle de la oferta seleccionada una vez hecha la inscripción.</w:t>
      </w:r>
      <w:bookmarkEnd w:id="283"/>
    </w:p>
    <w:p w14:paraId="44A9B66E" w14:textId="77777777" w:rsidR="005E5AF7" w:rsidRPr="005E5AF7" w:rsidRDefault="005E5AF7" w:rsidP="005E5AF7"/>
    <w:p w14:paraId="2D18FDB6" w14:textId="1F0EEE7F" w:rsidR="0022041A" w:rsidRDefault="00DD61E2" w:rsidP="00DD61E2">
      <w:pPr>
        <w:pStyle w:val="Subttulo"/>
        <w:ind w:firstLine="720"/>
        <w:jc w:val="both"/>
        <w:rPr>
          <w:rStyle w:val="nfasissutil"/>
        </w:rPr>
      </w:pPr>
      <w:bookmarkStart w:id="284" w:name="_Toc505427096"/>
      <w:bookmarkStart w:id="285" w:name="_Toc505427285"/>
      <w:r>
        <w:rPr>
          <w:rStyle w:val="nfasissutil"/>
        </w:rPr>
        <w:t>5.6.2.1.3</w:t>
      </w:r>
      <w:r w:rsidR="0022041A">
        <w:rPr>
          <w:rStyle w:val="nfasissutil"/>
        </w:rPr>
        <w:t xml:space="preserve"> Pantalla de empresas</w:t>
      </w:r>
      <w:r w:rsidR="002E5231">
        <w:rPr>
          <w:rStyle w:val="nfasissutil"/>
        </w:rPr>
        <w:t xml:space="preserve"> y envío de mensajes</w:t>
      </w:r>
      <w:bookmarkEnd w:id="284"/>
      <w:bookmarkEnd w:id="285"/>
    </w:p>
    <w:p w14:paraId="03514B5A" w14:textId="2A91B99D" w:rsidR="00E55D35" w:rsidRPr="00E55D35" w:rsidRDefault="00E55D35" w:rsidP="00FC5918">
      <w:pPr>
        <w:spacing w:before="240"/>
      </w:pPr>
      <w:r>
        <w:tab/>
      </w:r>
      <w:r w:rsidRPr="00E55D35">
        <w:t xml:space="preserve">Al igual que para las ofertas, el estudiante podrá ver el perfil de todas aquellas empresas registradas en la plataforma haciendo </w:t>
      </w:r>
      <w:proofErr w:type="spellStart"/>
      <w:r w:rsidRPr="00E55D35">
        <w:t>click</w:t>
      </w:r>
      <w:proofErr w:type="spellEnd"/>
      <w:r w:rsidRPr="00E55D35">
        <w:t xml:space="preserve"> en el enlace “Empresas” ubicado en el menú superior de la página, así como hacer una búsqueda filtrada (palabra clave, perfil del estudiante buscado, provincia o ciudad) de aquellas empresas que sean de su interés. Por último, el estudiante tendrá la posibilidad de enviar un mensaje a aquellas empresas que desee.</w:t>
      </w:r>
    </w:p>
    <w:p w14:paraId="097CA708" w14:textId="77777777" w:rsidR="0059478B" w:rsidRDefault="0022041A" w:rsidP="0059478B">
      <w:pPr>
        <w:keepNext/>
      </w:pPr>
      <w:r>
        <w:rPr>
          <w:rStyle w:val="nfasissutil"/>
          <w:b/>
        </w:rPr>
        <w:lastRenderedPageBreak/>
        <w:t xml:space="preserve">    </w:t>
      </w:r>
      <w:r w:rsidR="00FE4F70">
        <w:rPr>
          <w:rStyle w:val="nfasissutil"/>
          <w:b/>
          <w:noProof/>
        </w:rPr>
        <w:pict w14:anchorId="1C2DF7B2">
          <v:shape id="_x0000_i1040" type="#_x0000_t75" alt="student-show-empresas1" style="width:431.35pt;height:226pt;mso-width-percent:0;mso-height-percent:0;mso-width-percent:0;mso-height-percent:0">
            <v:imagedata r:id="rId105" o:title="student-show-empresas1"/>
          </v:shape>
        </w:pict>
      </w:r>
    </w:p>
    <w:p w14:paraId="2C4D996D" w14:textId="0A2B3577" w:rsidR="0022041A" w:rsidRPr="005E5AF7" w:rsidRDefault="0059478B" w:rsidP="0059478B">
      <w:pPr>
        <w:pStyle w:val="Descripcin"/>
        <w:ind w:firstLine="720"/>
        <w:rPr>
          <w:sz w:val="20"/>
        </w:rPr>
      </w:pPr>
      <w:bookmarkStart w:id="286" w:name="_Toc505427375"/>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41</w:t>
      </w:r>
      <w:r>
        <w:fldChar w:fldCharType="end"/>
      </w:r>
      <w:r>
        <w:rPr>
          <w:sz w:val="20"/>
        </w:rPr>
        <w:t xml:space="preserve"> </w:t>
      </w:r>
      <w:r w:rsidR="00DC1BB8" w:rsidRPr="005E5AF7">
        <w:rPr>
          <w:sz w:val="20"/>
        </w:rPr>
        <w:t>Captura de pantalla de la pantalla principal de empresas con el rol de estudiante.</w:t>
      </w:r>
      <w:bookmarkEnd w:id="286"/>
    </w:p>
    <w:p w14:paraId="0E82C6CE" w14:textId="77777777" w:rsidR="00DC1BB8" w:rsidRPr="00DC1BB8" w:rsidRDefault="00DC1BB8" w:rsidP="00DC1BB8"/>
    <w:p w14:paraId="501F9D43" w14:textId="77777777" w:rsidR="0059478B" w:rsidRDefault="0022041A" w:rsidP="0059478B">
      <w:pPr>
        <w:keepNext/>
        <w:jc w:val="left"/>
      </w:pPr>
      <w:r>
        <w:t xml:space="preserve">    </w:t>
      </w:r>
      <w:r w:rsidR="00FE4F70">
        <w:rPr>
          <w:noProof/>
        </w:rPr>
        <w:pict w14:anchorId="2A554BC7">
          <v:shape id="_x0000_i1039" type="#_x0000_t75" alt="show_student-empresa-detalle" style="width:431.35pt;height:217.25pt;mso-width-percent:0;mso-height-percent:0;mso-width-percent:0;mso-height-percent:0">
            <v:imagedata r:id="rId106" o:title="show_student-empresa-detalle"/>
          </v:shape>
        </w:pict>
      </w:r>
    </w:p>
    <w:p w14:paraId="3AED4298" w14:textId="70E36742" w:rsidR="0022041A" w:rsidRPr="005E5AF7" w:rsidRDefault="0059478B" w:rsidP="0059478B">
      <w:pPr>
        <w:pStyle w:val="Descripcin"/>
        <w:ind w:firstLine="720"/>
        <w:jc w:val="left"/>
        <w:rPr>
          <w:sz w:val="20"/>
        </w:rPr>
      </w:pPr>
      <w:bookmarkStart w:id="287" w:name="_Toc505427376"/>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42</w:t>
      </w:r>
      <w:r>
        <w:fldChar w:fldCharType="end"/>
      </w:r>
      <w:r>
        <w:rPr>
          <w:sz w:val="20"/>
        </w:rPr>
        <w:t xml:space="preserve"> </w:t>
      </w:r>
      <w:r w:rsidR="00DC1BB8" w:rsidRPr="005E5AF7">
        <w:rPr>
          <w:sz w:val="20"/>
        </w:rPr>
        <w:t>Captura de pantalla de la pantalla de detalle de la empresa seleccionada.</w:t>
      </w:r>
      <w:bookmarkEnd w:id="287"/>
    </w:p>
    <w:p w14:paraId="085B4BBE" w14:textId="77777777" w:rsidR="00943413" w:rsidRPr="00943413" w:rsidRDefault="00943413" w:rsidP="00943413"/>
    <w:p w14:paraId="5234A34F" w14:textId="7CCFA537" w:rsidR="0022041A" w:rsidRDefault="0022041A" w:rsidP="00A13366">
      <w:pPr>
        <w:jc w:val="left"/>
      </w:pPr>
      <w:r>
        <w:lastRenderedPageBreak/>
        <w:tab/>
        <w:t>El diseño que se ha optado para el envío de mensajes ha sido por medio de ventanas modales</w:t>
      </w:r>
      <w:r w:rsidR="000E5594">
        <w:t xml:space="preserve"> con peticiones </w:t>
      </w:r>
      <w:r w:rsidR="002B5341">
        <w:t>A</w:t>
      </w:r>
      <w:r w:rsidR="000E5594">
        <w:t>jax</w:t>
      </w:r>
      <w:r>
        <w:t xml:space="preserve">. Esto se ha hecho con el objetivo de mejorar la experiencia de usuario y hacer la iteración con la página más fluida, ya que </w:t>
      </w:r>
      <w:r w:rsidR="000E5594">
        <w:t>con este tipo de peticiones la página no requiere cargarse de nuevo. Cabe destacar que este diseño de interfaces será el mismo tanto para estudiantes como para empresas.</w:t>
      </w:r>
    </w:p>
    <w:p w14:paraId="4C7D4538" w14:textId="77777777" w:rsidR="001917E7" w:rsidRDefault="00FE4F70" w:rsidP="001917E7">
      <w:pPr>
        <w:keepNext/>
        <w:jc w:val="left"/>
      </w:pPr>
      <w:r>
        <w:rPr>
          <w:noProof/>
        </w:rPr>
        <w:pict w14:anchorId="0CEDFEAC">
          <v:shape id="_x0000_i1038" type="#_x0000_t75" alt="student-send-message" style="width:462.05pt;height:236.05pt;mso-width-percent:0;mso-height-percent:0;mso-width-percent:0;mso-height-percent:0">
            <v:imagedata r:id="rId107" o:title="student-send-message"/>
          </v:shape>
        </w:pict>
      </w:r>
    </w:p>
    <w:p w14:paraId="3C9BC238" w14:textId="32D2DDAA" w:rsidR="000E5594" w:rsidRPr="005E5AF7" w:rsidRDefault="001917E7" w:rsidP="001917E7">
      <w:pPr>
        <w:pStyle w:val="Descripcin"/>
        <w:ind w:left="720" w:firstLine="720"/>
        <w:jc w:val="left"/>
        <w:rPr>
          <w:sz w:val="20"/>
        </w:rPr>
      </w:pPr>
      <w:bookmarkStart w:id="288" w:name="_Toc505427377"/>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43</w:t>
      </w:r>
      <w:r>
        <w:fldChar w:fldCharType="end"/>
      </w:r>
      <w:r>
        <w:rPr>
          <w:sz w:val="20"/>
        </w:rPr>
        <w:t xml:space="preserve"> </w:t>
      </w:r>
      <w:r w:rsidR="00943413" w:rsidRPr="005E5AF7">
        <w:rPr>
          <w:sz w:val="20"/>
        </w:rPr>
        <w:t>Captura de pantalla de la ventana modal de envío de mensaje.</w:t>
      </w:r>
      <w:bookmarkEnd w:id="288"/>
    </w:p>
    <w:p w14:paraId="413174D4" w14:textId="77777777" w:rsidR="00943413" w:rsidRPr="00943413" w:rsidRDefault="00943413" w:rsidP="00943413"/>
    <w:p w14:paraId="25C11367" w14:textId="784DBEF1" w:rsidR="000E5594" w:rsidRDefault="000E5594" w:rsidP="00A13366">
      <w:pPr>
        <w:jc w:val="left"/>
      </w:pPr>
      <w:r>
        <w:tab/>
        <w:t>Una vez enviado el mensaje, el sistema notificará al estudiante del correcto envío del mensaje.</w:t>
      </w:r>
    </w:p>
    <w:p w14:paraId="6384DC3F" w14:textId="77777777" w:rsidR="001917E7" w:rsidRDefault="00FE4F70" w:rsidP="001917E7">
      <w:pPr>
        <w:keepNext/>
        <w:jc w:val="left"/>
      </w:pPr>
      <w:r>
        <w:rPr>
          <w:noProof/>
        </w:rPr>
        <w:lastRenderedPageBreak/>
        <w:pict w14:anchorId="2EB8ACDD">
          <v:shape id="_x0000_i1037" type="#_x0000_t75" alt="send-message-successfull" style="width:462.7pt;height:237.9pt;mso-width-percent:0;mso-height-percent:0;mso-width-percent:0;mso-height-percent:0">
            <v:imagedata r:id="rId108" o:title="send-message-successfull"/>
          </v:shape>
        </w:pict>
      </w:r>
    </w:p>
    <w:p w14:paraId="7FFF1822" w14:textId="0727A541" w:rsidR="000E5594" w:rsidRPr="005E5AF7" w:rsidRDefault="001917E7" w:rsidP="001917E7">
      <w:pPr>
        <w:pStyle w:val="Descripcin"/>
        <w:ind w:firstLine="720"/>
        <w:jc w:val="left"/>
        <w:rPr>
          <w:sz w:val="20"/>
        </w:rPr>
      </w:pPr>
      <w:bookmarkStart w:id="289" w:name="_Toc505427378"/>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44</w:t>
      </w:r>
      <w:r>
        <w:fldChar w:fldCharType="end"/>
      </w:r>
      <w:r>
        <w:rPr>
          <w:sz w:val="20"/>
        </w:rPr>
        <w:t xml:space="preserve"> </w:t>
      </w:r>
      <w:r w:rsidR="00943413" w:rsidRPr="005E5AF7">
        <w:rPr>
          <w:sz w:val="20"/>
        </w:rPr>
        <w:t>Captura de pantalla de la pantalla de la empresa seleccionada una ve enviado el mensaje.</w:t>
      </w:r>
      <w:bookmarkEnd w:id="289"/>
    </w:p>
    <w:p w14:paraId="5F39E8F8" w14:textId="77777777" w:rsidR="002E5231" w:rsidRDefault="002E5231" w:rsidP="00A13366">
      <w:pPr>
        <w:jc w:val="left"/>
      </w:pPr>
    </w:p>
    <w:p w14:paraId="153A0212" w14:textId="24CF63BE" w:rsidR="00E55D35" w:rsidRDefault="00DD61E2" w:rsidP="00DD61E2">
      <w:pPr>
        <w:pStyle w:val="Subttulo"/>
        <w:ind w:firstLine="720"/>
        <w:jc w:val="both"/>
        <w:rPr>
          <w:rStyle w:val="nfasissutil"/>
        </w:rPr>
      </w:pPr>
      <w:bookmarkStart w:id="290" w:name="_Toc505427097"/>
      <w:bookmarkStart w:id="291" w:name="_Toc505427286"/>
      <w:r>
        <w:rPr>
          <w:rStyle w:val="nfasissutil"/>
        </w:rPr>
        <w:t>5.6.2.1.4</w:t>
      </w:r>
      <w:r w:rsidR="002E5231">
        <w:rPr>
          <w:rStyle w:val="nfasissutil"/>
        </w:rPr>
        <w:t xml:space="preserve"> Pantalla de perfil</w:t>
      </w:r>
      <w:bookmarkEnd w:id="290"/>
      <w:bookmarkEnd w:id="291"/>
    </w:p>
    <w:p w14:paraId="1BB3FD14" w14:textId="3114B5D7" w:rsidR="00E55D35" w:rsidRDefault="00DC70F7" w:rsidP="00FB7F8B">
      <w:pPr>
        <w:spacing w:before="240"/>
      </w:pPr>
      <w:r>
        <w:tab/>
      </w:r>
      <w:r w:rsidR="00E55D35">
        <w:t xml:space="preserve">Una de las partes más importantes de la aplicación web es la gestión del perfil del usuario, tanto para estudiantes como para empresas. Se ha decidido hacer un diseño en forma de paneles con sus correspondientes pestañas. </w:t>
      </w:r>
    </w:p>
    <w:p w14:paraId="0290B414" w14:textId="045914DF" w:rsidR="00DC70F7" w:rsidRDefault="00E55D35" w:rsidP="00DC70F7">
      <w:pPr>
        <w:ind w:firstLine="720"/>
      </w:pPr>
      <w:r>
        <w:t>Estos paneles cambiarán a medida que se seleccione una pestaña u otra, permitiendo al usuario navegar entre ellos de forma rápida y sencilla, ya que una vez más la información llevada a los diferentes paneles se ha hecho por medio de peticiones Ajax al servidor, por lo que la página no necesitará recargarse de nuevo cuando cambiemos de pestaña y panel.</w:t>
      </w:r>
    </w:p>
    <w:p w14:paraId="68826BEE" w14:textId="77777777" w:rsidR="00DC70F7" w:rsidRDefault="00DC70F7" w:rsidP="00DC70F7">
      <w:pPr>
        <w:ind w:firstLine="720"/>
      </w:pPr>
    </w:p>
    <w:p w14:paraId="6B5082E1" w14:textId="77777777" w:rsidR="00FB7F8B" w:rsidRDefault="00FB7F8B" w:rsidP="00DC70F7">
      <w:pPr>
        <w:ind w:firstLine="720"/>
      </w:pPr>
    </w:p>
    <w:p w14:paraId="0AB9DBD7" w14:textId="77777777" w:rsidR="00FB7F8B" w:rsidRPr="00E55D35" w:rsidRDefault="00FB7F8B" w:rsidP="00DC70F7">
      <w:pPr>
        <w:ind w:firstLine="720"/>
      </w:pPr>
    </w:p>
    <w:p w14:paraId="4BAB6269" w14:textId="101CE49E" w:rsidR="002E5231" w:rsidRDefault="00DD61E2" w:rsidP="00DD61E2">
      <w:pPr>
        <w:pStyle w:val="Subttulo"/>
        <w:ind w:firstLine="720"/>
        <w:jc w:val="both"/>
        <w:rPr>
          <w:rStyle w:val="nfasissutil"/>
        </w:rPr>
      </w:pPr>
      <w:bookmarkStart w:id="292" w:name="_Toc505427098"/>
      <w:bookmarkStart w:id="293" w:name="_Toc505427287"/>
      <w:r>
        <w:rPr>
          <w:rStyle w:val="nfasissutil"/>
        </w:rPr>
        <w:lastRenderedPageBreak/>
        <w:t>5.6.2.1.5</w:t>
      </w:r>
      <w:r w:rsidR="002E5231">
        <w:rPr>
          <w:rStyle w:val="nfasissutil"/>
        </w:rPr>
        <w:t xml:space="preserve"> Configuración de cuenta</w:t>
      </w:r>
      <w:bookmarkEnd w:id="292"/>
      <w:bookmarkEnd w:id="293"/>
    </w:p>
    <w:p w14:paraId="01417944" w14:textId="12185680" w:rsidR="00200C12" w:rsidRDefault="00E55D35" w:rsidP="00E55D35">
      <w:r>
        <w:tab/>
      </w:r>
      <w:r w:rsidRPr="00E55D35">
        <w:t xml:space="preserve">En este primer panel llamado “Mi perfil” el usuario podrá modificar aquellos datos principales de su cuenta, como su nombre, email, ciudad de origen, edad, contraseña, etc. Se ha utilizado un diseño simple de formulario como los que se han utilizado en el resto de </w:t>
      </w:r>
      <w:proofErr w:type="gramStart"/>
      <w:r w:rsidRPr="00E55D35">
        <w:t>pantallas</w:t>
      </w:r>
      <w:proofErr w:type="gramEnd"/>
      <w:r w:rsidRPr="00E55D35">
        <w:t xml:space="preserve"> de la plataforma.</w:t>
      </w:r>
    </w:p>
    <w:p w14:paraId="0A4ED874" w14:textId="77777777" w:rsidR="00E55D35" w:rsidRDefault="00E55D35" w:rsidP="00E55D35">
      <w:pPr>
        <w:rPr>
          <w:rStyle w:val="nfasissutil"/>
          <w:b/>
        </w:rPr>
      </w:pPr>
    </w:p>
    <w:p w14:paraId="4658A142" w14:textId="77777777" w:rsidR="001917E7" w:rsidRDefault="00FE4F70" w:rsidP="001917E7">
      <w:pPr>
        <w:keepNext/>
        <w:jc w:val="left"/>
      </w:pPr>
      <w:r>
        <w:rPr>
          <w:rStyle w:val="nfasissutil"/>
          <w:b/>
          <w:noProof/>
        </w:rPr>
        <w:pict w14:anchorId="1CDCCBAA">
          <v:shape id="_x0000_i1036" type="#_x0000_t75" alt="show-bio-1-student" style="width:462.05pt;height:226.65pt;mso-width-percent:0;mso-height-percent:0;mso-width-percent:0;mso-height-percent:0">
            <v:imagedata r:id="rId109" o:title="show-bio-1-student"/>
          </v:shape>
        </w:pict>
      </w:r>
    </w:p>
    <w:p w14:paraId="72DCA12A" w14:textId="23736E5D" w:rsidR="00200C12" w:rsidRPr="005E5AF7" w:rsidRDefault="001917E7" w:rsidP="001917E7">
      <w:pPr>
        <w:pStyle w:val="Descripcin"/>
        <w:ind w:firstLine="720"/>
        <w:jc w:val="left"/>
        <w:rPr>
          <w:rStyle w:val="nfasissutil"/>
          <w:b/>
          <w:sz w:val="20"/>
        </w:rPr>
      </w:pPr>
      <w:bookmarkStart w:id="294" w:name="_Toc505427379"/>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45</w:t>
      </w:r>
      <w:r>
        <w:fldChar w:fldCharType="end"/>
      </w:r>
      <w:r>
        <w:rPr>
          <w:sz w:val="20"/>
        </w:rPr>
        <w:t xml:space="preserve"> </w:t>
      </w:r>
      <w:r w:rsidR="005E5AF7" w:rsidRPr="005E5AF7">
        <w:rPr>
          <w:sz w:val="20"/>
        </w:rPr>
        <w:t>Captura de pantalla de la pantalla principal de mi perfil en la pestaña “Mis Datos”.</w:t>
      </w:r>
      <w:bookmarkEnd w:id="294"/>
    </w:p>
    <w:p w14:paraId="47742ADD" w14:textId="77777777" w:rsidR="00AA0581" w:rsidRDefault="00AA0581" w:rsidP="00A13366">
      <w:pPr>
        <w:jc w:val="left"/>
        <w:rPr>
          <w:rStyle w:val="nfasissutil"/>
          <w:b/>
        </w:rPr>
      </w:pPr>
    </w:p>
    <w:p w14:paraId="0058B479" w14:textId="593A10A4" w:rsidR="00AA0581" w:rsidRDefault="00DD61E2" w:rsidP="00DD61E2">
      <w:pPr>
        <w:pStyle w:val="Subttulo"/>
        <w:ind w:firstLine="720"/>
        <w:jc w:val="both"/>
        <w:rPr>
          <w:rStyle w:val="nfasissutil"/>
        </w:rPr>
      </w:pPr>
      <w:bookmarkStart w:id="295" w:name="_Toc505427099"/>
      <w:bookmarkStart w:id="296" w:name="_Toc505427288"/>
      <w:r>
        <w:rPr>
          <w:rStyle w:val="nfasissutil"/>
        </w:rPr>
        <w:t>5.6.2.1.6</w:t>
      </w:r>
      <w:r w:rsidR="00AA0581">
        <w:rPr>
          <w:rStyle w:val="nfasissutil"/>
        </w:rPr>
        <w:t xml:space="preserve"> Perfil académico</w:t>
      </w:r>
      <w:bookmarkEnd w:id="295"/>
      <w:bookmarkEnd w:id="296"/>
    </w:p>
    <w:p w14:paraId="2B8AC096" w14:textId="18CCFFFB" w:rsidR="00E55D35" w:rsidRDefault="00DC70F7" w:rsidP="00DC70F7">
      <w:pPr>
        <w:spacing w:before="240"/>
      </w:pPr>
      <w:r>
        <w:tab/>
      </w:r>
      <w:r w:rsidR="00E55D35">
        <w:t xml:space="preserve">Este es uno de los paneles más importantes para el estudiante, ya que “Mi CV” es el panel donde el usuario puede definirse profesionalmente e incluir todas aquellas competencias profesionales con las que cuente. Se podría decir que es su </w:t>
      </w:r>
      <w:proofErr w:type="spellStart"/>
      <w:r w:rsidR="00E55D35">
        <w:t>curriculum</w:t>
      </w:r>
      <w:proofErr w:type="spellEnd"/>
      <w:r w:rsidR="00E55D35">
        <w:t xml:space="preserve"> en la aplicación web. </w:t>
      </w:r>
    </w:p>
    <w:p w14:paraId="35C5C9CD" w14:textId="050B0BB8" w:rsidR="00E55D35" w:rsidRPr="00E55D35" w:rsidRDefault="00E55D35" w:rsidP="00E55D35">
      <w:pPr>
        <w:ind w:firstLine="720"/>
      </w:pPr>
      <w:r>
        <w:t xml:space="preserve">En primer </w:t>
      </w:r>
      <w:proofErr w:type="gramStart"/>
      <w:r>
        <w:t>lugar</w:t>
      </w:r>
      <w:proofErr w:type="gramEnd"/>
      <w:r>
        <w:t xml:space="preserve"> el estudiante podrá seleccionar aquellos estudios universitarios que esté cursando y escribir una breve descripción de sí mismo. A </w:t>
      </w:r>
      <w:proofErr w:type="gramStart"/>
      <w:r>
        <w:t>continuación</w:t>
      </w:r>
      <w:proofErr w:type="gramEnd"/>
      <w:r>
        <w:t xml:space="preserve"> el estudiante podrá poner tantas </w:t>
      </w:r>
      <w:r>
        <w:lastRenderedPageBreak/>
        <w:t>competencias profesionales como quiera, ya sean otros estudios universitarios realizados con anterioridad, títulos de idiomas, experiencias laborales previas, etc.</w:t>
      </w:r>
    </w:p>
    <w:p w14:paraId="7DFE2968" w14:textId="1A86DCC3" w:rsidR="001917E7" w:rsidRDefault="00FE4F70" w:rsidP="00FB7F8B">
      <w:pPr>
        <w:keepNext/>
        <w:ind w:firstLine="720"/>
      </w:pPr>
      <w:r>
        <w:rPr>
          <w:rStyle w:val="nfasissutil"/>
          <w:b/>
          <w:noProof/>
        </w:rPr>
        <w:lastRenderedPageBreak/>
        <w:pict w14:anchorId="3EA191B7">
          <v:shape id="_x0000_i1035" type="#_x0000_t75" alt="show-bio-student-2-3buena" style="width:411.35pt;height:532.15pt;mso-width-percent:0;mso-height-percent:0;mso-width-percent:0;mso-height-percent:0">
            <v:imagedata r:id="rId110" o:title="show-bio-student-2-3buena"/>
          </v:shape>
        </w:pict>
      </w:r>
    </w:p>
    <w:p w14:paraId="37F81D28" w14:textId="42CFE760" w:rsidR="00AA0581" w:rsidRDefault="00FB7F8B" w:rsidP="00FB7F8B">
      <w:pPr>
        <w:pStyle w:val="Descripcin"/>
        <w:rPr>
          <w:sz w:val="20"/>
        </w:rPr>
      </w:pPr>
      <w:r>
        <w:t xml:space="preserve">      </w:t>
      </w:r>
      <w:r>
        <w:tab/>
        <w:t xml:space="preserve">  </w:t>
      </w:r>
      <w:r w:rsidR="000D1ADF">
        <w:t xml:space="preserve">     </w:t>
      </w:r>
      <w:bookmarkStart w:id="297" w:name="_Toc505427380"/>
      <w:r w:rsidR="001917E7">
        <w:t xml:space="preserve">Figura </w:t>
      </w:r>
      <w:r w:rsidR="001917E7">
        <w:fldChar w:fldCharType="begin"/>
      </w:r>
      <w:r w:rsidR="001917E7">
        <w:instrText xml:space="preserve"> </w:instrText>
      </w:r>
      <w:r w:rsidR="00327A0A">
        <w:instrText>SEQ</w:instrText>
      </w:r>
      <w:r w:rsidR="001917E7">
        <w:instrText xml:space="preserve"> Figura \* ARABIC </w:instrText>
      </w:r>
      <w:r w:rsidR="001917E7">
        <w:fldChar w:fldCharType="separate"/>
      </w:r>
      <w:r w:rsidR="00C04C85">
        <w:rPr>
          <w:noProof/>
        </w:rPr>
        <w:t>46</w:t>
      </w:r>
      <w:r w:rsidR="001917E7">
        <w:fldChar w:fldCharType="end"/>
      </w:r>
      <w:r w:rsidR="001917E7">
        <w:rPr>
          <w:sz w:val="20"/>
        </w:rPr>
        <w:t xml:space="preserve"> </w:t>
      </w:r>
      <w:r w:rsidR="005E5AF7" w:rsidRPr="005E5AF7">
        <w:rPr>
          <w:sz w:val="20"/>
        </w:rPr>
        <w:t>Captura de pantalla de la pantalla principal de mi perfil en la pestaña “Mi CV”.</w:t>
      </w:r>
      <w:bookmarkEnd w:id="297"/>
    </w:p>
    <w:p w14:paraId="0E24D3B9" w14:textId="77777777" w:rsidR="00FB7F8B" w:rsidRPr="00FB7F8B" w:rsidRDefault="00FB7F8B" w:rsidP="00FB7F8B"/>
    <w:p w14:paraId="38F32D1C" w14:textId="1F867035" w:rsidR="00C442D1" w:rsidRDefault="00DD61E2" w:rsidP="00DD61E2">
      <w:pPr>
        <w:pStyle w:val="Subttulo"/>
        <w:ind w:firstLine="720"/>
        <w:jc w:val="both"/>
        <w:rPr>
          <w:rStyle w:val="nfasissutil"/>
        </w:rPr>
      </w:pPr>
      <w:bookmarkStart w:id="298" w:name="_Toc505427100"/>
      <w:bookmarkStart w:id="299" w:name="_Toc505427289"/>
      <w:r>
        <w:rPr>
          <w:rStyle w:val="nfasissutil"/>
        </w:rPr>
        <w:lastRenderedPageBreak/>
        <w:t>5.6.2.1.7</w:t>
      </w:r>
      <w:r w:rsidR="00F31DB5">
        <w:rPr>
          <w:rStyle w:val="nfasissutil"/>
        </w:rPr>
        <w:t xml:space="preserve"> Ofertas de usuario</w:t>
      </w:r>
      <w:bookmarkEnd w:id="298"/>
      <w:bookmarkEnd w:id="299"/>
    </w:p>
    <w:p w14:paraId="186A8D73" w14:textId="3C2297E0" w:rsidR="00E55D35" w:rsidRPr="00E55D35" w:rsidRDefault="00E55D35" w:rsidP="00DC70F7">
      <w:pPr>
        <w:spacing w:before="240"/>
        <w:rPr>
          <w:rStyle w:val="nfasissutil"/>
        </w:rPr>
      </w:pPr>
      <w:r>
        <w:tab/>
      </w:r>
      <w:r w:rsidRPr="00E55D35">
        <w:t>En este tercer panel “Mis ofertas” el estudiante podrá ver un resumen de aquellas ofertas a las que se ha inscrito con anterioridad, así como el estado en el que está cada oferta. Se ha optado por una tabla para representar estos datos.</w:t>
      </w:r>
    </w:p>
    <w:p w14:paraId="49FCED38" w14:textId="77777777" w:rsidR="001917E7" w:rsidRDefault="00FE4F70" w:rsidP="001917E7">
      <w:pPr>
        <w:keepNext/>
      </w:pPr>
      <w:r>
        <w:rPr>
          <w:rStyle w:val="nfasissutil"/>
          <w:b/>
          <w:noProof/>
        </w:rPr>
        <w:pict w14:anchorId="7009F294">
          <v:shape id="_x0000_i1034" type="#_x0000_t75" alt="show_bio-student-offers" style="width:462.05pt;height:206pt;mso-width-percent:0;mso-height-percent:0;mso-width-percent:0;mso-height-percent:0">
            <v:imagedata r:id="rId111" o:title="show_bio-student-offers"/>
          </v:shape>
        </w:pict>
      </w:r>
    </w:p>
    <w:p w14:paraId="765972DA" w14:textId="42ACC622" w:rsidR="00F31DB5" w:rsidRPr="00F31DB5" w:rsidRDefault="001917E7" w:rsidP="001917E7">
      <w:pPr>
        <w:pStyle w:val="Descripcin"/>
        <w:ind w:firstLine="720"/>
        <w:rPr>
          <w:rStyle w:val="nfasissutil"/>
          <w:b/>
        </w:rPr>
      </w:pPr>
      <w:bookmarkStart w:id="300" w:name="_Toc505427381"/>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47</w:t>
      </w:r>
      <w:r>
        <w:fldChar w:fldCharType="end"/>
      </w:r>
      <w:r>
        <w:t xml:space="preserve"> </w:t>
      </w:r>
      <w:r w:rsidR="005E5AF7" w:rsidRPr="00C84F59">
        <w:t xml:space="preserve">Captura de pantalla de la pantalla principal de mi perfil en la pestaña “Mis </w:t>
      </w:r>
      <w:r w:rsidR="005E5AF7">
        <w:t>Ofertas</w:t>
      </w:r>
      <w:r w:rsidR="005E5AF7" w:rsidRPr="00C84F59">
        <w:t>”.</w:t>
      </w:r>
      <w:bookmarkEnd w:id="300"/>
    </w:p>
    <w:p w14:paraId="4E9D3720" w14:textId="77777777" w:rsidR="00AA0581" w:rsidRDefault="00AA0581" w:rsidP="00A13366">
      <w:pPr>
        <w:jc w:val="left"/>
        <w:rPr>
          <w:iCs/>
        </w:rPr>
      </w:pPr>
    </w:p>
    <w:p w14:paraId="5E869CBB" w14:textId="032C112B" w:rsidR="00F31DB5" w:rsidRDefault="00DD61E2" w:rsidP="00DD61E2">
      <w:pPr>
        <w:pStyle w:val="Subttulo"/>
        <w:ind w:firstLine="720"/>
        <w:jc w:val="both"/>
        <w:rPr>
          <w:rStyle w:val="nfasissutil"/>
        </w:rPr>
      </w:pPr>
      <w:bookmarkStart w:id="301" w:name="_Toc505427101"/>
      <w:bookmarkStart w:id="302" w:name="_Toc505427290"/>
      <w:r>
        <w:rPr>
          <w:rStyle w:val="nfasissutil"/>
        </w:rPr>
        <w:t>5.6.2.1.8</w:t>
      </w:r>
      <w:r w:rsidR="00F31DB5">
        <w:rPr>
          <w:rStyle w:val="nfasissutil"/>
        </w:rPr>
        <w:t xml:space="preserve"> Mensajes</w:t>
      </w:r>
      <w:bookmarkEnd w:id="301"/>
      <w:bookmarkEnd w:id="302"/>
    </w:p>
    <w:p w14:paraId="5F192222" w14:textId="0B064B2E" w:rsidR="00E55D35" w:rsidRPr="00E55D35" w:rsidRDefault="00E55D35" w:rsidP="00DC70F7">
      <w:pPr>
        <w:spacing w:before="240"/>
      </w:pPr>
      <w:r>
        <w:tab/>
      </w:r>
      <w:r w:rsidRPr="00E55D35">
        <w:t xml:space="preserve">Este último panel “Mis Mensajes” almacenará los mensajes recibidos y enviados por el usuario en la aplicación. El diseño se ha hecho mediante dos tablas, una para los mensajes recibidos, con la posibilidad de leerlos y </w:t>
      </w:r>
      <w:proofErr w:type="gramStart"/>
      <w:r w:rsidRPr="00E55D35">
        <w:t>responderlos</w:t>
      </w:r>
      <w:proofErr w:type="gramEnd"/>
      <w:r w:rsidRPr="00E55D35">
        <w:t xml:space="preserve"> así como de ver si ya han sido leídos, y otra tabla para los mensajes que el estudiante ha enviado con anterioridad.</w:t>
      </w:r>
    </w:p>
    <w:p w14:paraId="7A0E61F3" w14:textId="77777777" w:rsidR="0060216F" w:rsidRDefault="00FE4F70" w:rsidP="0060216F">
      <w:pPr>
        <w:keepNext/>
      </w:pPr>
      <w:r>
        <w:rPr>
          <w:rStyle w:val="nfasissutil"/>
          <w:b/>
          <w:noProof/>
        </w:rPr>
        <w:lastRenderedPageBreak/>
        <w:pict w14:anchorId="44241818">
          <v:shape id="_x0000_i1033" type="#_x0000_t75" alt="show-bio-messages-main" style="width:462.05pt;height:239.15pt;mso-width-percent:0;mso-height-percent:0;mso-width-percent:0;mso-height-percent:0">
            <v:imagedata r:id="rId112" o:title="show-bio-messages-main"/>
          </v:shape>
        </w:pict>
      </w:r>
    </w:p>
    <w:p w14:paraId="7C4CB9FF" w14:textId="076165CF" w:rsidR="00F31DB5" w:rsidRPr="00ED38C4" w:rsidRDefault="0060216F" w:rsidP="0060216F">
      <w:pPr>
        <w:pStyle w:val="Descripcin"/>
        <w:ind w:firstLine="720"/>
        <w:rPr>
          <w:rStyle w:val="nfasissutil"/>
          <w:b/>
          <w:sz w:val="20"/>
        </w:rPr>
      </w:pPr>
      <w:bookmarkStart w:id="303" w:name="_Toc505427382"/>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48</w:t>
      </w:r>
      <w:r>
        <w:fldChar w:fldCharType="end"/>
      </w:r>
      <w:r>
        <w:rPr>
          <w:sz w:val="20"/>
        </w:rPr>
        <w:t xml:space="preserve"> </w:t>
      </w:r>
      <w:r w:rsidR="00244064" w:rsidRPr="00ED38C4">
        <w:rPr>
          <w:sz w:val="20"/>
        </w:rPr>
        <w:t>Captura de pantalla de la pantalla principal de mi perfil en la pestaña “Mis Mensajes”.</w:t>
      </w:r>
      <w:bookmarkEnd w:id="303"/>
    </w:p>
    <w:p w14:paraId="2DF407D8" w14:textId="77777777" w:rsidR="00F31DB5" w:rsidRDefault="00F31DB5" w:rsidP="00F31DB5">
      <w:pPr>
        <w:rPr>
          <w:rStyle w:val="nfasissutil"/>
          <w:b/>
        </w:rPr>
      </w:pPr>
    </w:p>
    <w:p w14:paraId="2D4382BD" w14:textId="77777777" w:rsidR="00DD61E2" w:rsidRDefault="00DD61E2" w:rsidP="00F31DB5">
      <w:pPr>
        <w:rPr>
          <w:rStyle w:val="nfasissutil"/>
          <w:b/>
        </w:rPr>
      </w:pPr>
    </w:p>
    <w:p w14:paraId="14C943B4" w14:textId="2908A5A9" w:rsidR="00C442D1" w:rsidRDefault="00DD61E2" w:rsidP="00E55D35">
      <w:pPr>
        <w:pStyle w:val="Subttulo"/>
        <w:jc w:val="both"/>
        <w:rPr>
          <w:rStyle w:val="nfasissutil"/>
        </w:rPr>
      </w:pPr>
      <w:bookmarkStart w:id="304" w:name="_Toc505427102"/>
      <w:bookmarkStart w:id="305" w:name="_Toc505427291"/>
      <w:r>
        <w:rPr>
          <w:rStyle w:val="nfasissutil"/>
        </w:rPr>
        <w:t>5.6.2.2</w:t>
      </w:r>
      <w:r w:rsidR="00C442D1">
        <w:rPr>
          <w:rStyle w:val="nfasissutil"/>
        </w:rPr>
        <w:t xml:space="preserve"> </w:t>
      </w:r>
      <w:r w:rsidR="0026421F">
        <w:rPr>
          <w:rStyle w:val="nfasissutil"/>
        </w:rPr>
        <w:t>Interfaces del rol de empresa</w:t>
      </w:r>
      <w:bookmarkEnd w:id="304"/>
      <w:bookmarkEnd w:id="305"/>
    </w:p>
    <w:p w14:paraId="0B7ED17F" w14:textId="77777777" w:rsidR="00E55D35" w:rsidRPr="00E55D35" w:rsidRDefault="00E55D35" w:rsidP="00E55D35"/>
    <w:p w14:paraId="593FE697" w14:textId="65A4D617" w:rsidR="00C442D1" w:rsidRDefault="00DD61E2" w:rsidP="00DD61E2">
      <w:pPr>
        <w:pStyle w:val="Subttulo"/>
        <w:ind w:firstLine="720"/>
        <w:jc w:val="both"/>
        <w:rPr>
          <w:rStyle w:val="nfasissutil"/>
        </w:rPr>
      </w:pPr>
      <w:bookmarkStart w:id="306" w:name="_Toc505427103"/>
      <w:bookmarkStart w:id="307" w:name="_Toc505427292"/>
      <w:r>
        <w:rPr>
          <w:rStyle w:val="nfasissutil"/>
        </w:rPr>
        <w:t>5.6.2.2.1</w:t>
      </w:r>
      <w:r w:rsidR="00C442D1">
        <w:rPr>
          <w:rStyle w:val="nfasissutil"/>
        </w:rPr>
        <w:t xml:space="preserve"> Pantalla de inicio</w:t>
      </w:r>
      <w:bookmarkEnd w:id="306"/>
      <w:bookmarkEnd w:id="307"/>
    </w:p>
    <w:p w14:paraId="5BD40031" w14:textId="6B3090ED" w:rsidR="00E55D35" w:rsidRPr="00E55D35" w:rsidRDefault="00E55D35" w:rsidP="00DC70F7">
      <w:pPr>
        <w:spacing w:before="240"/>
      </w:pPr>
      <w:r>
        <w:tab/>
      </w:r>
      <w:r w:rsidRPr="00E55D35">
        <w:t>Como mencionamos anteriormente, el rol de empresa tendrá la opción de acceder a la página principal de estudiantes y ofertas en el menú principal.</w:t>
      </w:r>
    </w:p>
    <w:p w14:paraId="60952F1B" w14:textId="77777777" w:rsidR="0082538C" w:rsidRDefault="00FE4F70" w:rsidP="0082538C">
      <w:pPr>
        <w:keepNext/>
      </w:pPr>
      <w:r>
        <w:rPr>
          <w:rStyle w:val="nfasissutil"/>
          <w:b/>
          <w:noProof/>
        </w:rPr>
        <w:lastRenderedPageBreak/>
        <w:pict w14:anchorId="75E5A255">
          <v:shape id="_x0000_i1032" type="#_x0000_t75" alt="dropdown-menu" style="width:462.05pt;height:241.65pt;mso-width-percent:0;mso-height-percent:0;mso-width-percent:0;mso-height-percent:0">
            <v:imagedata r:id="rId113" o:title="dropdown-menu"/>
          </v:shape>
        </w:pict>
      </w:r>
    </w:p>
    <w:p w14:paraId="6127CBB2" w14:textId="1A33132C" w:rsidR="00C442D1" w:rsidRDefault="0082538C" w:rsidP="0082538C">
      <w:pPr>
        <w:pStyle w:val="Descripcin"/>
        <w:ind w:left="720" w:firstLine="720"/>
      </w:pPr>
      <w:bookmarkStart w:id="308" w:name="_Toc505427383"/>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49</w:t>
      </w:r>
      <w:r>
        <w:fldChar w:fldCharType="end"/>
      </w:r>
      <w:r>
        <w:t xml:space="preserve"> </w:t>
      </w:r>
      <w:r w:rsidR="00ED38C4" w:rsidRPr="00E2552D">
        <w:t xml:space="preserve">Captura de pantalla de la pantalla de inicio con el rol de </w:t>
      </w:r>
      <w:r w:rsidR="00ED38C4">
        <w:t>empresa</w:t>
      </w:r>
      <w:r w:rsidR="00ED38C4" w:rsidRPr="00E2552D">
        <w:t>.</w:t>
      </w:r>
      <w:bookmarkEnd w:id="308"/>
    </w:p>
    <w:p w14:paraId="0DFC27DB" w14:textId="77777777" w:rsidR="00ED38C4" w:rsidRPr="00ED38C4" w:rsidRDefault="00ED38C4" w:rsidP="00ED38C4"/>
    <w:p w14:paraId="45DDC0B3" w14:textId="281585A7" w:rsidR="000A7BF6" w:rsidRDefault="00DD61E2" w:rsidP="00DD61E2">
      <w:pPr>
        <w:pStyle w:val="Subttulo"/>
        <w:ind w:firstLine="720"/>
        <w:jc w:val="both"/>
        <w:rPr>
          <w:rStyle w:val="nfasissutil"/>
        </w:rPr>
      </w:pPr>
      <w:bookmarkStart w:id="309" w:name="_Toc505427104"/>
      <w:bookmarkStart w:id="310" w:name="_Toc505427293"/>
      <w:r>
        <w:rPr>
          <w:rStyle w:val="nfasissutil"/>
        </w:rPr>
        <w:t>5.6.2.2.2</w:t>
      </w:r>
      <w:r w:rsidR="000B663C">
        <w:rPr>
          <w:rStyle w:val="nfasissutil"/>
        </w:rPr>
        <w:t xml:space="preserve"> </w:t>
      </w:r>
      <w:r w:rsidR="00C442D1">
        <w:rPr>
          <w:rStyle w:val="nfasissutil"/>
        </w:rPr>
        <w:t>Pantalla de estudiantes y envío de mensajes</w:t>
      </w:r>
      <w:bookmarkEnd w:id="309"/>
      <w:bookmarkEnd w:id="310"/>
    </w:p>
    <w:p w14:paraId="1878884E" w14:textId="77777777" w:rsidR="004D6132" w:rsidRDefault="004D6132" w:rsidP="00DC70F7">
      <w:pPr>
        <w:spacing w:before="240"/>
      </w:pPr>
      <w:r>
        <w:tab/>
        <w:t xml:space="preserve">La empresa ver el perfil de todos aquellos estudiantes registrados en la plataforma haciendo </w:t>
      </w:r>
      <w:proofErr w:type="spellStart"/>
      <w:r>
        <w:t>click</w:t>
      </w:r>
      <w:proofErr w:type="spellEnd"/>
      <w:r>
        <w:t xml:space="preserve"> en el enlace “Estudiantes” ubicado en el menú superior de la página, así como hacer una búsqueda filtrada (palabra clave, universidad, estudios, provincia o ciudad) de aquellos estudiantes que sean de su interés. </w:t>
      </w:r>
    </w:p>
    <w:p w14:paraId="0378CFE8" w14:textId="6311DC4B" w:rsidR="004D6132" w:rsidRPr="004D6132" w:rsidRDefault="004D6132" w:rsidP="004D6132">
      <w:pPr>
        <w:ind w:firstLine="720"/>
      </w:pPr>
      <w:r>
        <w:t>Por último, la empresa (al igual que el estudiante como ya hemos visto) tendrá la posibilidad de enviar un mensaje a aquellos estudiantes que desee.</w:t>
      </w:r>
    </w:p>
    <w:p w14:paraId="6BDE46B4" w14:textId="77777777" w:rsidR="0082538C" w:rsidRDefault="00FE4F70" w:rsidP="0082538C">
      <w:pPr>
        <w:keepNext/>
      </w:pPr>
      <w:r>
        <w:rPr>
          <w:rStyle w:val="nfasissutil"/>
          <w:b/>
          <w:noProof/>
        </w:rPr>
        <w:lastRenderedPageBreak/>
        <w:pict w14:anchorId="6A301670">
          <v:shape id="_x0000_i1031" type="#_x0000_t75" alt="empresa-show-estudiantes" style="width:462.05pt;height:241.05pt;mso-width-percent:0;mso-height-percent:0;mso-width-percent:0;mso-height-percent:0">
            <v:imagedata r:id="rId114" o:title="empresa-show-estudiantes"/>
          </v:shape>
        </w:pict>
      </w:r>
    </w:p>
    <w:p w14:paraId="07FD2D0D" w14:textId="491A3D84" w:rsidR="00C442D1" w:rsidRDefault="0082538C" w:rsidP="0082538C">
      <w:pPr>
        <w:pStyle w:val="Descripcin"/>
        <w:ind w:firstLine="720"/>
        <w:rPr>
          <w:sz w:val="22"/>
        </w:rPr>
      </w:pPr>
      <w:bookmarkStart w:id="311" w:name="_Toc505427384"/>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50</w:t>
      </w:r>
      <w:r>
        <w:fldChar w:fldCharType="end"/>
      </w:r>
      <w:r>
        <w:rPr>
          <w:sz w:val="20"/>
        </w:rPr>
        <w:t xml:space="preserve"> </w:t>
      </w:r>
      <w:r w:rsidR="00ED38C4" w:rsidRPr="00ED38C4">
        <w:rPr>
          <w:sz w:val="20"/>
        </w:rPr>
        <w:t xml:space="preserve">Captura de pantalla de la pantalla </w:t>
      </w:r>
      <w:r w:rsidR="00ED38C4" w:rsidRPr="00ED38C4">
        <w:rPr>
          <w:sz w:val="22"/>
        </w:rPr>
        <w:t>principal de estudiantes con el rol de empresa.</w:t>
      </w:r>
      <w:bookmarkEnd w:id="311"/>
    </w:p>
    <w:p w14:paraId="3EC5A346" w14:textId="77777777" w:rsidR="004D6132" w:rsidRDefault="004D6132" w:rsidP="004D6132"/>
    <w:p w14:paraId="3F1578B1" w14:textId="316722CA" w:rsidR="004D6132" w:rsidRPr="004D6132" w:rsidRDefault="00DC70F7" w:rsidP="004D6132">
      <w:r>
        <w:tab/>
      </w:r>
      <w:r w:rsidR="004D6132" w:rsidRPr="004D6132">
        <w:t xml:space="preserve">La empresa podrá ver detalladamente la información completa de cualquier estudiante haciendo </w:t>
      </w:r>
      <w:proofErr w:type="spellStart"/>
      <w:r w:rsidR="004D6132" w:rsidRPr="004D6132">
        <w:t>click</w:t>
      </w:r>
      <w:proofErr w:type="spellEnd"/>
      <w:r w:rsidR="004D6132" w:rsidRPr="004D6132">
        <w:t xml:space="preserve"> en “Ver más” dentro del cuadro de este, así como también enviarle un mensaje haciendo </w:t>
      </w:r>
      <w:proofErr w:type="spellStart"/>
      <w:r w:rsidR="004D6132" w:rsidRPr="004D6132">
        <w:t>click</w:t>
      </w:r>
      <w:proofErr w:type="spellEnd"/>
      <w:r w:rsidR="004D6132" w:rsidRPr="004D6132">
        <w:t xml:space="preserve"> en “Enviar mensaje al estudiante”:</w:t>
      </w:r>
    </w:p>
    <w:p w14:paraId="590E139C" w14:textId="77777777" w:rsidR="000A7BF6" w:rsidRDefault="000A7BF6" w:rsidP="000A7BF6"/>
    <w:p w14:paraId="4032A7BE" w14:textId="77777777" w:rsidR="003C0139" w:rsidRDefault="00FE4F70" w:rsidP="003C0139">
      <w:pPr>
        <w:keepNext/>
        <w:jc w:val="left"/>
      </w:pPr>
      <w:r>
        <w:rPr>
          <w:rStyle w:val="nfasissutil"/>
          <w:b/>
          <w:iCs w:val="0"/>
          <w:noProof/>
        </w:rPr>
        <w:lastRenderedPageBreak/>
        <w:pict w14:anchorId="4F94588F">
          <v:shape id="_x0000_i1030" type="#_x0000_t75" alt="empresa-show-estudiante-detalle" style="width:460.8pt;height:262.95pt;mso-width-percent:0;mso-height-percent:0;mso-width-percent:0;mso-height-percent:0">
            <v:imagedata r:id="rId115" o:title="empresa-show-estudiante-detalle"/>
          </v:shape>
        </w:pict>
      </w:r>
    </w:p>
    <w:p w14:paraId="1C88DAFE" w14:textId="2B4E4BBB" w:rsidR="005725C0" w:rsidRDefault="003C0139" w:rsidP="003C0139">
      <w:pPr>
        <w:pStyle w:val="Descripcin"/>
        <w:ind w:left="720"/>
        <w:jc w:val="left"/>
        <w:rPr>
          <w:sz w:val="20"/>
        </w:rPr>
      </w:pPr>
      <w:r>
        <w:t xml:space="preserve">  </w:t>
      </w:r>
      <w:bookmarkStart w:id="312" w:name="_Toc505427385"/>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51</w:t>
      </w:r>
      <w:r>
        <w:fldChar w:fldCharType="end"/>
      </w:r>
      <w:r>
        <w:rPr>
          <w:sz w:val="20"/>
        </w:rPr>
        <w:t xml:space="preserve"> </w:t>
      </w:r>
      <w:r w:rsidR="00ED38C4" w:rsidRPr="00ED38C4">
        <w:rPr>
          <w:sz w:val="20"/>
        </w:rPr>
        <w:t>Captura de pantalla de la pantalla de detalle del estudiante seleccionado.</w:t>
      </w:r>
      <w:bookmarkEnd w:id="312"/>
    </w:p>
    <w:p w14:paraId="3F3360F3" w14:textId="77777777" w:rsidR="00ED38C4" w:rsidRPr="00ED38C4" w:rsidRDefault="00ED38C4" w:rsidP="00ED38C4"/>
    <w:p w14:paraId="7553A1C2" w14:textId="6B6BA24B" w:rsidR="000B663C" w:rsidRDefault="00DD61E2" w:rsidP="00DD61E2">
      <w:pPr>
        <w:pStyle w:val="Subttulo"/>
        <w:ind w:firstLine="720"/>
        <w:jc w:val="both"/>
        <w:rPr>
          <w:rStyle w:val="nfasissutil"/>
        </w:rPr>
      </w:pPr>
      <w:bookmarkStart w:id="313" w:name="_Toc505427105"/>
      <w:bookmarkStart w:id="314" w:name="_Toc505427294"/>
      <w:r>
        <w:rPr>
          <w:rStyle w:val="nfasissutil"/>
        </w:rPr>
        <w:t>5.6.2.2.3</w:t>
      </w:r>
      <w:r w:rsidR="000B663C">
        <w:rPr>
          <w:rStyle w:val="nfasissutil"/>
        </w:rPr>
        <w:t xml:space="preserve"> Pantalla de ofertas</w:t>
      </w:r>
      <w:bookmarkEnd w:id="313"/>
      <w:bookmarkEnd w:id="314"/>
    </w:p>
    <w:p w14:paraId="1605F811" w14:textId="42CDDAE6" w:rsidR="004D6132" w:rsidRDefault="004D6132" w:rsidP="00DC70F7">
      <w:pPr>
        <w:spacing w:before="240"/>
      </w:pPr>
      <w:r>
        <w:tab/>
      </w:r>
      <w:r w:rsidRPr="004D6132">
        <w:t xml:space="preserve">El diseño y funcionamiento de la pantalla de ofertas es exactamente igual tanto para empresas como para estudiantes, por </w:t>
      </w:r>
      <w:proofErr w:type="gramStart"/>
      <w:r w:rsidRPr="004D6132">
        <w:t>tanto</w:t>
      </w:r>
      <w:proofErr w:type="gramEnd"/>
      <w:r w:rsidRPr="004D6132">
        <w:t xml:space="preserve"> no se pondrán las respectivas interfaces dado que son las mismas que las del apartado XXX del rol de estudiante.</w:t>
      </w:r>
    </w:p>
    <w:p w14:paraId="6E537202" w14:textId="77777777" w:rsidR="004D6132" w:rsidRPr="004D6132" w:rsidRDefault="004D6132" w:rsidP="004D6132"/>
    <w:p w14:paraId="502C739F" w14:textId="59F5D543" w:rsidR="000B663C" w:rsidRDefault="00DD61E2" w:rsidP="00DD61E2">
      <w:pPr>
        <w:pStyle w:val="Subttulo"/>
        <w:ind w:firstLine="720"/>
        <w:jc w:val="both"/>
        <w:rPr>
          <w:rStyle w:val="nfasissutil"/>
        </w:rPr>
      </w:pPr>
      <w:bookmarkStart w:id="315" w:name="_Toc505427106"/>
      <w:bookmarkStart w:id="316" w:name="_Toc505427295"/>
      <w:r>
        <w:rPr>
          <w:rStyle w:val="nfasissutil"/>
        </w:rPr>
        <w:t>5.6.2.2.4</w:t>
      </w:r>
      <w:r w:rsidR="000B663C">
        <w:rPr>
          <w:rStyle w:val="nfasissutil"/>
        </w:rPr>
        <w:t xml:space="preserve"> Pantalla de perfil</w:t>
      </w:r>
      <w:bookmarkEnd w:id="315"/>
      <w:bookmarkEnd w:id="316"/>
    </w:p>
    <w:p w14:paraId="166DEF59" w14:textId="253CE74B" w:rsidR="004D6132" w:rsidRPr="004D6132" w:rsidRDefault="004D6132" w:rsidP="00DC70F7">
      <w:pPr>
        <w:spacing w:before="240"/>
      </w:pPr>
      <w:r>
        <w:tab/>
      </w:r>
      <w:r w:rsidRPr="004D6132">
        <w:t xml:space="preserve">Al igual que para el estudiante el apartado “Mi perfil” es uno de los apartados más importantes dentro de la aplicación web para la empresa, ya que desde él podrá gestionar todos los procesos de selección resultantes de las ofertas de prácticas de trabajo que haya </w:t>
      </w:r>
      <w:proofErr w:type="gramStart"/>
      <w:r w:rsidRPr="004D6132">
        <w:t>creado</w:t>
      </w:r>
      <w:proofErr w:type="gramEnd"/>
      <w:r w:rsidRPr="004D6132">
        <w:t xml:space="preserve"> así como gestionar el envío de </w:t>
      </w:r>
      <w:r w:rsidRPr="004D6132">
        <w:lastRenderedPageBreak/>
        <w:t>mensajes y detallar que perfil de estudiantes busca, así como establecer una breve descripción de la empresa.</w:t>
      </w:r>
    </w:p>
    <w:p w14:paraId="1BE694DE" w14:textId="206D715F" w:rsidR="00B325CE" w:rsidRDefault="00DD61E2" w:rsidP="00DD61E2">
      <w:pPr>
        <w:pStyle w:val="Subttulo"/>
        <w:ind w:firstLine="720"/>
        <w:jc w:val="both"/>
        <w:rPr>
          <w:rStyle w:val="nfasissutil"/>
        </w:rPr>
      </w:pPr>
      <w:bookmarkStart w:id="317" w:name="_Toc505427107"/>
      <w:bookmarkStart w:id="318" w:name="_Toc505427296"/>
      <w:r>
        <w:rPr>
          <w:rStyle w:val="nfasissutil"/>
        </w:rPr>
        <w:t>5.6.2.2.5</w:t>
      </w:r>
      <w:r w:rsidR="00B325CE">
        <w:rPr>
          <w:rStyle w:val="nfasissutil"/>
        </w:rPr>
        <w:t xml:space="preserve"> Pantalla de configuración de cuenta</w:t>
      </w:r>
      <w:bookmarkEnd w:id="317"/>
      <w:bookmarkEnd w:id="318"/>
    </w:p>
    <w:p w14:paraId="74317F3C" w14:textId="51626EA1" w:rsidR="00D23B14" w:rsidRDefault="00D23B14" w:rsidP="00DC70F7">
      <w:pPr>
        <w:spacing w:before="240"/>
        <w:rPr>
          <w:rStyle w:val="nfasissutil"/>
          <w:b/>
        </w:rPr>
      </w:pPr>
      <w:r>
        <w:rPr>
          <w:rStyle w:val="nfasissutil"/>
        </w:rPr>
        <w:tab/>
      </w:r>
      <w:r w:rsidR="004D6132" w:rsidRPr="004D6132">
        <w:rPr>
          <w:rStyle w:val="nfasissutil"/>
        </w:rPr>
        <w:t xml:space="preserve">En este primer panel llamado “Mis Datos” el usuario podrá modificar aquellos datos principales de su cuenta, como su nombre, email, ciudad de origen, edad, contraseña, etc. En este caso, la empresa también podrá establecer aquel perfil de estudiante en el que esté interesado y también establecer una breve descripción de la empresa. Se ha utilizado un diseño simple de formulario como los que se han utilizado en el resto de </w:t>
      </w:r>
      <w:proofErr w:type="gramStart"/>
      <w:r w:rsidR="004D6132" w:rsidRPr="004D6132">
        <w:rPr>
          <w:rStyle w:val="nfasissutil"/>
        </w:rPr>
        <w:t>pantallas</w:t>
      </w:r>
      <w:proofErr w:type="gramEnd"/>
      <w:r w:rsidR="004D6132" w:rsidRPr="004D6132">
        <w:rPr>
          <w:rStyle w:val="nfasissutil"/>
        </w:rPr>
        <w:t xml:space="preserve"> de la plataforma.</w:t>
      </w:r>
    </w:p>
    <w:p w14:paraId="2B7BEDDD" w14:textId="77777777" w:rsidR="00ED38C4" w:rsidRDefault="00ED38C4" w:rsidP="00B325CE">
      <w:pPr>
        <w:rPr>
          <w:rStyle w:val="nfasissutil"/>
          <w:b/>
        </w:rPr>
      </w:pPr>
    </w:p>
    <w:p w14:paraId="4B69FE6D" w14:textId="77777777" w:rsidR="003C0139" w:rsidRDefault="00D23B14" w:rsidP="003C0139">
      <w:pPr>
        <w:keepNext/>
      </w:pPr>
      <w:r>
        <w:rPr>
          <w:rStyle w:val="nfasissutil"/>
          <w:b/>
        </w:rPr>
        <w:t xml:space="preserve">         </w:t>
      </w:r>
      <w:r w:rsidR="00FE4F70">
        <w:rPr>
          <w:rStyle w:val="nfasissutil"/>
          <w:b/>
          <w:noProof/>
        </w:rPr>
        <w:pict w14:anchorId="7E7C387C">
          <v:shape id="_x0000_i1029" type="#_x0000_t75" alt="empresa-showbio-1" style="width:416.95pt;height:236.65pt;mso-width-percent:0;mso-height-percent:0;mso-width-percent:0;mso-height-percent:0">
            <v:imagedata r:id="rId116" o:title="empresa-showbio-1"/>
          </v:shape>
        </w:pict>
      </w:r>
    </w:p>
    <w:p w14:paraId="32287E7C" w14:textId="27C23F98" w:rsidR="00D23B14" w:rsidRDefault="003C0139" w:rsidP="003C0139">
      <w:pPr>
        <w:pStyle w:val="Descripcin"/>
        <w:ind w:firstLine="720"/>
        <w:rPr>
          <w:sz w:val="20"/>
        </w:rPr>
      </w:pPr>
      <w:bookmarkStart w:id="319" w:name="_Toc505427386"/>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52</w:t>
      </w:r>
      <w:r>
        <w:fldChar w:fldCharType="end"/>
      </w:r>
      <w:r>
        <w:t xml:space="preserve"> </w:t>
      </w:r>
      <w:r w:rsidR="00ED38C4" w:rsidRPr="0060430E">
        <w:t xml:space="preserve">Captura de pantalla de </w:t>
      </w:r>
      <w:r w:rsidR="00ED38C4">
        <w:t xml:space="preserve">la </w:t>
      </w:r>
      <w:r w:rsidR="00ED38C4" w:rsidRPr="00ED38C4">
        <w:rPr>
          <w:sz w:val="20"/>
        </w:rPr>
        <w:t>pantalla principal de mi perfil en la pestaña “</w:t>
      </w:r>
      <w:r w:rsidR="00ED38C4">
        <w:rPr>
          <w:sz w:val="20"/>
        </w:rPr>
        <w:t>Mis datos</w:t>
      </w:r>
      <w:r w:rsidR="00ED38C4" w:rsidRPr="00ED38C4">
        <w:rPr>
          <w:sz w:val="20"/>
        </w:rPr>
        <w:t>”.</w:t>
      </w:r>
      <w:bookmarkEnd w:id="319"/>
    </w:p>
    <w:p w14:paraId="0CE7AFE3" w14:textId="77777777" w:rsidR="00ED38C4" w:rsidRDefault="00ED38C4" w:rsidP="00ED38C4"/>
    <w:p w14:paraId="0A4E0369" w14:textId="77777777" w:rsidR="00DC70F7" w:rsidRDefault="00DC70F7" w:rsidP="00ED38C4"/>
    <w:p w14:paraId="6DE59262" w14:textId="77777777" w:rsidR="00DC70F7" w:rsidRPr="00ED38C4" w:rsidRDefault="00DC70F7" w:rsidP="00ED38C4"/>
    <w:p w14:paraId="6BA10916" w14:textId="26C5B098" w:rsidR="00B325CE" w:rsidRDefault="00DD61E2" w:rsidP="00DD61E2">
      <w:pPr>
        <w:pStyle w:val="Subttulo"/>
        <w:ind w:firstLine="720"/>
        <w:jc w:val="both"/>
        <w:rPr>
          <w:rStyle w:val="nfasissutil"/>
        </w:rPr>
      </w:pPr>
      <w:bookmarkStart w:id="320" w:name="_Toc505427108"/>
      <w:bookmarkStart w:id="321" w:name="_Toc505427297"/>
      <w:r>
        <w:rPr>
          <w:rStyle w:val="nfasissutil"/>
        </w:rPr>
        <w:lastRenderedPageBreak/>
        <w:t>5.6.2.2.6</w:t>
      </w:r>
      <w:r w:rsidR="00D23B14">
        <w:rPr>
          <w:rStyle w:val="nfasissutil"/>
        </w:rPr>
        <w:t xml:space="preserve"> Pantalla de ofertas</w:t>
      </w:r>
      <w:bookmarkEnd w:id="320"/>
      <w:bookmarkEnd w:id="321"/>
    </w:p>
    <w:p w14:paraId="6D744309" w14:textId="77777777" w:rsidR="004D6132" w:rsidRDefault="004D6132" w:rsidP="00DC70F7">
      <w:pPr>
        <w:spacing w:before="240"/>
      </w:pPr>
      <w:r>
        <w:tab/>
        <w:t>Al igual que para el estudiante, la podrá ver un resumen de aquellas ofertas que haya creado, pudiendo ver el estado en el que está cada oferta.</w:t>
      </w:r>
    </w:p>
    <w:p w14:paraId="27E7BBEB" w14:textId="203CA2E9" w:rsidR="004D6132" w:rsidRPr="004D6132" w:rsidRDefault="004D6132" w:rsidP="004D6132">
      <w:r>
        <w:t xml:space="preserve">Por otra </w:t>
      </w:r>
      <w:proofErr w:type="gramStart"/>
      <w:r>
        <w:t>parte</w:t>
      </w:r>
      <w:proofErr w:type="gramEnd"/>
      <w:r>
        <w:t xml:space="preserve"> y en este mismo apartado, la empresa crear ofertas de prácticas de trabajo haciendo </w:t>
      </w:r>
      <w:proofErr w:type="spellStart"/>
      <w:r>
        <w:t>click</w:t>
      </w:r>
      <w:proofErr w:type="spellEnd"/>
      <w:r>
        <w:t xml:space="preserve"> en el botón “Crear nueva oferta”, lo que cargará un formulario para que la empresa cree una nueva oferta que se publicará en la aplicación una vez rellene los datos requeridos y envíe el formulario.</w:t>
      </w:r>
    </w:p>
    <w:p w14:paraId="19A4980B" w14:textId="312A4D70" w:rsidR="003C0139" w:rsidRDefault="00FE4F70" w:rsidP="00FB7F8B">
      <w:pPr>
        <w:keepNext/>
        <w:ind w:firstLine="720"/>
      </w:pPr>
      <w:r>
        <w:rPr>
          <w:rStyle w:val="nfasissutil"/>
          <w:b/>
          <w:noProof/>
        </w:rPr>
        <w:pict w14:anchorId="3DE043E8">
          <v:shape id="_x0000_i1028" type="#_x0000_t75" alt="empresa-show-bio2-2" style="width:396.3pt;height:383.15pt;mso-width-percent:0;mso-height-percent:0;mso-width-percent:0;mso-height-percent:0">
            <v:imagedata r:id="rId117" o:title="empresa-show-bio2-2"/>
          </v:shape>
        </w:pict>
      </w:r>
    </w:p>
    <w:p w14:paraId="61A1C15D" w14:textId="074C1FA6" w:rsidR="00F379FF" w:rsidRDefault="003C0139" w:rsidP="000D1ADF">
      <w:pPr>
        <w:pStyle w:val="Descripcin"/>
        <w:ind w:left="720"/>
        <w:rPr>
          <w:sz w:val="20"/>
        </w:rPr>
      </w:pPr>
      <w:bookmarkStart w:id="322" w:name="_Toc505427387"/>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53</w:t>
      </w:r>
      <w:r>
        <w:fldChar w:fldCharType="end"/>
      </w:r>
      <w:r>
        <w:t xml:space="preserve"> </w:t>
      </w:r>
      <w:r w:rsidR="00ED38C4" w:rsidRPr="0060430E">
        <w:t xml:space="preserve">Captura de pantalla de </w:t>
      </w:r>
      <w:r w:rsidR="00ED38C4">
        <w:t xml:space="preserve">la </w:t>
      </w:r>
      <w:r w:rsidR="00ED38C4" w:rsidRPr="00ED38C4">
        <w:rPr>
          <w:sz w:val="20"/>
        </w:rPr>
        <w:t>pantalla principal de mi perfil en la pestaña “</w:t>
      </w:r>
      <w:r w:rsidR="00ED38C4">
        <w:rPr>
          <w:sz w:val="20"/>
        </w:rPr>
        <w:t xml:space="preserve">Mis </w:t>
      </w:r>
      <w:r w:rsidR="00A062E2">
        <w:rPr>
          <w:sz w:val="20"/>
        </w:rPr>
        <w:t>ofertas</w:t>
      </w:r>
      <w:r w:rsidR="00ED38C4" w:rsidRPr="00ED38C4">
        <w:rPr>
          <w:sz w:val="20"/>
        </w:rPr>
        <w:t>”</w:t>
      </w:r>
      <w:r w:rsidR="00A062E2">
        <w:rPr>
          <w:sz w:val="20"/>
        </w:rPr>
        <w:t xml:space="preserve"> con el formulario de crear nueva oferta abierto.</w:t>
      </w:r>
      <w:bookmarkEnd w:id="322"/>
    </w:p>
    <w:p w14:paraId="34A6031B" w14:textId="77777777" w:rsidR="00A062E2" w:rsidRPr="00A062E2" w:rsidRDefault="00A062E2" w:rsidP="00A062E2"/>
    <w:p w14:paraId="012703E3" w14:textId="6995523A" w:rsidR="00F379FF" w:rsidRDefault="00DD61E2" w:rsidP="00DD61E2">
      <w:pPr>
        <w:pStyle w:val="Subttulo"/>
        <w:ind w:firstLine="720"/>
        <w:jc w:val="both"/>
        <w:rPr>
          <w:rStyle w:val="nfasissutil"/>
        </w:rPr>
      </w:pPr>
      <w:bookmarkStart w:id="323" w:name="_Toc505427109"/>
      <w:bookmarkStart w:id="324" w:name="_Toc505427298"/>
      <w:r>
        <w:rPr>
          <w:rStyle w:val="nfasissutil"/>
        </w:rPr>
        <w:t>5.6.2.2.7</w:t>
      </w:r>
      <w:r w:rsidR="00F379FF">
        <w:rPr>
          <w:rStyle w:val="nfasissutil"/>
        </w:rPr>
        <w:t xml:space="preserve"> Pantalla de procesos de selección</w:t>
      </w:r>
      <w:bookmarkEnd w:id="323"/>
      <w:bookmarkEnd w:id="324"/>
    </w:p>
    <w:p w14:paraId="294A25D7" w14:textId="77777777" w:rsidR="004D6132" w:rsidRDefault="004D6132" w:rsidP="00FB7F8B">
      <w:pPr>
        <w:spacing w:before="240"/>
      </w:pPr>
      <w:r>
        <w:tab/>
        <w:t>Este apartado llamado “Procesos de selección” englobará todos aquellos procesos de selección derivados de las ofertas de prácticas que la empresa ha creado y debe gestionar. Como diseño del panel se ha optado por incluir una tabla con todos aquellos procesos de selección y sus diferentes estados, incluyendo la posibilidad de gestionar las respectivas fases de cada proceso de selección.</w:t>
      </w:r>
    </w:p>
    <w:p w14:paraId="1C9A6F3E" w14:textId="77777777" w:rsidR="004D6132" w:rsidRDefault="004D6132" w:rsidP="004D6132">
      <w:r>
        <w:tab/>
        <w:t xml:space="preserve">Cada vez que se haga </w:t>
      </w:r>
      <w:proofErr w:type="spellStart"/>
      <w:r>
        <w:t>click</w:t>
      </w:r>
      <w:proofErr w:type="spellEnd"/>
      <w:r>
        <w:t xml:space="preserve"> en “Gestionar” en alguno de los procesos de selección se nos cargará más abajo un panel que contendrá aquellos estudiantes que estén en la fase actual del proceso de selección, con el objetivo de que la empresa pueda gestionar esa fase del proceso decidiendo entre ellos y pudiendo ver el perfil de cada estudiante en todo momento a través de una ventana modal.</w:t>
      </w:r>
    </w:p>
    <w:p w14:paraId="0B5EBE23" w14:textId="6BAA5199" w:rsidR="004D6132" w:rsidRDefault="004D6132" w:rsidP="004D6132">
      <w:r>
        <w:tab/>
        <w:t xml:space="preserve">A </w:t>
      </w:r>
      <w:proofErr w:type="gramStart"/>
      <w:r>
        <w:t>continuación</w:t>
      </w:r>
      <w:proofErr w:type="gramEnd"/>
      <w:r>
        <w:t xml:space="preserve"> se muestra un ejemplo de gestión de un proceso de selección con un estudiante inscrito en la oferta de prácticas.</w:t>
      </w:r>
    </w:p>
    <w:p w14:paraId="00093DA4" w14:textId="77777777" w:rsidR="004D6132" w:rsidRPr="004D6132" w:rsidRDefault="004D6132" w:rsidP="004D6132"/>
    <w:p w14:paraId="4D218D10" w14:textId="77777777" w:rsidR="003C0139" w:rsidRDefault="00FE4F70" w:rsidP="003C0139">
      <w:pPr>
        <w:keepNext/>
      </w:pPr>
      <w:r>
        <w:rPr>
          <w:rStyle w:val="nfasissutil"/>
          <w:b/>
          <w:noProof/>
        </w:rPr>
        <w:lastRenderedPageBreak/>
        <w:pict w14:anchorId="3EECEF20">
          <v:shape id="_x0000_i1027" type="#_x0000_t75" alt="empresa-show-bio-3-1" style="width:462.05pt;height:226.65pt;mso-width-percent:0;mso-height-percent:0;mso-width-percent:0;mso-height-percent:0">
            <v:imagedata r:id="rId118" o:title="empresa-show-bio-3-1"/>
          </v:shape>
        </w:pict>
      </w:r>
    </w:p>
    <w:p w14:paraId="20EA4FA6" w14:textId="4577233C" w:rsidR="00F379FF" w:rsidRDefault="003C0139" w:rsidP="003C0139">
      <w:pPr>
        <w:pStyle w:val="Descripcin"/>
        <w:rPr>
          <w:rStyle w:val="nfasissutil"/>
          <w:b/>
        </w:rPr>
      </w:pPr>
      <w:bookmarkStart w:id="325" w:name="_Toc505427388"/>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54</w:t>
      </w:r>
      <w:r>
        <w:fldChar w:fldCharType="end"/>
      </w:r>
      <w:r>
        <w:t xml:space="preserve"> </w:t>
      </w:r>
      <w:r w:rsidR="00A062E2" w:rsidRPr="00D11435">
        <w:t xml:space="preserve">Captura de pantalla de la pantalla principal de mi perfil en la pestaña “Mis </w:t>
      </w:r>
      <w:r w:rsidR="00A062E2">
        <w:t>procesos de selección” con el contenedor de la fase de preselección de una oferta abierto.</w:t>
      </w:r>
      <w:bookmarkEnd w:id="325"/>
    </w:p>
    <w:p w14:paraId="77EC86BB" w14:textId="47F9BF26" w:rsidR="00F379FF" w:rsidRDefault="00F379FF" w:rsidP="00F379FF">
      <w:pPr>
        <w:rPr>
          <w:rStyle w:val="nfasissutil"/>
          <w:b/>
        </w:rPr>
      </w:pPr>
      <w:r>
        <w:rPr>
          <w:rStyle w:val="nfasissutil"/>
          <w:b/>
        </w:rPr>
        <w:tab/>
      </w:r>
    </w:p>
    <w:p w14:paraId="7252D654" w14:textId="77777777" w:rsidR="003C0139" w:rsidRDefault="00FE4F70" w:rsidP="003C0139">
      <w:pPr>
        <w:keepNext/>
      </w:pPr>
      <w:r>
        <w:rPr>
          <w:rStyle w:val="nfasissutil"/>
          <w:b/>
          <w:noProof/>
        </w:rPr>
        <w:lastRenderedPageBreak/>
        <w:pict w14:anchorId="34AA06CF">
          <v:shape id="_x0000_i1026" type="#_x0000_t75" alt="empresa-show" style="width:460.8pt;height:262.95pt;mso-width-percent:0;mso-height-percent:0;mso-width-percent:0;mso-height-percent:0">
            <v:imagedata r:id="rId119" o:title="empresa-show"/>
          </v:shape>
        </w:pict>
      </w:r>
    </w:p>
    <w:p w14:paraId="3E59A82A" w14:textId="270E2CB6" w:rsidR="000B663C" w:rsidRDefault="003C0139" w:rsidP="003C0139">
      <w:pPr>
        <w:pStyle w:val="Descripcin"/>
      </w:pPr>
      <w:bookmarkStart w:id="326" w:name="_Toc505427389"/>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55</w:t>
      </w:r>
      <w:r>
        <w:fldChar w:fldCharType="end"/>
      </w:r>
      <w:r>
        <w:t xml:space="preserve"> </w:t>
      </w:r>
      <w:r w:rsidR="00CA11CD" w:rsidRPr="00AA4EAF">
        <w:t xml:space="preserve">Captura de pantalla de la pantalla principal de mi perfil en la pestaña “Mis procesos de selección” con el contenedor de la fase </w:t>
      </w:r>
      <w:r w:rsidR="00CA11CD">
        <w:t>final de selección</w:t>
      </w:r>
      <w:r w:rsidR="00CA11CD" w:rsidRPr="00AA4EAF">
        <w:t xml:space="preserve"> de una oferta abierto.</w:t>
      </w:r>
      <w:bookmarkEnd w:id="326"/>
    </w:p>
    <w:p w14:paraId="7D8E7525" w14:textId="77777777" w:rsidR="004D6132" w:rsidRDefault="004D6132" w:rsidP="004D6132"/>
    <w:p w14:paraId="5D3111F7" w14:textId="2DDF8801" w:rsidR="004D6132" w:rsidRPr="004D6132" w:rsidRDefault="004D6132" w:rsidP="004D6132">
      <w:r>
        <w:tab/>
        <w:t xml:space="preserve">Como podemos ver en la siguiente imagen, la empresa también podrá ver el perfil de aquellos usuarios pertenecientes a las fases del proceso de selección. El diseño de estas interfaces ha seguido una línea prácticamente idéntica a la del </w:t>
      </w:r>
      <w:r w:rsidR="005B331B">
        <w:t>envío</w:t>
      </w:r>
      <w:r>
        <w:t xml:space="preserve"> de mensajes, ya que se ha hecho mediante ventanas modales, lo que hará más fácil y rápida la visualización de los perfiles de los estudiantes, ya que no se cambiará de página en ningún momento.</w:t>
      </w:r>
    </w:p>
    <w:p w14:paraId="04033854" w14:textId="77777777" w:rsidR="00CA11CD" w:rsidRPr="00CA11CD" w:rsidRDefault="00CA11CD" w:rsidP="00CA11CD"/>
    <w:p w14:paraId="04D5AF47" w14:textId="77777777" w:rsidR="003C0139" w:rsidRDefault="00FE4F70" w:rsidP="003C0139">
      <w:pPr>
        <w:keepNext/>
      </w:pPr>
      <w:r>
        <w:rPr>
          <w:rStyle w:val="nfasissutil"/>
          <w:b/>
          <w:noProof/>
        </w:rPr>
        <w:lastRenderedPageBreak/>
        <w:pict w14:anchorId="7C1498CE">
          <v:shape id="_x0000_i1025" type="#_x0000_t75" alt="empresa-showbii-3-3" style="width:439.5pt;height:227.25pt;mso-width-percent:0;mso-height-percent:0;mso-width-percent:0;mso-height-percent:0">
            <v:imagedata r:id="rId120" o:title="empresa-showbii-3-3"/>
          </v:shape>
        </w:pict>
      </w:r>
    </w:p>
    <w:p w14:paraId="6145669A" w14:textId="5C744CC8" w:rsidR="00F379FF" w:rsidRDefault="003C0139" w:rsidP="003C0139">
      <w:pPr>
        <w:pStyle w:val="Descripcin"/>
        <w:rPr>
          <w:rStyle w:val="nfasissutil"/>
          <w:b/>
        </w:rPr>
      </w:pPr>
      <w:bookmarkStart w:id="327" w:name="_Toc505427390"/>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56</w:t>
      </w:r>
      <w:r>
        <w:fldChar w:fldCharType="end"/>
      </w:r>
      <w:r>
        <w:t xml:space="preserve"> </w:t>
      </w:r>
      <w:r w:rsidR="00CA11CD" w:rsidRPr="009405BD">
        <w:t xml:space="preserve">Captura de pantalla de la pantalla principal de mi perfil en la pestaña “Mis procesos de selección” con </w:t>
      </w:r>
      <w:r w:rsidR="00CA11CD">
        <w:t xml:space="preserve">la ventana modal de perfil del estudiante </w:t>
      </w:r>
      <w:proofErr w:type="gramStart"/>
      <w:r w:rsidR="00CA11CD">
        <w:t>seleccionado abierta</w:t>
      </w:r>
      <w:proofErr w:type="gramEnd"/>
      <w:r w:rsidR="00CA11CD">
        <w:t>.</w:t>
      </w:r>
      <w:bookmarkEnd w:id="327"/>
    </w:p>
    <w:p w14:paraId="65F03450" w14:textId="77777777" w:rsidR="000B663C" w:rsidRDefault="000B663C" w:rsidP="000B663C">
      <w:pPr>
        <w:rPr>
          <w:rStyle w:val="nfasissutil"/>
          <w:b/>
        </w:rPr>
      </w:pPr>
    </w:p>
    <w:p w14:paraId="0FE4596A" w14:textId="18DB5F10" w:rsidR="000A7BF6" w:rsidRDefault="00DD61E2" w:rsidP="00DD61E2">
      <w:pPr>
        <w:pStyle w:val="Subttulo"/>
        <w:ind w:firstLine="720"/>
        <w:jc w:val="both"/>
        <w:rPr>
          <w:rStyle w:val="nfasissutil"/>
        </w:rPr>
      </w:pPr>
      <w:bookmarkStart w:id="328" w:name="_Toc505427110"/>
      <w:bookmarkStart w:id="329" w:name="_Toc505427299"/>
      <w:r>
        <w:rPr>
          <w:rStyle w:val="nfasissutil"/>
        </w:rPr>
        <w:t>5.6.2.2.8</w:t>
      </w:r>
      <w:r w:rsidR="000C11D3">
        <w:rPr>
          <w:rStyle w:val="nfasissutil"/>
        </w:rPr>
        <w:t xml:space="preserve"> Pantalla de mensajes</w:t>
      </w:r>
      <w:bookmarkEnd w:id="328"/>
      <w:bookmarkEnd w:id="329"/>
    </w:p>
    <w:p w14:paraId="14598ED9" w14:textId="4AC9E11D" w:rsidR="004D4A7E" w:rsidRDefault="004D6132" w:rsidP="00FB7F8B">
      <w:pPr>
        <w:spacing w:before="240"/>
      </w:pPr>
      <w:r>
        <w:tab/>
      </w:r>
      <w:r w:rsidRPr="004D6132">
        <w:t>Al igual que para los estudiantes, la pestaña de “Mis Mensajes” está diseñada exactamente igual que como hemos visto anteriormente en el apartado XX para los usuarios con rol de estudiante.</w:t>
      </w:r>
    </w:p>
    <w:p w14:paraId="3DCDFDE9" w14:textId="77777777" w:rsidR="004D4A7E" w:rsidRDefault="004D4A7E" w:rsidP="004D4A7E"/>
    <w:p w14:paraId="339B7ED7" w14:textId="77777777" w:rsidR="00DD61E2" w:rsidRDefault="00DD61E2" w:rsidP="004D4A7E"/>
    <w:p w14:paraId="3A9D1A67" w14:textId="77777777" w:rsidR="00DD61E2" w:rsidRDefault="00DD61E2" w:rsidP="004D4A7E"/>
    <w:p w14:paraId="380AABF9" w14:textId="77777777" w:rsidR="00DD61E2" w:rsidRDefault="00DD61E2" w:rsidP="004D4A7E"/>
    <w:p w14:paraId="0C743F09" w14:textId="77777777" w:rsidR="00DD61E2" w:rsidRDefault="00DD61E2" w:rsidP="004D4A7E"/>
    <w:p w14:paraId="62A2EBFF" w14:textId="77777777" w:rsidR="00DD61E2" w:rsidRDefault="00DD61E2" w:rsidP="004D4A7E"/>
    <w:p w14:paraId="1F448A87" w14:textId="7371516C" w:rsidR="005B331B" w:rsidRDefault="005B331B">
      <w:pPr>
        <w:spacing w:after="0" w:line="240" w:lineRule="auto"/>
        <w:jc w:val="left"/>
      </w:pPr>
      <w:r>
        <w:lastRenderedPageBreak/>
        <w:br w:type="page"/>
      </w:r>
    </w:p>
    <w:p w14:paraId="24EDAF2E" w14:textId="77777777" w:rsidR="006B1DC8" w:rsidRDefault="006B1DC8" w:rsidP="006B1DC8">
      <w:pPr>
        <w:pStyle w:val="Ttulo1"/>
        <w:jc w:val="center"/>
      </w:pPr>
    </w:p>
    <w:p w14:paraId="4D664C28" w14:textId="77777777" w:rsidR="006B1DC8" w:rsidRDefault="006B1DC8" w:rsidP="006B1DC8">
      <w:pPr>
        <w:pStyle w:val="Ttulo1"/>
        <w:jc w:val="center"/>
      </w:pPr>
    </w:p>
    <w:p w14:paraId="4556FF23" w14:textId="573277F2" w:rsidR="006B1DC8" w:rsidRDefault="006B1DC8" w:rsidP="006B1DC8">
      <w:pPr>
        <w:pStyle w:val="Ttulo1"/>
        <w:jc w:val="center"/>
      </w:pPr>
      <w:bookmarkStart w:id="330" w:name="_Toc505427111"/>
      <w:bookmarkStart w:id="331" w:name="_Toc505427300"/>
      <w:r>
        <w:t>DOCUMENTO 6: PRUEBAS</w:t>
      </w:r>
      <w:bookmarkEnd w:id="330"/>
      <w:bookmarkEnd w:id="331"/>
    </w:p>
    <w:p w14:paraId="3586BF60" w14:textId="77777777" w:rsidR="006B1DC8" w:rsidRDefault="006B1DC8" w:rsidP="006B1DC8"/>
    <w:p w14:paraId="420523EC" w14:textId="77777777" w:rsidR="00FB7F8B" w:rsidRDefault="00FB7F8B" w:rsidP="006B1DC8"/>
    <w:p w14:paraId="0D68A1AA" w14:textId="77777777" w:rsidR="006B1DC8" w:rsidRDefault="006B1DC8" w:rsidP="006B1DC8">
      <w:pPr>
        <w:pStyle w:val="indep"/>
        <w:jc w:val="center"/>
        <w:rPr>
          <w:b/>
          <w:bCs/>
          <w:sz w:val="28"/>
        </w:rPr>
      </w:pPr>
      <w:r>
        <w:rPr>
          <w:b/>
          <w:bCs/>
          <w:sz w:val="28"/>
        </w:rPr>
        <w:t>D. MARTÍNEZ SUÁREZ, Wenceslao</w:t>
      </w:r>
    </w:p>
    <w:p w14:paraId="020EBDCB" w14:textId="77777777" w:rsidR="006B1DC8" w:rsidRDefault="006B1DC8" w:rsidP="006B1DC8">
      <w:pPr>
        <w:pStyle w:val="indep"/>
        <w:jc w:val="center"/>
        <w:rPr>
          <w:b/>
          <w:bCs/>
          <w:sz w:val="28"/>
        </w:rPr>
      </w:pPr>
      <w:r>
        <w:rPr>
          <w:b/>
          <w:bCs/>
          <w:sz w:val="28"/>
        </w:rPr>
        <w:t>TUTOR: Dña. SUAREZ CABAL, María José</w:t>
      </w:r>
    </w:p>
    <w:p w14:paraId="0A93CFB8" w14:textId="77777777" w:rsidR="006B1DC8" w:rsidRDefault="006B1DC8" w:rsidP="006B1DC8">
      <w:pPr>
        <w:pStyle w:val="indep"/>
        <w:rPr>
          <w:b/>
          <w:bCs/>
          <w:sz w:val="28"/>
        </w:rPr>
      </w:pPr>
    </w:p>
    <w:p w14:paraId="63947772" w14:textId="77777777" w:rsidR="006B1DC8" w:rsidRDefault="006B1DC8" w:rsidP="006B1DC8">
      <w:pPr>
        <w:pStyle w:val="indep"/>
        <w:jc w:val="center"/>
        <w:rPr>
          <w:b/>
          <w:bCs/>
          <w:sz w:val="28"/>
        </w:rPr>
      </w:pPr>
      <w:r>
        <w:rPr>
          <w:b/>
          <w:bCs/>
          <w:sz w:val="28"/>
        </w:rPr>
        <w:t>FECHA: Julio 2017</w:t>
      </w:r>
    </w:p>
    <w:p w14:paraId="23831E4F" w14:textId="77777777" w:rsidR="00DD61E2" w:rsidRDefault="00DD61E2" w:rsidP="004D4A7E"/>
    <w:p w14:paraId="782E7830" w14:textId="77777777" w:rsidR="00DD61E2" w:rsidRDefault="00DD61E2" w:rsidP="004D4A7E"/>
    <w:p w14:paraId="29C5D22F" w14:textId="77777777" w:rsidR="00DD61E2" w:rsidRDefault="00DD61E2" w:rsidP="004D4A7E"/>
    <w:p w14:paraId="251D1B95" w14:textId="77777777" w:rsidR="00DD61E2" w:rsidRDefault="00DD61E2" w:rsidP="004D4A7E"/>
    <w:p w14:paraId="68B7FA0B" w14:textId="77777777" w:rsidR="00DD61E2" w:rsidRDefault="00DD61E2" w:rsidP="004D4A7E"/>
    <w:p w14:paraId="75006CCE" w14:textId="77777777" w:rsidR="00DD61E2" w:rsidRDefault="00DD61E2" w:rsidP="004D4A7E"/>
    <w:p w14:paraId="2C5B21DC" w14:textId="77777777" w:rsidR="00DD61E2" w:rsidRDefault="00DD61E2" w:rsidP="004D4A7E"/>
    <w:p w14:paraId="63F67169" w14:textId="77777777" w:rsidR="005B331B" w:rsidRDefault="005B331B" w:rsidP="004D4A7E"/>
    <w:p w14:paraId="1E50DFDD" w14:textId="1FA8DA9C" w:rsidR="005B331B" w:rsidRDefault="005B331B">
      <w:pPr>
        <w:spacing w:after="0" w:line="240" w:lineRule="auto"/>
        <w:jc w:val="left"/>
      </w:pPr>
      <w:r>
        <w:br w:type="page"/>
      </w:r>
    </w:p>
    <w:p w14:paraId="2BD7446D" w14:textId="7C68D473" w:rsidR="005B331B" w:rsidRDefault="005B331B">
      <w:pPr>
        <w:spacing w:after="0" w:line="240" w:lineRule="auto"/>
        <w:jc w:val="left"/>
      </w:pPr>
      <w:r>
        <w:lastRenderedPageBreak/>
        <w:br w:type="page"/>
      </w:r>
    </w:p>
    <w:p w14:paraId="2DA615D4" w14:textId="77777777" w:rsidR="005B331B" w:rsidRDefault="005B331B" w:rsidP="008334CA">
      <w:pPr>
        <w:pStyle w:val="TtuloTDC"/>
        <w:rPr>
          <w:rFonts w:ascii="Times New Roman" w:eastAsia="Times New Roman" w:hAnsi="Times New Roman" w:cs="Times New Roman"/>
          <w:color w:val="auto"/>
          <w:sz w:val="22"/>
          <w:szCs w:val="20"/>
          <w:lang w:val="es-ES" w:eastAsia="es-ES"/>
        </w:rPr>
      </w:pPr>
    </w:p>
    <w:sdt>
      <w:sdtPr>
        <w:rPr>
          <w:rFonts w:ascii="Times New Roman" w:eastAsia="Times New Roman" w:hAnsi="Times New Roman" w:cs="Times New Roman"/>
          <w:color w:val="auto"/>
          <w:sz w:val="22"/>
          <w:szCs w:val="20"/>
          <w:lang w:val="es-ES" w:eastAsia="es-ES"/>
        </w:rPr>
        <w:id w:val="-651297234"/>
        <w:docPartObj>
          <w:docPartGallery w:val="Table of Contents"/>
          <w:docPartUnique/>
        </w:docPartObj>
      </w:sdtPr>
      <w:sdtEndPr>
        <w:rPr>
          <w:b/>
          <w:bCs/>
          <w:sz w:val="20"/>
          <w:szCs w:val="24"/>
        </w:rPr>
      </w:sdtEndPr>
      <w:sdtContent>
        <w:p w14:paraId="6299DE9C" w14:textId="0EE435F3" w:rsidR="008334CA" w:rsidRDefault="008334CA" w:rsidP="008334CA">
          <w:pPr>
            <w:pStyle w:val="TtuloTDC"/>
            <w:rPr>
              <w:rStyle w:val="Ttulo1Car"/>
              <w:rFonts w:ascii="Times New Roman" w:eastAsiaTheme="majorEastAsia" w:hAnsi="Times New Roman"/>
              <w:color w:val="000000" w:themeColor="text1"/>
              <w:sz w:val="44"/>
              <w:szCs w:val="44"/>
            </w:rPr>
          </w:pPr>
          <w:r w:rsidRPr="00520BAA">
            <w:rPr>
              <w:rStyle w:val="Ttulo1Car"/>
              <w:rFonts w:ascii="Times New Roman" w:eastAsiaTheme="majorEastAsia" w:hAnsi="Times New Roman"/>
              <w:color w:val="000000" w:themeColor="text1"/>
              <w:sz w:val="44"/>
              <w:szCs w:val="44"/>
            </w:rPr>
            <w:t>Índice de contenidos</w:t>
          </w:r>
        </w:p>
        <w:p w14:paraId="1A133955" w14:textId="1F3EC208" w:rsidR="008334CA" w:rsidRPr="00515917" w:rsidRDefault="008334CA" w:rsidP="00515917">
          <w:pPr>
            <w:pStyle w:val="TDC1"/>
            <w:rPr>
              <w:noProof/>
              <w:color w:val="0563C1"/>
              <w:sz w:val="20"/>
            </w:rPr>
          </w:pPr>
          <w:r w:rsidRPr="0037566D">
            <w:fldChar w:fldCharType="begin"/>
          </w:r>
          <w:r w:rsidRPr="0037566D">
            <w:instrText xml:space="preserve"> </w:instrText>
          </w:r>
          <w:r w:rsidR="00327A0A">
            <w:instrText>TOC</w:instrText>
          </w:r>
          <w:r w:rsidRPr="0037566D">
            <w:instrText xml:space="preserve"> \o "1-3" \h \z \u </w:instrText>
          </w:r>
          <w:r w:rsidRPr="0037566D">
            <w:fldChar w:fldCharType="separate"/>
          </w:r>
        </w:p>
        <w:p w14:paraId="6E8B2221" w14:textId="77777777" w:rsidR="008334CA" w:rsidRPr="00CC4533" w:rsidRDefault="007F4F1A" w:rsidP="00333F57">
          <w:pPr>
            <w:pStyle w:val="TDC1"/>
            <w:rPr>
              <w:rStyle w:val="Hipervnculo"/>
              <w:b/>
              <w:noProof/>
              <w:sz w:val="20"/>
              <w:u w:val="none"/>
            </w:rPr>
          </w:pPr>
          <w:hyperlink w:anchor="_Toc486815244" w:history="1">
            <w:r w:rsidR="008334CA" w:rsidRPr="00CC4533">
              <w:rPr>
                <w:rStyle w:val="Hipervnculo"/>
                <w:b/>
                <w:noProof/>
                <w:sz w:val="20"/>
                <w:u w:val="none"/>
              </w:rPr>
              <w:t>DOCUMENTO 6: PRUEBAS</w:t>
            </w:r>
            <w:r w:rsidR="008334CA" w:rsidRPr="00CC4533">
              <w:rPr>
                <w:noProof/>
                <w:webHidden/>
              </w:rPr>
              <w:tab/>
            </w:r>
            <w:r w:rsidR="008334CA" w:rsidRPr="00CC4533">
              <w:rPr>
                <w:noProof/>
                <w:webHidden/>
              </w:rPr>
              <w:fldChar w:fldCharType="begin"/>
            </w:r>
            <w:r w:rsidR="008334CA" w:rsidRPr="00CC4533">
              <w:rPr>
                <w:noProof/>
                <w:webHidden/>
              </w:rPr>
              <w:instrText xml:space="preserve"> </w:instrText>
            </w:r>
            <w:r w:rsidR="00327A0A">
              <w:rPr>
                <w:noProof/>
                <w:webHidden/>
              </w:rPr>
              <w:instrText>PAGEREF</w:instrText>
            </w:r>
            <w:r w:rsidR="008334CA" w:rsidRPr="00CC4533">
              <w:rPr>
                <w:noProof/>
                <w:webHidden/>
              </w:rPr>
              <w:instrText xml:space="preserve"> _Toc486815244 \h </w:instrText>
            </w:r>
            <w:r w:rsidR="008334CA" w:rsidRPr="00CC4533">
              <w:rPr>
                <w:noProof/>
                <w:webHidden/>
              </w:rPr>
            </w:r>
            <w:r w:rsidR="008334CA" w:rsidRPr="00CC4533">
              <w:rPr>
                <w:noProof/>
                <w:webHidden/>
              </w:rPr>
              <w:fldChar w:fldCharType="separate"/>
            </w:r>
            <w:r w:rsidR="00333F57">
              <w:rPr>
                <w:noProof/>
                <w:webHidden/>
              </w:rPr>
              <w:t>120</w:t>
            </w:r>
            <w:r w:rsidR="008334CA" w:rsidRPr="00CC4533">
              <w:rPr>
                <w:noProof/>
                <w:webHidden/>
              </w:rPr>
              <w:fldChar w:fldCharType="end"/>
            </w:r>
          </w:hyperlink>
        </w:p>
        <w:p w14:paraId="6AA94B4A" w14:textId="77777777" w:rsidR="008334CA" w:rsidRPr="00CC4533" w:rsidRDefault="008334CA" w:rsidP="008334CA">
          <w:pPr>
            <w:spacing w:after="0"/>
            <w:rPr>
              <w:rFonts w:eastAsiaTheme="minorEastAsia"/>
              <w:noProof/>
            </w:rPr>
          </w:pPr>
        </w:p>
        <w:p w14:paraId="7BBA4719" w14:textId="77777777" w:rsidR="008334CA" w:rsidRPr="0037566D" w:rsidRDefault="007F4F1A" w:rsidP="00B90ADB">
          <w:pPr>
            <w:pStyle w:val="TDC2"/>
            <w:rPr>
              <w:rFonts w:eastAsiaTheme="minorEastAsia"/>
              <w:lang w:val="en-GB" w:eastAsia="en-GB"/>
            </w:rPr>
          </w:pPr>
          <w:hyperlink w:anchor="_Toc486815245" w:history="1">
            <w:r w:rsidR="008334CA" w:rsidRPr="0037566D">
              <w:rPr>
                <w:rStyle w:val="Hipervnculo"/>
                <w:u w:val="none"/>
              </w:rPr>
              <w:t>6.1 INTRODUCCIÓN</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_Toc486815245 \h </w:instrText>
            </w:r>
            <w:r w:rsidR="008334CA" w:rsidRPr="0037566D">
              <w:rPr>
                <w:webHidden/>
              </w:rPr>
            </w:r>
            <w:r w:rsidR="008334CA" w:rsidRPr="0037566D">
              <w:rPr>
                <w:webHidden/>
              </w:rPr>
              <w:fldChar w:fldCharType="separate"/>
            </w:r>
            <w:r w:rsidR="00333F57">
              <w:rPr>
                <w:webHidden/>
              </w:rPr>
              <w:t>122</w:t>
            </w:r>
            <w:r w:rsidR="008334CA" w:rsidRPr="0037566D">
              <w:rPr>
                <w:webHidden/>
              </w:rPr>
              <w:fldChar w:fldCharType="end"/>
            </w:r>
          </w:hyperlink>
        </w:p>
        <w:p w14:paraId="34467588" w14:textId="77777777" w:rsidR="008334CA" w:rsidRPr="0037566D" w:rsidRDefault="008334CA" w:rsidP="00333F57">
          <w:pPr>
            <w:pStyle w:val="TDC1"/>
            <w:rPr>
              <w:rFonts w:eastAsiaTheme="minorEastAsia"/>
              <w:noProof/>
              <w:lang w:val="en-GB" w:eastAsia="en-GB"/>
            </w:rPr>
          </w:pPr>
          <w:r>
            <w:rPr>
              <w:rStyle w:val="Hipervnculo"/>
              <w:noProof/>
              <w:sz w:val="20"/>
              <w:u w:val="none"/>
            </w:rPr>
            <w:t xml:space="preserve">    </w:t>
          </w:r>
          <w:hyperlink w:anchor="_Toc486815246" w:history="1">
            <w:r w:rsidRPr="0037566D">
              <w:rPr>
                <w:rStyle w:val="Hipervnculo"/>
                <w:noProof/>
                <w:sz w:val="20"/>
                <w:u w:val="none"/>
              </w:rPr>
              <w:t>6.2 PRUEBAS UNITARIAS</w:t>
            </w:r>
            <w:r w:rsidRPr="0037566D">
              <w:rPr>
                <w:noProof/>
                <w:webHidden/>
              </w:rPr>
              <w:tab/>
            </w:r>
            <w:r w:rsidRPr="0037566D">
              <w:rPr>
                <w:noProof/>
                <w:webHidden/>
              </w:rPr>
              <w:fldChar w:fldCharType="begin"/>
            </w:r>
            <w:r w:rsidRPr="0037566D">
              <w:rPr>
                <w:noProof/>
                <w:webHidden/>
              </w:rPr>
              <w:instrText xml:space="preserve"> </w:instrText>
            </w:r>
            <w:r w:rsidR="00327A0A">
              <w:rPr>
                <w:noProof/>
                <w:webHidden/>
              </w:rPr>
              <w:instrText>PAGEREF</w:instrText>
            </w:r>
            <w:r w:rsidRPr="0037566D">
              <w:rPr>
                <w:noProof/>
                <w:webHidden/>
              </w:rPr>
              <w:instrText xml:space="preserve"> _Toc486815246 \h </w:instrText>
            </w:r>
            <w:r w:rsidRPr="0037566D">
              <w:rPr>
                <w:noProof/>
                <w:webHidden/>
              </w:rPr>
            </w:r>
            <w:r w:rsidRPr="0037566D">
              <w:rPr>
                <w:noProof/>
                <w:webHidden/>
              </w:rPr>
              <w:fldChar w:fldCharType="separate"/>
            </w:r>
            <w:r w:rsidR="00333F57">
              <w:rPr>
                <w:noProof/>
                <w:webHidden/>
              </w:rPr>
              <w:t>122</w:t>
            </w:r>
            <w:r w:rsidRPr="0037566D">
              <w:rPr>
                <w:noProof/>
                <w:webHidden/>
              </w:rPr>
              <w:fldChar w:fldCharType="end"/>
            </w:r>
          </w:hyperlink>
        </w:p>
        <w:p w14:paraId="0E17A82B" w14:textId="77777777" w:rsidR="008334CA" w:rsidRPr="0037566D" w:rsidRDefault="008334CA" w:rsidP="00333F57">
          <w:pPr>
            <w:pStyle w:val="TDC1"/>
            <w:rPr>
              <w:rFonts w:eastAsiaTheme="minorEastAsia"/>
              <w:noProof/>
              <w:lang w:val="en-GB" w:eastAsia="en-GB"/>
            </w:rPr>
          </w:pPr>
          <w:r>
            <w:rPr>
              <w:rStyle w:val="Hipervnculo"/>
              <w:noProof/>
              <w:sz w:val="20"/>
              <w:u w:val="none"/>
            </w:rPr>
            <w:t xml:space="preserve">    </w:t>
          </w:r>
          <w:hyperlink w:anchor="_Toc486815247" w:history="1">
            <w:r w:rsidRPr="0037566D">
              <w:rPr>
                <w:rStyle w:val="Hipervnculo"/>
                <w:noProof/>
                <w:sz w:val="20"/>
                <w:u w:val="none"/>
              </w:rPr>
              <w:t>6.3 PRUEBAS DE INTEGRACIÓN Y DE SISTEMA</w:t>
            </w:r>
            <w:r w:rsidRPr="0037566D">
              <w:rPr>
                <w:noProof/>
                <w:webHidden/>
              </w:rPr>
              <w:tab/>
            </w:r>
            <w:r w:rsidRPr="0037566D">
              <w:rPr>
                <w:noProof/>
                <w:webHidden/>
              </w:rPr>
              <w:fldChar w:fldCharType="begin"/>
            </w:r>
            <w:r w:rsidRPr="0037566D">
              <w:rPr>
                <w:noProof/>
                <w:webHidden/>
              </w:rPr>
              <w:instrText xml:space="preserve"> </w:instrText>
            </w:r>
            <w:r w:rsidR="00327A0A">
              <w:rPr>
                <w:noProof/>
                <w:webHidden/>
              </w:rPr>
              <w:instrText>PAGEREF</w:instrText>
            </w:r>
            <w:r w:rsidRPr="0037566D">
              <w:rPr>
                <w:noProof/>
                <w:webHidden/>
              </w:rPr>
              <w:instrText xml:space="preserve"> _Toc486815247 \h </w:instrText>
            </w:r>
            <w:r w:rsidRPr="0037566D">
              <w:rPr>
                <w:noProof/>
                <w:webHidden/>
              </w:rPr>
            </w:r>
            <w:r w:rsidRPr="0037566D">
              <w:rPr>
                <w:noProof/>
                <w:webHidden/>
              </w:rPr>
              <w:fldChar w:fldCharType="separate"/>
            </w:r>
            <w:r w:rsidR="00333F57">
              <w:rPr>
                <w:noProof/>
                <w:webHidden/>
              </w:rPr>
              <w:t>124</w:t>
            </w:r>
            <w:r w:rsidRPr="0037566D">
              <w:rPr>
                <w:noProof/>
                <w:webHidden/>
              </w:rPr>
              <w:fldChar w:fldCharType="end"/>
            </w:r>
          </w:hyperlink>
        </w:p>
        <w:p w14:paraId="3C9B3138" w14:textId="77777777" w:rsidR="008334CA" w:rsidRPr="0037566D" w:rsidRDefault="008334CA" w:rsidP="00333F57">
          <w:pPr>
            <w:pStyle w:val="TDC1"/>
            <w:rPr>
              <w:rFonts w:eastAsiaTheme="minorEastAsia"/>
              <w:noProof/>
              <w:lang w:val="en-GB" w:eastAsia="en-GB"/>
            </w:rPr>
          </w:pPr>
          <w:r>
            <w:rPr>
              <w:rStyle w:val="Hipervnculo"/>
              <w:noProof/>
              <w:sz w:val="20"/>
              <w:u w:val="none"/>
            </w:rPr>
            <w:t xml:space="preserve">    </w:t>
          </w:r>
          <w:hyperlink w:anchor="_Toc486815248" w:history="1">
            <w:r w:rsidRPr="0037566D">
              <w:rPr>
                <w:rStyle w:val="Hipervnculo"/>
                <w:noProof/>
                <w:sz w:val="20"/>
                <w:u w:val="none"/>
              </w:rPr>
              <w:t>6.4 PRUEBAS DE USABILIDAD Y ACCESIBILIDAD</w:t>
            </w:r>
            <w:r w:rsidRPr="0037566D">
              <w:rPr>
                <w:noProof/>
                <w:webHidden/>
              </w:rPr>
              <w:tab/>
            </w:r>
            <w:r w:rsidRPr="0037566D">
              <w:rPr>
                <w:noProof/>
                <w:webHidden/>
              </w:rPr>
              <w:fldChar w:fldCharType="begin"/>
            </w:r>
            <w:r w:rsidRPr="0037566D">
              <w:rPr>
                <w:noProof/>
                <w:webHidden/>
              </w:rPr>
              <w:instrText xml:space="preserve"> </w:instrText>
            </w:r>
            <w:r w:rsidR="00327A0A">
              <w:rPr>
                <w:noProof/>
                <w:webHidden/>
              </w:rPr>
              <w:instrText>PAGEREF</w:instrText>
            </w:r>
            <w:r w:rsidRPr="0037566D">
              <w:rPr>
                <w:noProof/>
                <w:webHidden/>
              </w:rPr>
              <w:instrText xml:space="preserve"> _Toc486815248 \h </w:instrText>
            </w:r>
            <w:r w:rsidRPr="0037566D">
              <w:rPr>
                <w:noProof/>
                <w:webHidden/>
              </w:rPr>
            </w:r>
            <w:r w:rsidRPr="0037566D">
              <w:rPr>
                <w:noProof/>
                <w:webHidden/>
              </w:rPr>
              <w:fldChar w:fldCharType="separate"/>
            </w:r>
            <w:r w:rsidR="00333F57">
              <w:rPr>
                <w:noProof/>
                <w:webHidden/>
              </w:rPr>
              <w:t>130</w:t>
            </w:r>
            <w:r w:rsidRPr="0037566D">
              <w:rPr>
                <w:noProof/>
                <w:webHidden/>
              </w:rPr>
              <w:fldChar w:fldCharType="end"/>
            </w:r>
          </w:hyperlink>
        </w:p>
        <w:p w14:paraId="28BC02A5"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49" w:history="1">
            <w:r w:rsidRPr="0037566D">
              <w:rPr>
                <w:rStyle w:val="Hipervnculo"/>
                <w:u w:val="none"/>
              </w:rPr>
              <w:t>6.4.1 CRITERIOS GENERALES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_Toc486815249 \h </w:instrText>
            </w:r>
            <w:r w:rsidRPr="0037566D">
              <w:rPr>
                <w:webHidden/>
              </w:rPr>
            </w:r>
            <w:r w:rsidRPr="0037566D">
              <w:rPr>
                <w:webHidden/>
              </w:rPr>
              <w:fldChar w:fldCharType="separate"/>
            </w:r>
            <w:r w:rsidR="00333F57">
              <w:rPr>
                <w:webHidden/>
              </w:rPr>
              <w:t>130</w:t>
            </w:r>
            <w:r w:rsidRPr="0037566D">
              <w:rPr>
                <w:webHidden/>
              </w:rPr>
              <w:fldChar w:fldCharType="end"/>
            </w:r>
          </w:hyperlink>
        </w:p>
        <w:p w14:paraId="4FBE2A7D"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0" w:history="1">
            <w:r w:rsidRPr="0037566D">
              <w:rPr>
                <w:rStyle w:val="Hipervnculo"/>
                <w:u w:val="none"/>
              </w:rPr>
              <w:t>6.4.2 CRITERIOS DE IDENTIDAD E INFORMACIÓN</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_Toc486815250 \h </w:instrText>
            </w:r>
            <w:r w:rsidRPr="0037566D">
              <w:rPr>
                <w:webHidden/>
              </w:rPr>
            </w:r>
            <w:r w:rsidRPr="0037566D">
              <w:rPr>
                <w:webHidden/>
              </w:rPr>
              <w:fldChar w:fldCharType="separate"/>
            </w:r>
            <w:r w:rsidR="00333F57">
              <w:rPr>
                <w:webHidden/>
              </w:rPr>
              <w:t>131</w:t>
            </w:r>
            <w:r w:rsidRPr="0037566D">
              <w:rPr>
                <w:webHidden/>
              </w:rPr>
              <w:fldChar w:fldCharType="end"/>
            </w:r>
          </w:hyperlink>
        </w:p>
        <w:p w14:paraId="4D70E03D"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1" w:history="1">
            <w:r w:rsidRPr="0037566D">
              <w:rPr>
                <w:rStyle w:val="Hipervnculo"/>
                <w:u w:val="none"/>
              </w:rPr>
              <w:t>6.4.3 CRITERIOS DE LENGUAJE Y REDACCIÓN</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_Toc486815251 \h </w:instrText>
            </w:r>
            <w:r w:rsidRPr="0037566D">
              <w:rPr>
                <w:webHidden/>
              </w:rPr>
            </w:r>
            <w:r w:rsidRPr="0037566D">
              <w:rPr>
                <w:webHidden/>
              </w:rPr>
              <w:fldChar w:fldCharType="separate"/>
            </w:r>
            <w:r w:rsidR="00333F57">
              <w:rPr>
                <w:webHidden/>
              </w:rPr>
              <w:t>132</w:t>
            </w:r>
            <w:r w:rsidRPr="0037566D">
              <w:rPr>
                <w:webHidden/>
              </w:rPr>
              <w:fldChar w:fldCharType="end"/>
            </w:r>
          </w:hyperlink>
        </w:p>
        <w:p w14:paraId="7E577466"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2" w:history="1">
            <w:r w:rsidRPr="0037566D">
              <w:rPr>
                <w:rStyle w:val="Hipervnculo"/>
                <w:u w:val="none"/>
              </w:rPr>
              <w:t>6.4.4 CRITERIOS DE ROTULADO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_Toc486815252 \h </w:instrText>
            </w:r>
            <w:r w:rsidRPr="0037566D">
              <w:rPr>
                <w:webHidden/>
              </w:rPr>
            </w:r>
            <w:r w:rsidRPr="0037566D">
              <w:rPr>
                <w:webHidden/>
              </w:rPr>
              <w:fldChar w:fldCharType="separate"/>
            </w:r>
            <w:r w:rsidR="00333F57">
              <w:rPr>
                <w:webHidden/>
              </w:rPr>
              <w:t>133</w:t>
            </w:r>
            <w:r w:rsidRPr="0037566D">
              <w:rPr>
                <w:webHidden/>
              </w:rPr>
              <w:fldChar w:fldCharType="end"/>
            </w:r>
          </w:hyperlink>
        </w:p>
        <w:p w14:paraId="7C197100"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3" w:history="1">
            <w:r w:rsidRPr="0037566D">
              <w:rPr>
                <w:rStyle w:val="Hipervnculo"/>
                <w:u w:val="none"/>
              </w:rPr>
              <w:t>6.4.5 CRITERIOS DE NAVEGACIÓN</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_Toc486815253 \h </w:instrText>
            </w:r>
            <w:r w:rsidRPr="0037566D">
              <w:rPr>
                <w:webHidden/>
              </w:rPr>
            </w:r>
            <w:r w:rsidRPr="0037566D">
              <w:rPr>
                <w:webHidden/>
              </w:rPr>
              <w:fldChar w:fldCharType="separate"/>
            </w:r>
            <w:r w:rsidR="00333F57">
              <w:rPr>
                <w:webHidden/>
              </w:rPr>
              <w:t>133</w:t>
            </w:r>
            <w:r w:rsidRPr="0037566D">
              <w:rPr>
                <w:webHidden/>
              </w:rPr>
              <w:fldChar w:fldCharType="end"/>
            </w:r>
          </w:hyperlink>
        </w:p>
        <w:p w14:paraId="77110841"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4" w:history="1">
            <w:r w:rsidRPr="0037566D">
              <w:rPr>
                <w:rStyle w:val="Hipervnculo"/>
                <w:u w:val="none"/>
              </w:rPr>
              <w:t>6.4.6 LAY-OUT DE LA PÁGINA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_Toc486815254 \h </w:instrText>
            </w:r>
            <w:r w:rsidRPr="0037566D">
              <w:rPr>
                <w:webHidden/>
              </w:rPr>
            </w:r>
            <w:r w:rsidRPr="0037566D">
              <w:rPr>
                <w:webHidden/>
              </w:rPr>
              <w:fldChar w:fldCharType="separate"/>
            </w:r>
            <w:r w:rsidR="00333F57">
              <w:rPr>
                <w:webHidden/>
              </w:rPr>
              <w:t>134</w:t>
            </w:r>
            <w:r w:rsidRPr="0037566D">
              <w:rPr>
                <w:webHidden/>
              </w:rPr>
              <w:fldChar w:fldCharType="end"/>
            </w:r>
          </w:hyperlink>
        </w:p>
        <w:p w14:paraId="63769E2C"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5" w:history="1">
            <w:r w:rsidRPr="0037566D">
              <w:rPr>
                <w:rStyle w:val="Hipervnculo"/>
                <w:u w:val="none"/>
              </w:rPr>
              <w:t>6.4.7 CRITERIOS DE BÚSQUEDA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_Toc486815255 \h </w:instrText>
            </w:r>
            <w:r w:rsidRPr="0037566D">
              <w:rPr>
                <w:webHidden/>
              </w:rPr>
            </w:r>
            <w:r w:rsidRPr="0037566D">
              <w:rPr>
                <w:webHidden/>
              </w:rPr>
              <w:fldChar w:fldCharType="separate"/>
            </w:r>
            <w:r w:rsidR="00333F57">
              <w:rPr>
                <w:webHidden/>
              </w:rPr>
              <w:t>135</w:t>
            </w:r>
            <w:r w:rsidRPr="0037566D">
              <w:rPr>
                <w:webHidden/>
              </w:rPr>
              <w:fldChar w:fldCharType="end"/>
            </w:r>
          </w:hyperlink>
        </w:p>
        <w:p w14:paraId="589EE1DD"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6" w:history="1">
            <w:r w:rsidRPr="0037566D">
              <w:rPr>
                <w:rStyle w:val="Hipervnculo"/>
                <w:u w:val="none"/>
              </w:rPr>
              <w:t>6.4.8 CRITERIOS DE AYUDA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_Toc486815256 \h </w:instrText>
            </w:r>
            <w:r w:rsidRPr="0037566D">
              <w:rPr>
                <w:webHidden/>
              </w:rPr>
            </w:r>
            <w:r w:rsidRPr="0037566D">
              <w:rPr>
                <w:webHidden/>
              </w:rPr>
              <w:fldChar w:fldCharType="separate"/>
            </w:r>
            <w:r w:rsidR="00333F57">
              <w:rPr>
                <w:webHidden/>
              </w:rPr>
              <w:t>135</w:t>
            </w:r>
            <w:r w:rsidRPr="0037566D">
              <w:rPr>
                <w:webHidden/>
              </w:rPr>
              <w:fldChar w:fldCharType="end"/>
            </w:r>
          </w:hyperlink>
        </w:p>
        <w:p w14:paraId="624BB9FE"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7" w:history="1">
            <w:r w:rsidRPr="0037566D">
              <w:rPr>
                <w:rStyle w:val="Hipervnculo"/>
                <w:u w:val="none"/>
              </w:rPr>
              <w:t>6.4.9 ACCESIBILIDAD</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_Toc486815257 \h </w:instrText>
            </w:r>
            <w:r w:rsidRPr="0037566D">
              <w:rPr>
                <w:webHidden/>
              </w:rPr>
            </w:r>
            <w:r w:rsidRPr="0037566D">
              <w:rPr>
                <w:webHidden/>
              </w:rPr>
              <w:fldChar w:fldCharType="separate"/>
            </w:r>
            <w:r w:rsidR="00333F57">
              <w:rPr>
                <w:webHidden/>
              </w:rPr>
              <w:t>136</w:t>
            </w:r>
            <w:r w:rsidRPr="0037566D">
              <w:rPr>
                <w:webHidden/>
              </w:rPr>
              <w:fldChar w:fldCharType="end"/>
            </w:r>
          </w:hyperlink>
        </w:p>
        <w:p w14:paraId="0E2B35E5" w14:textId="77777777" w:rsidR="008334CA" w:rsidRPr="0037566D" w:rsidRDefault="007F4F1A" w:rsidP="00B90ADB">
          <w:pPr>
            <w:pStyle w:val="TDC2"/>
            <w:rPr>
              <w:rFonts w:eastAsiaTheme="minorEastAsia"/>
              <w:lang w:val="en-GB" w:eastAsia="en-GB"/>
            </w:rPr>
          </w:pPr>
          <w:hyperlink w:anchor="_Toc486815258" w:history="1">
            <w:r w:rsidR="008334CA" w:rsidRPr="0037566D">
              <w:rPr>
                <w:rStyle w:val="Hipervnculo"/>
                <w:u w:val="none"/>
              </w:rPr>
              <w:t>6.4.10 CRITERIOS DE CONTROL Y RETROALIMENTACIÓN</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_Toc486815258 \h </w:instrText>
            </w:r>
            <w:r w:rsidR="008334CA" w:rsidRPr="0037566D">
              <w:rPr>
                <w:webHidden/>
              </w:rPr>
            </w:r>
            <w:r w:rsidR="008334CA" w:rsidRPr="0037566D">
              <w:rPr>
                <w:webHidden/>
              </w:rPr>
              <w:fldChar w:fldCharType="separate"/>
            </w:r>
            <w:r w:rsidR="00333F57">
              <w:rPr>
                <w:webHidden/>
              </w:rPr>
              <w:t>137</w:t>
            </w:r>
            <w:r w:rsidR="008334CA" w:rsidRPr="0037566D">
              <w:rPr>
                <w:webHidden/>
              </w:rPr>
              <w:fldChar w:fldCharType="end"/>
            </w:r>
          </w:hyperlink>
        </w:p>
        <w:p w14:paraId="2ABF45E5" w14:textId="77777777" w:rsidR="008334CA" w:rsidRDefault="007F4F1A" w:rsidP="00333F57">
          <w:pPr>
            <w:pStyle w:val="TDC1"/>
            <w:rPr>
              <w:rStyle w:val="Hipervnculo"/>
              <w:noProof/>
              <w:sz w:val="20"/>
              <w:u w:val="none"/>
            </w:rPr>
          </w:pPr>
          <w:hyperlink w:anchor="_Toc486815259" w:history="1">
            <w:r w:rsidR="008334CA" w:rsidRPr="0037566D">
              <w:rPr>
                <w:rStyle w:val="Hipervnculo"/>
                <w:noProof/>
                <w:sz w:val="20"/>
                <w:u w:val="none"/>
              </w:rPr>
              <w:t>6.5 PRUEBAS DE RENDIMIENTO</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_Toc486815259 \h </w:instrText>
            </w:r>
            <w:r w:rsidR="008334CA" w:rsidRPr="0037566D">
              <w:rPr>
                <w:noProof/>
                <w:webHidden/>
              </w:rPr>
            </w:r>
            <w:r w:rsidR="008334CA" w:rsidRPr="0037566D">
              <w:rPr>
                <w:noProof/>
                <w:webHidden/>
              </w:rPr>
              <w:fldChar w:fldCharType="separate"/>
            </w:r>
            <w:r w:rsidR="00333F57">
              <w:rPr>
                <w:noProof/>
                <w:webHidden/>
              </w:rPr>
              <w:t>137</w:t>
            </w:r>
            <w:r w:rsidR="008334CA" w:rsidRPr="0037566D">
              <w:rPr>
                <w:noProof/>
                <w:webHidden/>
              </w:rPr>
              <w:fldChar w:fldCharType="end"/>
            </w:r>
          </w:hyperlink>
        </w:p>
        <w:p w14:paraId="06E92269" w14:textId="77777777" w:rsidR="008334CA" w:rsidRPr="00CC4533" w:rsidRDefault="008334CA" w:rsidP="008334CA">
          <w:pPr>
            <w:spacing w:after="0"/>
            <w:rPr>
              <w:rFonts w:eastAsiaTheme="minorEastAsia"/>
              <w:noProof/>
            </w:rPr>
          </w:pPr>
        </w:p>
        <w:p w14:paraId="43701025" w14:textId="77777777" w:rsidR="008334CA" w:rsidRDefault="008334CA" w:rsidP="008334CA">
          <w:pPr>
            <w:spacing w:line="276" w:lineRule="auto"/>
            <w:rPr>
              <w:b/>
              <w:bCs/>
              <w:sz w:val="20"/>
            </w:rPr>
          </w:pPr>
          <w:r w:rsidRPr="0037566D">
            <w:rPr>
              <w:b/>
              <w:bCs/>
              <w:sz w:val="20"/>
            </w:rPr>
            <w:fldChar w:fldCharType="end"/>
          </w:r>
        </w:p>
      </w:sdtContent>
    </w:sdt>
    <w:p w14:paraId="2AFFE908" w14:textId="77777777" w:rsidR="00DD61E2" w:rsidRDefault="00DD61E2" w:rsidP="004D4A7E"/>
    <w:p w14:paraId="24E81EE7" w14:textId="77777777" w:rsidR="008334CA" w:rsidRDefault="008334CA" w:rsidP="004D4A7E"/>
    <w:p w14:paraId="369B96EC" w14:textId="77777777" w:rsidR="00DD61E2" w:rsidRDefault="00DD61E2" w:rsidP="004D4A7E"/>
    <w:p w14:paraId="703B9E09" w14:textId="4739AF9C" w:rsidR="004D4A7E" w:rsidRPr="006B1DC8" w:rsidRDefault="006B1DC8" w:rsidP="006B1DC8">
      <w:pPr>
        <w:pStyle w:val="Ttulo2"/>
        <w:rPr>
          <w:lang w:val="es-ES"/>
        </w:rPr>
      </w:pPr>
      <w:bookmarkStart w:id="332" w:name="_Toc505427112"/>
      <w:bookmarkStart w:id="333" w:name="_Toc505427301"/>
      <w:r w:rsidRPr="006B1DC8">
        <w:rPr>
          <w:lang w:val="es-ES"/>
        </w:rPr>
        <w:t>6.</w:t>
      </w:r>
      <w:r w:rsidR="00D52E92" w:rsidRPr="006B1DC8">
        <w:rPr>
          <w:lang w:val="es-ES"/>
        </w:rPr>
        <w:t xml:space="preserve">1 </w:t>
      </w:r>
      <w:r w:rsidR="0026421F">
        <w:rPr>
          <w:lang w:val="es-ES"/>
        </w:rPr>
        <w:t>I</w:t>
      </w:r>
      <w:r w:rsidR="0026421F" w:rsidRPr="006B1DC8">
        <w:rPr>
          <w:lang w:val="es-ES"/>
        </w:rPr>
        <w:t>ntroducción</w:t>
      </w:r>
      <w:bookmarkEnd w:id="332"/>
      <w:bookmarkEnd w:id="333"/>
    </w:p>
    <w:p w14:paraId="3CF24FD2" w14:textId="682A5F82" w:rsidR="00D52E92" w:rsidRDefault="00D52E92" w:rsidP="00D52E92">
      <w:r>
        <w:tab/>
      </w:r>
      <w:r>
        <w:br/>
      </w:r>
      <w:r>
        <w:tab/>
        <w:t xml:space="preserve">En este apartado abordaremos todas aquellas pruebas realizadas durante el desarrollo de este </w:t>
      </w:r>
      <w:r>
        <w:lastRenderedPageBreak/>
        <w:t>proyecto, las cuales han garantizado que el sistema funcione de la mejor manera posible ante las diversas situaciones que se pueden dar, respondiendo tal y como se espera.</w:t>
      </w:r>
    </w:p>
    <w:p w14:paraId="419615F3" w14:textId="175F6413" w:rsidR="00D52E92" w:rsidRDefault="00D52E92" w:rsidP="00D52E92">
      <w:r>
        <w:tab/>
      </w:r>
      <w:r w:rsidR="001C26AD">
        <w:t>El desarrollo de las pruebas se ha dividido en cuatro apartados principales: pruebas unitarias, pruebas de integración y sistema, pruebas de rendimiento y por último pruebas de usabilidad y accesibilidad.</w:t>
      </w:r>
    </w:p>
    <w:p w14:paraId="18A3735C" w14:textId="77777777" w:rsidR="001C26AD" w:rsidRDefault="001C26AD" w:rsidP="00D52E92"/>
    <w:p w14:paraId="418EEC4B" w14:textId="0E284B93" w:rsidR="001C26AD" w:rsidRDefault="006B1DC8" w:rsidP="006B1DC8">
      <w:pPr>
        <w:pStyle w:val="Ttulo"/>
      </w:pPr>
      <w:bookmarkStart w:id="334" w:name="_Toc505427113"/>
      <w:bookmarkStart w:id="335" w:name="_Toc505427302"/>
      <w:r>
        <w:t>6.2</w:t>
      </w:r>
      <w:r w:rsidR="001C26AD">
        <w:t xml:space="preserve"> </w:t>
      </w:r>
      <w:r w:rsidR="0026421F">
        <w:t>Pruebas unitarias</w:t>
      </w:r>
      <w:bookmarkEnd w:id="334"/>
      <w:bookmarkEnd w:id="335"/>
    </w:p>
    <w:p w14:paraId="518D5B80" w14:textId="389887AC" w:rsidR="001C26AD" w:rsidRDefault="001C26AD" w:rsidP="001C26AD">
      <w:r>
        <w:br/>
      </w:r>
      <w:r>
        <w:tab/>
        <w:t>Dentro de un sistema con un diseño estructurado, las pruebas unitarias son aquellas pruebas realizadas para las diferentes funcionalidades de cada unidad del sistema, garantizando que estas funcionen correcta y eficientemente por separado.</w:t>
      </w:r>
    </w:p>
    <w:p w14:paraId="4E999572" w14:textId="6920EB1D" w:rsidR="001C26AD" w:rsidRDefault="001C26AD" w:rsidP="001C26AD">
      <w:r>
        <w:tab/>
        <w:t xml:space="preserve">Para abordar el desarrollo de este tipo de pruebas </w:t>
      </w:r>
      <w:r w:rsidR="0015522A">
        <w:t xml:space="preserve">utilizaremos </w:t>
      </w:r>
      <w:r w:rsidR="0001498C">
        <w:t xml:space="preserve">el </w:t>
      </w:r>
      <w:r w:rsidR="0015522A">
        <w:t xml:space="preserve">TDD o Test </w:t>
      </w:r>
      <w:proofErr w:type="spellStart"/>
      <w:r w:rsidR="0015522A">
        <w:t>Driven</w:t>
      </w:r>
      <w:proofErr w:type="spellEnd"/>
      <w:r w:rsidR="0015522A">
        <w:t xml:space="preserve"> </w:t>
      </w:r>
      <w:proofErr w:type="spellStart"/>
      <w:r w:rsidR="0015522A">
        <w:t>Development</w:t>
      </w:r>
      <w:proofErr w:type="spellEnd"/>
      <w:r w:rsidR="0015522A">
        <w:t xml:space="preserve">, </w:t>
      </w:r>
      <w:r w:rsidR="0001498C">
        <w:t>disciplina</w:t>
      </w:r>
      <w:r w:rsidR="0015522A">
        <w:t xml:space="preserve"> de desarrollo de software en la cual los desarrolladores escriben multitud de casos de prueba para los requerimientos funcionales de una aplicación. El TDD tiene como objetivo garantizar un código limpio, simple y </w:t>
      </w:r>
      <w:proofErr w:type="spellStart"/>
      <w:r w:rsidR="0015522A">
        <w:t>testeable</w:t>
      </w:r>
      <w:proofErr w:type="spellEnd"/>
      <w:r w:rsidR="0015522A">
        <w:t xml:space="preserve">, asegurando la integridad de las diferentes funcionalidades de la aplicación. Una de las mejoras formas de aplicar el TDD a nuestra aplicación </w:t>
      </w:r>
      <w:r>
        <w:t xml:space="preserve">en Ruby </w:t>
      </w:r>
      <w:proofErr w:type="spellStart"/>
      <w:r>
        <w:t>on</w:t>
      </w:r>
      <w:proofErr w:type="spellEnd"/>
      <w:r>
        <w:t xml:space="preserve"> </w:t>
      </w:r>
      <w:proofErr w:type="spellStart"/>
      <w:r>
        <w:t>Rails</w:t>
      </w:r>
      <w:proofErr w:type="spellEnd"/>
      <w:r>
        <w:t xml:space="preserve"> </w:t>
      </w:r>
      <w:r w:rsidR="0015522A">
        <w:t>es haciendo</w:t>
      </w:r>
      <w:r>
        <w:t xml:space="preserve"> uso de la gema </w:t>
      </w:r>
      <w:proofErr w:type="spellStart"/>
      <w:r>
        <w:t>Rspec</w:t>
      </w:r>
      <w:proofErr w:type="spellEnd"/>
      <w:r>
        <w:t xml:space="preserve">, librería creada para realizar </w:t>
      </w:r>
      <w:proofErr w:type="spellStart"/>
      <w:r>
        <w:t>tests</w:t>
      </w:r>
      <w:proofErr w:type="spellEnd"/>
      <w:r>
        <w:t xml:space="preserve"> unitarios para los modelos y test funcio</w:t>
      </w:r>
      <w:r w:rsidR="0015522A">
        <w:t>nales para los controladores.</w:t>
      </w:r>
    </w:p>
    <w:p w14:paraId="773C5963" w14:textId="4E502A43" w:rsidR="0015522A" w:rsidRDefault="0015522A" w:rsidP="001C26AD">
      <w:r>
        <w:tab/>
        <w:t xml:space="preserve">Una vez instalada la librería en el proyecto, se debe hacer una configuración inicial de esta para llevar a cabo las pruebas. Se creará una base de datos de pruebas que seguirá la misma estructura que tenemos en la base de datos principal de la aplicación, con las mismas tablas. El hecho de que la base de datos de desarrollo y de pruebas sean iguales nos garantizará que las pruebas llevadas a cabo </w:t>
      </w:r>
      <w:r w:rsidR="00045E98">
        <w:t>se asemejarán a la configuración real que tenemos en nuestro proyecto.</w:t>
      </w:r>
    </w:p>
    <w:p w14:paraId="7472341D" w14:textId="1BCA9A94" w:rsidR="00045E98" w:rsidRDefault="00045E98" w:rsidP="001C26AD">
      <w:r>
        <w:tab/>
        <w:t xml:space="preserve">Una de las ventajas que tiene Ruby </w:t>
      </w:r>
      <w:proofErr w:type="spellStart"/>
      <w:r>
        <w:t>on</w:t>
      </w:r>
      <w:proofErr w:type="spellEnd"/>
      <w:r>
        <w:t xml:space="preserve"> </w:t>
      </w:r>
      <w:proofErr w:type="spellStart"/>
      <w:r>
        <w:t>Rails</w:t>
      </w:r>
      <w:proofErr w:type="spellEnd"/>
      <w:r>
        <w:t xml:space="preserve"> relacionadas con las pruebas es que esta funcionalidad ya la tiene integrada en el sistema, ya que siempre que se crea un proyecto nuevo el </w:t>
      </w:r>
      <w:proofErr w:type="spellStart"/>
      <w:r>
        <w:t>framework</w:t>
      </w:r>
      <w:proofErr w:type="spellEnd"/>
      <w:r>
        <w:t xml:space="preserve"> incluye una carpeta llamada “test” la cual almacenará todas aquellas pruebas que el desarrollar realice. En la </w:t>
      </w:r>
      <w:r>
        <w:lastRenderedPageBreak/>
        <w:t>carpeta “test” habrá otra</w:t>
      </w:r>
      <w:r w:rsidR="0001498C">
        <w:t xml:space="preserve"> carpeta </w:t>
      </w:r>
      <w:r>
        <w:t>llamada “</w:t>
      </w:r>
      <w:proofErr w:type="spellStart"/>
      <w:r>
        <w:t>models</w:t>
      </w:r>
      <w:proofErr w:type="spellEnd"/>
      <w:r>
        <w:t xml:space="preserve">” </w:t>
      </w:r>
      <w:r w:rsidR="0001498C">
        <w:t>destinada a albergar</w:t>
      </w:r>
      <w:r>
        <w:t xml:space="preserve"> las pruebas para los modelos de la aplicación y otra carpeta llamada “</w:t>
      </w:r>
      <w:proofErr w:type="spellStart"/>
      <w:r>
        <w:t>controllers</w:t>
      </w:r>
      <w:proofErr w:type="spellEnd"/>
      <w:r>
        <w:t>” donde se establecerán aquellas pruebas para los controladores.</w:t>
      </w:r>
    </w:p>
    <w:p w14:paraId="55529C0E" w14:textId="249AC873" w:rsidR="00045E98" w:rsidRDefault="00045E98" w:rsidP="001C26AD">
      <w:r>
        <w:tab/>
        <w:t xml:space="preserve">En el caso de nuestro proyecto nos interesa hacer pruebas de modelos las cuales nos servirán para corregir todos aquellos fallos relacionados con la creación de estos y la modificación de su información. A </w:t>
      </w:r>
      <w:proofErr w:type="gramStart"/>
      <w:r>
        <w:t>continuación</w:t>
      </w:r>
      <w:proofErr w:type="gramEnd"/>
      <w:r>
        <w:t xml:space="preserve"> se detallará un ejemplo de prueba para el modelo “</w:t>
      </w:r>
      <w:proofErr w:type="spellStart"/>
      <w:r>
        <w:t>offer</w:t>
      </w:r>
      <w:proofErr w:type="spellEnd"/>
      <w:r>
        <w:t>”.</w:t>
      </w:r>
    </w:p>
    <w:p w14:paraId="7DA78337" w14:textId="5703E0A9" w:rsidR="00BB1A68" w:rsidRPr="00BB1A68" w:rsidRDefault="00BB1A68" w:rsidP="001C26AD">
      <w:r>
        <w:tab/>
        <w:t>El código que se puede ver a continuación se corresponde con un extracto de nuestro modelo “</w:t>
      </w:r>
      <w:proofErr w:type="spellStart"/>
      <w:r>
        <w:t>offer</w:t>
      </w:r>
      <w:proofErr w:type="spellEnd"/>
      <w:r>
        <w:t xml:space="preserve">”, donde podremos ver que contiene los campos </w:t>
      </w:r>
      <w:proofErr w:type="spellStart"/>
      <w:r>
        <w:rPr>
          <w:i/>
        </w:rPr>
        <w:t>name</w:t>
      </w:r>
      <w:proofErr w:type="spellEnd"/>
      <w:r>
        <w:rPr>
          <w:i/>
        </w:rPr>
        <w:t xml:space="preserve">, </w:t>
      </w:r>
      <w:proofErr w:type="spellStart"/>
      <w:r>
        <w:rPr>
          <w:i/>
        </w:rPr>
        <w:t>description</w:t>
      </w:r>
      <w:proofErr w:type="spellEnd"/>
      <w:r>
        <w:rPr>
          <w:i/>
        </w:rPr>
        <w:t xml:space="preserve">, </w:t>
      </w:r>
      <w:proofErr w:type="spellStart"/>
      <w:r>
        <w:rPr>
          <w:i/>
        </w:rPr>
        <w:t>perfil_id</w:t>
      </w:r>
      <w:proofErr w:type="spellEnd"/>
      <w:r>
        <w:rPr>
          <w:i/>
        </w:rPr>
        <w:t xml:space="preserve">, </w:t>
      </w:r>
      <w:proofErr w:type="spellStart"/>
      <w:r>
        <w:rPr>
          <w:i/>
        </w:rPr>
        <w:t>duration</w:t>
      </w:r>
      <w:proofErr w:type="spellEnd"/>
      <w:r>
        <w:rPr>
          <w:i/>
        </w:rPr>
        <w:t xml:space="preserve">, </w:t>
      </w:r>
      <w:proofErr w:type="spellStart"/>
      <w:r>
        <w:rPr>
          <w:i/>
        </w:rPr>
        <w:t>location</w:t>
      </w:r>
      <w:proofErr w:type="spellEnd"/>
      <w:r>
        <w:rPr>
          <w:i/>
        </w:rPr>
        <w:t xml:space="preserve"> y </w:t>
      </w:r>
      <w:proofErr w:type="spellStart"/>
      <w:r>
        <w:rPr>
          <w:i/>
        </w:rPr>
        <w:t>finish_inscription_date</w:t>
      </w:r>
      <w:proofErr w:type="spellEnd"/>
      <w:r>
        <w:rPr>
          <w:i/>
        </w:rPr>
        <w:t xml:space="preserve"> </w:t>
      </w:r>
      <w:r>
        <w:t xml:space="preserve">con validación de presencia activada, lo que quiere decir que nunca se creará un objeto </w:t>
      </w:r>
      <w:proofErr w:type="spellStart"/>
      <w:r>
        <w:t>Offer</w:t>
      </w:r>
      <w:proofErr w:type="spellEnd"/>
      <w:r>
        <w:t xml:space="preserve"> si alguno de estos campos llega vacío.</w:t>
      </w:r>
    </w:p>
    <w:p w14:paraId="33E0B6DB"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b/>
          <w:bCs/>
          <w:color w:val="0000FF"/>
          <w:sz w:val="20"/>
          <w:highlight w:val="white"/>
          <w:lang w:val="en-GB" w:eastAsia="en-GB"/>
        </w:rPr>
        <w:t>class</w:t>
      </w:r>
      <w:r>
        <w:rPr>
          <w:rFonts w:ascii="Courier New" w:hAnsi="Courier New" w:cs="Courier New"/>
          <w:color w:val="000000"/>
          <w:sz w:val="20"/>
          <w:highlight w:val="white"/>
          <w:lang w:val="en-GB" w:eastAsia="en-GB"/>
        </w:rPr>
        <w:t xml:space="preserve"> </w:t>
      </w:r>
      <w:r>
        <w:rPr>
          <w:rFonts w:ascii="Courier New" w:hAnsi="Courier New" w:cs="Courier New"/>
          <w:b/>
          <w:bCs/>
          <w:color w:val="0080C0"/>
          <w:sz w:val="20"/>
          <w:highlight w:val="white"/>
          <w:lang w:val="en-GB" w:eastAsia="en-GB"/>
        </w:rPr>
        <w:t>Offer</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&lt;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ApplicationRecord</w:t>
      </w:r>
      <w:proofErr w:type="spellEnd"/>
    </w:p>
    <w:p w14:paraId="4ED3CBCB"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color w:val="008000"/>
          <w:sz w:val="20"/>
          <w:highlight w:val="white"/>
          <w:lang w:val="en-GB" w:eastAsia="en-GB"/>
        </w:rPr>
        <w:t>#</w:t>
      </w:r>
      <w:proofErr w:type="spellStart"/>
      <w:r>
        <w:rPr>
          <w:rFonts w:ascii="Courier New" w:hAnsi="Courier New" w:cs="Courier New"/>
          <w:color w:val="008000"/>
          <w:sz w:val="20"/>
          <w:highlight w:val="white"/>
          <w:lang w:val="en-GB" w:eastAsia="en-GB"/>
        </w:rPr>
        <w:t>Libreria</w:t>
      </w:r>
      <w:proofErr w:type="spellEnd"/>
      <w:r>
        <w:rPr>
          <w:rFonts w:ascii="Courier New" w:hAnsi="Courier New" w:cs="Courier New"/>
          <w:color w:val="008000"/>
          <w:sz w:val="20"/>
          <w:highlight w:val="white"/>
          <w:lang w:val="en-GB" w:eastAsia="en-GB"/>
        </w:rPr>
        <w:t xml:space="preserve"> de </w:t>
      </w:r>
      <w:proofErr w:type="spellStart"/>
      <w:r>
        <w:rPr>
          <w:rFonts w:ascii="Courier New" w:hAnsi="Courier New" w:cs="Courier New"/>
          <w:color w:val="008000"/>
          <w:sz w:val="20"/>
          <w:highlight w:val="white"/>
          <w:lang w:val="en-GB" w:eastAsia="en-GB"/>
        </w:rPr>
        <w:t>búsqueda</w:t>
      </w:r>
      <w:proofErr w:type="spellEnd"/>
      <w:r>
        <w:rPr>
          <w:rFonts w:ascii="Courier New" w:hAnsi="Courier New" w:cs="Courier New"/>
          <w:color w:val="008000"/>
          <w:sz w:val="20"/>
          <w:highlight w:val="white"/>
          <w:lang w:val="en-GB" w:eastAsia="en-GB"/>
        </w:rPr>
        <w:t xml:space="preserve"> </w:t>
      </w:r>
      <w:proofErr w:type="spellStart"/>
      <w:r>
        <w:rPr>
          <w:rFonts w:ascii="Courier New" w:hAnsi="Courier New" w:cs="Courier New"/>
          <w:color w:val="008000"/>
          <w:sz w:val="20"/>
          <w:highlight w:val="white"/>
          <w:lang w:val="en-GB" w:eastAsia="en-GB"/>
        </w:rPr>
        <w:t>PgSearch</w:t>
      </w:r>
      <w:proofErr w:type="spellEnd"/>
    </w:p>
    <w:p w14:paraId="2E3E1B97"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include </w:t>
      </w:r>
      <w:proofErr w:type="spellStart"/>
      <w:r>
        <w:rPr>
          <w:rFonts w:ascii="Courier New" w:hAnsi="Courier New" w:cs="Courier New"/>
          <w:color w:val="000000"/>
          <w:sz w:val="20"/>
          <w:highlight w:val="white"/>
          <w:lang w:val="en-GB" w:eastAsia="en-GB"/>
        </w:rPr>
        <w:t>PgSearch</w:t>
      </w:r>
      <w:proofErr w:type="spellEnd"/>
    </w:p>
    <w:p w14:paraId="1FB53877"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pg_search_</w:t>
      </w:r>
      <w:proofErr w:type="gramStart"/>
      <w:r>
        <w:rPr>
          <w:rFonts w:ascii="Courier New" w:hAnsi="Courier New" w:cs="Courier New"/>
          <w:color w:val="000000"/>
          <w:sz w:val="20"/>
          <w:highlight w:val="white"/>
          <w:lang w:val="en-GB" w:eastAsia="en-GB"/>
        </w:rPr>
        <w:t>scope</w:t>
      </w:r>
      <w:proofErr w:type="spellEnd"/>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search</w:t>
      </w:r>
      <w:proofErr w:type="gramEnd"/>
      <w:r>
        <w:rPr>
          <w:rFonts w:ascii="Courier New" w:hAnsi="Courier New" w:cs="Courier New"/>
          <w:color w:val="000000"/>
          <w:sz w:val="20"/>
          <w:highlight w:val="white"/>
          <w:lang w:val="en-GB" w:eastAsia="en-GB"/>
        </w:rPr>
        <w:t>_by_description</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:against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:name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:description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:location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tsearch</w:t>
      </w:r>
      <w:proofErr w:type="spell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any_word</w:t>
      </w:r>
      <w:proofErr w:type="spellEnd"/>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true</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p>
    <w:p w14:paraId="0643E116"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
    <w:p w14:paraId="751EB0C7"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color w:val="008000"/>
          <w:sz w:val="20"/>
          <w:highlight w:val="white"/>
          <w:lang w:val="en-GB" w:eastAsia="en-GB"/>
        </w:rPr>
        <w:t>#</w:t>
      </w:r>
      <w:proofErr w:type="spellStart"/>
      <w:r>
        <w:rPr>
          <w:rFonts w:ascii="Courier New" w:hAnsi="Courier New" w:cs="Courier New"/>
          <w:color w:val="008000"/>
          <w:sz w:val="20"/>
          <w:highlight w:val="white"/>
          <w:lang w:val="en-GB" w:eastAsia="en-GB"/>
        </w:rPr>
        <w:t>Relaciones</w:t>
      </w:r>
      <w:proofErr w:type="spellEnd"/>
    </w:p>
    <w:p w14:paraId="3570AD71"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belongs_</w:t>
      </w:r>
      <w:proofErr w:type="gramStart"/>
      <w:r>
        <w:rPr>
          <w:rFonts w:ascii="Courier New" w:hAnsi="Courier New" w:cs="Courier New"/>
          <w:color w:val="000000"/>
          <w:sz w:val="20"/>
          <w:highlight w:val="white"/>
          <w:lang w:val="en-GB" w:eastAsia="en-GB"/>
        </w:rPr>
        <w:t>to</w:t>
      </w:r>
      <w:proofErr w:type="spellEnd"/>
      <w:r>
        <w:rPr>
          <w:rFonts w:ascii="Courier New" w:hAnsi="Courier New" w:cs="Courier New"/>
          <w:color w:val="000000"/>
          <w:sz w:val="20"/>
          <w:highlight w:val="white"/>
          <w:lang w:val="en-GB" w:eastAsia="en-GB"/>
        </w:rPr>
        <w:t xml:space="preserve"> :user</w:t>
      </w:r>
      <w:proofErr w:type="gramEnd"/>
    </w:p>
    <w:p w14:paraId="3EBA984D"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has_</w:t>
      </w:r>
      <w:proofErr w:type="gramStart"/>
      <w:r>
        <w:rPr>
          <w:rFonts w:ascii="Courier New" w:hAnsi="Courier New" w:cs="Courier New"/>
          <w:color w:val="000000"/>
          <w:sz w:val="20"/>
          <w:highlight w:val="white"/>
          <w:lang w:val="en-GB" w:eastAsia="en-GB"/>
        </w:rPr>
        <w:t>many</w:t>
      </w:r>
      <w:proofErr w:type="spellEnd"/>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offer</w:t>
      </w:r>
      <w:proofErr w:type="gramEnd"/>
      <w:r>
        <w:rPr>
          <w:rFonts w:ascii="Courier New" w:hAnsi="Courier New" w:cs="Courier New"/>
          <w:color w:val="000000"/>
          <w:sz w:val="20"/>
          <w:highlight w:val="white"/>
          <w:lang w:val="en-GB" w:eastAsia="en-GB"/>
        </w:rPr>
        <w:t>_inscription</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dependent: :destroy </w:t>
      </w:r>
    </w:p>
    <w:p w14:paraId="17718A0E"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
    <w:p w14:paraId="79CA0AE2"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color w:val="008000"/>
          <w:sz w:val="20"/>
          <w:highlight w:val="white"/>
          <w:lang w:val="en-GB" w:eastAsia="en-GB"/>
        </w:rPr>
        <w:t xml:space="preserve"># </w:t>
      </w:r>
      <w:proofErr w:type="spellStart"/>
      <w:r>
        <w:rPr>
          <w:rFonts w:ascii="Courier New" w:hAnsi="Courier New" w:cs="Courier New"/>
          <w:color w:val="008000"/>
          <w:sz w:val="20"/>
          <w:highlight w:val="white"/>
          <w:lang w:val="en-GB" w:eastAsia="en-GB"/>
        </w:rPr>
        <w:t>Restricciones</w:t>
      </w:r>
      <w:proofErr w:type="spellEnd"/>
      <w:r>
        <w:rPr>
          <w:rFonts w:ascii="Courier New" w:hAnsi="Courier New" w:cs="Courier New"/>
          <w:color w:val="008000"/>
          <w:sz w:val="20"/>
          <w:highlight w:val="white"/>
          <w:lang w:val="en-GB" w:eastAsia="en-GB"/>
        </w:rPr>
        <w:t xml:space="preserve"> de </w:t>
      </w:r>
      <w:proofErr w:type="spellStart"/>
      <w:r>
        <w:rPr>
          <w:rFonts w:ascii="Courier New" w:hAnsi="Courier New" w:cs="Courier New"/>
          <w:color w:val="008000"/>
          <w:sz w:val="20"/>
          <w:highlight w:val="white"/>
          <w:lang w:val="en-GB" w:eastAsia="en-GB"/>
        </w:rPr>
        <w:t>validación</w:t>
      </w:r>
      <w:proofErr w:type="spellEnd"/>
    </w:p>
    <w:p w14:paraId="57106B19"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gramStart"/>
      <w:r>
        <w:rPr>
          <w:rFonts w:ascii="Courier New" w:hAnsi="Courier New" w:cs="Courier New"/>
          <w:color w:val="000000"/>
          <w:sz w:val="20"/>
          <w:highlight w:val="white"/>
          <w:lang w:val="en-GB" w:eastAsia="en-GB"/>
        </w:rPr>
        <w:t>validates :name</w:t>
      </w:r>
      <w:proofErr w:type="gram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:description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perfil_id</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:duration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:location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finish_inscription_date</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presence: </w:t>
      </w:r>
      <w:r>
        <w:rPr>
          <w:rFonts w:ascii="Courier New" w:hAnsi="Courier New" w:cs="Courier New"/>
          <w:b/>
          <w:bCs/>
          <w:color w:val="0000FF"/>
          <w:sz w:val="20"/>
          <w:highlight w:val="white"/>
          <w:lang w:val="en-GB" w:eastAsia="en-GB"/>
        </w:rPr>
        <w:t>true</w:t>
      </w:r>
    </w:p>
    <w:p w14:paraId="2BE9869C"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gramStart"/>
      <w:r>
        <w:rPr>
          <w:rFonts w:ascii="Courier New" w:hAnsi="Courier New" w:cs="Courier New"/>
          <w:color w:val="000000"/>
          <w:sz w:val="20"/>
          <w:highlight w:val="white"/>
          <w:lang w:val="en-GB" w:eastAsia="en-GB"/>
        </w:rPr>
        <w:t>validates :duration</w:t>
      </w:r>
      <w:proofErr w:type="gram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numericality</w:t>
      </w:r>
      <w:proofErr w:type="spell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w:t>
      </w:r>
      <w:proofErr w:type="spellStart"/>
      <w:r>
        <w:rPr>
          <w:rFonts w:ascii="Courier New" w:hAnsi="Courier New" w:cs="Courier New"/>
          <w:color w:val="000000"/>
          <w:sz w:val="20"/>
          <w:highlight w:val="white"/>
          <w:lang w:val="en-GB" w:eastAsia="en-GB"/>
        </w:rPr>
        <w:t>only_integer</w:t>
      </w:r>
      <w:proofErr w:type="spell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true</w:t>
      </w:r>
      <w:r>
        <w:rPr>
          <w:rFonts w:ascii="Courier New" w:hAnsi="Courier New" w:cs="Courier New"/>
          <w:b/>
          <w:bCs/>
          <w:color w:val="000080"/>
          <w:sz w:val="20"/>
          <w:highlight w:val="white"/>
          <w:lang w:val="en-GB" w:eastAsia="en-GB"/>
        </w:rPr>
        <w:t>}</w:t>
      </w:r>
    </w:p>
    <w:p w14:paraId="38DDD10F"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gramStart"/>
      <w:r>
        <w:rPr>
          <w:rFonts w:ascii="Courier New" w:hAnsi="Courier New" w:cs="Courier New"/>
          <w:color w:val="000000"/>
          <w:sz w:val="20"/>
          <w:highlight w:val="white"/>
          <w:lang w:val="en-GB" w:eastAsia="en-GB"/>
        </w:rPr>
        <w:t>validates :hours</w:t>
      </w:r>
      <w:proofErr w:type="gram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numericality</w:t>
      </w:r>
      <w:proofErr w:type="spell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w:t>
      </w:r>
      <w:proofErr w:type="spellStart"/>
      <w:r>
        <w:rPr>
          <w:rFonts w:ascii="Courier New" w:hAnsi="Courier New" w:cs="Courier New"/>
          <w:color w:val="000000"/>
          <w:sz w:val="20"/>
          <w:highlight w:val="white"/>
          <w:lang w:val="en-GB" w:eastAsia="en-GB"/>
        </w:rPr>
        <w:t>only_integer</w:t>
      </w:r>
      <w:proofErr w:type="spell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true</w:t>
      </w:r>
      <w:r>
        <w:rPr>
          <w:rFonts w:ascii="Courier New" w:hAnsi="Courier New" w:cs="Courier New"/>
          <w:b/>
          <w:bCs/>
          <w:color w:val="000080"/>
          <w:sz w:val="20"/>
          <w:highlight w:val="white"/>
          <w:lang w:val="en-GB" w:eastAsia="en-GB"/>
        </w:rPr>
        <w:t>}</w:t>
      </w:r>
    </w:p>
    <w:p w14:paraId="30AA03BE"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gramStart"/>
      <w:r>
        <w:rPr>
          <w:rFonts w:ascii="Courier New" w:hAnsi="Courier New" w:cs="Courier New"/>
          <w:color w:val="000000"/>
          <w:sz w:val="20"/>
          <w:highlight w:val="white"/>
          <w:lang w:val="en-GB" w:eastAsia="en-GB"/>
        </w:rPr>
        <w:t>validates :salary</w:t>
      </w:r>
      <w:proofErr w:type="gram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numericality</w:t>
      </w:r>
      <w:proofErr w:type="spell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w:t>
      </w:r>
      <w:proofErr w:type="spellStart"/>
      <w:r>
        <w:rPr>
          <w:rFonts w:ascii="Courier New" w:hAnsi="Courier New" w:cs="Courier New"/>
          <w:color w:val="000000"/>
          <w:sz w:val="20"/>
          <w:highlight w:val="white"/>
          <w:lang w:val="en-GB" w:eastAsia="en-GB"/>
        </w:rPr>
        <w:t>only_integer</w:t>
      </w:r>
      <w:proofErr w:type="spell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true</w:t>
      </w:r>
      <w:r>
        <w:rPr>
          <w:rFonts w:ascii="Courier New" w:hAnsi="Courier New" w:cs="Courier New"/>
          <w:b/>
          <w:bCs/>
          <w:color w:val="000080"/>
          <w:sz w:val="20"/>
          <w:highlight w:val="white"/>
          <w:lang w:val="en-GB" w:eastAsia="en-GB"/>
        </w:rPr>
        <w:t>}</w:t>
      </w:r>
    </w:p>
    <w:p w14:paraId="055E5AF5"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validates_format_</w:t>
      </w:r>
      <w:proofErr w:type="gramStart"/>
      <w:r>
        <w:rPr>
          <w:rFonts w:ascii="Courier New" w:hAnsi="Courier New" w:cs="Courier New"/>
          <w:color w:val="000000"/>
          <w:sz w:val="20"/>
          <w:highlight w:val="white"/>
          <w:lang w:val="en-GB" w:eastAsia="en-GB"/>
        </w:rPr>
        <w:t>of</w:t>
      </w:r>
      <w:proofErr w:type="spellEnd"/>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start</w:t>
      </w:r>
      <w:proofErr w:type="gramEnd"/>
      <w:r>
        <w:rPr>
          <w:rFonts w:ascii="Courier New" w:hAnsi="Courier New" w:cs="Courier New"/>
          <w:color w:val="000000"/>
          <w:sz w:val="20"/>
          <w:highlight w:val="white"/>
          <w:lang w:val="en-GB" w:eastAsia="en-GB"/>
        </w:rPr>
        <w:t>_date</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:with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color w:val="0080FF"/>
          <w:sz w:val="20"/>
          <w:highlight w:val="white"/>
          <w:lang w:val="en-GB" w:eastAsia="en-GB"/>
        </w:rPr>
        <w:t>/\d{2}\/\d{2}\/\d{4}/</w:t>
      </w:r>
    </w:p>
    <w:p w14:paraId="0FD40EB2"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validates_format_</w:t>
      </w:r>
      <w:proofErr w:type="gramStart"/>
      <w:r>
        <w:rPr>
          <w:rFonts w:ascii="Courier New" w:hAnsi="Courier New" w:cs="Courier New"/>
          <w:color w:val="000000"/>
          <w:sz w:val="20"/>
          <w:highlight w:val="white"/>
          <w:lang w:val="en-GB" w:eastAsia="en-GB"/>
        </w:rPr>
        <w:t>of</w:t>
      </w:r>
      <w:proofErr w:type="spellEnd"/>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finish</w:t>
      </w:r>
      <w:proofErr w:type="gramEnd"/>
      <w:r>
        <w:rPr>
          <w:rFonts w:ascii="Courier New" w:hAnsi="Courier New" w:cs="Courier New"/>
          <w:color w:val="000000"/>
          <w:sz w:val="20"/>
          <w:highlight w:val="white"/>
          <w:lang w:val="en-GB" w:eastAsia="en-GB"/>
        </w:rPr>
        <w:t>_date</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:with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color w:val="0080FF"/>
          <w:sz w:val="20"/>
          <w:highlight w:val="white"/>
          <w:lang w:val="en-GB" w:eastAsia="en-GB"/>
        </w:rPr>
        <w:t>/\d{2}\/\d{2}\/\d{4}/</w:t>
      </w:r>
    </w:p>
    <w:p w14:paraId="3325E34F" w14:textId="55448427" w:rsidR="00BB1A68" w:rsidRPr="00BB1A68" w:rsidRDefault="00BB1A68" w:rsidP="00BB1A68">
      <w:pPr>
        <w:pBdr>
          <w:top w:val="single" w:sz="4" w:space="1" w:color="auto"/>
          <w:left w:val="single" w:sz="4" w:space="4" w:color="auto"/>
          <w:bottom w:val="single" w:sz="4" w:space="1" w:color="auto"/>
          <w:right w:val="single" w:sz="4" w:space="4" w:color="auto"/>
        </w:pBdr>
        <w:rPr>
          <w:lang w:val="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validates_format_</w:t>
      </w:r>
      <w:proofErr w:type="gramStart"/>
      <w:r>
        <w:rPr>
          <w:rFonts w:ascii="Courier New" w:hAnsi="Courier New" w:cs="Courier New"/>
          <w:color w:val="000000"/>
          <w:sz w:val="20"/>
          <w:highlight w:val="white"/>
          <w:lang w:val="en-GB" w:eastAsia="en-GB"/>
        </w:rPr>
        <w:t>of</w:t>
      </w:r>
      <w:proofErr w:type="spellEnd"/>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finish</w:t>
      </w:r>
      <w:proofErr w:type="gramEnd"/>
      <w:r>
        <w:rPr>
          <w:rFonts w:ascii="Courier New" w:hAnsi="Courier New" w:cs="Courier New"/>
          <w:color w:val="000000"/>
          <w:sz w:val="20"/>
          <w:highlight w:val="white"/>
          <w:lang w:val="en-GB" w:eastAsia="en-GB"/>
        </w:rPr>
        <w:t>_inscription_date</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:with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color w:val="0080FF"/>
          <w:sz w:val="20"/>
          <w:highlight w:val="white"/>
          <w:lang w:val="en-GB" w:eastAsia="en-GB"/>
        </w:rPr>
        <w:t>/\d{2}\/\d{2}\/\d{4}/</w:t>
      </w:r>
    </w:p>
    <w:p w14:paraId="6F60DEFD" w14:textId="77777777" w:rsidR="0001498C" w:rsidRDefault="0001498C" w:rsidP="001C26AD">
      <w:pPr>
        <w:rPr>
          <w:lang w:val="en-GB"/>
        </w:rPr>
      </w:pPr>
    </w:p>
    <w:p w14:paraId="1FC830E2" w14:textId="781400F1" w:rsidR="0015522A" w:rsidRDefault="00BB1A68" w:rsidP="001C26AD">
      <w:r>
        <w:rPr>
          <w:lang w:val="en-GB"/>
        </w:rPr>
        <w:tab/>
      </w:r>
      <w:r w:rsidRPr="00690766">
        <w:rPr>
          <w:lang w:val="en-GB"/>
        </w:rPr>
        <w:t xml:space="preserve"> </w:t>
      </w:r>
      <w:r w:rsidRPr="00BB1A68">
        <w:t xml:space="preserve">Una vez visto los diferentes campos y sus validaciones podemos crear nuestra prueba para </w:t>
      </w:r>
      <w:r>
        <w:t>los campos con presencia requerida del</w:t>
      </w:r>
      <w:r w:rsidR="00DC64C3">
        <w:t xml:space="preserve"> modelo </w:t>
      </w:r>
      <w:proofErr w:type="spellStart"/>
      <w:r w:rsidR="00DC64C3">
        <w:t>Offer</w:t>
      </w:r>
      <w:proofErr w:type="spellEnd"/>
      <w:r w:rsidR="00DC64C3">
        <w:t xml:space="preserve"> </w:t>
      </w:r>
    </w:p>
    <w:p w14:paraId="7257956E" w14:textId="77777777" w:rsidR="0001498C" w:rsidRDefault="0001498C" w:rsidP="001C26AD"/>
    <w:p w14:paraId="7B4919C1"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lastRenderedPageBreak/>
        <w:t>describe Offer do</w:t>
      </w:r>
    </w:p>
    <w:p w14:paraId="3E6E0CB5"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808080"/>
          <w:sz w:val="20"/>
          <w:highlight w:val="white"/>
          <w:lang w:val="en-GB" w:eastAsia="en-GB"/>
        </w:rPr>
      </w:pPr>
      <w:r>
        <w:rPr>
          <w:rFonts w:ascii="Courier New" w:hAnsi="Courier New" w:cs="Courier New"/>
          <w:color w:val="000000"/>
          <w:sz w:val="20"/>
          <w:highlight w:val="white"/>
          <w:lang w:val="en-GB" w:eastAsia="en-GB"/>
        </w:rPr>
        <w:t xml:space="preserve">  it </w:t>
      </w:r>
      <w:r>
        <w:rPr>
          <w:rFonts w:ascii="Courier New" w:hAnsi="Courier New" w:cs="Courier New"/>
          <w:color w:val="808080"/>
          <w:sz w:val="20"/>
          <w:highlight w:val="white"/>
          <w:lang w:val="en-GB" w:eastAsia="en-GB"/>
        </w:rPr>
        <w:t xml:space="preserve">"is valid with a name, description, </w:t>
      </w:r>
      <w:proofErr w:type="spellStart"/>
      <w:r>
        <w:rPr>
          <w:rFonts w:ascii="Courier New" w:hAnsi="Courier New" w:cs="Courier New"/>
          <w:color w:val="808080"/>
          <w:sz w:val="20"/>
          <w:highlight w:val="white"/>
          <w:lang w:val="en-GB" w:eastAsia="en-GB"/>
        </w:rPr>
        <w:t>perfil_id</w:t>
      </w:r>
      <w:proofErr w:type="spellEnd"/>
      <w:r>
        <w:rPr>
          <w:rFonts w:ascii="Courier New" w:hAnsi="Courier New" w:cs="Courier New"/>
          <w:color w:val="808080"/>
          <w:sz w:val="20"/>
          <w:highlight w:val="white"/>
          <w:lang w:val="en-GB" w:eastAsia="en-GB"/>
        </w:rPr>
        <w:t>,</w:t>
      </w:r>
    </w:p>
    <w:p w14:paraId="1EEA3E84"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808080"/>
          <w:sz w:val="20"/>
          <w:highlight w:val="white"/>
          <w:lang w:val="en-GB" w:eastAsia="en-GB"/>
        </w:rPr>
        <w:t xml:space="preserve">  duration, location and </w:t>
      </w:r>
      <w:proofErr w:type="spellStart"/>
      <w:r>
        <w:rPr>
          <w:rFonts w:ascii="Courier New" w:hAnsi="Courier New" w:cs="Courier New"/>
          <w:color w:val="808080"/>
          <w:sz w:val="20"/>
          <w:highlight w:val="white"/>
          <w:lang w:val="en-GB" w:eastAsia="en-GB"/>
        </w:rPr>
        <w:t>finish_inscription_date</w:t>
      </w:r>
      <w:proofErr w:type="spellEnd"/>
      <w:r>
        <w:rPr>
          <w:rFonts w:ascii="Courier New" w:hAnsi="Courier New" w:cs="Courier New"/>
          <w:color w:val="808080"/>
          <w:sz w:val="20"/>
          <w:highlight w:val="white"/>
          <w:lang w:val="en-GB" w:eastAsia="en-GB"/>
        </w:rPr>
        <w:t>"</w:t>
      </w:r>
      <w:r>
        <w:rPr>
          <w:rFonts w:ascii="Courier New" w:hAnsi="Courier New" w:cs="Courier New"/>
          <w:color w:val="000000"/>
          <w:sz w:val="20"/>
          <w:highlight w:val="white"/>
          <w:lang w:val="en-GB" w:eastAsia="en-GB"/>
        </w:rPr>
        <w:t xml:space="preserve"> do</w:t>
      </w:r>
    </w:p>
    <w:p w14:paraId="1B6D21BA"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offer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Offer.new</w:t>
      </w:r>
      <w:proofErr w:type="spellEnd"/>
      <w:r>
        <w:rPr>
          <w:rFonts w:ascii="Courier New" w:hAnsi="Courier New" w:cs="Courier New"/>
          <w:b/>
          <w:bCs/>
          <w:color w:val="000080"/>
          <w:sz w:val="20"/>
          <w:highlight w:val="white"/>
          <w:lang w:val="en-GB" w:eastAsia="en-GB"/>
        </w:rPr>
        <w:t>(</w:t>
      </w:r>
      <w:proofErr w:type="gramEnd"/>
    </w:p>
    <w:p w14:paraId="44B392E5"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name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Practicas</w:t>
      </w:r>
      <w:proofErr w:type="spellEnd"/>
      <w:r>
        <w:rPr>
          <w:rFonts w:ascii="Courier New" w:hAnsi="Courier New" w:cs="Courier New"/>
          <w:color w:val="808080"/>
          <w:sz w:val="20"/>
          <w:highlight w:val="white"/>
          <w:lang w:val="en-GB" w:eastAsia="en-GB"/>
        </w:rPr>
        <w:t xml:space="preserve"> de PHP'</w:t>
      </w:r>
      <w:r>
        <w:rPr>
          <w:rFonts w:ascii="Courier New" w:hAnsi="Courier New" w:cs="Courier New"/>
          <w:color w:val="000000"/>
          <w:sz w:val="20"/>
          <w:highlight w:val="white"/>
          <w:lang w:val="en-GB" w:eastAsia="en-GB"/>
        </w:rPr>
        <w:t>,</w:t>
      </w:r>
    </w:p>
    <w:p w14:paraId="3817291E" w14:textId="77777777" w:rsidR="00DC64C3" w:rsidRP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eastAsia="en-GB"/>
        </w:rPr>
      </w:pPr>
      <w:r>
        <w:rPr>
          <w:rFonts w:ascii="Courier New" w:hAnsi="Courier New" w:cs="Courier New"/>
          <w:color w:val="000000"/>
          <w:sz w:val="20"/>
          <w:highlight w:val="white"/>
          <w:lang w:val="en-GB" w:eastAsia="en-GB"/>
        </w:rPr>
        <w:t xml:space="preserve">      </w:t>
      </w:r>
      <w:proofErr w:type="spellStart"/>
      <w:r w:rsidRPr="00DC64C3">
        <w:rPr>
          <w:rFonts w:ascii="Courier New" w:hAnsi="Courier New" w:cs="Courier New"/>
          <w:color w:val="000000"/>
          <w:sz w:val="20"/>
          <w:highlight w:val="white"/>
          <w:lang w:eastAsia="en-GB"/>
        </w:rPr>
        <w:t>description</w:t>
      </w:r>
      <w:proofErr w:type="spellEnd"/>
      <w:r w:rsidRPr="00DC64C3">
        <w:rPr>
          <w:rFonts w:ascii="Courier New" w:hAnsi="Courier New" w:cs="Courier New"/>
          <w:b/>
          <w:bCs/>
          <w:color w:val="000080"/>
          <w:sz w:val="20"/>
          <w:highlight w:val="white"/>
          <w:lang w:eastAsia="en-GB"/>
        </w:rPr>
        <w:t>:</w:t>
      </w:r>
      <w:r w:rsidRPr="00DC64C3">
        <w:rPr>
          <w:rFonts w:ascii="Courier New" w:hAnsi="Courier New" w:cs="Courier New"/>
          <w:color w:val="000000"/>
          <w:sz w:val="20"/>
          <w:highlight w:val="white"/>
          <w:lang w:eastAsia="en-GB"/>
        </w:rPr>
        <w:t xml:space="preserve"> </w:t>
      </w:r>
      <w:r w:rsidRPr="00DC64C3">
        <w:rPr>
          <w:rFonts w:ascii="Courier New" w:hAnsi="Courier New" w:cs="Courier New"/>
          <w:color w:val="808080"/>
          <w:sz w:val="20"/>
          <w:highlight w:val="white"/>
          <w:lang w:eastAsia="en-GB"/>
        </w:rPr>
        <w:t>'Oferta de prácticas de PHP'</w:t>
      </w:r>
      <w:r w:rsidRPr="00DC64C3">
        <w:rPr>
          <w:rFonts w:ascii="Courier New" w:hAnsi="Courier New" w:cs="Courier New"/>
          <w:color w:val="000000"/>
          <w:sz w:val="20"/>
          <w:highlight w:val="white"/>
          <w:lang w:eastAsia="en-GB"/>
        </w:rPr>
        <w:t>,</w:t>
      </w:r>
    </w:p>
    <w:p w14:paraId="6B913A23"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sidRPr="00DC64C3">
        <w:rPr>
          <w:rFonts w:ascii="Courier New" w:hAnsi="Courier New" w:cs="Courier New"/>
          <w:color w:val="000000"/>
          <w:sz w:val="20"/>
          <w:highlight w:val="white"/>
          <w:lang w:eastAsia="en-GB"/>
        </w:rPr>
        <w:tab/>
        <w:t xml:space="preserve">  </w:t>
      </w:r>
      <w:proofErr w:type="spellStart"/>
      <w:r>
        <w:rPr>
          <w:rFonts w:ascii="Courier New" w:hAnsi="Courier New" w:cs="Courier New"/>
          <w:color w:val="000000"/>
          <w:sz w:val="20"/>
          <w:highlight w:val="white"/>
          <w:lang w:val="en-GB" w:eastAsia="en-GB"/>
        </w:rPr>
        <w:t>perfil_id</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'3'</w:t>
      </w:r>
      <w:r>
        <w:rPr>
          <w:rFonts w:ascii="Courier New" w:hAnsi="Courier New" w:cs="Courier New"/>
          <w:color w:val="000000"/>
          <w:sz w:val="20"/>
          <w:highlight w:val="white"/>
          <w:lang w:val="en-GB" w:eastAsia="en-GB"/>
        </w:rPr>
        <w:t>,</w:t>
      </w:r>
    </w:p>
    <w:p w14:paraId="3D70538A"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ab/>
        <w:t xml:space="preserve">  duration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'300'</w:t>
      </w:r>
      <w:r>
        <w:rPr>
          <w:rFonts w:ascii="Courier New" w:hAnsi="Courier New" w:cs="Courier New"/>
          <w:color w:val="000000"/>
          <w:sz w:val="20"/>
          <w:highlight w:val="white"/>
          <w:lang w:val="en-GB" w:eastAsia="en-GB"/>
        </w:rPr>
        <w:t>,</w:t>
      </w:r>
    </w:p>
    <w:p w14:paraId="1941B4AB"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ab/>
        <w:t xml:space="preserve">  </w:t>
      </w:r>
      <w:proofErr w:type="spellStart"/>
      <w:r>
        <w:rPr>
          <w:rFonts w:ascii="Courier New" w:hAnsi="Courier New" w:cs="Courier New"/>
          <w:color w:val="000000"/>
          <w:sz w:val="20"/>
          <w:highlight w:val="white"/>
          <w:lang w:val="en-GB" w:eastAsia="en-GB"/>
        </w:rPr>
        <w:t>finish_inscription_date</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'20/5/2017'</w:t>
      </w:r>
      <w:r>
        <w:rPr>
          <w:rFonts w:ascii="Courier New" w:hAnsi="Courier New" w:cs="Courier New"/>
          <w:b/>
          <w:bCs/>
          <w:color w:val="000080"/>
          <w:sz w:val="20"/>
          <w:highlight w:val="white"/>
          <w:lang w:val="en-GB" w:eastAsia="en-GB"/>
        </w:rPr>
        <w:t>)</w:t>
      </w:r>
    </w:p>
    <w:p w14:paraId="08BCCE4E"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expect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offer</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.to </w:t>
      </w:r>
      <w:proofErr w:type="spellStart"/>
      <w:r>
        <w:rPr>
          <w:rFonts w:ascii="Courier New" w:hAnsi="Courier New" w:cs="Courier New"/>
          <w:color w:val="000000"/>
          <w:sz w:val="20"/>
          <w:highlight w:val="white"/>
          <w:lang w:val="en-GB" w:eastAsia="en-GB"/>
        </w:rPr>
        <w:t>be_valid</w:t>
      </w:r>
      <w:proofErr w:type="spellEnd"/>
    </w:p>
    <w:p w14:paraId="4E433311"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color w:val="8000FF"/>
          <w:sz w:val="20"/>
          <w:highlight w:val="white"/>
          <w:lang w:val="en-GB" w:eastAsia="en-GB"/>
        </w:rPr>
        <w:t>end</w:t>
      </w:r>
    </w:p>
    <w:p w14:paraId="030AFDE1"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57BA4707"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it </w:t>
      </w:r>
      <w:r>
        <w:rPr>
          <w:rFonts w:ascii="Courier New" w:hAnsi="Courier New" w:cs="Courier New"/>
          <w:color w:val="808080"/>
          <w:sz w:val="20"/>
          <w:highlight w:val="white"/>
          <w:lang w:val="en-GB" w:eastAsia="en-GB"/>
        </w:rPr>
        <w:t>"is invalid without a description"</w:t>
      </w:r>
      <w:r>
        <w:rPr>
          <w:rFonts w:ascii="Courier New" w:hAnsi="Courier New" w:cs="Courier New"/>
          <w:color w:val="000000"/>
          <w:sz w:val="20"/>
          <w:highlight w:val="white"/>
          <w:lang w:val="en-GB" w:eastAsia="en-GB"/>
        </w:rPr>
        <w:t xml:space="preserve"> do</w:t>
      </w:r>
    </w:p>
    <w:p w14:paraId="2043AA6B"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offer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Offer.new</w:t>
      </w:r>
      <w:proofErr w:type="spellEnd"/>
      <w:r>
        <w:rPr>
          <w:rFonts w:ascii="Courier New" w:hAnsi="Courier New" w:cs="Courier New"/>
          <w:b/>
          <w:bCs/>
          <w:color w:val="000080"/>
          <w:sz w:val="20"/>
          <w:highlight w:val="white"/>
          <w:lang w:val="en-GB" w:eastAsia="en-GB"/>
        </w:rPr>
        <w:t>(</w:t>
      </w:r>
      <w:proofErr w:type="gramEnd"/>
      <w:r>
        <w:rPr>
          <w:rFonts w:ascii="Courier New" w:hAnsi="Courier New" w:cs="Courier New"/>
          <w:color w:val="000000"/>
          <w:sz w:val="20"/>
          <w:highlight w:val="white"/>
          <w:lang w:val="en-GB" w:eastAsia="en-GB"/>
        </w:rPr>
        <w:t>description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nil</w:t>
      </w:r>
      <w:r>
        <w:rPr>
          <w:rFonts w:ascii="Courier New" w:hAnsi="Courier New" w:cs="Courier New"/>
          <w:b/>
          <w:bCs/>
          <w:color w:val="000080"/>
          <w:sz w:val="20"/>
          <w:highlight w:val="white"/>
          <w:lang w:val="en-GB" w:eastAsia="en-GB"/>
        </w:rPr>
        <w:t>)</w:t>
      </w:r>
    </w:p>
    <w:p w14:paraId="5EED914D"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offer.valid</w:t>
      </w:r>
      <w:proofErr w:type="spellEnd"/>
      <w:proofErr w:type="gramEnd"/>
      <w:r>
        <w:rPr>
          <w:rFonts w:ascii="Courier New" w:hAnsi="Courier New" w:cs="Courier New"/>
          <w:b/>
          <w:bCs/>
          <w:color w:val="000080"/>
          <w:sz w:val="20"/>
          <w:highlight w:val="white"/>
          <w:lang w:val="en-GB" w:eastAsia="en-GB"/>
        </w:rPr>
        <w:t>?</w:t>
      </w:r>
    </w:p>
    <w:p w14:paraId="5AEC2D48"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expect</w:t>
      </w:r>
      <w:r>
        <w:rPr>
          <w:rFonts w:ascii="Courier New" w:hAnsi="Courier New" w:cs="Courier New"/>
          <w:b/>
          <w:bCs/>
          <w:color w:val="000080"/>
          <w:sz w:val="20"/>
          <w:highlight w:val="white"/>
          <w:lang w:val="en-GB" w:eastAsia="en-GB"/>
        </w:rPr>
        <w:t>(</w:t>
      </w:r>
      <w:proofErr w:type="spellStart"/>
      <w:proofErr w:type="gramStart"/>
      <w:r>
        <w:rPr>
          <w:rFonts w:ascii="Courier New" w:hAnsi="Courier New" w:cs="Courier New"/>
          <w:color w:val="000000"/>
          <w:sz w:val="20"/>
          <w:highlight w:val="white"/>
          <w:lang w:val="en-GB" w:eastAsia="en-GB"/>
        </w:rPr>
        <w:t>offer.errors</w:t>
      </w:r>
      <w:proofErr w:type="spellEnd"/>
      <w:proofErr w:type="gramEnd"/>
      <w:r>
        <w:rPr>
          <w:rFonts w:ascii="Courier New" w:hAnsi="Courier New" w:cs="Courier New"/>
          <w:b/>
          <w:bCs/>
          <w:color w:val="000080"/>
          <w:sz w:val="20"/>
          <w:highlight w:val="white"/>
          <w:lang w:val="en-GB" w:eastAsia="en-GB"/>
        </w:rPr>
        <w:t>[:</w:t>
      </w:r>
      <w:proofErr w:type="spellStart"/>
      <w:r>
        <w:rPr>
          <w:rFonts w:ascii="Courier New" w:hAnsi="Courier New" w:cs="Courier New"/>
          <w:color w:val="000000"/>
          <w:sz w:val="20"/>
          <w:highlight w:val="white"/>
          <w:lang w:val="en-GB" w:eastAsia="en-GB"/>
        </w:rPr>
        <w:t>firstname</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.to include</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"can't be blank"</w:t>
      </w:r>
      <w:r>
        <w:rPr>
          <w:rFonts w:ascii="Courier New" w:hAnsi="Courier New" w:cs="Courier New"/>
          <w:b/>
          <w:bCs/>
          <w:color w:val="000080"/>
          <w:sz w:val="20"/>
          <w:highlight w:val="white"/>
          <w:lang w:val="en-GB" w:eastAsia="en-GB"/>
        </w:rPr>
        <w:t>)</w:t>
      </w:r>
    </w:p>
    <w:p w14:paraId="31921C17" w14:textId="77777777" w:rsidR="00DC64C3" w:rsidRPr="00690766"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eastAsia="en-GB"/>
        </w:rPr>
      </w:pPr>
      <w:r>
        <w:rPr>
          <w:rFonts w:ascii="Courier New" w:hAnsi="Courier New" w:cs="Courier New"/>
          <w:color w:val="000000"/>
          <w:sz w:val="20"/>
          <w:highlight w:val="white"/>
          <w:lang w:val="en-GB" w:eastAsia="en-GB"/>
        </w:rPr>
        <w:t xml:space="preserve">  </w:t>
      </w:r>
      <w:proofErr w:type="spellStart"/>
      <w:r w:rsidRPr="00690766">
        <w:rPr>
          <w:rFonts w:ascii="Courier New" w:hAnsi="Courier New" w:cs="Courier New"/>
          <w:color w:val="8000FF"/>
          <w:sz w:val="20"/>
          <w:highlight w:val="white"/>
          <w:lang w:eastAsia="en-GB"/>
        </w:rPr>
        <w:t>end</w:t>
      </w:r>
      <w:proofErr w:type="spellEnd"/>
    </w:p>
    <w:p w14:paraId="7AD11DA7" w14:textId="0AA31CB8" w:rsidR="00BB1A68" w:rsidRPr="00BB1A68" w:rsidRDefault="00DC64C3" w:rsidP="00DC64C3">
      <w:pPr>
        <w:pBdr>
          <w:top w:val="single" w:sz="4" w:space="1" w:color="auto"/>
          <w:left w:val="single" w:sz="4" w:space="4" w:color="auto"/>
          <w:bottom w:val="single" w:sz="4" w:space="1" w:color="auto"/>
          <w:right w:val="single" w:sz="4" w:space="4" w:color="auto"/>
        </w:pBdr>
      </w:pPr>
      <w:r w:rsidRPr="00690766">
        <w:rPr>
          <w:rFonts w:ascii="Courier New" w:hAnsi="Courier New" w:cs="Courier New"/>
          <w:color w:val="000000"/>
          <w:sz w:val="20"/>
          <w:highlight w:val="white"/>
          <w:lang w:eastAsia="en-GB"/>
        </w:rPr>
        <w:t xml:space="preserve"> </w:t>
      </w:r>
      <w:proofErr w:type="spellStart"/>
      <w:r w:rsidRPr="00690766">
        <w:rPr>
          <w:rFonts w:ascii="Courier New" w:hAnsi="Courier New" w:cs="Courier New"/>
          <w:color w:val="8000FF"/>
          <w:sz w:val="20"/>
          <w:highlight w:val="white"/>
          <w:lang w:eastAsia="en-GB"/>
        </w:rPr>
        <w:t>end</w:t>
      </w:r>
      <w:proofErr w:type="spellEnd"/>
    </w:p>
    <w:p w14:paraId="1873EEF7" w14:textId="6E2A3AB2" w:rsidR="001C26AD" w:rsidRDefault="00DC64C3" w:rsidP="001C26AD">
      <w:r>
        <w:tab/>
        <w:t xml:space="preserve">En este ejemplo de prueba lo que hemos hecho ha sido crear un nuevo objeto </w:t>
      </w:r>
      <w:proofErr w:type="spellStart"/>
      <w:r>
        <w:t>Offer</w:t>
      </w:r>
      <w:proofErr w:type="spellEnd"/>
      <w:r>
        <w:t xml:space="preserve"> con datos de ejemplo. Seguido de esto le especificamos el comportamiento que esperamos que tenga con el método “</w:t>
      </w:r>
      <w:proofErr w:type="spellStart"/>
      <w:r>
        <w:t>expect</w:t>
      </w:r>
      <w:proofErr w:type="spellEnd"/>
      <w:r>
        <w:t xml:space="preserve">” pasándole nuestro objeto </w:t>
      </w:r>
      <w:proofErr w:type="spellStart"/>
      <w:r>
        <w:t>Offer</w:t>
      </w:r>
      <w:proofErr w:type="spellEnd"/>
      <w:r>
        <w:t xml:space="preserve"> recién creado y especificándole que queremos que sea </w:t>
      </w:r>
      <w:r w:rsidR="0001498C">
        <w:t>válido</w:t>
      </w:r>
      <w:r>
        <w:t xml:space="preserve"> con “</w:t>
      </w:r>
      <w:proofErr w:type="spellStart"/>
      <w:r>
        <w:t>be_valid</w:t>
      </w:r>
      <w:proofErr w:type="spellEnd"/>
      <w:r>
        <w:t>”, ya que lo que nos interesa es verificar que la validación de presencia “</w:t>
      </w:r>
      <w:proofErr w:type="spellStart"/>
      <w:r>
        <w:t>presence</w:t>
      </w:r>
      <w:proofErr w:type="spellEnd"/>
      <w:r>
        <w:t>: true” se cumple.</w:t>
      </w:r>
    </w:p>
    <w:p w14:paraId="7E369B9E" w14:textId="1CD1D46E" w:rsidR="00DC64C3" w:rsidRDefault="00DC64C3" w:rsidP="001C26AD">
      <w:r>
        <w:tab/>
        <w:t>Una vez construida la prueba podremos ejecutarla y observar si ha ido bien o no, observando aquellos fallos que tengamos en el caso de que la ejecución de la prueba no haya sido exitosa.</w:t>
      </w:r>
    </w:p>
    <w:p w14:paraId="2CDC5C68" w14:textId="7325A044" w:rsidR="00DC64C3" w:rsidRPr="00BB1A68" w:rsidRDefault="00DC64C3" w:rsidP="001C26AD">
      <w:r>
        <w:tab/>
        <w:t>Al igual que acabamos de ver, para este proyecto se han hecho diferentes pruebas</w:t>
      </w:r>
      <w:r w:rsidR="009C0FCF">
        <w:t xml:space="preserve"> de esta índole</w:t>
      </w:r>
      <w:r>
        <w:t xml:space="preserve"> en los modelos m</w:t>
      </w:r>
      <w:r w:rsidR="009C0FCF">
        <w:t xml:space="preserve">ás importantes de la aplicación como </w:t>
      </w:r>
      <w:proofErr w:type="spellStart"/>
      <w:r w:rsidR="009C0FCF">
        <w:t>User</w:t>
      </w:r>
      <w:proofErr w:type="spellEnd"/>
      <w:r w:rsidR="009C0FCF">
        <w:t xml:space="preserve">, </w:t>
      </w:r>
      <w:proofErr w:type="spellStart"/>
      <w:r w:rsidR="009C0FCF">
        <w:t>Offer_Inscription</w:t>
      </w:r>
      <w:proofErr w:type="spellEnd"/>
      <w:r w:rsidR="009C0FCF">
        <w:t xml:space="preserve"> o </w:t>
      </w:r>
      <w:proofErr w:type="spellStart"/>
      <w:r w:rsidR="009C0FCF">
        <w:t>Message</w:t>
      </w:r>
      <w:proofErr w:type="spellEnd"/>
      <w:r w:rsidR="009C0FCF">
        <w:t>.</w:t>
      </w:r>
    </w:p>
    <w:p w14:paraId="12EBC3D0" w14:textId="77777777" w:rsidR="00C442D1" w:rsidRDefault="00C442D1" w:rsidP="00A13366">
      <w:pPr>
        <w:jc w:val="left"/>
        <w:rPr>
          <w:iCs/>
        </w:rPr>
      </w:pPr>
    </w:p>
    <w:p w14:paraId="45A66B06" w14:textId="77777777" w:rsidR="00515917" w:rsidRDefault="00515917" w:rsidP="00A13366">
      <w:pPr>
        <w:jc w:val="left"/>
        <w:rPr>
          <w:iCs/>
        </w:rPr>
      </w:pPr>
    </w:p>
    <w:p w14:paraId="0C54C0C7" w14:textId="5CD5E86C" w:rsidR="009C0FCF" w:rsidRDefault="006B1DC8" w:rsidP="00515917">
      <w:pPr>
        <w:pStyle w:val="Ttulo"/>
      </w:pPr>
      <w:bookmarkStart w:id="336" w:name="_Toc505427114"/>
      <w:bookmarkStart w:id="337" w:name="_Toc505427303"/>
      <w:r>
        <w:t>6.3</w:t>
      </w:r>
      <w:r w:rsidR="009C0FCF">
        <w:t xml:space="preserve"> </w:t>
      </w:r>
      <w:r w:rsidR="0026421F">
        <w:t>Pruebas de integración y de sistema</w:t>
      </w:r>
      <w:bookmarkEnd w:id="336"/>
      <w:bookmarkEnd w:id="337"/>
    </w:p>
    <w:p w14:paraId="495AAB9A" w14:textId="564D4E87" w:rsidR="009C0FCF" w:rsidRDefault="009C0FCF" w:rsidP="00515917">
      <w:pPr>
        <w:spacing w:before="240"/>
      </w:pPr>
      <w:r>
        <w:tab/>
        <w:t>En este apartado veremos las pruebas de integración y de sistema, lo que nos permitirá probar la f</w:t>
      </w:r>
      <w:r w:rsidR="006B537A">
        <w:t xml:space="preserve">uncionalidad de todo el sistema en conjunto. Gracias a este tipo de pruebas se puede comprobar como es </w:t>
      </w:r>
      <w:r w:rsidR="006B537A">
        <w:lastRenderedPageBreak/>
        <w:t>la iteración entre dos o más unidades del sistema, verificando así que los componentes de la aplicación funcionan correctamente en conjunto.</w:t>
      </w:r>
    </w:p>
    <w:p w14:paraId="772E8BDD" w14:textId="14175034" w:rsidR="006B537A" w:rsidRDefault="006B537A" w:rsidP="009C0FCF">
      <w:r>
        <w:tab/>
        <w:t>El desarrollo de estas pruebas se ha hecho sobre</w:t>
      </w:r>
      <w:r w:rsidR="00220C81">
        <w:t xml:space="preserve"> los casos de uso más importantes de la aplicación:</w:t>
      </w:r>
    </w:p>
    <w:p w14:paraId="2CCED47B" w14:textId="6746E783" w:rsidR="004630A6" w:rsidRPr="004630A6" w:rsidRDefault="004630A6" w:rsidP="004630A6">
      <w:pPr>
        <w:pStyle w:val="Descripcin"/>
        <w:keepNext/>
        <w:ind w:left="2160" w:firstLine="720"/>
        <w:rPr>
          <w:sz w:val="20"/>
          <w:szCs w:val="20"/>
        </w:rPr>
      </w:pPr>
      <w:bookmarkStart w:id="338" w:name="_Toc486816844"/>
      <w:r w:rsidRPr="004630A6">
        <w:rPr>
          <w:sz w:val="20"/>
          <w:szCs w:val="20"/>
        </w:rPr>
        <w:t xml:space="preserve">Tabla </w:t>
      </w:r>
      <w:r w:rsidRPr="004630A6">
        <w:rPr>
          <w:sz w:val="20"/>
          <w:szCs w:val="20"/>
        </w:rPr>
        <w:fldChar w:fldCharType="begin"/>
      </w:r>
      <w:r w:rsidRPr="004630A6">
        <w:rPr>
          <w:sz w:val="20"/>
          <w:szCs w:val="20"/>
        </w:rPr>
        <w:instrText xml:space="preserve"> </w:instrText>
      </w:r>
      <w:r w:rsidR="00327A0A">
        <w:rPr>
          <w:sz w:val="20"/>
          <w:szCs w:val="20"/>
        </w:rPr>
        <w:instrText>SEQ</w:instrText>
      </w:r>
      <w:r w:rsidRPr="004630A6">
        <w:rPr>
          <w:sz w:val="20"/>
          <w:szCs w:val="20"/>
        </w:rPr>
        <w:instrText xml:space="preserve"> Tabla \* ARABIC </w:instrText>
      </w:r>
      <w:r w:rsidRPr="004630A6">
        <w:rPr>
          <w:sz w:val="20"/>
          <w:szCs w:val="20"/>
        </w:rPr>
        <w:fldChar w:fldCharType="separate"/>
      </w:r>
      <w:r w:rsidR="0091092C">
        <w:rPr>
          <w:noProof/>
          <w:sz w:val="20"/>
          <w:szCs w:val="20"/>
        </w:rPr>
        <w:t>12</w:t>
      </w:r>
      <w:r w:rsidRPr="004630A6">
        <w:rPr>
          <w:sz w:val="20"/>
          <w:szCs w:val="20"/>
        </w:rPr>
        <w:fldChar w:fldCharType="end"/>
      </w:r>
      <w:r w:rsidRPr="004630A6">
        <w:rPr>
          <w:sz w:val="20"/>
          <w:szCs w:val="20"/>
        </w:rPr>
        <w:t xml:space="preserve"> Pruebas de integración y sistema</w:t>
      </w:r>
      <w:bookmarkEnd w:id="338"/>
    </w:p>
    <w:tbl>
      <w:tblPr>
        <w:tblStyle w:val="Tablaconcuadrcula"/>
        <w:tblpPr w:leftFromText="180" w:rightFromText="180" w:vertAnchor="text" w:tblpY="1"/>
        <w:tblOverlap w:val="never"/>
        <w:tblW w:w="9483" w:type="dxa"/>
        <w:tblLook w:val="04A0" w:firstRow="1" w:lastRow="0" w:firstColumn="1" w:lastColumn="0" w:noHBand="0" w:noVBand="1"/>
      </w:tblPr>
      <w:tblGrid>
        <w:gridCol w:w="3492"/>
        <w:gridCol w:w="5991"/>
      </w:tblGrid>
      <w:tr w:rsidR="00690766" w14:paraId="67382197" w14:textId="77777777" w:rsidTr="009B0B66">
        <w:trPr>
          <w:trHeight w:val="20"/>
        </w:trPr>
        <w:tc>
          <w:tcPr>
            <w:tcW w:w="9483" w:type="dxa"/>
            <w:gridSpan w:val="2"/>
            <w:shd w:val="clear" w:color="auto" w:fill="AEAAAA" w:themeFill="background2" w:themeFillShade="BF"/>
            <w:vAlign w:val="center"/>
          </w:tcPr>
          <w:p w14:paraId="6B98FD3E" w14:textId="3130780E" w:rsidR="00690766" w:rsidRPr="005B5C4A" w:rsidRDefault="00690766" w:rsidP="009B0B66">
            <w:pPr>
              <w:spacing w:after="0"/>
              <w:jc w:val="left"/>
              <w:rPr>
                <w:szCs w:val="22"/>
              </w:rPr>
            </w:pPr>
            <w:r w:rsidRPr="005B5C4A">
              <w:rPr>
                <w:b/>
                <w:szCs w:val="22"/>
              </w:rPr>
              <w:t>Caso de uso</w:t>
            </w:r>
            <w:r w:rsidR="00A722B1" w:rsidRPr="005B5C4A">
              <w:rPr>
                <w:b/>
                <w:szCs w:val="22"/>
              </w:rPr>
              <w:t xml:space="preserve"> – Registro de usuario</w:t>
            </w:r>
          </w:p>
        </w:tc>
      </w:tr>
      <w:tr w:rsidR="00A722B1" w14:paraId="5A5E423E" w14:textId="77777777" w:rsidTr="009B0B66">
        <w:trPr>
          <w:trHeight w:val="20"/>
        </w:trPr>
        <w:tc>
          <w:tcPr>
            <w:tcW w:w="3492" w:type="dxa"/>
            <w:shd w:val="clear" w:color="auto" w:fill="E7E6E6" w:themeFill="background2"/>
            <w:vAlign w:val="center"/>
          </w:tcPr>
          <w:p w14:paraId="7DB523F2" w14:textId="2930E790" w:rsidR="00A722B1" w:rsidRPr="005B5C4A" w:rsidRDefault="00A722B1" w:rsidP="009B0B66">
            <w:pPr>
              <w:spacing w:after="0"/>
              <w:jc w:val="left"/>
              <w:rPr>
                <w:b/>
                <w:szCs w:val="22"/>
              </w:rPr>
            </w:pPr>
            <w:r w:rsidRPr="005B5C4A">
              <w:rPr>
                <w:b/>
                <w:szCs w:val="22"/>
              </w:rPr>
              <w:t>Prueba</w:t>
            </w:r>
          </w:p>
        </w:tc>
        <w:tc>
          <w:tcPr>
            <w:tcW w:w="5991" w:type="dxa"/>
            <w:shd w:val="clear" w:color="auto" w:fill="E7E6E6" w:themeFill="background2"/>
            <w:vAlign w:val="center"/>
          </w:tcPr>
          <w:p w14:paraId="6F6D979D" w14:textId="49662EEE" w:rsidR="00A722B1" w:rsidRPr="005B5C4A" w:rsidRDefault="00A722B1" w:rsidP="009B0B66">
            <w:pPr>
              <w:spacing w:after="0"/>
              <w:jc w:val="left"/>
              <w:rPr>
                <w:b/>
                <w:szCs w:val="22"/>
              </w:rPr>
            </w:pPr>
            <w:r w:rsidRPr="005B5C4A">
              <w:rPr>
                <w:b/>
                <w:szCs w:val="22"/>
              </w:rPr>
              <w:t>Resultado Esperado</w:t>
            </w:r>
          </w:p>
        </w:tc>
      </w:tr>
      <w:tr w:rsidR="00A722B1" w14:paraId="05871876" w14:textId="77777777" w:rsidTr="009B0B66">
        <w:trPr>
          <w:trHeight w:val="20"/>
        </w:trPr>
        <w:tc>
          <w:tcPr>
            <w:tcW w:w="3492" w:type="dxa"/>
            <w:vAlign w:val="center"/>
          </w:tcPr>
          <w:p w14:paraId="30A58AAB" w14:textId="4289A3FF" w:rsidR="00A722B1" w:rsidRPr="005B5C4A" w:rsidRDefault="00A722B1" w:rsidP="009B0B66">
            <w:pPr>
              <w:spacing w:after="0"/>
              <w:jc w:val="left"/>
              <w:rPr>
                <w:szCs w:val="22"/>
              </w:rPr>
            </w:pPr>
            <w:r w:rsidRPr="005B5C4A">
              <w:rPr>
                <w:szCs w:val="22"/>
              </w:rPr>
              <w:t>Añadir un usuario nuevo (no existente)</w:t>
            </w:r>
          </w:p>
        </w:tc>
        <w:tc>
          <w:tcPr>
            <w:tcW w:w="5991" w:type="dxa"/>
            <w:vAlign w:val="center"/>
          </w:tcPr>
          <w:p w14:paraId="6D20270D" w14:textId="0B832D36" w:rsidR="00A722B1" w:rsidRPr="005B5C4A" w:rsidRDefault="00A722B1" w:rsidP="009B0B66">
            <w:pPr>
              <w:spacing w:after="0"/>
              <w:jc w:val="left"/>
              <w:rPr>
                <w:szCs w:val="22"/>
              </w:rPr>
            </w:pPr>
            <w:r w:rsidRPr="005B5C4A">
              <w:rPr>
                <w:szCs w:val="22"/>
              </w:rPr>
              <w:t>El sistema registra al nuevo usuario correctamente.</w:t>
            </w:r>
          </w:p>
        </w:tc>
      </w:tr>
      <w:tr w:rsidR="00A722B1" w14:paraId="70C792AD" w14:textId="77777777" w:rsidTr="009B0B66">
        <w:trPr>
          <w:trHeight w:val="20"/>
        </w:trPr>
        <w:tc>
          <w:tcPr>
            <w:tcW w:w="3492" w:type="dxa"/>
            <w:vAlign w:val="center"/>
          </w:tcPr>
          <w:p w14:paraId="26ADB491" w14:textId="77777777" w:rsidR="00A722B1" w:rsidRPr="005B5C4A" w:rsidRDefault="00A722B1" w:rsidP="009B0B66">
            <w:pPr>
              <w:spacing w:after="0"/>
              <w:jc w:val="left"/>
              <w:rPr>
                <w:szCs w:val="22"/>
              </w:rPr>
            </w:pPr>
          </w:p>
        </w:tc>
        <w:tc>
          <w:tcPr>
            <w:tcW w:w="5991" w:type="dxa"/>
            <w:shd w:val="clear" w:color="auto" w:fill="E7E6E6" w:themeFill="background2"/>
            <w:vAlign w:val="center"/>
          </w:tcPr>
          <w:p w14:paraId="2AC2085D" w14:textId="44802E6E" w:rsidR="00A722B1" w:rsidRPr="005B5C4A" w:rsidRDefault="00A722B1" w:rsidP="009B0B66">
            <w:pPr>
              <w:spacing w:after="0"/>
              <w:jc w:val="left"/>
              <w:rPr>
                <w:b/>
                <w:szCs w:val="22"/>
              </w:rPr>
            </w:pPr>
            <w:r w:rsidRPr="005B5C4A">
              <w:rPr>
                <w:b/>
                <w:szCs w:val="22"/>
              </w:rPr>
              <w:t>Resultado obtenido</w:t>
            </w:r>
          </w:p>
        </w:tc>
      </w:tr>
      <w:tr w:rsidR="00A722B1" w14:paraId="0F894EBC" w14:textId="77777777" w:rsidTr="009B0B66">
        <w:trPr>
          <w:trHeight w:val="20"/>
        </w:trPr>
        <w:tc>
          <w:tcPr>
            <w:tcW w:w="3492" w:type="dxa"/>
            <w:vAlign w:val="center"/>
          </w:tcPr>
          <w:p w14:paraId="04D4D6E4" w14:textId="77777777" w:rsidR="00A722B1" w:rsidRPr="005B5C4A" w:rsidRDefault="00A722B1" w:rsidP="009B0B66">
            <w:pPr>
              <w:spacing w:after="0"/>
              <w:jc w:val="left"/>
              <w:rPr>
                <w:szCs w:val="22"/>
              </w:rPr>
            </w:pPr>
          </w:p>
        </w:tc>
        <w:tc>
          <w:tcPr>
            <w:tcW w:w="5991" w:type="dxa"/>
            <w:vAlign w:val="center"/>
          </w:tcPr>
          <w:p w14:paraId="3352EE36" w14:textId="1069F18D" w:rsidR="00A722B1" w:rsidRPr="005B5C4A" w:rsidRDefault="00A722B1" w:rsidP="009B0B66">
            <w:pPr>
              <w:spacing w:after="0"/>
              <w:jc w:val="left"/>
              <w:rPr>
                <w:szCs w:val="22"/>
              </w:rPr>
            </w:pPr>
            <w:r w:rsidRPr="005B5C4A">
              <w:rPr>
                <w:szCs w:val="22"/>
              </w:rPr>
              <w:t>El sistema registra al usuario correctamente.</w:t>
            </w:r>
          </w:p>
        </w:tc>
      </w:tr>
      <w:tr w:rsidR="00A722B1" w14:paraId="4C9EA8D1" w14:textId="77777777" w:rsidTr="009B0B66">
        <w:trPr>
          <w:trHeight w:val="20"/>
        </w:trPr>
        <w:tc>
          <w:tcPr>
            <w:tcW w:w="3492" w:type="dxa"/>
            <w:shd w:val="clear" w:color="auto" w:fill="E7E6E6" w:themeFill="background2"/>
            <w:vAlign w:val="center"/>
          </w:tcPr>
          <w:p w14:paraId="21198C77" w14:textId="0FC42C2E" w:rsidR="00A722B1" w:rsidRPr="005B5C4A" w:rsidRDefault="00A722B1" w:rsidP="009B0B66">
            <w:pPr>
              <w:spacing w:after="0"/>
              <w:jc w:val="left"/>
              <w:rPr>
                <w:b/>
                <w:szCs w:val="22"/>
              </w:rPr>
            </w:pPr>
            <w:r w:rsidRPr="005B5C4A">
              <w:rPr>
                <w:b/>
                <w:szCs w:val="22"/>
              </w:rPr>
              <w:t>Prueba</w:t>
            </w:r>
          </w:p>
        </w:tc>
        <w:tc>
          <w:tcPr>
            <w:tcW w:w="5991" w:type="dxa"/>
            <w:shd w:val="clear" w:color="auto" w:fill="E7E6E6" w:themeFill="background2"/>
            <w:vAlign w:val="center"/>
          </w:tcPr>
          <w:p w14:paraId="219E2FDB" w14:textId="73DF9D1A" w:rsidR="00A722B1" w:rsidRPr="005B5C4A" w:rsidRDefault="00A722B1" w:rsidP="009B0B66">
            <w:pPr>
              <w:spacing w:after="0"/>
              <w:jc w:val="left"/>
              <w:rPr>
                <w:b/>
                <w:szCs w:val="22"/>
              </w:rPr>
            </w:pPr>
            <w:r w:rsidRPr="005B5C4A">
              <w:rPr>
                <w:b/>
                <w:szCs w:val="22"/>
              </w:rPr>
              <w:t>Resultado esperado</w:t>
            </w:r>
          </w:p>
        </w:tc>
      </w:tr>
      <w:tr w:rsidR="00A722B1" w14:paraId="2DEC3873" w14:textId="77777777" w:rsidTr="009B0B66">
        <w:trPr>
          <w:trHeight w:val="20"/>
        </w:trPr>
        <w:tc>
          <w:tcPr>
            <w:tcW w:w="3492" w:type="dxa"/>
            <w:vAlign w:val="center"/>
          </w:tcPr>
          <w:p w14:paraId="1F45AAAF" w14:textId="7D347AA2" w:rsidR="00A722B1" w:rsidRPr="005B5C4A" w:rsidRDefault="00A722B1" w:rsidP="009B0B66">
            <w:pPr>
              <w:spacing w:after="0"/>
              <w:jc w:val="left"/>
              <w:rPr>
                <w:szCs w:val="22"/>
              </w:rPr>
            </w:pPr>
            <w:r w:rsidRPr="005B5C4A">
              <w:rPr>
                <w:szCs w:val="22"/>
              </w:rPr>
              <w:t>Añadir un usuario ya existente en el sistema</w:t>
            </w:r>
            <w:r w:rsidR="009054EB" w:rsidRPr="005B5C4A">
              <w:rPr>
                <w:szCs w:val="22"/>
              </w:rPr>
              <w:t xml:space="preserve"> (mismo email)</w:t>
            </w:r>
          </w:p>
        </w:tc>
        <w:tc>
          <w:tcPr>
            <w:tcW w:w="5991" w:type="dxa"/>
            <w:vAlign w:val="center"/>
          </w:tcPr>
          <w:p w14:paraId="7DBF45F8" w14:textId="1E92EED5" w:rsidR="00A722B1" w:rsidRPr="005B5C4A" w:rsidRDefault="00A722B1" w:rsidP="009B0B66">
            <w:pPr>
              <w:spacing w:after="0"/>
              <w:jc w:val="left"/>
              <w:rPr>
                <w:szCs w:val="22"/>
              </w:rPr>
            </w:pPr>
            <w:r w:rsidRPr="005B5C4A">
              <w:rPr>
                <w:szCs w:val="22"/>
              </w:rPr>
              <w:t>El sistema no registra al usuario y se lo notifica.</w:t>
            </w:r>
          </w:p>
        </w:tc>
      </w:tr>
      <w:tr w:rsidR="00A722B1" w14:paraId="27595F93" w14:textId="77777777" w:rsidTr="009B0B66">
        <w:trPr>
          <w:trHeight w:val="20"/>
        </w:trPr>
        <w:tc>
          <w:tcPr>
            <w:tcW w:w="3492" w:type="dxa"/>
            <w:vAlign w:val="center"/>
          </w:tcPr>
          <w:p w14:paraId="6E906D5D" w14:textId="77777777" w:rsidR="00A722B1" w:rsidRPr="005B5C4A" w:rsidRDefault="00A722B1" w:rsidP="009B0B66">
            <w:pPr>
              <w:spacing w:after="0"/>
              <w:jc w:val="left"/>
              <w:rPr>
                <w:szCs w:val="22"/>
              </w:rPr>
            </w:pPr>
          </w:p>
        </w:tc>
        <w:tc>
          <w:tcPr>
            <w:tcW w:w="5991" w:type="dxa"/>
            <w:shd w:val="clear" w:color="auto" w:fill="E7E6E6" w:themeFill="background2"/>
            <w:vAlign w:val="center"/>
          </w:tcPr>
          <w:p w14:paraId="5A3E6945" w14:textId="3F682AE8" w:rsidR="00A722B1" w:rsidRPr="005B5C4A" w:rsidRDefault="00A722B1" w:rsidP="009B0B66">
            <w:pPr>
              <w:spacing w:after="0"/>
              <w:jc w:val="left"/>
              <w:rPr>
                <w:b/>
                <w:szCs w:val="22"/>
              </w:rPr>
            </w:pPr>
            <w:r w:rsidRPr="005B5C4A">
              <w:rPr>
                <w:b/>
                <w:szCs w:val="22"/>
              </w:rPr>
              <w:t>Resultado obtenido</w:t>
            </w:r>
          </w:p>
        </w:tc>
      </w:tr>
      <w:tr w:rsidR="00A722B1" w14:paraId="221E8F67" w14:textId="77777777" w:rsidTr="009B0B66">
        <w:trPr>
          <w:trHeight w:val="20"/>
        </w:trPr>
        <w:tc>
          <w:tcPr>
            <w:tcW w:w="3492" w:type="dxa"/>
            <w:vAlign w:val="center"/>
          </w:tcPr>
          <w:p w14:paraId="3913D4D0" w14:textId="77777777" w:rsidR="00A722B1" w:rsidRPr="005B5C4A" w:rsidRDefault="00A722B1" w:rsidP="009B0B66">
            <w:pPr>
              <w:spacing w:after="0"/>
              <w:jc w:val="left"/>
              <w:rPr>
                <w:szCs w:val="22"/>
              </w:rPr>
            </w:pPr>
          </w:p>
        </w:tc>
        <w:tc>
          <w:tcPr>
            <w:tcW w:w="5991" w:type="dxa"/>
            <w:shd w:val="clear" w:color="auto" w:fill="FFFFFF" w:themeFill="background1"/>
            <w:vAlign w:val="center"/>
          </w:tcPr>
          <w:p w14:paraId="48D80402" w14:textId="5C65B3D6" w:rsidR="00A722B1" w:rsidRPr="005B5C4A" w:rsidRDefault="00A722B1" w:rsidP="009B0B66">
            <w:pPr>
              <w:spacing w:after="0"/>
              <w:jc w:val="left"/>
              <w:rPr>
                <w:szCs w:val="22"/>
              </w:rPr>
            </w:pPr>
            <w:r w:rsidRPr="005B5C4A">
              <w:rPr>
                <w:szCs w:val="22"/>
              </w:rPr>
              <w:t>Se cumple el resultado esperado, el sistema no registra al usuario y se recibe una notificación.</w:t>
            </w:r>
          </w:p>
        </w:tc>
      </w:tr>
      <w:tr w:rsidR="00A722B1" w14:paraId="2019FEB8" w14:textId="77777777" w:rsidTr="009B0B66">
        <w:trPr>
          <w:trHeight w:val="20"/>
        </w:trPr>
        <w:tc>
          <w:tcPr>
            <w:tcW w:w="3492" w:type="dxa"/>
            <w:shd w:val="clear" w:color="auto" w:fill="E7E6E6" w:themeFill="background2"/>
            <w:vAlign w:val="center"/>
          </w:tcPr>
          <w:p w14:paraId="1BC4EB66" w14:textId="204D93D1" w:rsidR="00A722B1" w:rsidRPr="005B5C4A" w:rsidRDefault="00A722B1" w:rsidP="009B0B66">
            <w:pPr>
              <w:spacing w:after="0"/>
              <w:jc w:val="left"/>
              <w:rPr>
                <w:b/>
                <w:szCs w:val="22"/>
              </w:rPr>
            </w:pPr>
            <w:r w:rsidRPr="005B5C4A">
              <w:rPr>
                <w:b/>
                <w:szCs w:val="22"/>
              </w:rPr>
              <w:t>Prueba</w:t>
            </w:r>
          </w:p>
        </w:tc>
        <w:tc>
          <w:tcPr>
            <w:tcW w:w="5991" w:type="dxa"/>
            <w:shd w:val="clear" w:color="auto" w:fill="E7E6E6" w:themeFill="background2"/>
            <w:vAlign w:val="center"/>
          </w:tcPr>
          <w:p w14:paraId="6C875D7A" w14:textId="5B2C6A87" w:rsidR="00A722B1" w:rsidRPr="005B5C4A" w:rsidRDefault="00A722B1" w:rsidP="009B0B66">
            <w:pPr>
              <w:spacing w:after="0"/>
              <w:jc w:val="left"/>
              <w:rPr>
                <w:b/>
                <w:szCs w:val="22"/>
              </w:rPr>
            </w:pPr>
            <w:r w:rsidRPr="005B5C4A">
              <w:rPr>
                <w:b/>
                <w:szCs w:val="22"/>
              </w:rPr>
              <w:t>Resultado esperado</w:t>
            </w:r>
          </w:p>
        </w:tc>
      </w:tr>
      <w:tr w:rsidR="009054EB" w14:paraId="23F71FF2" w14:textId="77777777" w:rsidTr="009B0B66">
        <w:trPr>
          <w:trHeight w:val="20"/>
        </w:trPr>
        <w:tc>
          <w:tcPr>
            <w:tcW w:w="3492" w:type="dxa"/>
            <w:shd w:val="clear" w:color="auto" w:fill="FFFFFF" w:themeFill="background1"/>
            <w:vAlign w:val="center"/>
          </w:tcPr>
          <w:p w14:paraId="3D9FB4C8" w14:textId="3C52A779" w:rsidR="009054EB" w:rsidRPr="005B5C4A" w:rsidRDefault="009054EB" w:rsidP="009B0B66">
            <w:pPr>
              <w:spacing w:after="0"/>
              <w:jc w:val="left"/>
              <w:rPr>
                <w:szCs w:val="22"/>
              </w:rPr>
            </w:pPr>
            <w:r w:rsidRPr="005B5C4A">
              <w:rPr>
                <w:szCs w:val="22"/>
              </w:rPr>
              <w:t>Añadir un usuario campos requeridos vacíos.</w:t>
            </w:r>
          </w:p>
        </w:tc>
        <w:tc>
          <w:tcPr>
            <w:tcW w:w="5991" w:type="dxa"/>
            <w:shd w:val="clear" w:color="auto" w:fill="FFFFFF" w:themeFill="background1"/>
            <w:vAlign w:val="center"/>
          </w:tcPr>
          <w:p w14:paraId="0F07FCE3" w14:textId="0D7E3653" w:rsidR="009054EB" w:rsidRPr="005B5C4A" w:rsidRDefault="009054EB" w:rsidP="009B0B66">
            <w:pPr>
              <w:spacing w:after="0"/>
              <w:jc w:val="left"/>
              <w:rPr>
                <w:szCs w:val="22"/>
              </w:rPr>
            </w:pPr>
            <w:r w:rsidRPr="005B5C4A">
              <w:rPr>
                <w:szCs w:val="22"/>
              </w:rPr>
              <w:t>El sistema no registra al usuario y notifica que campos faltan por rellenar.</w:t>
            </w:r>
          </w:p>
        </w:tc>
      </w:tr>
      <w:tr w:rsidR="009054EB" w14:paraId="37A6A3EE" w14:textId="77777777" w:rsidTr="009B0B66">
        <w:trPr>
          <w:trHeight w:val="20"/>
        </w:trPr>
        <w:tc>
          <w:tcPr>
            <w:tcW w:w="3492" w:type="dxa"/>
            <w:shd w:val="clear" w:color="auto" w:fill="FFFFFF" w:themeFill="background1"/>
            <w:vAlign w:val="center"/>
          </w:tcPr>
          <w:p w14:paraId="3D3200C5" w14:textId="77777777" w:rsidR="009054EB" w:rsidRPr="005B5C4A" w:rsidRDefault="009054EB" w:rsidP="009B0B66">
            <w:pPr>
              <w:spacing w:after="0"/>
              <w:jc w:val="left"/>
              <w:rPr>
                <w:szCs w:val="22"/>
              </w:rPr>
            </w:pPr>
          </w:p>
        </w:tc>
        <w:tc>
          <w:tcPr>
            <w:tcW w:w="5991" w:type="dxa"/>
            <w:shd w:val="clear" w:color="auto" w:fill="E7E6E6" w:themeFill="background2"/>
            <w:vAlign w:val="center"/>
          </w:tcPr>
          <w:p w14:paraId="425450A5" w14:textId="0EEBC113" w:rsidR="009054EB" w:rsidRPr="005B5C4A" w:rsidRDefault="009054EB" w:rsidP="009B0B66">
            <w:pPr>
              <w:spacing w:after="0"/>
              <w:jc w:val="left"/>
              <w:rPr>
                <w:b/>
                <w:szCs w:val="22"/>
              </w:rPr>
            </w:pPr>
            <w:r w:rsidRPr="005B5C4A">
              <w:rPr>
                <w:b/>
                <w:szCs w:val="22"/>
              </w:rPr>
              <w:t>Resultado obtenido</w:t>
            </w:r>
          </w:p>
        </w:tc>
      </w:tr>
      <w:tr w:rsidR="009054EB" w14:paraId="58F810C8" w14:textId="77777777" w:rsidTr="009B0B66">
        <w:trPr>
          <w:trHeight w:val="20"/>
        </w:trPr>
        <w:tc>
          <w:tcPr>
            <w:tcW w:w="3492" w:type="dxa"/>
            <w:shd w:val="clear" w:color="auto" w:fill="FFFFFF" w:themeFill="background1"/>
            <w:vAlign w:val="center"/>
          </w:tcPr>
          <w:p w14:paraId="4701233A" w14:textId="77777777" w:rsidR="009054EB" w:rsidRPr="005B5C4A" w:rsidRDefault="009054EB" w:rsidP="009B0B66">
            <w:pPr>
              <w:spacing w:after="0"/>
              <w:jc w:val="left"/>
              <w:rPr>
                <w:szCs w:val="22"/>
              </w:rPr>
            </w:pPr>
          </w:p>
        </w:tc>
        <w:tc>
          <w:tcPr>
            <w:tcW w:w="5991" w:type="dxa"/>
            <w:shd w:val="clear" w:color="auto" w:fill="FFFFFF" w:themeFill="background1"/>
            <w:vAlign w:val="center"/>
          </w:tcPr>
          <w:p w14:paraId="11B146DC" w14:textId="22A76347" w:rsidR="009054EB" w:rsidRPr="005B5C4A" w:rsidRDefault="009054EB" w:rsidP="009B0B66">
            <w:pPr>
              <w:spacing w:after="0"/>
              <w:jc w:val="left"/>
              <w:rPr>
                <w:szCs w:val="22"/>
              </w:rPr>
            </w:pPr>
            <w:r w:rsidRPr="005B5C4A">
              <w:rPr>
                <w:szCs w:val="22"/>
              </w:rPr>
              <w:t>Tal y como se esperaba el sistema no añade al usuario y le notifica los fallos.</w:t>
            </w:r>
          </w:p>
        </w:tc>
      </w:tr>
      <w:tr w:rsidR="009054EB" w14:paraId="4812DAAA" w14:textId="77777777" w:rsidTr="009B0B66">
        <w:trPr>
          <w:trHeight w:val="20"/>
        </w:trPr>
        <w:tc>
          <w:tcPr>
            <w:tcW w:w="9483" w:type="dxa"/>
            <w:gridSpan w:val="2"/>
            <w:shd w:val="clear" w:color="auto" w:fill="AEAAAA" w:themeFill="background2" w:themeFillShade="BF"/>
            <w:vAlign w:val="center"/>
          </w:tcPr>
          <w:p w14:paraId="321E5923" w14:textId="39932DB7" w:rsidR="009054EB" w:rsidRPr="005B5C4A" w:rsidRDefault="009B0B66" w:rsidP="009B0B66">
            <w:pPr>
              <w:spacing w:after="0"/>
              <w:jc w:val="left"/>
              <w:rPr>
                <w:b/>
                <w:szCs w:val="22"/>
              </w:rPr>
            </w:pPr>
            <w:r w:rsidRPr="005B5C4A">
              <w:rPr>
                <w:b/>
                <w:szCs w:val="22"/>
              </w:rPr>
              <w:t xml:space="preserve">Caso de uso – </w:t>
            </w:r>
            <w:proofErr w:type="spellStart"/>
            <w:r w:rsidRPr="005B5C4A">
              <w:rPr>
                <w:b/>
                <w:szCs w:val="22"/>
              </w:rPr>
              <w:t>Login</w:t>
            </w:r>
            <w:proofErr w:type="spellEnd"/>
            <w:r w:rsidRPr="005B5C4A">
              <w:rPr>
                <w:b/>
                <w:szCs w:val="22"/>
              </w:rPr>
              <w:t xml:space="preserve"> de usuario</w:t>
            </w:r>
          </w:p>
        </w:tc>
      </w:tr>
      <w:tr w:rsidR="00ED2F59" w14:paraId="1CDB33AD" w14:textId="77777777" w:rsidTr="009B0B66">
        <w:trPr>
          <w:trHeight w:val="20"/>
        </w:trPr>
        <w:tc>
          <w:tcPr>
            <w:tcW w:w="3492" w:type="dxa"/>
            <w:shd w:val="clear" w:color="auto" w:fill="E7E6E6" w:themeFill="background2"/>
            <w:vAlign w:val="center"/>
          </w:tcPr>
          <w:p w14:paraId="535F7565" w14:textId="4F627CE0" w:rsidR="00ED2F59" w:rsidRPr="005B5C4A" w:rsidRDefault="00ED2F59" w:rsidP="009B0B66">
            <w:pPr>
              <w:spacing w:after="0"/>
              <w:jc w:val="left"/>
              <w:rPr>
                <w:b/>
                <w:szCs w:val="22"/>
              </w:rPr>
            </w:pPr>
            <w:r w:rsidRPr="005B5C4A">
              <w:rPr>
                <w:b/>
                <w:szCs w:val="22"/>
              </w:rPr>
              <w:t>Prueba</w:t>
            </w:r>
          </w:p>
        </w:tc>
        <w:tc>
          <w:tcPr>
            <w:tcW w:w="5991" w:type="dxa"/>
            <w:shd w:val="clear" w:color="auto" w:fill="E7E6E6" w:themeFill="background2"/>
            <w:vAlign w:val="center"/>
          </w:tcPr>
          <w:p w14:paraId="166431E7" w14:textId="105D793E" w:rsidR="00ED2F59" w:rsidRPr="005B5C4A" w:rsidRDefault="00ED2F59" w:rsidP="009B0B66">
            <w:pPr>
              <w:spacing w:after="0"/>
              <w:jc w:val="left"/>
              <w:rPr>
                <w:b/>
                <w:szCs w:val="22"/>
              </w:rPr>
            </w:pPr>
            <w:r w:rsidRPr="005B5C4A">
              <w:rPr>
                <w:b/>
                <w:szCs w:val="22"/>
              </w:rPr>
              <w:t>Resultado esperado</w:t>
            </w:r>
          </w:p>
        </w:tc>
      </w:tr>
      <w:tr w:rsidR="00ED2F59" w14:paraId="56B08CCA" w14:textId="77777777" w:rsidTr="009B0B66">
        <w:trPr>
          <w:trHeight w:val="20"/>
        </w:trPr>
        <w:tc>
          <w:tcPr>
            <w:tcW w:w="3492" w:type="dxa"/>
            <w:shd w:val="clear" w:color="auto" w:fill="FFFFFF" w:themeFill="background1"/>
            <w:vAlign w:val="center"/>
          </w:tcPr>
          <w:p w14:paraId="56000B36" w14:textId="07B5DCB1" w:rsidR="00ED2F59" w:rsidRPr="005B5C4A" w:rsidRDefault="00CF74DB" w:rsidP="009B0B66">
            <w:pPr>
              <w:spacing w:after="0"/>
              <w:jc w:val="left"/>
              <w:rPr>
                <w:szCs w:val="22"/>
              </w:rPr>
            </w:pPr>
            <w:r w:rsidRPr="005B5C4A">
              <w:rPr>
                <w:szCs w:val="22"/>
              </w:rPr>
              <w:t xml:space="preserve">Intento de </w:t>
            </w:r>
            <w:proofErr w:type="spellStart"/>
            <w:r w:rsidRPr="005B5C4A">
              <w:rPr>
                <w:szCs w:val="22"/>
              </w:rPr>
              <w:t>login</w:t>
            </w:r>
            <w:proofErr w:type="spellEnd"/>
            <w:r w:rsidRPr="005B5C4A">
              <w:rPr>
                <w:szCs w:val="22"/>
              </w:rPr>
              <w:t xml:space="preserve"> con un usuario existente en el sistema</w:t>
            </w:r>
          </w:p>
        </w:tc>
        <w:tc>
          <w:tcPr>
            <w:tcW w:w="5991" w:type="dxa"/>
            <w:shd w:val="clear" w:color="auto" w:fill="FFFFFF" w:themeFill="background1"/>
            <w:vAlign w:val="center"/>
          </w:tcPr>
          <w:p w14:paraId="6CDC337F" w14:textId="437A9561" w:rsidR="00ED2F59" w:rsidRPr="005B5C4A" w:rsidRDefault="00CF74DB" w:rsidP="009B0B66">
            <w:pPr>
              <w:spacing w:after="0"/>
              <w:jc w:val="left"/>
              <w:rPr>
                <w:szCs w:val="22"/>
              </w:rPr>
            </w:pPr>
            <w:r w:rsidRPr="005B5C4A">
              <w:rPr>
                <w:szCs w:val="22"/>
              </w:rPr>
              <w:t xml:space="preserve">El usuario se </w:t>
            </w:r>
            <w:proofErr w:type="spellStart"/>
            <w:r w:rsidRPr="005B5C4A">
              <w:rPr>
                <w:szCs w:val="22"/>
              </w:rPr>
              <w:t>logea</w:t>
            </w:r>
            <w:proofErr w:type="spellEnd"/>
            <w:r w:rsidRPr="005B5C4A">
              <w:rPr>
                <w:szCs w:val="22"/>
              </w:rPr>
              <w:t xml:space="preserve"> correctamente en el sistema.</w:t>
            </w:r>
          </w:p>
        </w:tc>
      </w:tr>
      <w:tr w:rsidR="00ED2F59" w14:paraId="43871E82" w14:textId="77777777" w:rsidTr="009B0B66">
        <w:trPr>
          <w:trHeight w:val="20"/>
        </w:trPr>
        <w:tc>
          <w:tcPr>
            <w:tcW w:w="3492" w:type="dxa"/>
            <w:shd w:val="clear" w:color="auto" w:fill="FFFFFF" w:themeFill="background1"/>
            <w:vAlign w:val="center"/>
          </w:tcPr>
          <w:p w14:paraId="08B66BC5" w14:textId="77777777" w:rsidR="00ED2F59" w:rsidRPr="005B5C4A" w:rsidRDefault="00ED2F59" w:rsidP="009B0B66">
            <w:pPr>
              <w:spacing w:after="0"/>
              <w:jc w:val="left"/>
              <w:rPr>
                <w:b/>
                <w:szCs w:val="22"/>
              </w:rPr>
            </w:pPr>
          </w:p>
        </w:tc>
        <w:tc>
          <w:tcPr>
            <w:tcW w:w="5991" w:type="dxa"/>
            <w:shd w:val="clear" w:color="auto" w:fill="E7E6E6" w:themeFill="background2"/>
            <w:vAlign w:val="center"/>
          </w:tcPr>
          <w:p w14:paraId="7A8E635F" w14:textId="40AB8E3D" w:rsidR="00ED2F59" w:rsidRPr="005B5C4A" w:rsidRDefault="00CF74DB" w:rsidP="009B0B66">
            <w:pPr>
              <w:spacing w:after="0"/>
              <w:jc w:val="left"/>
              <w:rPr>
                <w:b/>
                <w:szCs w:val="22"/>
              </w:rPr>
            </w:pPr>
            <w:r w:rsidRPr="005B5C4A">
              <w:rPr>
                <w:b/>
                <w:szCs w:val="22"/>
              </w:rPr>
              <w:t>Resultado obtenido</w:t>
            </w:r>
          </w:p>
        </w:tc>
      </w:tr>
      <w:tr w:rsidR="00CF74DB" w14:paraId="44CDA762" w14:textId="77777777" w:rsidTr="009B0B66">
        <w:trPr>
          <w:trHeight w:val="20"/>
        </w:trPr>
        <w:tc>
          <w:tcPr>
            <w:tcW w:w="3492" w:type="dxa"/>
            <w:shd w:val="clear" w:color="auto" w:fill="FFFFFF" w:themeFill="background1"/>
            <w:vAlign w:val="center"/>
          </w:tcPr>
          <w:p w14:paraId="77AACFBA" w14:textId="77777777" w:rsidR="00CF74DB" w:rsidRPr="005B5C4A" w:rsidRDefault="00CF74DB" w:rsidP="009B0B66">
            <w:pPr>
              <w:spacing w:after="0"/>
              <w:jc w:val="left"/>
              <w:rPr>
                <w:b/>
                <w:szCs w:val="22"/>
              </w:rPr>
            </w:pPr>
          </w:p>
        </w:tc>
        <w:tc>
          <w:tcPr>
            <w:tcW w:w="5991" w:type="dxa"/>
            <w:shd w:val="clear" w:color="auto" w:fill="FFFFFF" w:themeFill="background1"/>
            <w:vAlign w:val="center"/>
          </w:tcPr>
          <w:p w14:paraId="0A283D8B" w14:textId="431EDDCB" w:rsidR="00CF74DB" w:rsidRPr="005B5C4A" w:rsidRDefault="00CF74DB" w:rsidP="009B0B66">
            <w:pPr>
              <w:spacing w:after="0"/>
              <w:jc w:val="left"/>
              <w:rPr>
                <w:szCs w:val="22"/>
              </w:rPr>
            </w:pPr>
            <w:r w:rsidRPr="005B5C4A">
              <w:rPr>
                <w:szCs w:val="22"/>
              </w:rPr>
              <w:t xml:space="preserve">El usuario se </w:t>
            </w:r>
            <w:proofErr w:type="spellStart"/>
            <w:r w:rsidRPr="005B5C4A">
              <w:rPr>
                <w:szCs w:val="22"/>
              </w:rPr>
              <w:t>logea</w:t>
            </w:r>
            <w:proofErr w:type="spellEnd"/>
            <w:r w:rsidRPr="005B5C4A">
              <w:rPr>
                <w:szCs w:val="22"/>
              </w:rPr>
              <w:t xml:space="preserve"> correctamente en el sistema siempre que introduzca la contraseña asociada a su cuenta, si no, el sistema informará de que las credenciales con las que el usuario intenta acceder son erróneas.</w:t>
            </w:r>
          </w:p>
        </w:tc>
      </w:tr>
      <w:tr w:rsidR="00CF74DB" w14:paraId="0C2F23D3" w14:textId="77777777" w:rsidTr="009B0B66">
        <w:trPr>
          <w:trHeight w:val="20"/>
        </w:trPr>
        <w:tc>
          <w:tcPr>
            <w:tcW w:w="3492" w:type="dxa"/>
            <w:shd w:val="clear" w:color="auto" w:fill="E7E6E6" w:themeFill="background2"/>
            <w:vAlign w:val="center"/>
          </w:tcPr>
          <w:p w14:paraId="0A491774" w14:textId="08592839" w:rsidR="00CF74DB" w:rsidRPr="005B5C4A" w:rsidRDefault="00CF74DB" w:rsidP="009B0B66">
            <w:pPr>
              <w:spacing w:after="0"/>
              <w:jc w:val="left"/>
              <w:rPr>
                <w:b/>
                <w:szCs w:val="22"/>
              </w:rPr>
            </w:pPr>
            <w:r w:rsidRPr="005B5C4A">
              <w:rPr>
                <w:b/>
                <w:szCs w:val="22"/>
              </w:rPr>
              <w:t>Prueba</w:t>
            </w:r>
          </w:p>
        </w:tc>
        <w:tc>
          <w:tcPr>
            <w:tcW w:w="5991" w:type="dxa"/>
            <w:shd w:val="clear" w:color="auto" w:fill="E7E6E6" w:themeFill="background2"/>
            <w:vAlign w:val="center"/>
          </w:tcPr>
          <w:p w14:paraId="6C121150" w14:textId="5F68B8FE" w:rsidR="00CF74DB" w:rsidRPr="005B5C4A" w:rsidRDefault="00CF74DB" w:rsidP="009B0B66">
            <w:pPr>
              <w:spacing w:after="0"/>
              <w:jc w:val="left"/>
              <w:rPr>
                <w:b/>
                <w:szCs w:val="22"/>
              </w:rPr>
            </w:pPr>
            <w:r w:rsidRPr="005B5C4A">
              <w:rPr>
                <w:b/>
                <w:szCs w:val="22"/>
              </w:rPr>
              <w:t>Resultado esperado</w:t>
            </w:r>
          </w:p>
        </w:tc>
      </w:tr>
      <w:tr w:rsidR="00CF74DB" w14:paraId="167AE648" w14:textId="77777777" w:rsidTr="009B0B66">
        <w:trPr>
          <w:trHeight w:val="20"/>
        </w:trPr>
        <w:tc>
          <w:tcPr>
            <w:tcW w:w="3492" w:type="dxa"/>
            <w:shd w:val="clear" w:color="auto" w:fill="FFFFFF" w:themeFill="background1"/>
            <w:vAlign w:val="center"/>
          </w:tcPr>
          <w:p w14:paraId="656A8A7E" w14:textId="62709807" w:rsidR="00CF74DB" w:rsidRPr="005B5C4A" w:rsidRDefault="00CC587D" w:rsidP="009B0B66">
            <w:pPr>
              <w:spacing w:after="0"/>
              <w:jc w:val="left"/>
              <w:rPr>
                <w:szCs w:val="22"/>
              </w:rPr>
            </w:pPr>
            <w:r w:rsidRPr="005B5C4A">
              <w:rPr>
                <w:szCs w:val="22"/>
              </w:rPr>
              <w:t>Intento de acceso a una sección no autorizada por el usuario</w:t>
            </w:r>
          </w:p>
        </w:tc>
        <w:tc>
          <w:tcPr>
            <w:tcW w:w="5991" w:type="dxa"/>
            <w:shd w:val="clear" w:color="auto" w:fill="FFFFFF" w:themeFill="background1"/>
            <w:vAlign w:val="center"/>
          </w:tcPr>
          <w:p w14:paraId="703759BF" w14:textId="54BFC6AF" w:rsidR="00CF74DB" w:rsidRPr="005B5C4A" w:rsidRDefault="00CC587D" w:rsidP="009B0B66">
            <w:pPr>
              <w:spacing w:after="0"/>
              <w:jc w:val="left"/>
              <w:rPr>
                <w:szCs w:val="22"/>
              </w:rPr>
            </w:pPr>
            <w:r w:rsidRPr="005B5C4A">
              <w:rPr>
                <w:szCs w:val="22"/>
              </w:rPr>
              <w:t>El usuario es redirigido a la pantalla de inicio y se le notifica que no tiene permisos para acceder a esa sección.</w:t>
            </w:r>
          </w:p>
        </w:tc>
      </w:tr>
      <w:tr w:rsidR="00CF74DB" w14:paraId="6B278050" w14:textId="77777777" w:rsidTr="009B0B66">
        <w:trPr>
          <w:trHeight w:val="20"/>
        </w:trPr>
        <w:tc>
          <w:tcPr>
            <w:tcW w:w="3492" w:type="dxa"/>
            <w:shd w:val="clear" w:color="auto" w:fill="FFFFFF" w:themeFill="background1"/>
            <w:vAlign w:val="center"/>
          </w:tcPr>
          <w:p w14:paraId="58C80E34" w14:textId="77777777" w:rsidR="00CF74DB" w:rsidRPr="005B5C4A" w:rsidRDefault="00CF74DB" w:rsidP="009B0B66">
            <w:pPr>
              <w:spacing w:after="0"/>
              <w:jc w:val="left"/>
              <w:rPr>
                <w:b/>
                <w:szCs w:val="22"/>
              </w:rPr>
            </w:pPr>
          </w:p>
        </w:tc>
        <w:tc>
          <w:tcPr>
            <w:tcW w:w="5991" w:type="dxa"/>
            <w:shd w:val="clear" w:color="auto" w:fill="E7E6E6" w:themeFill="background2"/>
            <w:vAlign w:val="center"/>
          </w:tcPr>
          <w:p w14:paraId="56A74C50" w14:textId="4F8DE182" w:rsidR="00CF74DB" w:rsidRPr="005B5C4A" w:rsidRDefault="00CF74DB" w:rsidP="009B0B66">
            <w:pPr>
              <w:spacing w:after="0"/>
              <w:jc w:val="left"/>
              <w:rPr>
                <w:b/>
                <w:szCs w:val="22"/>
              </w:rPr>
            </w:pPr>
            <w:r w:rsidRPr="005B5C4A">
              <w:rPr>
                <w:b/>
                <w:szCs w:val="22"/>
              </w:rPr>
              <w:t>Resultado obtenido</w:t>
            </w:r>
          </w:p>
        </w:tc>
      </w:tr>
      <w:tr w:rsidR="00CF74DB" w14:paraId="7F5A4C32" w14:textId="77777777" w:rsidTr="009B0B66">
        <w:trPr>
          <w:trHeight w:val="20"/>
        </w:trPr>
        <w:tc>
          <w:tcPr>
            <w:tcW w:w="3492" w:type="dxa"/>
            <w:shd w:val="clear" w:color="auto" w:fill="FFFFFF" w:themeFill="background1"/>
            <w:vAlign w:val="center"/>
          </w:tcPr>
          <w:p w14:paraId="4546B5C9" w14:textId="77777777" w:rsidR="00CF74DB" w:rsidRPr="005B5C4A" w:rsidRDefault="00CF74DB" w:rsidP="009B0B66">
            <w:pPr>
              <w:spacing w:after="0"/>
              <w:jc w:val="left"/>
              <w:rPr>
                <w:b/>
                <w:szCs w:val="22"/>
              </w:rPr>
            </w:pPr>
          </w:p>
        </w:tc>
        <w:tc>
          <w:tcPr>
            <w:tcW w:w="5991" w:type="dxa"/>
            <w:shd w:val="clear" w:color="auto" w:fill="FFFFFF" w:themeFill="background1"/>
            <w:vAlign w:val="center"/>
          </w:tcPr>
          <w:p w14:paraId="0521DE50" w14:textId="5C35FE44" w:rsidR="00CF74DB" w:rsidRPr="005B5C4A" w:rsidRDefault="00CC587D" w:rsidP="009B0B66">
            <w:pPr>
              <w:spacing w:after="0"/>
              <w:jc w:val="left"/>
              <w:rPr>
                <w:szCs w:val="22"/>
              </w:rPr>
            </w:pPr>
            <w:r w:rsidRPr="005B5C4A">
              <w:rPr>
                <w:szCs w:val="22"/>
              </w:rPr>
              <w:t>Efectivamente no se le permite el acceso al usuario y se le notifica que no tiene permisos.</w:t>
            </w:r>
          </w:p>
        </w:tc>
      </w:tr>
      <w:tr w:rsidR="0001498C" w14:paraId="0037116D" w14:textId="77777777" w:rsidTr="0001498C">
        <w:trPr>
          <w:trHeight w:val="20"/>
        </w:trPr>
        <w:tc>
          <w:tcPr>
            <w:tcW w:w="9483" w:type="dxa"/>
            <w:gridSpan w:val="2"/>
            <w:shd w:val="clear" w:color="auto" w:fill="AEAAAA" w:themeFill="background2" w:themeFillShade="BF"/>
            <w:vAlign w:val="center"/>
          </w:tcPr>
          <w:p w14:paraId="50B23499" w14:textId="64E12033" w:rsidR="0001498C" w:rsidRPr="005B5C4A" w:rsidRDefault="0001498C" w:rsidP="0001498C">
            <w:pPr>
              <w:spacing w:after="0"/>
              <w:jc w:val="left"/>
              <w:rPr>
                <w:b/>
                <w:szCs w:val="22"/>
              </w:rPr>
            </w:pPr>
            <w:r w:rsidRPr="005B5C4A">
              <w:rPr>
                <w:b/>
                <w:szCs w:val="22"/>
              </w:rPr>
              <w:t xml:space="preserve">Caso de uso – </w:t>
            </w:r>
            <w:r>
              <w:rPr>
                <w:b/>
                <w:szCs w:val="22"/>
              </w:rPr>
              <w:t>Recuperar contraseña</w:t>
            </w:r>
          </w:p>
        </w:tc>
      </w:tr>
      <w:tr w:rsidR="0001498C" w14:paraId="449A7B2A" w14:textId="77777777" w:rsidTr="008B32E8">
        <w:trPr>
          <w:trHeight w:val="20"/>
        </w:trPr>
        <w:tc>
          <w:tcPr>
            <w:tcW w:w="3492" w:type="dxa"/>
            <w:shd w:val="clear" w:color="auto" w:fill="E7E6E6" w:themeFill="background2"/>
            <w:vAlign w:val="center"/>
          </w:tcPr>
          <w:p w14:paraId="5E4B33D6" w14:textId="2B9D2663" w:rsidR="0001498C" w:rsidRPr="005B5C4A" w:rsidRDefault="0001498C" w:rsidP="009B0B66">
            <w:pPr>
              <w:spacing w:after="0"/>
              <w:jc w:val="left"/>
              <w:rPr>
                <w:b/>
                <w:szCs w:val="22"/>
              </w:rPr>
            </w:pPr>
            <w:r>
              <w:rPr>
                <w:b/>
                <w:szCs w:val="22"/>
              </w:rPr>
              <w:t>Prueba</w:t>
            </w:r>
          </w:p>
        </w:tc>
        <w:tc>
          <w:tcPr>
            <w:tcW w:w="5991" w:type="dxa"/>
            <w:shd w:val="clear" w:color="auto" w:fill="E7E6E6" w:themeFill="background2"/>
            <w:vAlign w:val="center"/>
          </w:tcPr>
          <w:p w14:paraId="06109115" w14:textId="46D65FFB" w:rsidR="0001498C" w:rsidRPr="0001498C" w:rsidRDefault="0001498C" w:rsidP="009B0B66">
            <w:pPr>
              <w:spacing w:after="0"/>
              <w:jc w:val="left"/>
              <w:rPr>
                <w:b/>
                <w:szCs w:val="22"/>
              </w:rPr>
            </w:pPr>
            <w:r w:rsidRPr="0001498C">
              <w:rPr>
                <w:b/>
                <w:szCs w:val="22"/>
              </w:rPr>
              <w:t>Resultado esperado</w:t>
            </w:r>
          </w:p>
        </w:tc>
      </w:tr>
      <w:tr w:rsidR="0001498C" w14:paraId="7E32A7DA" w14:textId="77777777" w:rsidTr="009B0B66">
        <w:trPr>
          <w:trHeight w:val="20"/>
        </w:trPr>
        <w:tc>
          <w:tcPr>
            <w:tcW w:w="3492" w:type="dxa"/>
            <w:shd w:val="clear" w:color="auto" w:fill="FFFFFF" w:themeFill="background1"/>
            <w:vAlign w:val="center"/>
          </w:tcPr>
          <w:p w14:paraId="54D7FB93" w14:textId="76D58971" w:rsidR="0001498C" w:rsidRPr="008B32E8" w:rsidRDefault="008B32E8" w:rsidP="009B0B66">
            <w:pPr>
              <w:spacing w:after="0"/>
              <w:jc w:val="left"/>
              <w:rPr>
                <w:szCs w:val="22"/>
              </w:rPr>
            </w:pPr>
            <w:r>
              <w:rPr>
                <w:szCs w:val="22"/>
              </w:rPr>
              <w:t>Recuperación de contraseña usuario registrado.</w:t>
            </w:r>
          </w:p>
        </w:tc>
        <w:tc>
          <w:tcPr>
            <w:tcW w:w="5991" w:type="dxa"/>
            <w:shd w:val="clear" w:color="auto" w:fill="FFFFFF" w:themeFill="background1"/>
            <w:vAlign w:val="center"/>
          </w:tcPr>
          <w:p w14:paraId="7CDB254B" w14:textId="7906A4BD" w:rsidR="0001498C" w:rsidRPr="005B5C4A" w:rsidRDefault="008B32E8" w:rsidP="009B0B66">
            <w:pPr>
              <w:spacing w:after="0"/>
              <w:jc w:val="left"/>
              <w:rPr>
                <w:szCs w:val="22"/>
              </w:rPr>
            </w:pPr>
            <w:r>
              <w:rPr>
                <w:szCs w:val="22"/>
              </w:rPr>
              <w:t>El sistema permite al usuario cambiar la contraseña.</w:t>
            </w:r>
          </w:p>
        </w:tc>
      </w:tr>
      <w:tr w:rsidR="0001498C" w14:paraId="19319D2B" w14:textId="77777777" w:rsidTr="008B32E8">
        <w:trPr>
          <w:trHeight w:val="20"/>
        </w:trPr>
        <w:tc>
          <w:tcPr>
            <w:tcW w:w="3492" w:type="dxa"/>
            <w:shd w:val="clear" w:color="auto" w:fill="FFFFFF" w:themeFill="background1"/>
            <w:vAlign w:val="center"/>
          </w:tcPr>
          <w:p w14:paraId="6558EC6D" w14:textId="77777777" w:rsidR="0001498C" w:rsidRPr="005B5C4A" w:rsidRDefault="0001498C" w:rsidP="009B0B66">
            <w:pPr>
              <w:spacing w:after="0"/>
              <w:jc w:val="left"/>
              <w:rPr>
                <w:b/>
                <w:szCs w:val="22"/>
              </w:rPr>
            </w:pPr>
          </w:p>
        </w:tc>
        <w:tc>
          <w:tcPr>
            <w:tcW w:w="5991" w:type="dxa"/>
            <w:shd w:val="clear" w:color="auto" w:fill="E7E6E6" w:themeFill="background2"/>
            <w:vAlign w:val="center"/>
          </w:tcPr>
          <w:p w14:paraId="1F72FBC6" w14:textId="292D0CFB" w:rsidR="0001498C" w:rsidRPr="0001498C" w:rsidRDefault="0001498C" w:rsidP="009B0B66">
            <w:pPr>
              <w:spacing w:after="0"/>
              <w:jc w:val="left"/>
              <w:rPr>
                <w:b/>
                <w:szCs w:val="22"/>
              </w:rPr>
            </w:pPr>
            <w:r w:rsidRPr="0001498C">
              <w:rPr>
                <w:b/>
                <w:szCs w:val="22"/>
              </w:rPr>
              <w:t>Resultado obtenido</w:t>
            </w:r>
          </w:p>
        </w:tc>
      </w:tr>
      <w:tr w:rsidR="0001498C" w14:paraId="0A994C06" w14:textId="77777777" w:rsidTr="009B0B66">
        <w:trPr>
          <w:trHeight w:val="20"/>
        </w:trPr>
        <w:tc>
          <w:tcPr>
            <w:tcW w:w="3492" w:type="dxa"/>
            <w:shd w:val="clear" w:color="auto" w:fill="FFFFFF" w:themeFill="background1"/>
            <w:vAlign w:val="center"/>
          </w:tcPr>
          <w:p w14:paraId="7BE7F8E3" w14:textId="77777777" w:rsidR="0001498C" w:rsidRPr="005B5C4A" w:rsidRDefault="0001498C" w:rsidP="009B0B66">
            <w:pPr>
              <w:spacing w:after="0"/>
              <w:jc w:val="left"/>
              <w:rPr>
                <w:b/>
                <w:szCs w:val="22"/>
              </w:rPr>
            </w:pPr>
          </w:p>
        </w:tc>
        <w:tc>
          <w:tcPr>
            <w:tcW w:w="5991" w:type="dxa"/>
            <w:shd w:val="clear" w:color="auto" w:fill="FFFFFF" w:themeFill="background1"/>
            <w:vAlign w:val="center"/>
          </w:tcPr>
          <w:p w14:paraId="0D442703" w14:textId="0EEAEE0F" w:rsidR="0001498C" w:rsidRPr="005B5C4A" w:rsidRDefault="008B32E8" w:rsidP="009B0B66">
            <w:pPr>
              <w:spacing w:after="0"/>
              <w:jc w:val="left"/>
              <w:rPr>
                <w:szCs w:val="22"/>
              </w:rPr>
            </w:pPr>
            <w:r>
              <w:rPr>
                <w:szCs w:val="22"/>
              </w:rPr>
              <w:t>Efectivamente el usuario puede cambiar la contraseña de acceso.</w:t>
            </w:r>
          </w:p>
        </w:tc>
      </w:tr>
      <w:tr w:rsidR="008B32E8" w14:paraId="19FEA64C" w14:textId="77777777" w:rsidTr="008B32E8">
        <w:trPr>
          <w:trHeight w:val="20"/>
        </w:trPr>
        <w:tc>
          <w:tcPr>
            <w:tcW w:w="3492" w:type="dxa"/>
            <w:shd w:val="clear" w:color="auto" w:fill="E7E6E6" w:themeFill="background2"/>
            <w:vAlign w:val="center"/>
          </w:tcPr>
          <w:p w14:paraId="32CE5A80" w14:textId="5AD4F3D2" w:rsidR="008B32E8" w:rsidRPr="005B5C4A" w:rsidRDefault="008B32E8" w:rsidP="008B32E8">
            <w:pPr>
              <w:spacing w:after="0"/>
              <w:jc w:val="left"/>
              <w:rPr>
                <w:b/>
                <w:szCs w:val="22"/>
              </w:rPr>
            </w:pPr>
            <w:r>
              <w:rPr>
                <w:b/>
                <w:szCs w:val="22"/>
              </w:rPr>
              <w:t>Prueba</w:t>
            </w:r>
          </w:p>
        </w:tc>
        <w:tc>
          <w:tcPr>
            <w:tcW w:w="5991" w:type="dxa"/>
            <w:shd w:val="clear" w:color="auto" w:fill="E7E6E6" w:themeFill="background2"/>
            <w:vAlign w:val="center"/>
          </w:tcPr>
          <w:p w14:paraId="3172BE63" w14:textId="369AB2AE" w:rsidR="008B32E8" w:rsidRDefault="008B32E8" w:rsidP="008B32E8">
            <w:pPr>
              <w:spacing w:after="0"/>
              <w:jc w:val="left"/>
              <w:rPr>
                <w:szCs w:val="22"/>
              </w:rPr>
            </w:pPr>
            <w:r w:rsidRPr="0001498C">
              <w:rPr>
                <w:b/>
                <w:szCs w:val="22"/>
              </w:rPr>
              <w:t>Resultado esperado</w:t>
            </w:r>
          </w:p>
        </w:tc>
      </w:tr>
      <w:tr w:rsidR="008B32E8" w14:paraId="59EFF2E3" w14:textId="77777777" w:rsidTr="009B0B66">
        <w:trPr>
          <w:trHeight w:val="20"/>
        </w:trPr>
        <w:tc>
          <w:tcPr>
            <w:tcW w:w="3492" w:type="dxa"/>
            <w:shd w:val="clear" w:color="auto" w:fill="FFFFFF" w:themeFill="background1"/>
            <w:vAlign w:val="center"/>
          </w:tcPr>
          <w:p w14:paraId="4162BF4F" w14:textId="589513A7" w:rsidR="008B32E8" w:rsidRPr="005B5C4A" w:rsidRDefault="008B32E8" w:rsidP="008B32E8">
            <w:pPr>
              <w:spacing w:after="0"/>
              <w:jc w:val="left"/>
              <w:rPr>
                <w:b/>
                <w:szCs w:val="22"/>
              </w:rPr>
            </w:pPr>
            <w:r>
              <w:rPr>
                <w:szCs w:val="22"/>
              </w:rPr>
              <w:t>Recuperación de contraseña usuario no registrado.</w:t>
            </w:r>
          </w:p>
        </w:tc>
        <w:tc>
          <w:tcPr>
            <w:tcW w:w="5991" w:type="dxa"/>
            <w:shd w:val="clear" w:color="auto" w:fill="FFFFFF" w:themeFill="background1"/>
            <w:vAlign w:val="center"/>
          </w:tcPr>
          <w:p w14:paraId="04520755" w14:textId="7FB6A05D" w:rsidR="008B32E8" w:rsidRDefault="008B32E8" w:rsidP="008B32E8">
            <w:pPr>
              <w:spacing w:after="0"/>
              <w:jc w:val="left"/>
              <w:rPr>
                <w:szCs w:val="22"/>
              </w:rPr>
            </w:pPr>
            <w:r>
              <w:rPr>
                <w:szCs w:val="22"/>
              </w:rPr>
              <w:t>El sistema no envía el email con la URL de modificación de la contraseña debido a que el email introducido por el usuario no está registrado.</w:t>
            </w:r>
          </w:p>
        </w:tc>
      </w:tr>
      <w:tr w:rsidR="008B32E8" w14:paraId="1BE7420D" w14:textId="77777777" w:rsidTr="008B32E8">
        <w:trPr>
          <w:trHeight w:val="20"/>
        </w:trPr>
        <w:tc>
          <w:tcPr>
            <w:tcW w:w="3492" w:type="dxa"/>
            <w:shd w:val="clear" w:color="auto" w:fill="FFFFFF" w:themeFill="background1"/>
            <w:vAlign w:val="center"/>
          </w:tcPr>
          <w:p w14:paraId="1B444CD3"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26440E59" w14:textId="55ADD663" w:rsidR="008B32E8" w:rsidRDefault="008B32E8" w:rsidP="008B32E8">
            <w:pPr>
              <w:spacing w:after="0"/>
              <w:jc w:val="left"/>
              <w:rPr>
                <w:szCs w:val="22"/>
              </w:rPr>
            </w:pPr>
            <w:r w:rsidRPr="0001498C">
              <w:rPr>
                <w:b/>
                <w:szCs w:val="22"/>
              </w:rPr>
              <w:t>Resultado obtenido</w:t>
            </w:r>
          </w:p>
        </w:tc>
      </w:tr>
      <w:tr w:rsidR="008B32E8" w14:paraId="7CBB0C62" w14:textId="77777777" w:rsidTr="009B0B66">
        <w:trPr>
          <w:trHeight w:val="20"/>
        </w:trPr>
        <w:tc>
          <w:tcPr>
            <w:tcW w:w="3492" w:type="dxa"/>
            <w:shd w:val="clear" w:color="auto" w:fill="FFFFFF" w:themeFill="background1"/>
            <w:vAlign w:val="center"/>
          </w:tcPr>
          <w:p w14:paraId="1293568C"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396BEEF5" w14:textId="1AE493A0" w:rsidR="008B32E8" w:rsidRDefault="008B32E8" w:rsidP="008B32E8">
            <w:pPr>
              <w:spacing w:after="0"/>
              <w:jc w:val="left"/>
              <w:rPr>
                <w:szCs w:val="22"/>
              </w:rPr>
            </w:pPr>
            <w:r>
              <w:rPr>
                <w:szCs w:val="22"/>
              </w:rPr>
              <w:t>Efectivamente el sistema no envía el email al usuario con la URL y no permite la recuperación de contraseña.</w:t>
            </w:r>
          </w:p>
        </w:tc>
      </w:tr>
      <w:tr w:rsidR="008B32E8" w14:paraId="77E57F92" w14:textId="77777777" w:rsidTr="009B0B66">
        <w:trPr>
          <w:trHeight w:val="20"/>
        </w:trPr>
        <w:tc>
          <w:tcPr>
            <w:tcW w:w="9483" w:type="dxa"/>
            <w:gridSpan w:val="2"/>
            <w:shd w:val="clear" w:color="auto" w:fill="AEAAAA" w:themeFill="background2" w:themeFillShade="BF"/>
            <w:vAlign w:val="center"/>
          </w:tcPr>
          <w:p w14:paraId="598A7193" w14:textId="32AE458F" w:rsidR="008B32E8" w:rsidRPr="005B5C4A" w:rsidRDefault="008B32E8" w:rsidP="008B32E8">
            <w:pPr>
              <w:spacing w:after="0"/>
              <w:jc w:val="left"/>
              <w:rPr>
                <w:b/>
                <w:szCs w:val="22"/>
              </w:rPr>
            </w:pPr>
            <w:r w:rsidRPr="005B5C4A">
              <w:rPr>
                <w:b/>
                <w:szCs w:val="22"/>
              </w:rPr>
              <w:t>Caso de uso – Modificar información básica de cuenta de usuario</w:t>
            </w:r>
          </w:p>
        </w:tc>
      </w:tr>
      <w:tr w:rsidR="008B32E8" w14:paraId="4F803651" w14:textId="77777777" w:rsidTr="009B0B66">
        <w:trPr>
          <w:trHeight w:val="20"/>
        </w:trPr>
        <w:tc>
          <w:tcPr>
            <w:tcW w:w="3492" w:type="dxa"/>
            <w:shd w:val="clear" w:color="auto" w:fill="E7E6E6" w:themeFill="background2"/>
            <w:vAlign w:val="center"/>
          </w:tcPr>
          <w:p w14:paraId="0E70268D" w14:textId="1DD71414"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5AF04B28" w14:textId="5F2A141D" w:rsidR="008B32E8" w:rsidRPr="005B5C4A" w:rsidRDefault="008B32E8" w:rsidP="008B32E8">
            <w:pPr>
              <w:spacing w:after="0"/>
              <w:jc w:val="left"/>
              <w:rPr>
                <w:b/>
                <w:szCs w:val="22"/>
              </w:rPr>
            </w:pPr>
            <w:r w:rsidRPr="005B5C4A">
              <w:rPr>
                <w:b/>
                <w:szCs w:val="22"/>
              </w:rPr>
              <w:t>Resultado esperado</w:t>
            </w:r>
          </w:p>
        </w:tc>
      </w:tr>
      <w:tr w:rsidR="008B32E8" w14:paraId="65B92E5E" w14:textId="77777777" w:rsidTr="009B0B66">
        <w:trPr>
          <w:trHeight w:val="20"/>
        </w:trPr>
        <w:tc>
          <w:tcPr>
            <w:tcW w:w="3492" w:type="dxa"/>
            <w:shd w:val="clear" w:color="auto" w:fill="FFFFFF" w:themeFill="background1"/>
            <w:vAlign w:val="center"/>
          </w:tcPr>
          <w:p w14:paraId="232F0D8D" w14:textId="626FFBB5" w:rsidR="008B32E8" w:rsidRPr="005B5C4A" w:rsidRDefault="008B32E8" w:rsidP="008B32E8">
            <w:pPr>
              <w:spacing w:after="0"/>
              <w:jc w:val="left"/>
              <w:rPr>
                <w:szCs w:val="22"/>
              </w:rPr>
            </w:pPr>
            <w:r w:rsidRPr="005B5C4A">
              <w:rPr>
                <w:szCs w:val="22"/>
              </w:rPr>
              <w:t>Se edita la información del usuario.</w:t>
            </w:r>
          </w:p>
        </w:tc>
        <w:tc>
          <w:tcPr>
            <w:tcW w:w="5991" w:type="dxa"/>
            <w:shd w:val="clear" w:color="auto" w:fill="FFFFFF" w:themeFill="background1"/>
            <w:vAlign w:val="center"/>
          </w:tcPr>
          <w:p w14:paraId="47356038" w14:textId="357D837C" w:rsidR="008B32E8" w:rsidRPr="005B5C4A" w:rsidRDefault="008B32E8" w:rsidP="008B32E8">
            <w:pPr>
              <w:spacing w:after="0"/>
              <w:jc w:val="left"/>
              <w:rPr>
                <w:szCs w:val="22"/>
              </w:rPr>
            </w:pPr>
            <w:r w:rsidRPr="005B5C4A">
              <w:rPr>
                <w:szCs w:val="22"/>
              </w:rPr>
              <w:t>El sistema actualiza al usuario en base a la nueva información introducida.</w:t>
            </w:r>
          </w:p>
        </w:tc>
      </w:tr>
      <w:tr w:rsidR="008B32E8" w14:paraId="10CF06F2" w14:textId="77777777" w:rsidTr="009B0B66">
        <w:trPr>
          <w:trHeight w:val="20"/>
        </w:trPr>
        <w:tc>
          <w:tcPr>
            <w:tcW w:w="3492" w:type="dxa"/>
            <w:shd w:val="clear" w:color="auto" w:fill="FFFFFF" w:themeFill="background1"/>
            <w:vAlign w:val="center"/>
          </w:tcPr>
          <w:p w14:paraId="0111051E"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6C4E3EE0" w14:textId="634C2C9A" w:rsidR="008B32E8" w:rsidRPr="005B5C4A" w:rsidRDefault="008B32E8" w:rsidP="008B32E8">
            <w:pPr>
              <w:spacing w:after="0"/>
              <w:jc w:val="left"/>
              <w:rPr>
                <w:b/>
                <w:szCs w:val="22"/>
              </w:rPr>
            </w:pPr>
            <w:r w:rsidRPr="005B5C4A">
              <w:rPr>
                <w:b/>
                <w:szCs w:val="22"/>
              </w:rPr>
              <w:t>Resultado obtenido</w:t>
            </w:r>
          </w:p>
        </w:tc>
      </w:tr>
      <w:tr w:rsidR="008B32E8" w14:paraId="48AA0887" w14:textId="77777777" w:rsidTr="009B0B66">
        <w:trPr>
          <w:trHeight w:val="20"/>
        </w:trPr>
        <w:tc>
          <w:tcPr>
            <w:tcW w:w="3492" w:type="dxa"/>
            <w:shd w:val="clear" w:color="auto" w:fill="FFFFFF" w:themeFill="background1"/>
            <w:vAlign w:val="center"/>
          </w:tcPr>
          <w:p w14:paraId="5803DE2E"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7B2EACD9" w14:textId="2AEF4A7D" w:rsidR="008B32E8" w:rsidRPr="005B5C4A" w:rsidRDefault="008B32E8" w:rsidP="008B32E8">
            <w:pPr>
              <w:spacing w:after="0"/>
              <w:jc w:val="left"/>
              <w:rPr>
                <w:szCs w:val="22"/>
              </w:rPr>
            </w:pPr>
            <w:r w:rsidRPr="005B5C4A">
              <w:rPr>
                <w:szCs w:val="22"/>
              </w:rPr>
              <w:t>Efectivamente se actualiza la información de usuario.</w:t>
            </w:r>
          </w:p>
        </w:tc>
      </w:tr>
      <w:tr w:rsidR="008B32E8" w14:paraId="7CE3F773" w14:textId="77777777" w:rsidTr="009B0B66">
        <w:trPr>
          <w:trHeight w:val="20"/>
        </w:trPr>
        <w:tc>
          <w:tcPr>
            <w:tcW w:w="9483" w:type="dxa"/>
            <w:gridSpan w:val="2"/>
            <w:shd w:val="clear" w:color="auto" w:fill="AEAAAA" w:themeFill="background2" w:themeFillShade="BF"/>
            <w:vAlign w:val="center"/>
          </w:tcPr>
          <w:p w14:paraId="1839CFC2" w14:textId="540257BB" w:rsidR="008B32E8" w:rsidRPr="005B5C4A" w:rsidRDefault="008B32E8" w:rsidP="008B32E8">
            <w:pPr>
              <w:spacing w:after="0"/>
              <w:jc w:val="left"/>
              <w:rPr>
                <w:b/>
                <w:szCs w:val="22"/>
              </w:rPr>
            </w:pPr>
            <w:r w:rsidRPr="005B5C4A">
              <w:rPr>
                <w:b/>
                <w:szCs w:val="22"/>
              </w:rPr>
              <w:t>Caso de uso – Configurar perfil profesional de usuario</w:t>
            </w:r>
          </w:p>
        </w:tc>
      </w:tr>
      <w:tr w:rsidR="008B32E8" w14:paraId="49DDA1B3" w14:textId="77777777" w:rsidTr="009B0B66">
        <w:trPr>
          <w:trHeight w:val="20"/>
        </w:trPr>
        <w:tc>
          <w:tcPr>
            <w:tcW w:w="3492" w:type="dxa"/>
            <w:shd w:val="clear" w:color="auto" w:fill="E7E6E6" w:themeFill="background2"/>
            <w:vAlign w:val="center"/>
          </w:tcPr>
          <w:p w14:paraId="1C84FBBA" w14:textId="5F90268D" w:rsidR="008B32E8" w:rsidRPr="005B5C4A" w:rsidRDefault="008B32E8" w:rsidP="008B32E8">
            <w:pPr>
              <w:spacing w:after="0"/>
              <w:jc w:val="left"/>
              <w:rPr>
                <w:b/>
                <w:szCs w:val="22"/>
              </w:rPr>
            </w:pPr>
            <w:r w:rsidRPr="005B5C4A">
              <w:rPr>
                <w:b/>
                <w:szCs w:val="22"/>
              </w:rPr>
              <w:lastRenderedPageBreak/>
              <w:t>Prueba</w:t>
            </w:r>
          </w:p>
        </w:tc>
        <w:tc>
          <w:tcPr>
            <w:tcW w:w="5991" w:type="dxa"/>
            <w:shd w:val="clear" w:color="auto" w:fill="E7E6E6" w:themeFill="background2"/>
            <w:vAlign w:val="center"/>
          </w:tcPr>
          <w:p w14:paraId="4BAD13CE" w14:textId="3823D1AE" w:rsidR="008B32E8" w:rsidRPr="005B5C4A" w:rsidRDefault="008B32E8" w:rsidP="008B32E8">
            <w:pPr>
              <w:spacing w:after="0"/>
              <w:jc w:val="left"/>
              <w:rPr>
                <w:b/>
                <w:szCs w:val="22"/>
              </w:rPr>
            </w:pPr>
            <w:r w:rsidRPr="005B5C4A">
              <w:rPr>
                <w:b/>
                <w:szCs w:val="22"/>
              </w:rPr>
              <w:t>Resultado esperado</w:t>
            </w:r>
          </w:p>
        </w:tc>
      </w:tr>
      <w:tr w:rsidR="008B32E8" w14:paraId="5CADC08C" w14:textId="77777777" w:rsidTr="009B0B66">
        <w:trPr>
          <w:trHeight w:val="20"/>
        </w:trPr>
        <w:tc>
          <w:tcPr>
            <w:tcW w:w="3492" w:type="dxa"/>
            <w:shd w:val="clear" w:color="auto" w:fill="FFFFFF" w:themeFill="background1"/>
            <w:vAlign w:val="center"/>
          </w:tcPr>
          <w:p w14:paraId="48A31DBB" w14:textId="12F452E1" w:rsidR="008B32E8" w:rsidRPr="005B5C4A" w:rsidRDefault="008B32E8" w:rsidP="008B32E8">
            <w:pPr>
              <w:spacing w:after="0"/>
              <w:jc w:val="left"/>
              <w:rPr>
                <w:szCs w:val="22"/>
              </w:rPr>
            </w:pPr>
            <w:r w:rsidRPr="005B5C4A">
              <w:rPr>
                <w:szCs w:val="22"/>
              </w:rPr>
              <w:t>Un usuario estudiante añade o edita aquellas competencias profesionales que considere oportunas.</w:t>
            </w:r>
          </w:p>
        </w:tc>
        <w:tc>
          <w:tcPr>
            <w:tcW w:w="5991" w:type="dxa"/>
            <w:shd w:val="clear" w:color="auto" w:fill="FFFFFF" w:themeFill="background1"/>
            <w:vAlign w:val="center"/>
          </w:tcPr>
          <w:p w14:paraId="51198FC8" w14:textId="0B4FCE36" w:rsidR="008B32E8" w:rsidRPr="005B5C4A" w:rsidRDefault="008B32E8" w:rsidP="008B32E8">
            <w:pPr>
              <w:spacing w:after="0"/>
              <w:jc w:val="left"/>
              <w:rPr>
                <w:szCs w:val="22"/>
              </w:rPr>
            </w:pPr>
            <w:r w:rsidRPr="005B5C4A">
              <w:rPr>
                <w:szCs w:val="22"/>
              </w:rPr>
              <w:t>El sistema guarda o actualiza las competencias de forma correcta.</w:t>
            </w:r>
          </w:p>
        </w:tc>
      </w:tr>
      <w:tr w:rsidR="008B32E8" w14:paraId="2103BA88" w14:textId="77777777" w:rsidTr="009B0B66">
        <w:trPr>
          <w:trHeight w:val="20"/>
        </w:trPr>
        <w:tc>
          <w:tcPr>
            <w:tcW w:w="3492" w:type="dxa"/>
            <w:shd w:val="clear" w:color="auto" w:fill="FFFFFF" w:themeFill="background1"/>
            <w:vAlign w:val="center"/>
          </w:tcPr>
          <w:p w14:paraId="4C04168E"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0032340E" w14:textId="512FCD9C" w:rsidR="008B32E8" w:rsidRPr="005B5C4A" w:rsidRDefault="008B32E8" w:rsidP="008B32E8">
            <w:pPr>
              <w:spacing w:after="0"/>
              <w:jc w:val="left"/>
              <w:rPr>
                <w:b/>
                <w:szCs w:val="22"/>
              </w:rPr>
            </w:pPr>
            <w:r w:rsidRPr="005B5C4A">
              <w:rPr>
                <w:b/>
                <w:szCs w:val="22"/>
              </w:rPr>
              <w:t>Resultado obtenido</w:t>
            </w:r>
          </w:p>
        </w:tc>
      </w:tr>
      <w:tr w:rsidR="008B32E8" w14:paraId="0290007F" w14:textId="77777777" w:rsidTr="009B0B66">
        <w:trPr>
          <w:trHeight w:val="20"/>
        </w:trPr>
        <w:tc>
          <w:tcPr>
            <w:tcW w:w="3492" w:type="dxa"/>
            <w:shd w:val="clear" w:color="auto" w:fill="FFFFFF" w:themeFill="background1"/>
            <w:vAlign w:val="center"/>
          </w:tcPr>
          <w:p w14:paraId="5042AA5A"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7A17EA9A" w14:textId="0FA6B40E" w:rsidR="008B32E8" w:rsidRPr="005B5C4A" w:rsidRDefault="008B32E8" w:rsidP="008B32E8">
            <w:pPr>
              <w:spacing w:after="0"/>
              <w:jc w:val="left"/>
              <w:rPr>
                <w:szCs w:val="22"/>
              </w:rPr>
            </w:pPr>
            <w:r w:rsidRPr="005B5C4A">
              <w:rPr>
                <w:szCs w:val="22"/>
              </w:rPr>
              <w:t>Efectivamente el sistema guarda o actualiza las competencias.</w:t>
            </w:r>
          </w:p>
        </w:tc>
      </w:tr>
      <w:tr w:rsidR="008B32E8" w14:paraId="5C21A57F" w14:textId="77777777" w:rsidTr="009B0B66">
        <w:trPr>
          <w:trHeight w:val="20"/>
        </w:trPr>
        <w:tc>
          <w:tcPr>
            <w:tcW w:w="3492" w:type="dxa"/>
            <w:shd w:val="clear" w:color="auto" w:fill="E7E6E6" w:themeFill="background2"/>
            <w:vAlign w:val="center"/>
          </w:tcPr>
          <w:p w14:paraId="4FF929BF" w14:textId="0F6618DA"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0D38EE7B" w14:textId="5AD41BC4" w:rsidR="008B32E8" w:rsidRPr="005B5C4A" w:rsidRDefault="008B32E8" w:rsidP="008B32E8">
            <w:pPr>
              <w:spacing w:after="0"/>
              <w:jc w:val="left"/>
              <w:rPr>
                <w:b/>
                <w:szCs w:val="22"/>
              </w:rPr>
            </w:pPr>
            <w:r w:rsidRPr="005B5C4A">
              <w:rPr>
                <w:b/>
                <w:szCs w:val="22"/>
              </w:rPr>
              <w:t>Resultado esperado</w:t>
            </w:r>
          </w:p>
        </w:tc>
      </w:tr>
      <w:tr w:rsidR="008B32E8" w14:paraId="118F1C97" w14:textId="77777777" w:rsidTr="009B0B66">
        <w:trPr>
          <w:trHeight w:val="20"/>
        </w:trPr>
        <w:tc>
          <w:tcPr>
            <w:tcW w:w="3492" w:type="dxa"/>
            <w:shd w:val="clear" w:color="auto" w:fill="FFFFFF" w:themeFill="background1"/>
            <w:vAlign w:val="center"/>
          </w:tcPr>
          <w:p w14:paraId="1008E57F" w14:textId="421C3F68" w:rsidR="008B32E8" w:rsidRPr="005B5C4A" w:rsidRDefault="008B32E8" w:rsidP="008B32E8">
            <w:pPr>
              <w:spacing w:after="0"/>
              <w:jc w:val="left"/>
              <w:rPr>
                <w:szCs w:val="22"/>
              </w:rPr>
            </w:pPr>
            <w:r w:rsidRPr="005B5C4A">
              <w:rPr>
                <w:szCs w:val="22"/>
              </w:rPr>
              <w:t>El usuario estudiante borra aquellas competencias profesionales que considere oportunas.</w:t>
            </w:r>
          </w:p>
        </w:tc>
        <w:tc>
          <w:tcPr>
            <w:tcW w:w="5991" w:type="dxa"/>
            <w:shd w:val="clear" w:color="auto" w:fill="FFFFFF" w:themeFill="background1"/>
            <w:vAlign w:val="center"/>
          </w:tcPr>
          <w:p w14:paraId="7EA4C10D" w14:textId="16F5BA93" w:rsidR="008B32E8" w:rsidRPr="005B5C4A" w:rsidRDefault="008B32E8" w:rsidP="008B32E8">
            <w:pPr>
              <w:spacing w:after="0"/>
              <w:jc w:val="left"/>
              <w:rPr>
                <w:szCs w:val="22"/>
              </w:rPr>
            </w:pPr>
            <w:r w:rsidRPr="005B5C4A">
              <w:rPr>
                <w:szCs w:val="22"/>
              </w:rPr>
              <w:t>El sistema borrará aquellas competencias que el usuario haya seleccionado.</w:t>
            </w:r>
          </w:p>
        </w:tc>
      </w:tr>
      <w:tr w:rsidR="008B32E8" w14:paraId="272E1B63" w14:textId="77777777" w:rsidTr="009B0B66">
        <w:trPr>
          <w:trHeight w:val="20"/>
        </w:trPr>
        <w:tc>
          <w:tcPr>
            <w:tcW w:w="3492" w:type="dxa"/>
            <w:shd w:val="clear" w:color="auto" w:fill="FFFFFF" w:themeFill="background1"/>
            <w:vAlign w:val="center"/>
          </w:tcPr>
          <w:p w14:paraId="2EF966C5"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196A899D" w14:textId="163A0D5D" w:rsidR="008B32E8" w:rsidRPr="005B5C4A" w:rsidRDefault="008B32E8" w:rsidP="008B32E8">
            <w:pPr>
              <w:spacing w:after="0"/>
              <w:jc w:val="left"/>
              <w:rPr>
                <w:b/>
                <w:szCs w:val="22"/>
              </w:rPr>
            </w:pPr>
            <w:r w:rsidRPr="005B5C4A">
              <w:rPr>
                <w:b/>
                <w:szCs w:val="22"/>
              </w:rPr>
              <w:t>Resultado obtenido</w:t>
            </w:r>
          </w:p>
        </w:tc>
      </w:tr>
      <w:tr w:rsidR="008B32E8" w14:paraId="1DA17DF1" w14:textId="77777777" w:rsidTr="009B0B66">
        <w:trPr>
          <w:trHeight w:val="20"/>
        </w:trPr>
        <w:tc>
          <w:tcPr>
            <w:tcW w:w="3492" w:type="dxa"/>
            <w:shd w:val="clear" w:color="auto" w:fill="FFFFFF" w:themeFill="background1"/>
            <w:vAlign w:val="center"/>
          </w:tcPr>
          <w:p w14:paraId="66FDA89B"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2A01AEF4" w14:textId="56D9D7B3" w:rsidR="008B32E8" w:rsidRPr="005B5C4A" w:rsidRDefault="008B32E8" w:rsidP="008B32E8">
            <w:pPr>
              <w:spacing w:after="0"/>
              <w:jc w:val="left"/>
              <w:rPr>
                <w:szCs w:val="22"/>
              </w:rPr>
            </w:pPr>
            <w:r w:rsidRPr="005B5C4A">
              <w:rPr>
                <w:szCs w:val="22"/>
              </w:rPr>
              <w:t>Las competencias se borran correctamente.</w:t>
            </w:r>
          </w:p>
        </w:tc>
      </w:tr>
      <w:tr w:rsidR="008B32E8" w14:paraId="736E6759" w14:textId="77777777" w:rsidTr="009B0B66">
        <w:trPr>
          <w:trHeight w:val="20"/>
        </w:trPr>
        <w:tc>
          <w:tcPr>
            <w:tcW w:w="9483" w:type="dxa"/>
            <w:gridSpan w:val="2"/>
            <w:shd w:val="clear" w:color="auto" w:fill="AEAAAA" w:themeFill="background2" w:themeFillShade="BF"/>
            <w:vAlign w:val="center"/>
          </w:tcPr>
          <w:p w14:paraId="46AF9ACB" w14:textId="3DB40ED1" w:rsidR="008B32E8" w:rsidRPr="005B5C4A" w:rsidRDefault="008B32E8" w:rsidP="008B32E8">
            <w:pPr>
              <w:spacing w:after="0"/>
              <w:jc w:val="left"/>
              <w:rPr>
                <w:szCs w:val="22"/>
              </w:rPr>
            </w:pPr>
            <w:r w:rsidRPr="005B5C4A">
              <w:rPr>
                <w:b/>
                <w:szCs w:val="22"/>
              </w:rPr>
              <w:t>Caso de uso – Creación de ofertas</w:t>
            </w:r>
          </w:p>
        </w:tc>
      </w:tr>
      <w:tr w:rsidR="008B32E8" w14:paraId="2E6C7E0F" w14:textId="77777777" w:rsidTr="009B0B66">
        <w:trPr>
          <w:trHeight w:val="20"/>
        </w:trPr>
        <w:tc>
          <w:tcPr>
            <w:tcW w:w="3492" w:type="dxa"/>
            <w:shd w:val="clear" w:color="auto" w:fill="E7E6E6" w:themeFill="background2"/>
            <w:vAlign w:val="center"/>
          </w:tcPr>
          <w:p w14:paraId="1DEE89F6" w14:textId="3FA94EE1"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632F7370" w14:textId="5D43D73E" w:rsidR="008B32E8" w:rsidRPr="005B5C4A" w:rsidRDefault="008B32E8" w:rsidP="008B32E8">
            <w:pPr>
              <w:spacing w:after="0"/>
              <w:jc w:val="left"/>
              <w:rPr>
                <w:b/>
                <w:szCs w:val="22"/>
              </w:rPr>
            </w:pPr>
            <w:r w:rsidRPr="005B5C4A">
              <w:rPr>
                <w:b/>
                <w:szCs w:val="22"/>
              </w:rPr>
              <w:t>Resultado esperado</w:t>
            </w:r>
          </w:p>
        </w:tc>
      </w:tr>
      <w:tr w:rsidR="008B32E8" w14:paraId="58314E76" w14:textId="77777777" w:rsidTr="009B0B66">
        <w:trPr>
          <w:trHeight w:val="20"/>
        </w:trPr>
        <w:tc>
          <w:tcPr>
            <w:tcW w:w="3492" w:type="dxa"/>
            <w:shd w:val="clear" w:color="auto" w:fill="FFFFFF" w:themeFill="background1"/>
            <w:vAlign w:val="center"/>
          </w:tcPr>
          <w:p w14:paraId="2297374B" w14:textId="0C99B85D" w:rsidR="008B32E8" w:rsidRPr="005B5C4A" w:rsidRDefault="008B32E8" w:rsidP="008B32E8">
            <w:pPr>
              <w:spacing w:after="0"/>
              <w:jc w:val="left"/>
              <w:rPr>
                <w:szCs w:val="22"/>
              </w:rPr>
            </w:pPr>
            <w:r w:rsidRPr="005B5C4A">
              <w:rPr>
                <w:szCs w:val="22"/>
              </w:rPr>
              <w:t>Usuario empresa crea una oferta de prácticas</w:t>
            </w:r>
          </w:p>
        </w:tc>
        <w:tc>
          <w:tcPr>
            <w:tcW w:w="5991" w:type="dxa"/>
            <w:shd w:val="clear" w:color="auto" w:fill="FFFFFF" w:themeFill="background1"/>
            <w:vAlign w:val="center"/>
          </w:tcPr>
          <w:p w14:paraId="1E30FB9C" w14:textId="1DBE4751" w:rsidR="008B32E8" w:rsidRPr="005B5C4A" w:rsidRDefault="008B32E8" w:rsidP="008B32E8">
            <w:pPr>
              <w:spacing w:after="0"/>
              <w:jc w:val="left"/>
              <w:rPr>
                <w:szCs w:val="22"/>
              </w:rPr>
            </w:pPr>
            <w:r w:rsidRPr="005B5C4A">
              <w:rPr>
                <w:szCs w:val="22"/>
              </w:rPr>
              <w:t>El sistema crea la oferta correctamente</w:t>
            </w:r>
          </w:p>
        </w:tc>
      </w:tr>
      <w:tr w:rsidR="008B32E8" w14:paraId="4154ADB0" w14:textId="77777777" w:rsidTr="009B0B66">
        <w:trPr>
          <w:trHeight w:val="20"/>
        </w:trPr>
        <w:tc>
          <w:tcPr>
            <w:tcW w:w="3492" w:type="dxa"/>
            <w:shd w:val="clear" w:color="auto" w:fill="FFFFFF" w:themeFill="background1"/>
            <w:vAlign w:val="center"/>
          </w:tcPr>
          <w:p w14:paraId="73EEE281"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2E745E5C" w14:textId="0EA546A2" w:rsidR="008B32E8" w:rsidRPr="005B5C4A" w:rsidRDefault="008B32E8" w:rsidP="008B32E8">
            <w:pPr>
              <w:spacing w:after="0"/>
              <w:jc w:val="left"/>
              <w:rPr>
                <w:b/>
                <w:szCs w:val="22"/>
              </w:rPr>
            </w:pPr>
            <w:r w:rsidRPr="005B5C4A">
              <w:rPr>
                <w:b/>
                <w:szCs w:val="22"/>
              </w:rPr>
              <w:t>Resultado obtenido</w:t>
            </w:r>
          </w:p>
        </w:tc>
      </w:tr>
      <w:tr w:rsidR="008B32E8" w14:paraId="2135C8D4" w14:textId="77777777" w:rsidTr="009B0B66">
        <w:trPr>
          <w:trHeight w:val="20"/>
        </w:trPr>
        <w:tc>
          <w:tcPr>
            <w:tcW w:w="3492" w:type="dxa"/>
            <w:shd w:val="clear" w:color="auto" w:fill="FFFFFF" w:themeFill="background1"/>
            <w:vAlign w:val="center"/>
          </w:tcPr>
          <w:p w14:paraId="3E2CD357"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58B48A98" w14:textId="27C2AE1E" w:rsidR="008B32E8" w:rsidRPr="005B5C4A" w:rsidRDefault="008B32E8" w:rsidP="008B32E8">
            <w:pPr>
              <w:spacing w:after="0"/>
              <w:jc w:val="left"/>
              <w:rPr>
                <w:szCs w:val="22"/>
              </w:rPr>
            </w:pPr>
            <w:r w:rsidRPr="005B5C4A">
              <w:rPr>
                <w:szCs w:val="22"/>
              </w:rPr>
              <w:t>Efectivamente el sistema crea la oferta sin problemas.</w:t>
            </w:r>
          </w:p>
        </w:tc>
      </w:tr>
      <w:tr w:rsidR="008B32E8" w14:paraId="61929E60" w14:textId="77777777" w:rsidTr="009B0B66">
        <w:trPr>
          <w:trHeight w:val="20"/>
        </w:trPr>
        <w:tc>
          <w:tcPr>
            <w:tcW w:w="3492" w:type="dxa"/>
            <w:shd w:val="clear" w:color="auto" w:fill="E7E6E6" w:themeFill="background2"/>
            <w:vAlign w:val="center"/>
          </w:tcPr>
          <w:p w14:paraId="53BD9CC4" w14:textId="729E7782"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2C33FD8C" w14:textId="445BA26C" w:rsidR="008B32E8" w:rsidRPr="005B5C4A" w:rsidRDefault="008B32E8" w:rsidP="008B32E8">
            <w:pPr>
              <w:spacing w:after="0"/>
              <w:jc w:val="left"/>
              <w:rPr>
                <w:b/>
                <w:szCs w:val="22"/>
              </w:rPr>
            </w:pPr>
            <w:r w:rsidRPr="005B5C4A">
              <w:rPr>
                <w:b/>
                <w:szCs w:val="22"/>
              </w:rPr>
              <w:t>Resultado esperado</w:t>
            </w:r>
          </w:p>
        </w:tc>
      </w:tr>
      <w:tr w:rsidR="008B32E8" w14:paraId="185490A0" w14:textId="77777777" w:rsidTr="009B0B66">
        <w:trPr>
          <w:trHeight w:val="20"/>
        </w:trPr>
        <w:tc>
          <w:tcPr>
            <w:tcW w:w="3492" w:type="dxa"/>
            <w:shd w:val="clear" w:color="auto" w:fill="FFFFFF" w:themeFill="background1"/>
            <w:vAlign w:val="center"/>
          </w:tcPr>
          <w:p w14:paraId="3E5A3EAF" w14:textId="40421A32" w:rsidR="008B32E8" w:rsidRPr="005B5C4A" w:rsidRDefault="008B32E8" w:rsidP="008B32E8">
            <w:pPr>
              <w:spacing w:after="0"/>
              <w:jc w:val="left"/>
              <w:rPr>
                <w:szCs w:val="22"/>
              </w:rPr>
            </w:pPr>
            <w:r w:rsidRPr="005B5C4A">
              <w:rPr>
                <w:szCs w:val="22"/>
              </w:rPr>
              <w:t>Usuario empresa crea una oferta de prácticas con campos requeridos vacíos</w:t>
            </w:r>
          </w:p>
        </w:tc>
        <w:tc>
          <w:tcPr>
            <w:tcW w:w="5991" w:type="dxa"/>
            <w:shd w:val="clear" w:color="auto" w:fill="FFFFFF" w:themeFill="background1"/>
            <w:vAlign w:val="center"/>
          </w:tcPr>
          <w:p w14:paraId="27238290" w14:textId="42787431" w:rsidR="008B32E8" w:rsidRPr="005B5C4A" w:rsidRDefault="008B32E8" w:rsidP="008B32E8">
            <w:pPr>
              <w:spacing w:after="0"/>
              <w:jc w:val="left"/>
              <w:rPr>
                <w:szCs w:val="22"/>
              </w:rPr>
            </w:pPr>
            <w:r w:rsidRPr="005B5C4A">
              <w:rPr>
                <w:szCs w:val="22"/>
              </w:rPr>
              <w:t>El sistema no permite crear la oferta y le notifica al usuario que campos debe rellenar</w:t>
            </w:r>
          </w:p>
        </w:tc>
      </w:tr>
      <w:tr w:rsidR="008B32E8" w14:paraId="28E78458" w14:textId="77777777" w:rsidTr="009B0B66">
        <w:trPr>
          <w:trHeight w:val="20"/>
        </w:trPr>
        <w:tc>
          <w:tcPr>
            <w:tcW w:w="3492" w:type="dxa"/>
            <w:shd w:val="clear" w:color="auto" w:fill="FFFFFF" w:themeFill="background1"/>
            <w:vAlign w:val="center"/>
          </w:tcPr>
          <w:p w14:paraId="12E5AA74"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0FC8E435" w14:textId="0A72EE2B" w:rsidR="008B32E8" w:rsidRPr="005B5C4A" w:rsidRDefault="008B32E8" w:rsidP="008B32E8">
            <w:pPr>
              <w:spacing w:after="0"/>
              <w:jc w:val="left"/>
              <w:rPr>
                <w:b/>
                <w:szCs w:val="22"/>
              </w:rPr>
            </w:pPr>
            <w:r w:rsidRPr="005B5C4A">
              <w:rPr>
                <w:b/>
                <w:szCs w:val="22"/>
              </w:rPr>
              <w:t>Resultado obtenido</w:t>
            </w:r>
          </w:p>
        </w:tc>
      </w:tr>
      <w:tr w:rsidR="008B32E8" w14:paraId="14CDA29C" w14:textId="77777777" w:rsidTr="009B0B66">
        <w:trPr>
          <w:trHeight w:val="20"/>
        </w:trPr>
        <w:tc>
          <w:tcPr>
            <w:tcW w:w="3492" w:type="dxa"/>
            <w:shd w:val="clear" w:color="auto" w:fill="FFFFFF" w:themeFill="background1"/>
            <w:vAlign w:val="center"/>
          </w:tcPr>
          <w:p w14:paraId="22F9981B"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5C4D193A" w14:textId="6CEC6945" w:rsidR="008B32E8" w:rsidRPr="005B5C4A" w:rsidRDefault="008B32E8" w:rsidP="008B32E8">
            <w:pPr>
              <w:spacing w:after="0"/>
              <w:jc w:val="left"/>
              <w:rPr>
                <w:szCs w:val="22"/>
              </w:rPr>
            </w:pPr>
            <w:r w:rsidRPr="005B5C4A">
              <w:rPr>
                <w:szCs w:val="22"/>
              </w:rPr>
              <w:t>Efectivamente el sistema no permite crear la oferta y notificará al usuario al respecto.</w:t>
            </w:r>
          </w:p>
        </w:tc>
      </w:tr>
      <w:tr w:rsidR="008B32E8" w14:paraId="64DB7063" w14:textId="77777777" w:rsidTr="009B0B66">
        <w:trPr>
          <w:trHeight w:val="20"/>
        </w:trPr>
        <w:tc>
          <w:tcPr>
            <w:tcW w:w="3492" w:type="dxa"/>
            <w:shd w:val="clear" w:color="auto" w:fill="E7E6E6" w:themeFill="background2"/>
            <w:vAlign w:val="center"/>
          </w:tcPr>
          <w:p w14:paraId="6ACB1E7F" w14:textId="5173844B"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0D5DDC5C" w14:textId="57A71486" w:rsidR="008B32E8" w:rsidRPr="005B5C4A" w:rsidRDefault="008B32E8" w:rsidP="008B32E8">
            <w:pPr>
              <w:spacing w:after="0"/>
              <w:jc w:val="left"/>
              <w:rPr>
                <w:b/>
                <w:szCs w:val="22"/>
              </w:rPr>
            </w:pPr>
            <w:r w:rsidRPr="005B5C4A">
              <w:rPr>
                <w:b/>
                <w:szCs w:val="22"/>
              </w:rPr>
              <w:t>Resultado esperado</w:t>
            </w:r>
          </w:p>
        </w:tc>
      </w:tr>
      <w:tr w:rsidR="008B32E8" w14:paraId="142E1C32" w14:textId="77777777" w:rsidTr="009B0B66">
        <w:trPr>
          <w:trHeight w:val="20"/>
        </w:trPr>
        <w:tc>
          <w:tcPr>
            <w:tcW w:w="3492" w:type="dxa"/>
            <w:shd w:val="clear" w:color="auto" w:fill="FFFFFF" w:themeFill="background1"/>
            <w:vAlign w:val="center"/>
          </w:tcPr>
          <w:p w14:paraId="3357AB06" w14:textId="70740E52" w:rsidR="008B32E8" w:rsidRPr="005B5C4A" w:rsidRDefault="008B32E8" w:rsidP="008B32E8">
            <w:pPr>
              <w:spacing w:after="0"/>
              <w:jc w:val="left"/>
              <w:rPr>
                <w:szCs w:val="22"/>
              </w:rPr>
            </w:pPr>
            <w:r w:rsidRPr="005B5C4A">
              <w:rPr>
                <w:szCs w:val="22"/>
              </w:rPr>
              <w:t>El usuario empresa elimina una oferta de prácticas que haya creado anteriormente.</w:t>
            </w:r>
          </w:p>
        </w:tc>
        <w:tc>
          <w:tcPr>
            <w:tcW w:w="5991" w:type="dxa"/>
            <w:shd w:val="clear" w:color="auto" w:fill="FFFFFF" w:themeFill="background1"/>
            <w:vAlign w:val="center"/>
          </w:tcPr>
          <w:p w14:paraId="4548C804" w14:textId="1203CC43" w:rsidR="008B32E8" w:rsidRPr="005B5C4A" w:rsidRDefault="008B32E8" w:rsidP="008B32E8">
            <w:pPr>
              <w:spacing w:after="0"/>
              <w:jc w:val="left"/>
              <w:rPr>
                <w:szCs w:val="22"/>
              </w:rPr>
            </w:pPr>
            <w:r w:rsidRPr="005B5C4A">
              <w:rPr>
                <w:szCs w:val="22"/>
              </w:rPr>
              <w:t xml:space="preserve">El sistema elimina la oferta y notificará de esto tanto al usuario empresa como a los usuarios estudiantes que se hayan inscrito en la oferta o estén participando en algunas de las fases del proceso </w:t>
            </w:r>
            <w:r w:rsidRPr="005B5C4A">
              <w:rPr>
                <w:szCs w:val="22"/>
              </w:rPr>
              <w:lastRenderedPageBreak/>
              <w:t>de selección de esta. La notificación a los usuarios estudiantes se hará por medio de mensajes automáticos que mandará el sistema.</w:t>
            </w:r>
          </w:p>
        </w:tc>
      </w:tr>
      <w:tr w:rsidR="008B32E8" w14:paraId="2904A03F" w14:textId="77777777" w:rsidTr="009B0B66">
        <w:trPr>
          <w:trHeight w:val="20"/>
        </w:trPr>
        <w:tc>
          <w:tcPr>
            <w:tcW w:w="3492" w:type="dxa"/>
            <w:shd w:val="clear" w:color="auto" w:fill="FFFFFF" w:themeFill="background1"/>
            <w:vAlign w:val="center"/>
          </w:tcPr>
          <w:p w14:paraId="4D663F45"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6696248A" w14:textId="3FCB4C5F" w:rsidR="008B32E8" w:rsidRPr="005B5C4A" w:rsidRDefault="008B32E8" w:rsidP="008B32E8">
            <w:pPr>
              <w:spacing w:after="0"/>
              <w:jc w:val="left"/>
              <w:rPr>
                <w:b/>
                <w:szCs w:val="22"/>
              </w:rPr>
            </w:pPr>
            <w:r w:rsidRPr="005B5C4A">
              <w:rPr>
                <w:b/>
                <w:szCs w:val="22"/>
              </w:rPr>
              <w:t>Resultado obtenido</w:t>
            </w:r>
          </w:p>
        </w:tc>
      </w:tr>
      <w:tr w:rsidR="008B32E8" w14:paraId="335465A5" w14:textId="77777777" w:rsidTr="009B0B66">
        <w:trPr>
          <w:trHeight w:val="20"/>
        </w:trPr>
        <w:tc>
          <w:tcPr>
            <w:tcW w:w="3492" w:type="dxa"/>
            <w:shd w:val="clear" w:color="auto" w:fill="FFFFFF" w:themeFill="background1"/>
            <w:vAlign w:val="center"/>
          </w:tcPr>
          <w:p w14:paraId="5E53848C"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4510DF54" w14:textId="7739C4F1" w:rsidR="008B32E8" w:rsidRPr="005B5C4A" w:rsidRDefault="008B32E8" w:rsidP="008B32E8">
            <w:pPr>
              <w:spacing w:after="0"/>
              <w:jc w:val="left"/>
              <w:rPr>
                <w:szCs w:val="22"/>
              </w:rPr>
            </w:pPr>
            <w:r w:rsidRPr="005B5C4A">
              <w:rPr>
                <w:szCs w:val="22"/>
              </w:rPr>
              <w:t>Efectivamente el sistema borra la oferta y notifica tanto a la empresa como a los estudiantes, a estos últimos por medio de un mensaje.</w:t>
            </w:r>
          </w:p>
        </w:tc>
      </w:tr>
      <w:tr w:rsidR="008B32E8" w14:paraId="44386962" w14:textId="77777777" w:rsidTr="009B0B66">
        <w:trPr>
          <w:trHeight w:val="20"/>
        </w:trPr>
        <w:tc>
          <w:tcPr>
            <w:tcW w:w="9483" w:type="dxa"/>
            <w:gridSpan w:val="2"/>
            <w:shd w:val="clear" w:color="auto" w:fill="AEAAAA" w:themeFill="background2" w:themeFillShade="BF"/>
            <w:vAlign w:val="center"/>
          </w:tcPr>
          <w:p w14:paraId="4B117F7D" w14:textId="0334E7D8" w:rsidR="008B32E8" w:rsidRPr="005B5C4A" w:rsidRDefault="008B32E8" w:rsidP="008B32E8">
            <w:pPr>
              <w:spacing w:after="0"/>
              <w:jc w:val="left"/>
              <w:rPr>
                <w:b/>
                <w:szCs w:val="22"/>
              </w:rPr>
            </w:pPr>
            <w:r w:rsidRPr="005B5C4A">
              <w:rPr>
                <w:b/>
                <w:szCs w:val="22"/>
              </w:rPr>
              <w:t>Caso de uso – Inscripción en ofertas</w:t>
            </w:r>
          </w:p>
        </w:tc>
      </w:tr>
      <w:tr w:rsidR="008B32E8" w14:paraId="6B3ECE20" w14:textId="77777777" w:rsidTr="009B0B66">
        <w:trPr>
          <w:trHeight w:val="20"/>
        </w:trPr>
        <w:tc>
          <w:tcPr>
            <w:tcW w:w="3492" w:type="dxa"/>
            <w:shd w:val="clear" w:color="auto" w:fill="E7E6E6" w:themeFill="background2"/>
            <w:vAlign w:val="center"/>
          </w:tcPr>
          <w:p w14:paraId="42333B4E" w14:textId="50D45C0B"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42770670" w14:textId="7DDBFC8A" w:rsidR="008B32E8" w:rsidRPr="005B5C4A" w:rsidRDefault="008B32E8" w:rsidP="008B32E8">
            <w:pPr>
              <w:spacing w:after="0"/>
              <w:jc w:val="left"/>
              <w:rPr>
                <w:b/>
                <w:szCs w:val="22"/>
              </w:rPr>
            </w:pPr>
            <w:r w:rsidRPr="005B5C4A">
              <w:rPr>
                <w:b/>
                <w:szCs w:val="22"/>
              </w:rPr>
              <w:t>Resultado esperado</w:t>
            </w:r>
          </w:p>
        </w:tc>
      </w:tr>
      <w:tr w:rsidR="008B32E8" w14:paraId="41CC75F0" w14:textId="77777777" w:rsidTr="009B0B66">
        <w:trPr>
          <w:trHeight w:val="20"/>
        </w:trPr>
        <w:tc>
          <w:tcPr>
            <w:tcW w:w="3492" w:type="dxa"/>
            <w:shd w:val="clear" w:color="auto" w:fill="FFFFFF" w:themeFill="background1"/>
            <w:vAlign w:val="center"/>
          </w:tcPr>
          <w:p w14:paraId="04EEAA87" w14:textId="215F80D4" w:rsidR="008B32E8" w:rsidRPr="005B5C4A" w:rsidRDefault="008B32E8" w:rsidP="008B32E8">
            <w:pPr>
              <w:spacing w:after="0"/>
              <w:jc w:val="left"/>
              <w:rPr>
                <w:szCs w:val="22"/>
              </w:rPr>
            </w:pPr>
            <w:r w:rsidRPr="005B5C4A">
              <w:rPr>
                <w:szCs w:val="22"/>
              </w:rPr>
              <w:t>El usuario estudiante se inscribe en una oferta de prácticas.</w:t>
            </w:r>
          </w:p>
        </w:tc>
        <w:tc>
          <w:tcPr>
            <w:tcW w:w="5991" w:type="dxa"/>
            <w:shd w:val="clear" w:color="auto" w:fill="FFFFFF" w:themeFill="background1"/>
            <w:vAlign w:val="center"/>
          </w:tcPr>
          <w:p w14:paraId="5310AD12" w14:textId="67DE1842" w:rsidR="008B32E8" w:rsidRPr="005B5C4A" w:rsidRDefault="008B32E8" w:rsidP="008B32E8">
            <w:pPr>
              <w:spacing w:after="0"/>
              <w:jc w:val="left"/>
              <w:rPr>
                <w:szCs w:val="22"/>
              </w:rPr>
            </w:pPr>
            <w:r w:rsidRPr="005B5C4A">
              <w:rPr>
                <w:szCs w:val="22"/>
              </w:rPr>
              <w:t>El sistema inscribe al estudiante en la oferta</w:t>
            </w:r>
          </w:p>
        </w:tc>
      </w:tr>
      <w:tr w:rsidR="008B32E8" w14:paraId="5DD4C090" w14:textId="77777777" w:rsidTr="009B0B66">
        <w:trPr>
          <w:trHeight w:val="20"/>
        </w:trPr>
        <w:tc>
          <w:tcPr>
            <w:tcW w:w="3492" w:type="dxa"/>
            <w:shd w:val="clear" w:color="auto" w:fill="FFFFFF" w:themeFill="background1"/>
            <w:vAlign w:val="center"/>
          </w:tcPr>
          <w:p w14:paraId="23D621BB"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68D8BCED" w14:textId="7B744592" w:rsidR="008B32E8" w:rsidRPr="005B5C4A" w:rsidRDefault="008B32E8" w:rsidP="008B32E8">
            <w:pPr>
              <w:spacing w:after="0"/>
              <w:jc w:val="left"/>
              <w:rPr>
                <w:b/>
                <w:szCs w:val="22"/>
              </w:rPr>
            </w:pPr>
            <w:r w:rsidRPr="005B5C4A">
              <w:rPr>
                <w:b/>
                <w:szCs w:val="22"/>
              </w:rPr>
              <w:t>Resultado obtenido</w:t>
            </w:r>
          </w:p>
        </w:tc>
      </w:tr>
      <w:tr w:rsidR="008B32E8" w14:paraId="1A1DC47A" w14:textId="77777777" w:rsidTr="009B0B66">
        <w:trPr>
          <w:trHeight w:val="20"/>
        </w:trPr>
        <w:tc>
          <w:tcPr>
            <w:tcW w:w="3492" w:type="dxa"/>
            <w:shd w:val="clear" w:color="auto" w:fill="FFFFFF" w:themeFill="background1"/>
            <w:vAlign w:val="center"/>
          </w:tcPr>
          <w:p w14:paraId="493B3D70"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00B0CFBA" w14:textId="2B152DBF" w:rsidR="008B32E8" w:rsidRPr="005B5C4A" w:rsidRDefault="008B32E8" w:rsidP="008B32E8">
            <w:pPr>
              <w:spacing w:after="0"/>
              <w:jc w:val="left"/>
              <w:rPr>
                <w:szCs w:val="22"/>
              </w:rPr>
            </w:pPr>
            <w:r w:rsidRPr="005B5C4A">
              <w:rPr>
                <w:szCs w:val="22"/>
              </w:rPr>
              <w:t>Efectivamente el estudiante se escribe en la oferta y se lo notifica</w:t>
            </w:r>
          </w:p>
        </w:tc>
      </w:tr>
      <w:tr w:rsidR="008B32E8" w14:paraId="41ECA828" w14:textId="77777777" w:rsidTr="009B0B66">
        <w:trPr>
          <w:trHeight w:val="20"/>
        </w:trPr>
        <w:tc>
          <w:tcPr>
            <w:tcW w:w="3492" w:type="dxa"/>
            <w:shd w:val="clear" w:color="auto" w:fill="E7E6E6" w:themeFill="background2"/>
            <w:vAlign w:val="center"/>
          </w:tcPr>
          <w:p w14:paraId="6FEA8B4A" w14:textId="275DC335"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13EE8EE5" w14:textId="53168A91" w:rsidR="008B32E8" w:rsidRPr="005B5C4A" w:rsidRDefault="008B32E8" w:rsidP="008B32E8">
            <w:pPr>
              <w:spacing w:after="0"/>
              <w:jc w:val="left"/>
              <w:rPr>
                <w:b/>
                <w:szCs w:val="22"/>
              </w:rPr>
            </w:pPr>
            <w:r w:rsidRPr="005B5C4A">
              <w:rPr>
                <w:b/>
                <w:szCs w:val="22"/>
              </w:rPr>
              <w:t xml:space="preserve">Resultado esperado </w:t>
            </w:r>
          </w:p>
        </w:tc>
      </w:tr>
      <w:tr w:rsidR="008B32E8" w14:paraId="2721261A" w14:textId="77777777" w:rsidTr="009B0B66">
        <w:trPr>
          <w:trHeight w:val="20"/>
        </w:trPr>
        <w:tc>
          <w:tcPr>
            <w:tcW w:w="3492" w:type="dxa"/>
            <w:shd w:val="clear" w:color="auto" w:fill="FFFFFF" w:themeFill="background1"/>
            <w:vAlign w:val="center"/>
          </w:tcPr>
          <w:p w14:paraId="6E68F3ED" w14:textId="1E4EA718" w:rsidR="008B32E8" w:rsidRPr="005B5C4A" w:rsidRDefault="008B32E8" w:rsidP="008B32E8">
            <w:pPr>
              <w:spacing w:after="0"/>
              <w:jc w:val="left"/>
              <w:rPr>
                <w:szCs w:val="22"/>
              </w:rPr>
            </w:pPr>
            <w:r w:rsidRPr="005B5C4A">
              <w:rPr>
                <w:szCs w:val="22"/>
              </w:rPr>
              <w:t>El usuario estudiante se des inscribe de una oferta en la que ya estaba escrito.</w:t>
            </w:r>
          </w:p>
        </w:tc>
        <w:tc>
          <w:tcPr>
            <w:tcW w:w="5991" w:type="dxa"/>
            <w:shd w:val="clear" w:color="auto" w:fill="FFFFFF" w:themeFill="background1"/>
            <w:vAlign w:val="center"/>
          </w:tcPr>
          <w:p w14:paraId="4B62C4B5" w14:textId="448F7B5F" w:rsidR="008B32E8" w:rsidRPr="005B5C4A" w:rsidRDefault="008B32E8" w:rsidP="008B32E8">
            <w:pPr>
              <w:spacing w:after="0"/>
              <w:jc w:val="left"/>
              <w:rPr>
                <w:szCs w:val="22"/>
              </w:rPr>
            </w:pPr>
            <w:r w:rsidRPr="005B5C4A">
              <w:rPr>
                <w:szCs w:val="22"/>
              </w:rPr>
              <w:t>El sistema des inscribe al estudiante de la oferta y se lo notifica.</w:t>
            </w:r>
          </w:p>
        </w:tc>
      </w:tr>
      <w:tr w:rsidR="008B32E8" w14:paraId="077A5964" w14:textId="77777777" w:rsidTr="00625B61">
        <w:trPr>
          <w:trHeight w:val="20"/>
        </w:trPr>
        <w:tc>
          <w:tcPr>
            <w:tcW w:w="3492" w:type="dxa"/>
            <w:shd w:val="clear" w:color="auto" w:fill="FFFFFF" w:themeFill="background1"/>
            <w:vAlign w:val="center"/>
          </w:tcPr>
          <w:p w14:paraId="3C4198E1"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3B92BD71" w14:textId="7BC413C9" w:rsidR="008B32E8" w:rsidRPr="00625B61" w:rsidRDefault="008B32E8" w:rsidP="008B32E8">
            <w:pPr>
              <w:spacing w:after="0"/>
              <w:jc w:val="left"/>
              <w:rPr>
                <w:b/>
                <w:szCs w:val="22"/>
              </w:rPr>
            </w:pPr>
            <w:r>
              <w:rPr>
                <w:b/>
                <w:szCs w:val="22"/>
              </w:rPr>
              <w:t>Resultado obtenido</w:t>
            </w:r>
          </w:p>
        </w:tc>
      </w:tr>
      <w:tr w:rsidR="008B32E8" w14:paraId="52EF64D9" w14:textId="77777777" w:rsidTr="009B0B66">
        <w:trPr>
          <w:trHeight w:val="20"/>
        </w:trPr>
        <w:tc>
          <w:tcPr>
            <w:tcW w:w="3492" w:type="dxa"/>
            <w:shd w:val="clear" w:color="auto" w:fill="FFFFFF" w:themeFill="background1"/>
            <w:vAlign w:val="center"/>
          </w:tcPr>
          <w:p w14:paraId="42A116ED"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38F966F4" w14:textId="2C380AA5" w:rsidR="008B32E8" w:rsidRPr="005B5C4A" w:rsidRDefault="008B32E8" w:rsidP="008B32E8">
            <w:pPr>
              <w:spacing w:after="0"/>
              <w:jc w:val="left"/>
              <w:rPr>
                <w:szCs w:val="22"/>
              </w:rPr>
            </w:pPr>
            <w:proofErr w:type="spellStart"/>
            <w:r>
              <w:rPr>
                <w:szCs w:val="22"/>
              </w:rPr>
              <w:t>Efecitvamente</w:t>
            </w:r>
            <w:proofErr w:type="spellEnd"/>
            <w:r>
              <w:rPr>
                <w:szCs w:val="22"/>
              </w:rPr>
              <w:t xml:space="preserve"> el sistema des inscribe al estudiante de la oferta y se lo notifica.</w:t>
            </w:r>
          </w:p>
        </w:tc>
      </w:tr>
      <w:tr w:rsidR="008B32E8" w14:paraId="5C9A6B59" w14:textId="77777777" w:rsidTr="009B0B66">
        <w:trPr>
          <w:trHeight w:val="20"/>
        </w:trPr>
        <w:tc>
          <w:tcPr>
            <w:tcW w:w="9483" w:type="dxa"/>
            <w:gridSpan w:val="2"/>
            <w:shd w:val="clear" w:color="auto" w:fill="AEAAAA" w:themeFill="background2" w:themeFillShade="BF"/>
            <w:vAlign w:val="center"/>
          </w:tcPr>
          <w:p w14:paraId="66D7CE37" w14:textId="05D14256" w:rsidR="008B32E8" w:rsidRPr="005B5C4A" w:rsidRDefault="008B32E8" w:rsidP="008B32E8">
            <w:pPr>
              <w:spacing w:after="0"/>
              <w:jc w:val="left"/>
              <w:rPr>
                <w:b/>
                <w:szCs w:val="22"/>
              </w:rPr>
            </w:pPr>
            <w:r w:rsidRPr="005B5C4A">
              <w:rPr>
                <w:b/>
                <w:szCs w:val="22"/>
              </w:rPr>
              <w:t>Caso de uso – Proceso de selección</w:t>
            </w:r>
          </w:p>
        </w:tc>
      </w:tr>
      <w:tr w:rsidR="008B32E8" w14:paraId="74660D55" w14:textId="77777777" w:rsidTr="009B0B66">
        <w:trPr>
          <w:trHeight w:val="20"/>
        </w:trPr>
        <w:tc>
          <w:tcPr>
            <w:tcW w:w="3492" w:type="dxa"/>
            <w:shd w:val="clear" w:color="auto" w:fill="E7E6E6" w:themeFill="background2"/>
            <w:vAlign w:val="center"/>
          </w:tcPr>
          <w:p w14:paraId="0A20F503" w14:textId="091A042D"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2D641AD4" w14:textId="461EE513" w:rsidR="008B32E8" w:rsidRPr="005B5C4A" w:rsidRDefault="008B32E8" w:rsidP="008B32E8">
            <w:pPr>
              <w:spacing w:after="0"/>
              <w:jc w:val="left"/>
              <w:rPr>
                <w:b/>
                <w:szCs w:val="22"/>
              </w:rPr>
            </w:pPr>
            <w:r w:rsidRPr="005B5C4A">
              <w:rPr>
                <w:b/>
                <w:szCs w:val="22"/>
              </w:rPr>
              <w:t>Resultado esperado</w:t>
            </w:r>
          </w:p>
        </w:tc>
      </w:tr>
      <w:tr w:rsidR="008B32E8" w14:paraId="04574752" w14:textId="77777777" w:rsidTr="009B0B66">
        <w:trPr>
          <w:trHeight w:val="20"/>
        </w:trPr>
        <w:tc>
          <w:tcPr>
            <w:tcW w:w="3492" w:type="dxa"/>
            <w:shd w:val="clear" w:color="auto" w:fill="FFFFFF" w:themeFill="background1"/>
            <w:vAlign w:val="center"/>
          </w:tcPr>
          <w:p w14:paraId="08C0E703" w14:textId="779D6B6B" w:rsidR="008B32E8" w:rsidRPr="005B5C4A" w:rsidRDefault="008B32E8" w:rsidP="008B32E8">
            <w:pPr>
              <w:spacing w:after="0"/>
              <w:jc w:val="left"/>
              <w:rPr>
                <w:szCs w:val="22"/>
              </w:rPr>
            </w:pPr>
            <w:r w:rsidRPr="005B5C4A">
              <w:rPr>
                <w:szCs w:val="22"/>
              </w:rPr>
              <w:t>Al crear una oferta se crea automáticamente un proceso de selección para esta</w:t>
            </w:r>
          </w:p>
        </w:tc>
        <w:tc>
          <w:tcPr>
            <w:tcW w:w="5991" w:type="dxa"/>
            <w:shd w:val="clear" w:color="auto" w:fill="FFFFFF" w:themeFill="background1"/>
            <w:vAlign w:val="center"/>
          </w:tcPr>
          <w:p w14:paraId="6B6B0979" w14:textId="5E117982" w:rsidR="008B32E8" w:rsidRPr="005B5C4A" w:rsidRDefault="008B32E8" w:rsidP="008B32E8">
            <w:pPr>
              <w:spacing w:after="0"/>
              <w:jc w:val="left"/>
              <w:rPr>
                <w:szCs w:val="22"/>
              </w:rPr>
            </w:pPr>
            <w:r w:rsidRPr="005B5C4A">
              <w:rPr>
                <w:szCs w:val="22"/>
              </w:rPr>
              <w:t>El sistema creará un proceso de selección asociado a la oferta de prácticas que se acaba de crear.</w:t>
            </w:r>
          </w:p>
        </w:tc>
      </w:tr>
      <w:tr w:rsidR="008B32E8" w14:paraId="4F4E2908" w14:textId="77777777" w:rsidTr="009B0B66">
        <w:trPr>
          <w:trHeight w:val="20"/>
        </w:trPr>
        <w:tc>
          <w:tcPr>
            <w:tcW w:w="3492" w:type="dxa"/>
            <w:shd w:val="clear" w:color="auto" w:fill="FFFFFF" w:themeFill="background1"/>
            <w:vAlign w:val="center"/>
          </w:tcPr>
          <w:p w14:paraId="375002F4"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138E25D5" w14:textId="2A46E29E" w:rsidR="008B32E8" w:rsidRPr="005B5C4A" w:rsidRDefault="008B32E8" w:rsidP="008B32E8">
            <w:pPr>
              <w:spacing w:after="0"/>
              <w:jc w:val="left"/>
              <w:rPr>
                <w:b/>
                <w:szCs w:val="22"/>
              </w:rPr>
            </w:pPr>
            <w:r w:rsidRPr="005B5C4A">
              <w:rPr>
                <w:b/>
                <w:szCs w:val="22"/>
              </w:rPr>
              <w:t>Resultado obtenido</w:t>
            </w:r>
          </w:p>
        </w:tc>
      </w:tr>
      <w:tr w:rsidR="008B32E8" w14:paraId="6E9F1F62" w14:textId="77777777" w:rsidTr="009B0B66">
        <w:trPr>
          <w:trHeight w:val="20"/>
        </w:trPr>
        <w:tc>
          <w:tcPr>
            <w:tcW w:w="3492" w:type="dxa"/>
            <w:shd w:val="clear" w:color="auto" w:fill="FFFFFF" w:themeFill="background1"/>
            <w:vAlign w:val="center"/>
          </w:tcPr>
          <w:p w14:paraId="501E9A78"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4118C735" w14:textId="47B294CF" w:rsidR="008B32E8" w:rsidRPr="005B5C4A" w:rsidRDefault="008B32E8" w:rsidP="008B32E8">
            <w:pPr>
              <w:spacing w:after="0"/>
              <w:jc w:val="left"/>
              <w:rPr>
                <w:szCs w:val="22"/>
              </w:rPr>
            </w:pPr>
            <w:r w:rsidRPr="005B5C4A">
              <w:rPr>
                <w:szCs w:val="22"/>
              </w:rPr>
              <w:t>Efectivamente se crea un proceso de selección cuando se crea una nueva oferta.</w:t>
            </w:r>
          </w:p>
        </w:tc>
      </w:tr>
      <w:tr w:rsidR="008B32E8" w14:paraId="7D6F399D" w14:textId="77777777" w:rsidTr="009B0B66">
        <w:trPr>
          <w:trHeight w:val="20"/>
        </w:trPr>
        <w:tc>
          <w:tcPr>
            <w:tcW w:w="3492" w:type="dxa"/>
            <w:shd w:val="clear" w:color="auto" w:fill="E7E6E6" w:themeFill="background2"/>
            <w:vAlign w:val="center"/>
          </w:tcPr>
          <w:p w14:paraId="3F17F3B8" w14:textId="2F024082"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14EDAF6A" w14:textId="04719A77" w:rsidR="008B32E8" w:rsidRPr="005B5C4A" w:rsidRDefault="008B32E8" w:rsidP="008B32E8">
            <w:pPr>
              <w:spacing w:after="0"/>
              <w:jc w:val="left"/>
              <w:rPr>
                <w:b/>
                <w:szCs w:val="22"/>
              </w:rPr>
            </w:pPr>
            <w:r w:rsidRPr="005B5C4A">
              <w:rPr>
                <w:b/>
                <w:szCs w:val="22"/>
              </w:rPr>
              <w:t>Resultado esperado</w:t>
            </w:r>
          </w:p>
        </w:tc>
      </w:tr>
      <w:tr w:rsidR="008B32E8" w14:paraId="75D7BD7A" w14:textId="77777777" w:rsidTr="009B0B66">
        <w:trPr>
          <w:trHeight w:val="20"/>
        </w:trPr>
        <w:tc>
          <w:tcPr>
            <w:tcW w:w="3492" w:type="dxa"/>
            <w:shd w:val="clear" w:color="auto" w:fill="FFFFFF" w:themeFill="background1"/>
            <w:vAlign w:val="center"/>
          </w:tcPr>
          <w:p w14:paraId="68002564" w14:textId="47CA0D38" w:rsidR="008B32E8" w:rsidRPr="005B5C4A" w:rsidRDefault="008B32E8" w:rsidP="008B32E8">
            <w:pPr>
              <w:spacing w:after="0"/>
              <w:jc w:val="left"/>
              <w:rPr>
                <w:szCs w:val="22"/>
              </w:rPr>
            </w:pPr>
            <w:r w:rsidRPr="005B5C4A">
              <w:rPr>
                <w:szCs w:val="22"/>
              </w:rPr>
              <w:t xml:space="preserve">El usuario empresa elige a aquellos estudiantes de la primera fase del </w:t>
            </w:r>
            <w:r w:rsidRPr="005B5C4A">
              <w:rPr>
                <w:szCs w:val="22"/>
              </w:rPr>
              <w:lastRenderedPageBreak/>
              <w:t>proceso de selección (fase de preselección) para avanzar a la fase final</w:t>
            </w:r>
          </w:p>
        </w:tc>
        <w:tc>
          <w:tcPr>
            <w:tcW w:w="5991" w:type="dxa"/>
            <w:shd w:val="clear" w:color="auto" w:fill="FFFFFF" w:themeFill="background1"/>
            <w:vAlign w:val="center"/>
          </w:tcPr>
          <w:p w14:paraId="68A750E8" w14:textId="74966F9F" w:rsidR="008B32E8" w:rsidRPr="005B5C4A" w:rsidRDefault="008B32E8" w:rsidP="008B32E8">
            <w:pPr>
              <w:spacing w:after="0"/>
              <w:jc w:val="left"/>
              <w:rPr>
                <w:szCs w:val="22"/>
              </w:rPr>
            </w:pPr>
            <w:r w:rsidRPr="005B5C4A">
              <w:rPr>
                <w:szCs w:val="22"/>
              </w:rPr>
              <w:lastRenderedPageBreak/>
              <w:t xml:space="preserve">El sistema avanza de fase a aquellos estudiantes seleccionados por la empresa en la fase de preselección y se lo notifica a estos </w:t>
            </w:r>
            <w:r w:rsidRPr="005B5C4A">
              <w:rPr>
                <w:szCs w:val="22"/>
              </w:rPr>
              <w:lastRenderedPageBreak/>
              <w:t>por medio de un mensaje. El sistema también notificará a aquellos estudiantes no seleccionados por medio de mensajes cuando finalice el plazo de la fase de preselección.</w:t>
            </w:r>
          </w:p>
        </w:tc>
      </w:tr>
      <w:tr w:rsidR="008B32E8" w14:paraId="7FD0C70D" w14:textId="77777777" w:rsidTr="009B0B66">
        <w:trPr>
          <w:trHeight w:val="20"/>
        </w:trPr>
        <w:tc>
          <w:tcPr>
            <w:tcW w:w="3492" w:type="dxa"/>
            <w:shd w:val="clear" w:color="auto" w:fill="FFFFFF" w:themeFill="background1"/>
            <w:vAlign w:val="center"/>
          </w:tcPr>
          <w:p w14:paraId="167706D1"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6F4D3400" w14:textId="153F758A" w:rsidR="008B32E8" w:rsidRPr="005B5C4A" w:rsidRDefault="008B32E8" w:rsidP="008B32E8">
            <w:pPr>
              <w:spacing w:after="0"/>
              <w:jc w:val="left"/>
              <w:rPr>
                <w:b/>
                <w:szCs w:val="22"/>
              </w:rPr>
            </w:pPr>
            <w:r w:rsidRPr="005B5C4A">
              <w:rPr>
                <w:b/>
                <w:szCs w:val="22"/>
              </w:rPr>
              <w:t>Resultado obtenido</w:t>
            </w:r>
          </w:p>
        </w:tc>
      </w:tr>
      <w:tr w:rsidR="008B32E8" w14:paraId="36FF03C6" w14:textId="77777777" w:rsidTr="009B0B66">
        <w:trPr>
          <w:trHeight w:val="20"/>
        </w:trPr>
        <w:tc>
          <w:tcPr>
            <w:tcW w:w="3492" w:type="dxa"/>
            <w:shd w:val="clear" w:color="auto" w:fill="FFFFFF" w:themeFill="background1"/>
            <w:vAlign w:val="center"/>
          </w:tcPr>
          <w:p w14:paraId="4A355E46"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7C6E855C" w14:textId="661C1499" w:rsidR="008B32E8" w:rsidRPr="005B5C4A" w:rsidRDefault="008B32E8" w:rsidP="008B32E8">
            <w:pPr>
              <w:spacing w:after="0"/>
              <w:jc w:val="left"/>
              <w:rPr>
                <w:szCs w:val="22"/>
              </w:rPr>
            </w:pPr>
            <w:r w:rsidRPr="005B5C4A">
              <w:rPr>
                <w:szCs w:val="22"/>
              </w:rPr>
              <w:t>Efectivamente el sistema avanza de fase a aquellos estudiantes seleccionados y se lo notifica por medio de mensajes. También notifica a los estudiantes no seleccionados.</w:t>
            </w:r>
          </w:p>
        </w:tc>
      </w:tr>
      <w:tr w:rsidR="008B32E8" w14:paraId="69C10EA0" w14:textId="77777777" w:rsidTr="009B0B66">
        <w:trPr>
          <w:trHeight w:val="20"/>
        </w:trPr>
        <w:tc>
          <w:tcPr>
            <w:tcW w:w="3492" w:type="dxa"/>
            <w:shd w:val="clear" w:color="auto" w:fill="E7E6E6" w:themeFill="background2"/>
            <w:vAlign w:val="center"/>
          </w:tcPr>
          <w:p w14:paraId="0E487D5D" w14:textId="6B7BD23F"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0DFE243E" w14:textId="0B1BC3C6" w:rsidR="008B32E8" w:rsidRPr="005B5C4A" w:rsidRDefault="008B32E8" w:rsidP="008B32E8">
            <w:pPr>
              <w:spacing w:after="0"/>
              <w:jc w:val="left"/>
              <w:rPr>
                <w:b/>
                <w:szCs w:val="22"/>
              </w:rPr>
            </w:pPr>
            <w:r w:rsidRPr="005B5C4A">
              <w:rPr>
                <w:b/>
                <w:szCs w:val="22"/>
              </w:rPr>
              <w:t>Resultado esperado</w:t>
            </w:r>
          </w:p>
        </w:tc>
      </w:tr>
      <w:tr w:rsidR="008B32E8" w14:paraId="1AF7719E" w14:textId="77777777" w:rsidTr="009B0B66">
        <w:trPr>
          <w:trHeight w:val="20"/>
        </w:trPr>
        <w:tc>
          <w:tcPr>
            <w:tcW w:w="3492" w:type="dxa"/>
            <w:shd w:val="clear" w:color="auto" w:fill="FFFFFF" w:themeFill="background1"/>
            <w:vAlign w:val="center"/>
          </w:tcPr>
          <w:p w14:paraId="4FC67ECC" w14:textId="2D4C9498" w:rsidR="008B32E8" w:rsidRPr="005B5C4A" w:rsidRDefault="008B32E8" w:rsidP="008B32E8">
            <w:pPr>
              <w:spacing w:after="0"/>
              <w:jc w:val="left"/>
              <w:rPr>
                <w:szCs w:val="22"/>
              </w:rPr>
            </w:pPr>
            <w:r w:rsidRPr="005B5C4A">
              <w:rPr>
                <w:szCs w:val="22"/>
              </w:rPr>
              <w:t>El usuario empresa elige a aquel estudiante de la fase final del proceso de selección (fase de preselección) que será el ganador de las prácticas.</w:t>
            </w:r>
          </w:p>
        </w:tc>
        <w:tc>
          <w:tcPr>
            <w:tcW w:w="5991" w:type="dxa"/>
            <w:shd w:val="clear" w:color="auto" w:fill="FFFFFF" w:themeFill="background1"/>
            <w:vAlign w:val="center"/>
          </w:tcPr>
          <w:p w14:paraId="0CFB2CEF" w14:textId="1988E8FB" w:rsidR="008B32E8" w:rsidRPr="005B5C4A" w:rsidRDefault="008B32E8" w:rsidP="008B32E8">
            <w:pPr>
              <w:spacing w:after="0"/>
              <w:jc w:val="left"/>
              <w:rPr>
                <w:szCs w:val="22"/>
              </w:rPr>
            </w:pPr>
            <w:r w:rsidRPr="005B5C4A">
              <w:rPr>
                <w:szCs w:val="22"/>
              </w:rPr>
              <w:t xml:space="preserve">El sistema selecciona al estudiante ganador y se lo notifica por medio de un mensaje. El sistema también notificará a aquellos estudiantes no seleccionados por medio de mensajes cuando finalice el plazo de la fase final. </w:t>
            </w:r>
          </w:p>
        </w:tc>
      </w:tr>
      <w:tr w:rsidR="008B32E8" w14:paraId="2C091496" w14:textId="77777777" w:rsidTr="009B0B66">
        <w:trPr>
          <w:trHeight w:val="20"/>
        </w:trPr>
        <w:tc>
          <w:tcPr>
            <w:tcW w:w="3492" w:type="dxa"/>
            <w:shd w:val="clear" w:color="auto" w:fill="FFFFFF" w:themeFill="background1"/>
            <w:vAlign w:val="center"/>
          </w:tcPr>
          <w:p w14:paraId="1A4F0627"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64ABC09C" w14:textId="3F0383EF" w:rsidR="008B32E8" w:rsidRPr="005B5C4A" w:rsidRDefault="008B32E8" w:rsidP="008B32E8">
            <w:pPr>
              <w:spacing w:after="0"/>
              <w:jc w:val="left"/>
              <w:rPr>
                <w:b/>
                <w:szCs w:val="22"/>
              </w:rPr>
            </w:pPr>
            <w:r w:rsidRPr="005B5C4A">
              <w:rPr>
                <w:b/>
                <w:szCs w:val="22"/>
              </w:rPr>
              <w:t>Resultado obtenido</w:t>
            </w:r>
          </w:p>
        </w:tc>
      </w:tr>
      <w:tr w:rsidR="008B32E8" w14:paraId="4DACED28" w14:textId="77777777" w:rsidTr="009B0B66">
        <w:trPr>
          <w:trHeight w:val="20"/>
        </w:trPr>
        <w:tc>
          <w:tcPr>
            <w:tcW w:w="3492" w:type="dxa"/>
            <w:shd w:val="clear" w:color="auto" w:fill="FFFFFF" w:themeFill="background1"/>
            <w:vAlign w:val="center"/>
          </w:tcPr>
          <w:p w14:paraId="15ACA9F0"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1C002C37" w14:textId="316C827C" w:rsidR="008B32E8" w:rsidRPr="005B5C4A" w:rsidRDefault="008B32E8" w:rsidP="008B32E8">
            <w:pPr>
              <w:spacing w:after="0"/>
              <w:jc w:val="left"/>
              <w:rPr>
                <w:szCs w:val="22"/>
              </w:rPr>
            </w:pPr>
            <w:r w:rsidRPr="005B5C4A">
              <w:rPr>
                <w:szCs w:val="22"/>
              </w:rPr>
              <w:t>Efectivamente el sistema selecciona al usuario ganador de las prácticas y se lo notifica por medio de un mensaje. También notifica a los estudiantes no seleccionados.</w:t>
            </w:r>
          </w:p>
        </w:tc>
      </w:tr>
      <w:tr w:rsidR="008B32E8" w14:paraId="5F608546" w14:textId="77777777" w:rsidTr="009B0B66">
        <w:trPr>
          <w:trHeight w:val="20"/>
        </w:trPr>
        <w:tc>
          <w:tcPr>
            <w:tcW w:w="9483" w:type="dxa"/>
            <w:gridSpan w:val="2"/>
            <w:shd w:val="clear" w:color="auto" w:fill="AEAAAA" w:themeFill="background2" w:themeFillShade="BF"/>
            <w:vAlign w:val="center"/>
          </w:tcPr>
          <w:p w14:paraId="75B9F16F" w14:textId="665C281E" w:rsidR="008B32E8" w:rsidRPr="005B5C4A" w:rsidRDefault="008B32E8" w:rsidP="008B32E8">
            <w:pPr>
              <w:spacing w:after="0"/>
              <w:jc w:val="left"/>
              <w:rPr>
                <w:b/>
                <w:szCs w:val="22"/>
              </w:rPr>
            </w:pPr>
            <w:r w:rsidRPr="005B5C4A">
              <w:rPr>
                <w:b/>
                <w:szCs w:val="22"/>
              </w:rPr>
              <w:t>Caso de uso – Envío de mensajes</w:t>
            </w:r>
          </w:p>
        </w:tc>
      </w:tr>
      <w:tr w:rsidR="008B32E8" w14:paraId="72C101A8" w14:textId="77777777" w:rsidTr="009B0B66">
        <w:trPr>
          <w:trHeight w:val="20"/>
        </w:trPr>
        <w:tc>
          <w:tcPr>
            <w:tcW w:w="3492" w:type="dxa"/>
            <w:shd w:val="clear" w:color="auto" w:fill="E7E6E6" w:themeFill="background2"/>
            <w:vAlign w:val="center"/>
          </w:tcPr>
          <w:p w14:paraId="3CC84250" w14:textId="19A30AAD"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69A4CFB3" w14:textId="1EDD5C07" w:rsidR="008B32E8" w:rsidRPr="005B5C4A" w:rsidRDefault="008B32E8" w:rsidP="008B32E8">
            <w:pPr>
              <w:spacing w:after="0"/>
              <w:jc w:val="left"/>
              <w:rPr>
                <w:b/>
                <w:szCs w:val="22"/>
              </w:rPr>
            </w:pPr>
            <w:r w:rsidRPr="005B5C4A">
              <w:rPr>
                <w:b/>
                <w:szCs w:val="22"/>
              </w:rPr>
              <w:t>Resultado esperado</w:t>
            </w:r>
          </w:p>
        </w:tc>
      </w:tr>
      <w:tr w:rsidR="008B32E8" w14:paraId="7051DEEB" w14:textId="77777777" w:rsidTr="009B0B66">
        <w:trPr>
          <w:trHeight w:val="20"/>
        </w:trPr>
        <w:tc>
          <w:tcPr>
            <w:tcW w:w="3492" w:type="dxa"/>
            <w:shd w:val="clear" w:color="auto" w:fill="FFFFFF" w:themeFill="background1"/>
            <w:vAlign w:val="center"/>
          </w:tcPr>
          <w:p w14:paraId="29CFC398" w14:textId="773E6767" w:rsidR="008B32E8" w:rsidRPr="005B5C4A" w:rsidRDefault="008B32E8" w:rsidP="008B32E8">
            <w:pPr>
              <w:spacing w:after="0"/>
              <w:jc w:val="left"/>
              <w:rPr>
                <w:szCs w:val="22"/>
              </w:rPr>
            </w:pPr>
            <w:r w:rsidRPr="005B5C4A">
              <w:rPr>
                <w:szCs w:val="22"/>
              </w:rPr>
              <w:t>El usuario envía un mensaje a otro.</w:t>
            </w:r>
          </w:p>
        </w:tc>
        <w:tc>
          <w:tcPr>
            <w:tcW w:w="5991" w:type="dxa"/>
            <w:shd w:val="clear" w:color="auto" w:fill="FFFFFF" w:themeFill="background1"/>
            <w:vAlign w:val="center"/>
          </w:tcPr>
          <w:p w14:paraId="228F58E4" w14:textId="35C0D12C" w:rsidR="008B32E8" w:rsidRPr="005B5C4A" w:rsidRDefault="008B32E8" w:rsidP="008B32E8">
            <w:pPr>
              <w:spacing w:after="0"/>
              <w:jc w:val="left"/>
              <w:rPr>
                <w:szCs w:val="22"/>
              </w:rPr>
            </w:pPr>
            <w:r w:rsidRPr="005B5C4A">
              <w:rPr>
                <w:szCs w:val="22"/>
              </w:rPr>
              <w:t>El mensaje se envía correctamente.</w:t>
            </w:r>
          </w:p>
        </w:tc>
      </w:tr>
      <w:tr w:rsidR="008B32E8" w14:paraId="01524755" w14:textId="77777777" w:rsidTr="009B0B66">
        <w:trPr>
          <w:trHeight w:val="20"/>
        </w:trPr>
        <w:tc>
          <w:tcPr>
            <w:tcW w:w="3492" w:type="dxa"/>
            <w:shd w:val="clear" w:color="auto" w:fill="FFFFFF" w:themeFill="background1"/>
            <w:vAlign w:val="center"/>
          </w:tcPr>
          <w:p w14:paraId="4234C0F4"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7CDB3A23" w14:textId="2D202F78" w:rsidR="008B32E8" w:rsidRPr="005B5C4A" w:rsidRDefault="008B32E8" w:rsidP="008B32E8">
            <w:pPr>
              <w:spacing w:after="0"/>
              <w:jc w:val="left"/>
              <w:rPr>
                <w:b/>
                <w:szCs w:val="22"/>
              </w:rPr>
            </w:pPr>
            <w:r w:rsidRPr="005B5C4A">
              <w:rPr>
                <w:b/>
                <w:szCs w:val="22"/>
              </w:rPr>
              <w:t>Resultado obtenido</w:t>
            </w:r>
          </w:p>
        </w:tc>
      </w:tr>
      <w:tr w:rsidR="008B32E8" w14:paraId="02DF0B61" w14:textId="77777777" w:rsidTr="009B0B66">
        <w:trPr>
          <w:trHeight w:val="20"/>
        </w:trPr>
        <w:tc>
          <w:tcPr>
            <w:tcW w:w="3492" w:type="dxa"/>
            <w:shd w:val="clear" w:color="auto" w:fill="FFFFFF" w:themeFill="background1"/>
            <w:vAlign w:val="center"/>
          </w:tcPr>
          <w:p w14:paraId="51930AE3"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11158D6B" w14:textId="4E0D605B" w:rsidR="008B32E8" w:rsidRPr="005B5C4A" w:rsidRDefault="008B32E8" w:rsidP="008B32E8">
            <w:pPr>
              <w:spacing w:after="0"/>
              <w:jc w:val="left"/>
              <w:rPr>
                <w:szCs w:val="22"/>
              </w:rPr>
            </w:pPr>
            <w:r w:rsidRPr="005B5C4A">
              <w:rPr>
                <w:szCs w:val="22"/>
              </w:rPr>
              <w:t>Efectivamente el mensaje se envía correctamente.</w:t>
            </w:r>
          </w:p>
        </w:tc>
      </w:tr>
      <w:tr w:rsidR="008B32E8" w14:paraId="7A1232B1" w14:textId="77777777" w:rsidTr="009B0B66">
        <w:trPr>
          <w:trHeight w:val="20"/>
        </w:trPr>
        <w:tc>
          <w:tcPr>
            <w:tcW w:w="3492" w:type="dxa"/>
            <w:shd w:val="clear" w:color="auto" w:fill="E7E6E6" w:themeFill="background2"/>
            <w:vAlign w:val="center"/>
          </w:tcPr>
          <w:p w14:paraId="7AAC331C" w14:textId="4EEE31A0"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3B31A19F" w14:textId="22F2B306" w:rsidR="008B32E8" w:rsidRPr="005B5C4A" w:rsidRDefault="008B32E8" w:rsidP="008B32E8">
            <w:pPr>
              <w:spacing w:after="0"/>
              <w:jc w:val="left"/>
              <w:rPr>
                <w:b/>
                <w:szCs w:val="22"/>
              </w:rPr>
            </w:pPr>
            <w:r w:rsidRPr="005B5C4A">
              <w:rPr>
                <w:b/>
                <w:szCs w:val="22"/>
              </w:rPr>
              <w:t>Resultado esperado</w:t>
            </w:r>
          </w:p>
        </w:tc>
      </w:tr>
      <w:tr w:rsidR="008B32E8" w14:paraId="1571EF18" w14:textId="77777777" w:rsidTr="009B0B66">
        <w:trPr>
          <w:trHeight w:val="20"/>
        </w:trPr>
        <w:tc>
          <w:tcPr>
            <w:tcW w:w="3492" w:type="dxa"/>
            <w:shd w:val="clear" w:color="auto" w:fill="FFFFFF" w:themeFill="background1"/>
            <w:vAlign w:val="center"/>
          </w:tcPr>
          <w:p w14:paraId="52C53A27" w14:textId="4BC56523" w:rsidR="008B32E8" w:rsidRPr="005B5C4A" w:rsidRDefault="008B32E8" w:rsidP="008B32E8">
            <w:pPr>
              <w:spacing w:after="0"/>
              <w:jc w:val="left"/>
              <w:rPr>
                <w:szCs w:val="22"/>
              </w:rPr>
            </w:pPr>
            <w:r w:rsidRPr="005B5C4A">
              <w:rPr>
                <w:szCs w:val="22"/>
              </w:rPr>
              <w:t>Envío de mensaje con los campos requeridos vacíos.</w:t>
            </w:r>
          </w:p>
        </w:tc>
        <w:tc>
          <w:tcPr>
            <w:tcW w:w="5991" w:type="dxa"/>
            <w:shd w:val="clear" w:color="auto" w:fill="FFFFFF" w:themeFill="background1"/>
            <w:vAlign w:val="center"/>
          </w:tcPr>
          <w:p w14:paraId="7354C0B6" w14:textId="0BF08FB4" w:rsidR="008B32E8" w:rsidRPr="005B5C4A" w:rsidRDefault="008B32E8" w:rsidP="008B32E8">
            <w:pPr>
              <w:spacing w:after="0"/>
              <w:jc w:val="left"/>
              <w:rPr>
                <w:szCs w:val="22"/>
              </w:rPr>
            </w:pPr>
            <w:r w:rsidRPr="005B5C4A">
              <w:rPr>
                <w:szCs w:val="22"/>
              </w:rPr>
              <w:t>El sistema no envía el mensaje y se lo notifica al usuario.</w:t>
            </w:r>
          </w:p>
        </w:tc>
      </w:tr>
      <w:tr w:rsidR="008B32E8" w14:paraId="485A4A42" w14:textId="77777777" w:rsidTr="009B0B66">
        <w:trPr>
          <w:trHeight w:val="20"/>
        </w:trPr>
        <w:tc>
          <w:tcPr>
            <w:tcW w:w="3492" w:type="dxa"/>
            <w:shd w:val="clear" w:color="auto" w:fill="FFFFFF" w:themeFill="background1"/>
            <w:vAlign w:val="center"/>
          </w:tcPr>
          <w:p w14:paraId="3A4DF1C0"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5B402F0F" w14:textId="53CAB63C" w:rsidR="008B32E8" w:rsidRPr="005B5C4A" w:rsidRDefault="008B32E8" w:rsidP="008B32E8">
            <w:pPr>
              <w:spacing w:after="0"/>
              <w:jc w:val="left"/>
              <w:rPr>
                <w:b/>
                <w:szCs w:val="22"/>
              </w:rPr>
            </w:pPr>
            <w:r w:rsidRPr="005B5C4A">
              <w:rPr>
                <w:b/>
                <w:szCs w:val="22"/>
              </w:rPr>
              <w:t>Resultado obtenido</w:t>
            </w:r>
          </w:p>
        </w:tc>
      </w:tr>
      <w:tr w:rsidR="008B32E8" w14:paraId="57DF57E0" w14:textId="77777777" w:rsidTr="009B0B66">
        <w:trPr>
          <w:trHeight w:val="20"/>
        </w:trPr>
        <w:tc>
          <w:tcPr>
            <w:tcW w:w="3492" w:type="dxa"/>
            <w:shd w:val="clear" w:color="auto" w:fill="FFFFFF" w:themeFill="background1"/>
            <w:vAlign w:val="center"/>
          </w:tcPr>
          <w:p w14:paraId="22F5F640"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50F4BC0E" w14:textId="4BC494B0" w:rsidR="008B32E8" w:rsidRPr="005B5C4A" w:rsidRDefault="008B32E8" w:rsidP="008B32E8">
            <w:pPr>
              <w:spacing w:after="0"/>
              <w:jc w:val="left"/>
              <w:rPr>
                <w:szCs w:val="22"/>
              </w:rPr>
            </w:pPr>
            <w:r w:rsidRPr="005B5C4A">
              <w:rPr>
                <w:szCs w:val="22"/>
              </w:rPr>
              <w:t>Efectivamente el mensaje no se envía y se notifica al usuario los campos que debe rellenar obligatoriamente.</w:t>
            </w:r>
          </w:p>
        </w:tc>
      </w:tr>
      <w:tr w:rsidR="008B32E8" w14:paraId="23C26D2A" w14:textId="77777777" w:rsidTr="009B0B66">
        <w:trPr>
          <w:trHeight w:val="20"/>
        </w:trPr>
        <w:tc>
          <w:tcPr>
            <w:tcW w:w="9483" w:type="dxa"/>
            <w:gridSpan w:val="2"/>
            <w:shd w:val="clear" w:color="auto" w:fill="AEAAAA" w:themeFill="background2" w:themeFillShade="BF"/>
            <w:vAlign w:val="center"/>
          </w:tcPr>
          <w:p w14:paraId="687E03C7" w14:textId="1ED27FAF" w:rsidR="008B32E8" w:rsidRPr="005B5C4A" w:rsidRDefault="008B32E8" w:rsidP="008B32E8">
            <w:pPr>
              <w:spacing w:after="0"/>
              <w:jc w:val="left"/>
              <w:rPr>
                <w:b/>
                <w:szCs w:val="22"/>
              </w:rPr>
            </w:pPr>
            <w:r w:rsidRPr="005B5C4A">
              <w:rPr>
                <w:b/>
                <w:szCs w:val="22"/>
              </w:rPr>
              <w:t>Caso de uso – Gestión de mensajes</w:t>
            </w:r>
          </w:p>
        </w:tc>
      </w:tr>
      <w:tr w:rsidR="008B32E8" w14:paraId="404168EF" w14:textId="77777777" w:rsidTr="009B0B66">
        <w:trPr>
          <w:trHeight w:val="20"/>
        </w:trPr>
        <w:tc>
          <w:tcPr>
            <w:tcW w:w="3492" w:type="dxa"/>
            <w:shd w:val="clear" w:color="auto" w:fill="E7E6E6" w:themeFill="background2"/>
            <w:vAlign w:val="center"/>
          </w:tcPr>
          <w:p w14:paraId="2A82A1B1" w14:textId="7218EF0C"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7081D7D1" w14:textId="4197A4F5" w:rsidR="008B32E8" w:rsidRPr="005B5C4A" w:rsidRDefault="008B32E8" w:rsidP="008B32E8">
            <w:pPr>
              <w:spacing w:after="0"/>
              <w:jc w:val="left"/>
              <w:rPr>
                <w:b/>
                <w:szCs w:val="22"/>
              </w:rPr>
            </w:pPr>
            <w:r w:rsidRPr="005B5C4A">
              <w:rPr>
                <w:b/>
                <w:szCs w:val="22"/>
              </w:rPr>
              <w:t>Resultado esperado</w:t>
            </w:r>
          </w:p>
        </w:tc>
      </w:tr>
      <w:tr w:rsidR="008B32E8" w14:paraId="283863E4" w14:textId="77777777" w:rsidTr="009B0B66">
        <w:trPr>
          <w:trHeight w:val="20"/>
        </w:trPr>
        <w:tc>
          <w:tcPr>
            <w:tcW w:w="3492" w:type="dxa"/>
            <w:shd w:val="clear" w:color="auto" w:fill="FFFFFF" w:themeFill="background1"/>
            <w:vAlign w:val="center"/>
          </w:tcPr>
          <w:p w14:paraId="48FB14A6" w14:textId="26EECCF0" w:rsidR="008B32E8" w:rsidRPr="005B5C4A" w:rsidRDefault="008B32E8" w:rsidP="008B32E8">
            <w:pPr>
              <w:spacing w:after="0"/>
              <w:jc w:val="left"/>
              <w:rPr>
                <w:szCs w:val="22"/>
              </w:rPr>
            </w:pPr>
            <w:r w:rsidRPr="005B5C4A">
              <w:rPr>
                <w:szCs w:val="22"/>
              </w:rPr>
              <w:lastRenderedPageBreak/>
              <w:t>El usuario responde a un mensaje</w:t>
            </w:r>
          </w:p>
        </w:tc>
        <w:tc>
          <w:tcPr>
            <w:tcW w:w="5991" w:type="dxa"/>
            <w:shd w:val="clear" w:color="auto" w:fill="FFFFFF" w:themeFill="background1"/>
            <w:vAlign w:val="center"/>
          </w:tcPr>
          <w:p w14:paraId="6353FDB1" w14:textId="48DF25C6" w:rsidR="008B32E8" w:rsidRPr="005B5C4A" w:rsidRDefault="008B32E8" w:rsidP="008B32E8">
            <w:pPr>
              <w:spacing w:after="0"/>
              <w:jc w:val="left"/>
              <w:rPr>
                <w:szCs w:val="22"/>
              </w:rPr>
            </w:pPr>
            <w:r w:rsidRPr="005B5C4A">
              <w:rPr>
                <w:szCs w:val="22"/>
              </w:rPr>
              <w:t>El sistema envía el mensaje de respuesta</w:t>
            </w:r>
          </w:p>
        </w:tc>
      </w:tr>
      <w:tr w:rsidR="008B32E8" w14:paraId="7C5B5F90" w14:textId="77777777" w:rsidTr="009B0B66">
        <w:trPr>
          <w:trHeight w:val="20"/>
        </w:trPr>
        <w:tc>
          <w:tcPr>
            <w:tcW w:w="3492" w:type="dxa"/>
            <w:shd w:val="clear" w:color="auto" w:fill="FFFFFF" w:themeFill="background1"/>
            <w:vAlign w:val="center"/>
          </w:tcPr>
          <w:p w14:paraId="71FDC37C"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2F416F66" w14:textId="71A01FBF" w:rsidR="008B32E8" w:rsidRPr="005B5C4A" w:rsidRDefault="008B32E8" w:rsidP="008B32E8">
            <w:pPr>
              <w:spacing w:after="0"/>
              <w:jc w:val="left"/>
              <w:rPr>
                <w:b/>
                <w:szCs w:val="22"/>
              </w:rPr>
            </w:pPr>
            <w:r w:rsidRPr="005B5C4A">
              <w:rPr>
                <w:b/>
                <w:szCs w:val="22"/>
              </w:rPr>
              <w:t>Resultado obtenido</w:t>
            </w:r>
          </w:p>
        </w:tc>
      </w:tr>
      <w:tr w:rsidR="008B32E8" w14:paraId="269B282F" w14:textId="77777777" w:rsidTr="009B0B66">
        <w:trPr>
          <w:trHeight w:val="20"/>
        </w:trPr>
        <w:tc>
          <w:tcPr>
            <w:tcW w:w="3492" w:type="dxa"/>
            <w:shd w:val="clear" w:color="auto" w:fill="FFFFFF" w:themeFill="background1"/>
            <w:vAlign w:val="center"/>
          </w:tcPr>
          <w:p w14:paraId="37D912D5"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1DB43D2A" w14:textId="57EB8BBD" w:rsidR="008B32E8" w:rsidRPr="005B5C4A" w:rsidRDefault="008B32E8" w:rsidP="008B32E8">
            <w:pPr>
              <w:spacing w:after="0"/>
              <w:jc w:val="left"/>
              <w:rPr>
                <w:szCs w:val="22"/>
              </w:rPr>
            </w:pPr>
            <w:r w:rsidRPr="005B5C4A">
              <w:rPr>
                <w:szCs w:val="22"/>
              </w:rPr>
              <w:t>Efectivamente el mensaje se envía correctamente.</w:t>
            </w:r>
          </w:p>
        </w:tc>
      </w:tr>
    </w:tbl>
    <w:p w14:paraId="241FCFDC" w14:textId="5EF5B5FB" w:rsidR="00690766" w:rsidRDefault="002D7BF4" w:rsidP="009C0FCF">
      <w:r>
        <w:br w:type="textWrapping" w:clear="all"/>
      </w:r>
    </w:p>
    <w:p w14:paraId="6E063E86" w14:textId="77777777" w:rsidR="00515917" w:rsidRDefault="00515917" w:rsidP="006B1DC8">
      <w:pPr>
        <w:pStyle w:val="Ttulo"/>
      </w:pPr>
    </w:p>
    <w:p w14:paraId="5E4D5F3F" w14:textId="77777777" w:rsidR="00515917" w:rsidRDefault="00515917" w:rsidP="006B1DC8">
      <w:pPr>
        <w:pStyle w:val="Ttulo"/>
      </w:pPr>
    </w:p>
    <w:p w14:paraId="594BEDA5" w14:textId="77777777" w:rsidR="00515917" w:rsidRDefault="00515917" w:rsidP="00515917"/>
    <w:p w14:paraId="50E8B326" w14:textId="77777777" w:rsidR="00515917" w:rsidRDefault="00515917" w:rsidP="006B1DC8">
      <w:pPr>
        <w:pStyle w:val="Ttulo"/>
      </w:pPr>
    </w:p>
    <w:p w14:paraId="0A2D9B57" w14:textId="77777777" w:rsidR="00515917" w:rsidRDefault="00515917" w:rsidP="00515917"/>
    <w:p w14:paraId="12E37CBF" w14:textId="77777777" w:rsidR="00515917" w:rsidRDefault="00515917" w:rsidP="00515917"/>
    <w:p w14:paraId="17CEA7C0" w14:textId="2AAE9385" w:rsidR="00515917" w:rsidRPr="00515917" w:rsidRDefault="006B1DC8" w:rsidP="00515917">
      <w:pPr>
        <w:pStyle w:val="Ttulo"/>
      </w:pPr>
      <w:bookmarkStart w:id="339" w:name="_Toc505427115"/>
      <w:bookmarkStart w:id="340" w:name="_Toc505427304"/>
      <w:r>
        <w:t>6.4</w:t>
      </w:r>
      <w:r w:rsidR="004C7A1F" w:rsidRPr="004630A6">
        <w:t xml:space="preserve"> </w:t>
      </w:r>
      <w:r w:rsidR="0026421F">
        <w:t>P</w:t>
      </w:r>
      <w:r w:rsidR="0026421F" w:rsidRPr="004630A6">
        <w:t>ruebas de usabilidad y accesibilidad</w:t>
      </w:r>
      <w:bookmarkEnd w:id="339"/>
      <w:bookmarkEnd w:id="340"/>
    </w:p>
    <w:p w14:paraId="4EAB4382" w14:textId="149097F0" w:rsidR="004630A6" w:rsidRPr="004630A6" w:rsidRDefault="004630A6" w:rsidP="006B1DC8">
      <w:pPr>
        <w:spacing w:before="240"/>
      </w:pPr>
      <w:r w:rsidRPr="004630A6">
        <w:tab/>
        <w:t xml:space="preserve">A </w:t>
      </w:r>
      <w:proofErr w:type="gramStart"/>
      <w:r w:rsidRPr="004630A6">
        <w:t>continuación</w:t>
      </w:r>
      <w:proofErr w:type="gramEnd"/>
      <w:r w:rsidRPr="004630A6">
        <w:t xml:space="preserve"> se detallará la evaluación que se ha seguido para los aspectos de usabilidad y accesibilidad </w:t>
      </w:r>
      <w:r>
        <w:t>de la aplicación web</w:t>
      </w:r>
      <w:r w:rsidRPr="004630A6">
        <w:t>. Se ha decidido seguir una guía heurística ba</w:t>
      </w:r>
      <w:r>
        <w:t>sa</w:t>
      </w:r>
      <w:r w:rsidR="00B177A6">
        <w:t>da</w:t>
      </w:r>
      <w:r w:rsidRPr="004630A6">
        <w:t xml:space="preserve"> en los siguientes criterios:</w:t>
      </w:r>
    </w:p>
    <w:p w14:paraId="2CD47430" w14:textId="1C766EBD" w:rsidR="004630A6" w:rsidRDefault="004630A6" w:rsidP="004630A6">
      <w:pPr>
        <w:pStyle w:val="Prrafodelista"/>
        <w:numPr>
          <w:ilvl w:val="0"/>
          <w:numId w:val="26"/>
        </w:numPr>
        <w:rPr>
          <w:rFonts w:ascii="Times New Roman" w:hAnsi="Times New Roman"/>
        </w:rPr>
      </w:pPr>
      <w:r>
        <w:rPr>
          <w:rFonts w:ascii="Times New Roman" w:hAnsi="Times New Roman"/>
        </w:rPr>
        <w:t>Generales</w:t>
      </w:r>
      <w:r w:rsidRPr="004630A6">
        <w:rPr>
          <w:rFonts w:ascii="Times New Roman" w:hAnsi="Times New Roman"/>
        </w:rPr>
        <w:t>.</w:t>
      </w:r>
    </w:p>
    <w:p w14:paraId="626C3240" w14:textId="3873654E" w:rsidR="004630A6" w:rsidRPr="004630A6" w:rsidRDefault="004630A6" w:rsidP="004630A6">
      <w:pPr>
        <w:pStyle w:val="Prrafodelista"/>
        <w:numPr>
          <w:ilvl w:val="0"/>
          <w:numId w:val="26"/>
        </w:numPr>
        <w:rPr>
          <w:rFonts w:ascii="Times New Roman" w:hAnsi="Times New Roman"/>
          <w:lang w:val="es-ES"/>
        </w:rPr>
      </w:pPr>
      <w:r>
        <w:rPr>
          <w:rFonts w:ascii="Times New Roman" w:hAnsi="Times New Roman"/>
          <w:lang w:val="es-ES"/>
        </w:rPr>
        <w:t>Identidad</w:t>
      </w:r>
      <w:r w:rsidRPr="004630A6">
        <w:rPr>
          <w:rFonts w:ascii="Times New Roman" w:hAnsi="Times New Roman"/>
          <w:lang w:val="es-ES"/>
        </w:rPr>
        <w:t xml:space="preserve"> e información.</w:t>
      </w:r>
    </w:p>
    <w:p w14:paraId="691BA1EE" w14:textId="5A95A4FB" w:rsidR="004630A6" w:rsidRDefault="004630A6" w:rsidP="004630A6">
      <w:pPr>
        <w:pStyle w:val="Prrafodelista"/>
        <w:numPr>
          <w:ilvl w:val="0"/>
          <w:numId w:val="26"/>
        </w:numPr>
        <w:rPr>
          <w:rFonts w:ascii="Times New Roman" w:hAnsi="Times New Roman"/>
        </w:rPr>
      </w:pPr>
      <w:r>
        <w:rPr>
          <w:rFonts w:ascii="Times New Roman" w:hAnsi="Times New Roman"/>
        </w:rPr>
        <w:t>Lenguaje e información.</w:t>
      </w:r>
    </w:p>
    <w:p w14:paraId="7482D797" w14:textId="6EB8C132" w:rsidR="004630A6" w:rsidRDefault="004630A6" w:rsidP="004630A6">
      <w:pPr>
        <w:pStyle w:val="Prrafodelista"/>
        <w:numPr>
          <w:ilvl w:val="0"/>
          <w:numId w:val="26"/>
        </w:numPr>
        <w:rPr>
          <w:rFonts w:ascii="Times New Roman" w:hAnsi="Times New Roman"/>
        </w:rPr>
      </w:pPr>
      <w:r>
        <w:rPr>
          <w:rFonts w:ascii="Times New Roman" w:hAnsi="Times New Roman"/>
        </w:rPr>
        <w:t>Rotulado.</w:t>
      </w:r>
    </w:p>
    <w:p w14:paraId="39E70507" w14:textId="7FA3DC21" w:rsidR="004630A6" w:rsidRDefault="00F86E82" w:rsidP="004630A6">
      <w:pPr>
        <w:pStyle w:val="Prrafodelista"/>
        <w:numPr>
          <w:ilvl w:val="0"/>
          <w:numId w:val="26"/>
        </w:numPr>
        <w:rPr>
          <w:rFonts w:ascii="Times New Roman" w:hAnsi="Times New Roman"/>
        </w:rPr>
      </w:pPr>
      <w:r>
        <w:rPr>
          <w:rFonts w:ascii="Times New Roman" w:hAnsi="Times New Roman"/>
        </w:rPr>
        <w:t>N</w:t>
      </w:r>
      <w:r w:rsidR="004630A6">
        <w:rPr>
          <w:rFonts w:ascii="Times New Roman" w:hAnsi="Times New Roman"/>
        </w:rPr>
        <w:t>avegación.</w:t>
      </w:r>
    </w:p>
    <w:p w14:paraId="3CE34AF3" w14:textId="7105BC91" w:rsidR="004630A6" w:rsidRPr="004630A6" w:rsidRDefault="004630A6" w:rsidP="004630A6">
      <w:pPr>
        <w:pStyle w:val="Prrafodelista"/>
        <w:numPr>
          <w:ilvl w:val="0"/>
          <w:numId w:val="26"/>
        </w:numPr>
        <w:rPr>
          <w:rFonts w:ascii="Times New Roman" w:hAnsi="Times New Roman"/>
          <w:lang w:val="es-ES"/>
        </w:rPr>
      </w:pPr>
      <w:r w:rsidRPr="004630A6">
        <w:rPr>
          <w:rFonts w:ascii="Times New Roman" w:hAnsi="Times New Roman"/>
          <w:lang w:val="es-ES"/>
        </w:rPr>
        <w:t>Lay-out de la página.</w:t>
      </w:r>
    </w:p>
    <w:p w14:paraId="1B463FAE" w14:textId="1E1A7C28" w:rsidR="004630A6" w:rsidRPr="004630A6" w:rsidRDefault="004630A6" w:rsidP="004630A6">
      <w:pPr>
        <w:pStyle w:val="Prrafodelista"/>
        <w:numPr>
          <w:ilvl w:val="0"/>
          <w:numId w:val="26"/>
        </w:numPr>
        <w:rPr>
          <w:rFonts w:ascii="Times New Roman" w:hAnsi="Times New Roman"/>
        </w:rPr>
      </w:pPr>
      <w:r>
        <w:rPr>
          <w:rFonts w:ascii="Times New Roman" w:hAnsi="Times New Roman"/>
          <w:lang w:val="es-ES"/>
        </w:rPr>
        <w:t>Búsqueda.</w:t>
      </w:r>
    </w:p>
    <w:p w14:paraId="7919C9C4" w14:textId="0995916C" w:rsidR="004630A6" w:rsidRPr="004630A6" w:rsidRDefault="004630A6" w:rsidP="004630A6">
      <w:pPr>
        <w:pStyle w:val="Prrafodelista"/>
        <w:numPr>
          <w:ilvl w:val="0"/>
          <w:numId w:val="26"/>
        </w:numPr>
        <w:rPr>
          <w:rFonts w:ascii="Times New Roman" w:hAnsi="Times New Roman"/>
        </w:rPr>
      </w:pPr>
      <w:r>
        <w:rPr>
          <w:rFonts w:ascii="Times New Roman" w:hAnsi="Times New Roman"/>
          <w:lang w:val="es-ES"/>
        </w:rPr>
        <w:t>Ayuda.</w:t>
      </w:r>
    </w:p>
    <w:p w14:paraId="5AFF275A" w14:textId="61601742" w:rsidR="004630A6" w:rsidRPr="004630A6" w:rsidRDefault="004630A6" w:rsidP="004630A6">
      <w:pPr>
        <w:pStyle w:val="Prrafodelista"/>
        <w:numPr>
          <w:ilvl w:val="0"/>
          <w:numId w:val="26"/>
        </w:numPr>
        <w:rPr>
          <w:rFonts w:ascii="Times New Roman" w:hAnsi="Times New Roman"/>
        </w:rPr>
      </w:pPr>
      <w:r>
        <w:rPr>
          <w:rFonts w:ascii="Times New Roman" w:hAnsi="Times New Roman"/>
          <w:lang w:val="es-ES"/>
        </w:rPr>
        <w:t>Accesibilidad.</w:t>
      </w:r>
    </w:p>
    <w:p w14:paraId="49F89B06" w14:textId="50B2E500" w:rsidR="004630A6" w:rsidRPr="00D424AD" w:rsidRDefault="004630A6" w:rsidP="004630A6">
      <w:pPr>
        <w:pStyle w:val="Prrafodelista"/>
        <w:numPr>
          <w:ilvl w:val="0"/>
          <w:numId w:val="26"/>
        </w:numPr>
        <w:rPr>
          <w:rFonts w:ascii="Times New Roman" w:hAnsi="Times New Roman"/>
        </w:rPr>
      </w:pPr>
      <w:r>
        <w:rPr>
          <w:rFonts w:ascii="Times New Roman" w:hAnsi="Times New Roman"/>
          <w:lang w:val="es-ES"/>
        </w:rPr>
        <w:t>Control y retroalimentación.</w:t>
      </w:r>
    </w:p>
    <w:p w14:paraId="70A1CBCA" w14:textId="77777777" w:rsidR="00D20CEA" w:rsidRPr="00D20CEA" w:rsidRDefault="00D20CEA" w:rsidP="00D20CEA">
      <w:pPr>
        <w:ind w:left="720"/>
        <w:rPr>
          <w:b/>
          <w:color w:val="FF0000"/>
        </w:rPr>
      </w:pPr>
    </w:p>
    <w:p w14:paraId="37E8DAFB" w14:textId="25A0F7DE" w:rsidR="00FA666C" w:rsidRPr="00FA666C" w:rsidRDefault="006B1DC8" w:rsidP="00515917">
      <w:pPr>
        <w:pStyle w:val="Subttulo"/>
        <w:ind w:firstLine="720"/>
        <w:jc w:val="both"/>
      </w:pPr>
      <w:bookmarkStart w:id="341" w:name="_Toc505427116"/>
      <w:bookmarkStart w:id="342" w:name="_Toc505427305"/>
      <w:r>
        <w:lastRenderedPageBreak/>
        <w:t>6.4.</w:t>
      </w:r>
      <w:r w:rsidR="004630A6">
        <w:t>1 Criterios generales</w:t>
      </w:r>
      <w:bookmarkEnd w:id="341"/>
      <w:bookmarkEnd w:id="342"/>
    </w:p>
    <w:p w14:paraId="49D756C7" w14:textId="68362355" w:rsidR="00FA666C" w:rsidRDefault="00FA666C" w:rsidP="00515917">
      <w:pPr>
        <w:pStyle w:val="Descripcin"/>
        <w:keepNext/>
        <w:spacing w:before="240"/>
        <w:ind w:left="720" w:firstLine="720"/>
      </w:pPr>
      <w:bookmarkStart w:id="343" w:name="_Toc486816845"/>
      <w:r w:rsidRPr="00FA666C">
        <w:rPr>
          <w:sz w:val="20"/>
        </w:rPr>
        <w:t xml:space="preserve">Tabla </w:t>
      </w:r>
      <w:r w:rsidRPr="00FA666C">
        <w:rPr>
          <w:sz w:val="20"/>
        </w:rPr>
        <w:fldChar w:fldCharType="begin"/>
      </w:r>
      <w:r w:rsidRPr="00FA666C">
        <w:rPr>
          <w:sz w:val="20"/>
        </w:rPr>
        <w:instrText xml:space="preserve"> </w:instrText>
      </w:r>
      <w:r w:rsidR="00327A0A">
        <w:rPr>
          <w:sz w:val="20"/>
        </w:rPr>
        <w:instrText>SEQ</w:instrText>
      </w:r>
      <w:r w:rsidRPr="00FA666C">
        <w:rPr>
          <w:sz w:val="20"/>
        </w:rPr>
        <w:instrText xml:space="preserve"> Tabla \* ARABIC </w:instrText>
      </w:r>
      <w:r w:rsidRPr="00FA666C">
        <w:rPr>
          <w:sz w:val="20"/>
        </w:rPr>
        <w:fldChar w:fldCharType="separate"/>
      </w:r>
      <w:r w:rsidR="0091092C">
        <w:rPr>
          <w:noProof/>
          <w:sz w:val="20"/>
        </w:rPr>
        <w:t>13</w:t>
      </w:r>
      <w:r w:rsidRPr="00FA666C">
        <w:rPr>
          <w:sz w:val="20"/>
        </w:rPr>
        <w:fldChar w:fldCharType="end"/>
      </w:r>
      <w:r w:rsidRPr="00FA666C">
        <w:rPr>
          <w:sz w:val="20"/>
        </w:rPr>
        <w:t xml:space="preserve"> Pruebas de usabilidad y accesibilidad - Criterios generales</w:t>
      </w:r>
      <w:bookmarkEnd w:id="343"/>
    </w:p>
    <w:tbl>
      <w:tblPr>
        <w:tblStyle w:val="Tablaconcuadrcula"/>
        <w:tblW w:w="5000" w:type="pct"/>
        <w:tblCellMar>
          <w:top w:w="28" w:type="dxa"/>
        </w:tblCellMar>
        <w:tblLook w:val="04A0" w:firstRow="1" w:lastRow="0" w:firstColumn="1" w:lastColumn="0" w:noHBand="0" w:noVBand="1"/>
      </w:tblPr>
      <w:tblGrid>
        <w:gridCol w:w="7366"/>
        <w:gridCol w:w="1881"/>
      </w:tblGrid>
      <w:tr w:rsidR="00D424AD" w14:paraId="7F4BA140" w14:textId="77777777" w:rsidTr="00152CA6">
        <w:tc>
          <w:tcPr>
            <w:tcW w:w="3983" w:type="pct"/>
            <w:shd w:val="clear" w:color="auto" w:fill="D0CECE" w:themeFill="background2" w:themeFillShade="E6"/>
            <w:vAlign w:val="bottom"/>
          </w:tcPr>
          <w:p w14:paraId="0B80F98C" w14:textId="6DF223DB" w:rsidR="00D424AD" w:rsidRPr="00B177A6" w:rsidRDefault="00D424AD" w:rsidP="00152CA6">
            <w:pPr>
              <w:spacing w:after="0"/>
              <w:jc w:val="left"/>
              <w:rPr>
                <w:b/>
              </w:rPr>
            </w:pPr>
            <w:r w:rsidRPr="00B177A6">
              <w:rPr>
                <w:b/>
              </w:rPr>
              <w:t>Criterios</w:t>
            </w:r>
          </w:p>
        </w:tc>
        <w:tc>
          <w:tcPr>
            <w:tcW w:w="1017" w:type="pct"/>
            <w:shd w:val="clear" w:color="auto" w:fill="D0CECE" w:themeFill="background2" w:themeFillShade="E6"/>
            <w:vAlign w:val="bottom"/>
          </w:tcPr>
          <w:p w14:paraId="5D862BD0" w14:textId="11A9EF55" w:rsidR="00D424AD" w:rsidRPr="00B177A6" w:rsidRDefault="00D424AD" w:rsidP="00152CA6">
            <w:pPr>
              <w:spacing w:after="0"/>
              <w:jc w:val="left"/>
              <w:rPr>
                <w:b/>
              </w:rPr>
            </w:pPr>
            <w:r w:rsidRPr="00B177A6">
              <w:rPr>
                <w:b/>
              </w:rPr>
              <w:t>¿Se ha cumplido?</w:t>
            </w:r>
          </w:p>
        </w:tc>
      </w:tr>
      <w:tr w:rsidR="00D424AD" w14:paraId="576DF1DF" w14:textId="77777777" w:rsidTr="00E345A4">
        <w:tc>
          <w:tcPr>
            <w:tcW w:w="3983" w:type="pct"/>
            <w:shd w:val="clear" w:color="auto" w:fill="F2F2F2" w:themeFill="background1" w:themeFillShade="F2"/>
            <w:vAlign w:val="bottom"/>
          </w:tcPr>
          <w:p w14:paraId="2E8EEDCD" w14:textId="2A264081" w:rsidR="00D424AD" w:rsidRPr="00B177A6" w:rsidRDefault="00D20CEA" w:rsidP="00152CA6">
            <w:pPr>
              <w:spacing w:after="0" w:line="276" w:lineRule="auto"/>
              <w:jc w:val="left"/>
            </w:pPr>
            <w:r w:rsidRPr="00B177A6">
              <w:rPr>
                <w:b/>
              </w:rPr>
              <w:t>¿Cuáles son los objetivos del sitio web? ¿Son concretos y bien definidos? ¿Los contenidos y servicios que ofrece se corresponden con esos objetivos?</w:t>
            </w:r>
            <w:r w:rsidR="00B177A6">
              <w:t xml:space="preserve"> Al ser una plataforma pensada para el ámbito profesional esta se ha desarrollado siguiendo unos objetivos claros y concisos, ofreciendo servicios únicamente relacionados con los objetivos </w:t>
            </w:r>
            <w:r w:rsidR="00152CA6">
              <w:t xml:space="preserve">previamente </w:t>
            </w:r>
            <w:r w:rsidR="00B177A6">
              <w:t>establecidos.</w:t>
            </w:r>
          </w:p>
        </w:tc>
        <w:tc>
          <w:tcPr>
            <w:tcW w:w="1017" w:type="pct"/>
            <w:vAlign w:val="center"/>
          </w:tcPr>
          <w:p w14:paraId="3C45A8EA" w14:textId="077A262A" w:rsidR="00D424AD" w:rsidRPr="00B177A6" w:rsidRDefault="00B177A6" w:rsidP="00152CA6">
            <w:pPr>
              <w:spacing w:after="0" w:line="276" w:lineRule="auto"/>
              <w:jc w:val="center"/>
              <w:rPr>
                <w:b/>
              </w:rPr>
            </w:pPr>
            <w:r w:rsidRPr="00B177A6">
              <w:rPr>
                <w:b/>
                <w:color w:val="000000" w:themeColor="text1"/>
              </w:rPr>
              <w:t>Sí</w:t>
            </w:r>
          </w:p>
        </w:tc>
      </w:tr>
      <w:tr w:rsidR="00D424AD" w14:paraId="07CC9DFD" w14:textId="77777777" w:rsidTr="00E345A4">
        <w:trPr>
          <w:trHeight w:val="227"/>
        </w:trPr>
        <w:tc>
          <w:tcPr>
            <w:tcW w:w="3983" w:type="pct"/>
            <w:shd w:val="clear" w:color="auto" w:fill="F2F2F2" w:themeFill="background1" w:themeFillShade="F2"/>
            <w:vAlign w:val="center"/>
          </w:tcPr>
          <w:p w14:paraId="1B076F34" w14:textId="52ED07EF" w:rsidR="00152CA6" w:rsidRPr="00152CA6" w:rsidRDefault="00D20CEA" w:rsidP="00152CA6">
            <w:pPr>
              <w:spacing w:after="0" w:line="276" w:lineRule="auto"/>
              <w:jc w:val="left"/>
            </w:pPr>
            <w:r w:rsidRPr="00152CA6">
              <w:rPr>
                <w:b/>
              </w:rPr>
              <w:t>¿Tiene una URL correcta, clara y fácil de recordar? ¿Y las URL de sus páginas internas? ¿Son claras y permanentes?</w:t>
            </w:r>
            <w:r w:rsidR="00152CA6">
              <w:t xml:space="preserve"> La aplicación no se ha subido a un servidor online, por lo </w:t>
            </w:r>
            <w:proofErr w:type="gramStart"/>
            <w:r w:rsidR="00152CA6">
              <w:t>tanto</w:t>
            </w:r>
            <w:proofErr w:type="gramEnd"/>
            <w:r w:rsidR="00152CA6">
              <w:t xml:space="preserve"> no se ha podido establecer una URL principal, pero las </w:t>
            </w:r>
            <w:proofErr w:type="spellStart"/>
            <w:r w:rsidR="00152CA6">
              <w:t>url’s</w:t>
            </w:r>
            <w:proofErr w:type="spellEnd"/>
            <w:r w:rsidR="00152CA6">
              <w:t xml:space="preserve"> de sus páginas internas son intuitivas, cortas y concisas, siendo fácilmente recordables por el usuario.</w:t>
            </w:r>
          </w:p>
        </w:tc>
        <w:tc>
          <w:tcPr>
            <w:tcW w:w="1017" w:type="pct"/>
            <w:vAlign w:val="center"/>
          </w:tcPr>
          <w:p w14:paraId="0741F124" w14:textId="0BD66415" w:rsidR="00D424AD" w:rsidRPr="00152CA6" w:rsidRDefault="00152CA6" w:rsidP="00152CA6">
            <w:pPr>
              <w:spacing w:after="0" w:line="276" w:lineRule="auto"/>
              <w:jc w:val="center"/>
              <w:rPr>
                <w:b/>
              </w:rPr>
            </w:pPr>
            <w:r w:rsidRPr="00152CA6">
              <w:rPr>
                <w:b/>
              </w:rPr>
              <w:t>Sí</w:t>
            </w:r>
          </w:p>
        </w:tc>
      </w:tr>
      <w:tr w:rsidR="00D424AD" w14:paraId="63911BEA" w14:textId="77777777" w:rsidTr="00E345A4">
        <w:tc>
          <w:tcPr>
            <w:tcW w:w="3983" w:type="pct"/>
            <w:shd w:val="clear" w:color="auto" w:fill="F2F2F2" w:themeFill="background1" w:themeFillShade="F2"/>
            <w:vAlign w:val="bottom"/>
          </w:tcPr>
          <w:p w14:paraId="2D71C2E5" w14:textId="046C4756" w:rsidR="00D424AD" w:rsidRPr="00152CA6" w:rsidRDefault="00D20CEA" w:rsidP="00152CA6">
            <w:pPr>
              <w:spacing w:after="0" w:line="276" w:lineRule="auto"/>
              <w:jc w:val="left"/>
            </w:pPr>
            <w:r w:rsidRPr="00152CA6">
              <w:rPr>
                <w:b/>
              </w:rPr>
              <w:t>¿Muestra de forma precisa y completa qué contenidos o servicios ofrece realmente el sitio web?</w:t>
            </w:r>
            <w:r w:rsidR="00152CA6">
              <w:t xml:space="preserve"> La pantalla principal contiene una información breve y concisa de los objetivos principales de la aplicación para los diferentes tipos de usuarios que la utilizarán.</w:t>
            </w:r>
          </w:p>
        </w:tc>
        <w:tc>
          <w:tcPr>
            <w:tcW w:w="1017" w:type="pct"/>
            <w:vAlign w:val="center"/>
          </w:tcPr>
          <w:p w14:paraId="004EA15D" w14:textId="20A292FA" w:rsidR="00D424AD" w:rsidRPr="00152CA6" w:rsidRDefault="00152CA6" w:rsidP="00152CA6">
            <w:pPr>
              <w:spacing w:after="0" w:line="276" w:lineRule="auto"/>
              <w:jc w:val="center"/>
              <w:rPr>
                <w:b/>
              </w:rPr>
            </w:pPr>
            <w:r>
              <w:rPr>
                <w:b/>
              </w:rPr>
              <w:t>Sí</w:t>
            </w:r>
          </w:p>
        </w:tc>
      </w:tr>
      <w:tr w:rsidR="00D424AD" w14:paraId="21030564" w14:textId="77777777" w:rsidTr="00E345A4">
        <w:tc>
          <w:tcPr>
            <w:tcW w:w="3983" w:type="pct"/>
            <w:shd w:val="clear" w:color="auto" w:fill="F2F2F2" w:themeFill="background1" w:themeFillShade="F2"/>
            <w:vAlign w:val="bottom"/>
          </w:tcPr>
          <w:p w14:paraId="274DF052" w14:textId="0A48C8E2" w:rsidR="00D424AD" w:rsidRPr="00152CA6" w:rsidRDefault="00D20CEA" w:rsidP="00152CA6">
            <w:pPr>
              <w:spacing w:after="0" w:line="276" w:lineRule="auto"/>
              <w:jc w:val="left"/>
            </w:pPr>
            <w:r w:rsidRPr="00152CA6">
              <w:rPr>
                <w:b/>
              </w:rPr>
              <w:t>¿La estructura general del sitio web está orientada al usuario?</w:t>
            </w:r>
            <w:r w:rsidR="00152CA6">
              <w:t xml:space="preserve"> Dado que la aplicación está pensada para que la utilicen estudiantes y empresas, esta se ha diseñado con una estructura totalmente pensada y orientada al usuario.</w:t>
            </w:r>
          </w:p>
        </w:tc>
        <w:tc>
          <w:tcPr>
            <w:tcW w:w="1017" w:type="pct"/>
            <w:vAlign w:val="center"/>
          </w:tcPr>
          <w:p w14:paraId="74093A00" w14:textId="6DE77756" w:rsidR="00D424AD" w:rsidRPr="00152CA6" w:rsidRDefault="00152CA6" w:rsidP="00152CA6">
            <w:pPr>
              <w:spacing w:after="0" w:line="276" w:lineRule="auto"/>
              <w:jc w:val="center"/>
              <w:rPr>
                <w:b/>
              </w:rPr>
            </w:pPr>
            <w:r>
              <w:rPr>
                <w:b/>
              </w:rPr>
              <w:t>Sí</w:t>
            </w:r>
          </w:p>
        </w:tc>
      </w:tr>
      <w:tr w:rsidR="00D424AD" w14:paraId="659E2E03" w14:textId="77777777" w:rsidTr="00E345A4">
        <w:tc>
          <w:tcPr>
            <w:tcW w:w="3983" w:type="pct"/>
            <w:shd w:val="clear" w:color="auto" w:fill="F2F2F2" w:themeFill="background1" w:themeFillShade="F2"/>
            <w:vAlign w:val="bottom"/>
          </w:tcPr>
          <w:p w14:paraId="1E57A3F2" w14:textId="505A63AF" w:rsidR="00D424AD" w:rsidRPr="00152CA6" w:rsidRDefault="00D20CEA" w:rsidP="00613D7A">
            <w:pPr>
              <w:spacing w:after="0" w:line="276" w:lineRule="auto"/>
              <w:jc w:val="left"/>
            </w:pPr>
            <w:r w:rsidRPr="00152CA6">
              <w:rPr>
                <w:b/>
              </w:rPr>
              <w:t xml:space="preserve">¿El look &amp; </w:t>
            </w:r>
            <w:proofErr w:type="spellStart"/>
            <w:r w:rsidRPr="00152CA6">
              <w:rPr>
                <w:b/>
              </w:rPr>
              <w:t>feel</w:t>
            </w:r>
            <w:proofErr w:type="spellEnd"/>
            <w:r w:rsidRPr="00152CA6">
              <w:rPr>
                <w:b/>
              </w:rPr>
              <w:t xml:space="preserve"> general se corresponde con los objetivos, características, contenidos y servicios del sitio web?</w:t>
            </w:r>
            <w:r w:rsidR="00152CA6">
              <w:rPr>
                <w:b/>
              </w:rPr>
              <w:t xml:space="preserve"> </w:t>
            </w:r>
            <w:r w:rsidR="00613D7A">
              <w:t>Dado que se trata de una aplicación de ámbito profesional esta se ha diseño con colores oscuros en su mayoría a la vez que claros, intentando transmitir seriedad y evitando colores llamativos y fuera de lugar que puedan confundir al usuario.</w:t>
            </w:r>
          </w:p>
        </w:tc>
        <w:tc>
          <w:tcPr>
            <w:tcW w:w="1017" w:type="pct"/>
            <w:vAlign w:val="center"/>
          </w:tcPr>
          <w:p w14:paraId="23393B21" w14:textId="77822FE5" w:rsidR="00D424AD" w:rsidRPr="00613D7A" w:rsidRDefault="00613D7A" w:rsidP="00152CA6">
            <w:pPr>
              <w:spacing w:after="0" w:line="276" w:lineRule="auto"/>
              <w:jc w:val="center"/>
              <w:rPr>
                <w:b/>
              </w:rPr>
            </w:pPr>
            <w:r>
              <w:rPr>
                <w:b/>
              </w:rPr>
              <w:t>Sí</w:t>
            </w:r>
          </w:p>
        </w:tc>
      </w:tr>
      <w:tr w:rsidR="00D424AD" w14:paraId="19FD5171" w14:textId="77777777" w:rsidTr="00E345A4">
        <w:tc>
          <w:tcPr>
            <w:tcW w:w="3983" w:type="pct"/>
            <w:shd w:val="clear" w:color="auto" w:fill="F2F2F2" w:themeFill="background1" w:themeFillShade="F2"/>
            <w:vAlign w:val="bottom"/>
          </w:tcPr>
          <w:p w14:paraId="28FC6F12" w14:textId="6B93B83A" w:rsidR="00D424AD" w:rsidRPr="00613D7A" w:rsidRDefault="00D20CEA" w:rsidP="00152CA6">
            <w:pPr>
              <w:spacing w:after="0" w:line="276" w:lineRule="auto"/>
              <w:jc w:val="left"/>
            </w:pPr>
            <w:r w:rsidRPr="00613D7A">
              <w:rPr>
                <w:b/>
              </w:rPr>
              <w:t>¿Es coherente el diseño general del sitio web?</w:t>
            </w:r>
            <w:r w:rsidR="00613D7A">
              <w:rPr>
                <w:b/>
              </w:rPr>
              <w:t xml:space="preserve"> </w:t>
            </w:r>
            <w:r w:rsidR="00613D7A">
              <w:t>Si lo es, ya que todas las páginas internas de la aplicación siguen una línea de diseño idéntica, incluyendo elementos limpios y con una estructura similar.</w:t>
            </w:r>
          </w:p>
        </w:tc>
        <w:tc>
          <w:tcPr>
            <w:tcW w:w="1017" w:type="pct"/>
            <w:vAlign w:val="center"/>
          </w:tcPr>
          <w:p w14:paraId="773DD410" w14:textId="72F62EF1" w:rsidR="00D424AD" w:rsidRPr="00613D7A" w:rsidRDefault="00613D7A" w:rsidP="00152CA6">
            <w:pPr>
              <w:spacing w:after="0" w:line="276" w:lineRule="auto"/>
              <w:jc w:val="center"/>
              <w:rPr>
                <w:b/>
              </w:rPr>
            </w:pPr>
            <w:r>
              <w:rPr>
                <w:b/>
              </w:rPr>
              <w:t>Sí</w:t>
            </w:r>
          </w:p>
        </w:tc>
      </w:tr>
      <w:tr w:rsidR="00D20CEA" w14:paraId="01F46BC4" w14:textId="77777777" w:rsidTr="00E345A4">
        <w:tc>
          <w:tcPr>
            <w:tcW w:w="3983" w:type="pct"/>
            <w:shd w:val="clear" w:color="auto" w:fill="F2F2F2" w:themeFill="background1" w:themeFillShade="F2"/>
            <w:vAlign w:val="bottom"/>
          </w:tcPr>
          <w:p w14:paraId="56EC1314" w14:textId="3B0B2CC6" w:rsidR="00D20CEA" w:rsidRPr="00822CC7" w:rsidRDefault="00D20CEA" w:rsidP="00152CA6">
            <w:pPr>
              <w:spacing w:after="0" w:line="276" w:lineRule="auto"/>
              <w:jc w:val="left"/>
            </w:pPr>
            <w:r w:rsidRPr="00613D7A">
              <w:rPr>
                <w:b/>
              </w:rPr>
              <w:t>¿Es reconocible el diseño general del sitio web?</w:t>
            </w:r>
            <w:r w:rsidR="00613D7A">
              <w:rPr>
                <w:b/>
              </w:rPr>
              <w:t xml:space="preserve"> </w:t>
            </w:r>
            <w:r w:rsidR="00822CC7">
              <w:t>Dado que el diseño de la aplicación web se ha hecho en su mayoría con colores oscuros, esto proporcionará una clara diferenciación frente a muchas páginas web del mercado, haciendo que el usuario pueda reconocer su diseño más fácilmente.</w:t>
            </w:r>
          </w:p>
        </w:tc>
        <w:tc>
          <w:tcPr>
            <w:tcW w:w="1017" w:type="pct"/>
            <w:vAlign w:val="center"/>
          </w:tcPr>
          <w:p w14:paraId="39A4CA5F" w14:textId="3682AC6C" w:rsidR="00D20CEA" w:rsidRPr="00822CC7" w:rsidRDefault="00822CC7" w:rsidP="00152CA6">
            <w:pPr>
              <w:spacing w:after="0" w:line="276" w:lineRule="auto"/>
              <w:jc w:val="center"/>
              <w:rPr>
                <w:b/>
              </w:rPr>
            </w:pPr>
            <w:r w:rsidRPr="00822CC7">
              <w:rPr>
                <w:b/>
              </w:rPr>
              <w:t>Sí</w:t>
            </w:r>
          </w:p>
        </w:tc>
      </w:tr>
      <w:tr w:rsidR="00D20CEA" w14:paraId="2315B41E" w14:textId="77777777" w:rsidTr="00E345A4">
        <w:tc>
          <w:tcPr>
            <w:tcW w:w="3983" w:type="pct"/>
            <w:shd w:val="clear" w:color="auto" w:fill="F2F2F2" w:themeFill="background1" w:themeFillShade="F2"/>
            <w:vAlign w:val="bottom"/>
          </w:tcPr>
          <w:p w14:paraId="76B79B3D" w14:textId="06E272BE" w:rsidR="00D20CEA" w:rsidRPr="00822CC7" w:rsidRDefault="00D20CEA" w:rsidP="00152CA6">
            <w:pPr>
              <w:spacing w:after="0" w:line="276" w:lineRule="auto"/>
              <w:jc w:val="left"/>
            </w:pPr>
            <w:r w:rsidRPr="00822CC7">
              <w:rPr>
                <w:b/>
              </w:rPr>
              <w:t>¿El sitio web se actualiza periódicamente? ¿Indica cuándo se actualiza?</w:t>
            </w:r>
            <w:r w:rsidR="00822CC7">
              <w:t xml:space="preserve"> Dado que esta aplicación web ha sido fruto de la realización de un proyecto puramente académico no se ha contemplado el desarrollo de futuras actualizaciones, excluyendo así cualquier tipo de indicación a cerca de estas.</w:t>
            </w:r>
          </w:p>
        </w:tc>
        <w:tc>
          <w:tcPr>
            <w:tcW w:w="1017" w:type="pct"/>
            <w:vAlign w:val="center"/>
          </w:tcPr>
          <w:p w14:paraId="7CCB6CB1" w14:textId="3858A5B6" w:rsidR="00D20CEA" w:rsidRPr="00822CC7" w:rsidRDefault="00822CC7" w:rsidP="00152CA6">
            <w:pPr>
              <w:spacing w:after="0" w:line="276" w:lineRule="auto"/>
              <w:jc w:val="center"/>
              <w:rPr>
                <w:b/>
              </w:rPr>
            </w:pPr>
            <w:r>
              <w:rPr>
                <w:b/>
              </w:rPr>
              <w:t>No</w:t>
            </w:r>
          </w:p>
        </w:tc>
      </w:tr>
    </w:tbl>
    <w:p w14:paraId="115B1E1D" w14:textId="77777777" w:rsidR="00D20CEA" w:rsidRDefault="00D20CEA" w:rsidP="004630A6"/>
    <w:p w14:paraId="1F48686A" w14:textId="7B941041" w:rsidR="00FA666C" w:rsidRPr="00FA666C" w:rsidRDefault="006B1DC8" w:rsidP="00515917">
      <w:pPr>
        <w:pStyle w:val="Subttulo"/>
        <w:ind w:firstLine="720"/>
        <w:jc w:val="both"/>
      </w:pPr>
      <w:bookmarkStart w:id="344" w:name="_Toc505427117"/>
      <w:bookmarkStart w:id="345" w:name="_Toc505427306"/>
      <w:r>
        <w:lastRenderedPageBreak/>
        <w:t>6.4.2</w:t>
      </w:r>
      <w:r w:rsidR="00D20CEA">
        <w:t xml:space="preserve"> Criterios de identidad e información</w:t>
      </w:r>
      <w:bookmarkEnd w:id="344"/>
      <w:bookmarkEnd w:id="345"/>
    </w:p>
    <w:p w14:paraId="3010EEED" w14:textId="04E3907B" w:rsidR="00FA666C" w:rsidRDefault="00FA666C" w:rsidP="00515917">
      <w:pPr>
        <w:pStyle w:val="Descripcin"/>
        <w:keepNext/>
        <w:spacing w:before="240"/>
        <w:ind w:left="720" w:firstLine="720"/>
      </w:pPr>
      <w:bookmarkStart w:id="346" w:name="_Toc486816846"/>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14</w:t>
      </w:r>
      <w:r>
        <w:fldChar w:fldCharType="end"/>
      </w:r>
      <w:r w:rsidRPr="004B364D">
        <w:t xml:space="preserve">Pruebas de usabilidad y accesibilidad - Criterios </w:t>
      </w:r>
      <w:r>
        <w:t>de identificación e información</w:t>
      </w:r>
      <w:bookmarkEnd w:id="346"/>
    </w:p>
    <w:tbl>
      <w:tblPr>
        <w:tblStyle w:val="Tablaconcuadrcula"/>
        <w:tblW w:w="0" w:type="auto"/>
        <w:tblLook w:val="04A0" w:firstRow="1" w:lastRow="0" w:firstColumn="1" w:lastColumn="0" w:noHBand="0" w:noVBand="1"/>
      </w:tblPr>
      <w:tblGrid>
        <w:gridCol w:w="7366"/>
        <w:gridCol w:w="1881"/>
      </w:tblGrid>
      <w:tr w:rsidR="00D20CEA" w14:paraId="551B04A2" w14:textId="77777777" w:rsidTr="00E345A4">
        <w:tc>
          <w:tcPr>
            <w:tcW w:w="7366" w:type="dxa"/>
            <w:shd w:val="clear" w:color="auto" w:fill="D0CECE" w:themeFill="background2" w:themeFillShade="E6"/>
            <w:vAlign w:val="center"/>
          </w:tcPr>
          <w:p w14:paraId="6FB0558E" w14:textId="77777777" w:rsidR="00D20CEA" w:rsidRPr="00E345A4" w:rsidRDefault="00D20CEA" w:rsidP="00E345A4">
            <w:pPr>
              <w:spacing w:after="0"/>
              <w:jc w:val="center"/>
              <w:rPr>
                <w:b/>
              </w:rPr>
            </w:pPr>
            <w:r w:rsidRPr="00E345A4">
              <w:rPr>
                <w:b/>
              </w:rPr>
              <w:t>Criterios</w:t>
            </w:r>
          </w:p>
        </w:tc>
        <w:tc>
          <w:tcPr>
            <w:tcW w:w="1881" w:type="dxa"/>
            <w:shd w:val="clear" w:color="auto" w:fill="D0CECE" w:themeFill="background2" w:themeFillShade="E6"/>
            <w:vAlign w:val="center"/>
          </w:tcPr>
          <w:p w14:paraId="5ACF130F" w14:textId="77777777" w:rsidR="00D20CEA" w:rsidRPr="00E345A4" w:rsidRDefault="00D20CEA" w:rsidP="00E345A4">
            <w:pPr>
              <w:spacing w:after="0"/>
              <w:jc w:val="center"/>
              <w:rPr>
                <w:b/>
              </w:rPr>
            </w:pPr>
            <w:r w:rsidRPr="00E345A4">
              <w:rPr>
                <w:b/>
              </w:rPr>
              <w:t>¿Se ha cumplido?</w:t>
            </w:r>
          </w:p>
        </w:tc>
      </w:tr>
      <w:tr w:rsidR="00D20CEA" w14:paraId="0C3638CF" w14:textId="77777777" w:rsidTr="00E345A4">
        <w:trPr>
          <w:trHeight w:val="850"/>
        </w:trPr>
        <w:tc>
          <w:tcPr>
            <w:tcW w:w="7366" w:type="dxa"/>
            <w:shd w:val="clear" w:color="auto" w:fill="F2F2F2" w:themeFill="background1" w:themeFillShade="F2"/>
            <w:vAlign w:val="center"/>
          </w:tcPr>
          <w:p w14:paraId="088DA10F" w14:textId="2805CC2F" w:rsidR="00D20CEA" w:rsidRPr="00E345A4" w:rsidRDefault="00D20CEA" w:rsidP="00E345A4">
            <w:pPr>
              <w:spacing w:after="0" w:line="276" w:lineRule="auto"/>
            </w:pPr>
            <w:r w:rsidRPr="00E345A4">
              <w:rPr>
                <w:b/>
              </w:rPr>
              <w:t>¿Se muestra claramente la identidad de la empresa-sitio a través de todas las páginas?</w:t>
            </w:r>
            <w:r w:rsidR="00E345A4">
              <w:t xml:space="preserve"> Sí, dado que el logo de la aplicación web siempre se mostrará en el menú principal de navegación ubicado en la parte superior de la página.</w:t>
            </w:r>
          </w:p>
        </w:tc>
        <w:tc>
          <w:tcPr>
            <w:tcW w:w="1881" w:type="dxa"/>
            <w:shd w:val="clear" w:color="auto" w:fill="F2F2F2" w:themeFill="background1" w:themeFillShade="F2"/>
            <w:vAlign w:val="center"/>
          </w:tcPr>
          <w:p w14:paraId="3C6866A2" w14:textId="2BBD5697" w:rsidR="00D20CEA" w:rsidRPr="00AD4D64" w:rsidRDefault="00AD4D64" w:rsidP="00E345A4">
            <w:pPr>
              <w:jc w:val="center"/>
              <w:rPr>
                <w:b/>
              </w:rPr>
            </w:pPr>
            <w:r>
              <w:rPr>
                <w:b/>
              </w:rPr>
              <w:br/>
            </w:r>
            <w:r w:rsidR="00E345A4" w:rsidRPr="00AD4D64">
              <w:rPr>
                <w:b/>
              </w:rPr>
              <w:t>Sí</w:t>
            </w:r>
          </w:p>
        </w:tc>
      </w:tr>
      <w:tr w:rsidR="00D20CEA" w14:paraId="6CD7B86E" w14:textId="77777777" w:rsidTr="00AD4D64">
        <w:tc>
          <w:tcPr>
            <w:tcW w:w="7366" w:type="dxa"/>
            <w:shd w:val="clear" w:color="auto" w:fill="F2F2F2" w:themeFill="background1" w:themeFillShade="F2"/>
            <w:vAlign w:val="center"/>
          </w:tcPr>
          <w:p w14:paraId="172E1C84" w14:textId="37B2D483" w:rsidR="00D20CEA" w:rsidRPr="00AD4D64" w:rsidRDefault="00D20CEA" w:rsidP="00AD4D64">
            <w:pPr>
              <w:spacing w:after="0" w:line="276" w:lineRule="auto"/>
            </w:pPr>
            <w:r w:rsidRPr="00AD4D64">
              <w:rPr>
                <w:b/>
              </w:rPr>
              <w:t>El Logotipo, ¿es significativo, identificable y suficientemente visible?</w:t>
            </w:r>
            <w:r w:rsidR="00AD4D64">
              <w:rPr>
                <w:b/>
              </w:rPr>
              <w:t xml:space="preserve"> </w:t>
            </w:r>
            <w:r w:rsidR="00AD4D64">
              <w:t>El logotipo cuenta con la palabra “</w:t>
            </w:r>
            <w:proofErr w:type="spellStart"/>
            <w:r w:rsidR="00AD4D64">
              <w:t>intern</w:t>
            </w:r>
            <w:proofErr w:type="spellEnd"/>
            <w:r w:rsidR="00AD4D64">
              <w:t xml:space="preserve">” que significa becario o alumno en prácticas y la palabra “me” que se refiere a uno mismo, lo cual manda un mensaje significativo a cerca de uno de los principales objetivos de la aplicación, que los estudiantes puedan encontrar prácticas de trabajo. A parte de esto, el logotipo cuenta con una buena calidad, por </w:t>
            </w:r>
            <w:proofErr w:type="gramStart"/>
            <w:r w:rsidR="00AD4D64">
              <w:t>tanto</w:t>
            </w:r>
            <w:proofErr w:type="gramEnd"/>
            <w:r w:rsidR="00AD4D64">
              <w:t xml:space="preserve"> se puede ser sin problemas en el menú superior de navegación.</w:t>
            </w:r>
          </w:p>
        </w:tc>
        <w:tc>
          <w:tcPr>
            <w:tcW w:w="1881" w:type="dxa"/>
            <w:shd w:val="clear" w:color="auto" w:fill="F2F2F2" w:themeFill="background1" w:themeFillShade="F2"/>
            <w:vAlign w:val="center"/>
          </w:tcPr>
          <w:p w14:paraId="5F08BA16" w14:textId="19AFB720" w:rsidR="00D20CEA" w:rsidRPr="00AD4D64" w:rsidRDefault="00AD4D64" w:rsidP="00E345A4">
            <w:pPr>
              <w:jc w:val="center"/>
              <w:rPr>
                <w:b/>
              </w:rPr>
            </w:pPr>
            <w:r>
              <w:rPr>
                <w:b/>
              </w:rPr>
              <w:br/>
            </w:r>
            <w:r w:rsidR="00E345A4" w:rsidRPr="00AD4D64">
              <w:rPr>
                <w:b/>
              </w:rPr>
              <w:t>Sí</w:t>
            </w:r>
          </w:p>
        </w:tc>
      </w:tr>
      <w:tr w:rsidR="00D20CEA" w14:paraId="18F97C20" w14:textId="77777777" w:rsidTr="0017200D">
        <w:tc>
          <w:tcPr>
            <w:tcW w:w="7366" w:type="dxa"/>
            <w:shd w:val="clear" w:color="auto" w:fill="F2F2F2" w:themeFill="background1" w:themeFillShade="F2"/>
            <w:vAlign w:val="center"/>
          </w:tcPr>
          <w:p w14:paraId="2ACB3705" w14:textId="7F0C224D" w:rsidR="00D20CEA" w:rsidRPr="0017200D" w:rsidRDefault="00D20CEA" w:rsidP="0017200D">
            <w:pPr>
              <w:spacing w:after="0" w:line="276" w:lineRule="auto"/>
            </w:pPr>
            <w:r w:rsidRPr="0017200D">
              <w:rPr>
                <w:b/>
              </w:rPr>
              <w:t xml:space="preserve">El eslogan o </w:t>
            </w:r>
            <w:proofErr w:type="spellStart"/>
            <w:r w:rsidRPr="0017200D">
              <w:rPr>
                <w:b/>
              </w:rPr>
              <w:t>tagline</w:t>
            </w:r>
            <w:proofErr w:type="spellEnd"/>
            <w:r w:rsidRPr="0017200D">
              <w:rPr>
                <w:b/>
              </w:rPr>
              <w:t>, ¿expresa realmente qué es la empresa y qué servicios ofrece?</w:t>
            </w:r>
            <w:r w:rsidR="0017200D">
              <w:t xml:space="preserve"> Dado el slogan pensado para la aplicación “construye tu futuro” podemos afirmar que expresa uno de los principales servicios de la aplicación, y es que los estudiantes vayan construyendo su futuro (laboral) por medio de la realización de prácticas.</w:t>
            </w:r>
          </w:p>
        </w:tc>
        <w:tc>
          <w:tcPr>
            <w:tcW w:w="1881" w:type="dxa"/>
            <w:shd w:val="clear" w:color="auto" w:fill="F2F2F2" w:themeFill="background1" w:themeFillShade="F2"/>
            <w:vAlign w:val="center"/>
          </w:tcPr>
          <w:p w14:paraId="510A7363" w14:textId="210C93A7" w:rsidR="00D20CEA" w:rsidRPr="0017200D" w:rsidRDefault="0017200D" w:rsidP="0017200D">
            <w:pPr>
              <w:jc w:val="center"/>
              <w:rPr>
                <w:b/>
              </w:rPr>
            </w:pPr>
            <w:r>
              <w:rPr>
                <w:b/>
              </w:rPr>
              <w:br/>
            </w:r>
            <w:r w:rsidRPr="0017200D">
              <w:rPr>
                <w:b/>
              </w:rPr>
              <w:t>Sí</w:t>
            </w:r>
          </w:p>
        </w:tc>
      </w:tr>
      <w:tr w:rsidR="00D20CEA" w14:paraId="35D1BC05" w14:textId="77777777" w:rsidTr="0017200D">
        <w:tc>
          <w:tcPr>
            <w:tcW w:w="7366" w:type="dxa"/>
            <w:shd w:val="clear" w:color="auto" w:fill="F2F2F2" w:themeFill="background1" w:themeFillShade="F2"/>
            <w:vAlign w:val="center"/>
          </w:tcPr>
          <w:p w14:paraId="361BA554" w14:textId="321CF123" w:rsidR="00D20CEA" w:rsidRPr="0017200D" w:rsidRDefault="00D20CEA" w:rsidP="0017200D">
            <w:pPr>
              <w:spacing w:after="0" w:line="276" w:lineRule="auto"/>
            </w:pPr>
            <w:r w:rsidRPr="0017200D">
              <w:rPr>
                <w:b/>
              </w:rPr>
              <w:t>¿Se ofrece algún enlace con información sobre la empresa, sitio web, '</w:t>
            </w:r>
            <w:proofErr w:type="spellStart"/>
            <w:r w:rsidRPr="0017200D">
              <w:rPr>
                <w:b/>
              </w:rPr>
              <w:t>webmaster</w:t>
            </w:r>
            <w:proofErr w:type="spellEnd"/>
            <w:proofErr w:type="gramStart"/>
            <w:r w:rsidRPr="0017200D">
              <w:rPr>
                <w:b/>
              </w:rPr>
              <w:t>',...</w:t>
            </w:r>
            <w:proofErr w:type="gramEnd"/>
            <w:r w:rsidRPr="0017200D">
              <w:rPr>
                <w:b/>
              </w:rPr>
              <w:t>?</w:t>
            </w:r>
            <w:r w:rsidR="0017200D">
              <w:t xml:space="preserve"> Como se ha mencionado anteriormente, dado que esta aplicación web ha sido fruto de la realización de un proyecto puramente académico no se ha contemplado la opción de crear algún enlace con información sobre la empresa o sitio web.</w:t>
            </w:r>
          </w:p>
        </w:tc>
        <w:tc>
          <w:tcPr>
            <w:tcW w:w="1881" w:type="dxa"/>
            <w:shd w:val="clear" w:color="auto" w:fill="F2F2F2" w:themeFill="background1" w:themeFillShade="F2"/>
            <w:vAlign w:val="center"/>
          </w:tcPr>
          <w:p w14:paraId="5DA248DA" w14:textId="71F6F30C" w:rsidR="00D20CEA" w:rsidRPr="0017200D" w:rsidRDefault="0017200D" w:rsidP="0017200D">
            <w:pPr>
              <w:jc w:val="center"/>
              <w:rPr>
                <w:b/>
              </w:rPr>
            </w:pPr>
            <w:r>
              <w:rPr>
                <w:b/>
              </w:rPr>
              <w:br/>
            </w:r>
            <w:r w:rsidRPr="0017200D">
              <w:rPr>
                <w:b/>
              </w:rPr>
              <w:t>No</w:t>
            </w:r>
          </w:p>
        </w:tc>
      </w:tr>
    </w:tbl>
    <w:p w14:paraId="03D31B2A" w14:textId="77777777" w:rsidR="00CC1CFC" w:rsidRDefault="00CC1CFC" w:rsidP="00D20CEA"/>
    <w:p w14:paraId="753B3501" w14:textId="77777777" w:rsidR="00515917" w:rsidRDefault="00515917" w:rsidP="00D20CEA"/>
    <w:p w14:paraId="7B6D677D" w14:textId="77777777" w:rsidR="00515917" w:rsidRDefault="00515917" w:rsidP="00D20CEA"/>
    <w:p w14:paraId="2F2817A1" w14:textId="77777777" w:rsidR="00515917" w:rsidRDefault="00515917" w:rsidP="00D20CEA"/>
    <w:p w14:paraId="301F40A6" w14:textId="77777777" w:rsidR="00515917" w:rsidRDefault="00515917" w:rsidP="00D20CEA"/>
    <w:p w14:paraId="21660EF6" w14:textId="504A25CB" w:rsidR="00CC1CFC" w:rsidRDefault="006B1DC8" w:rsidP="00515917">
      <w:pPr>
        <w:pStyle w:val="Subttulo"/>
        <w:jc w:val="both"/>
      </w:pPr>
      <w:bookmarkStart w:id="347" w:name="_Toc505427118"/>
      <w:bookmarkStart w:id="348" w:name="_Toc505427307"/>
      <w:r>
        <w:t>6.4.3</w:t>
      </w:r>
      <w:r w:rsidR="00CC1CFC">
        <w:t xml:space="preserve"> Criterios de lenguaje y redacción</w:t>
      </w:r>
      <w:bookmarkEnd w:id="347"/>
      <w:bookmarkEnd w:id="348"/>
    </w:p>
    <w:p w14:paraId="26891E77" w14:textId="7726C2FC" w:rsidR="00161D6C" w:rsidRDefault="00161D6C" w:rsidP="00515917">
      <w:pPr>
        <w:pStyle w:val="Descripcin"/>
        <w:keepNext/>
        <w:spacing w:before="240"/>
        <w:ind w:left="720" w:firstLine="720"/>
      </w:pPr>
      <w:bookmarkStart w:id="349" w:name="_Toc486816847"/>
      <w:r>
        <w:lastRenderedPageBreak/>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15</w:t>
      </w:r>
      <w:r>
        <w:fldChar w:fldCharType="end"/>
      </w:r>
      <w:r>
        <w:t xml:space="preserve"> </w:t>
      </w:r>
      <w:r w:rsidRPr="00B447F8">
        <w:t>Pruebas de usabilidad y acc</w:t>
      </w:r>
      <w:r>
        <w:t>esibilidad - Criterios de lenguaje y redacción</w:t>
      </w:r>
      <w:bookmarkEnd w:id="349"/>
    </w:p>
    <w:tbl>
      <w:tblPr>
        <w:tblStyle w:val="Tablaconcuadrcula"/>
        <w:tblW w:w="0" w:type="auto"/>
        <w:tblLook w:val="04A0" w:firstRow="1" w:lastRow="0" w:firstColumn="1" w:lastColumn="0" w:noHBand="0" w:noVBand="1"/>
      </w:tblPr>
      <w:tblGrid>
        <w:gridCol w:w="7366"/>
        <w:gridCol w:w="1881"/>
      </w:tblGrid>
      <w:tr w:rsidR="00CC1CFC" w14:paraId="0EE7E1F0" w14:textId="77777777" w:rsidTr="005C342D">
        <w:tc>
          <w:tcPr>
            <w:tcW w:w="7366" w:type="dxa"/>
            <w:shd w:val="clear" w:color="auto" w:fill="D0CECE" w:themeFill="background2" w:themeFillShade="E6"/>
            <w:vAlign w:val="center"/>
          </w:tcPr>
          <w:p w14:paraId="327635BF" w14:textId="77777777" w:rsidR="00CC1CFC" w:rsidRPr="005C342D" w:rsidRDefault="00CC1CFC" w:rsidP="005C342D">
            <w:pPr>
              <w:spacing w:after="0"/>
              <w:jc w:val="center"/>
              <w:rPr>
                <w:b/>
              </w:rPr>
            </w:pPr>
            <w:r w:rsidRPr="005C342D">
              <w:rPr>
                <w:b/>
              </w:rPr>
              <w:t>Criterios</w:t>
            </w:r>
          </w:p>
        </w:tc>
        <w:tc>
          <w:tcPr>
            <w:tcW w:w="1881" w:type="dxa"/>
            <w:shd w:val="clear" w:color="auto" w:fill="D0CECE" w:themeFill="background2" w:themeFillShade="E6"/>
            <w:vAlign w:val="center"/>
          </w:tcPr>
          <w:p w14:paraId="7BF8B294" w14:textId="77777777" w:rsidR="00CC1CFC" w:rsidRPr="005C342D" w:rsidRDefault="00CC1CFC" w:rsidP="005C342D">
            <w:pPr>
              <w:spacing w:after="0"/>
              <w:jc w:val="center"/>
              <w:rPr>
                <w:b/>
              </w:rPr>
            </w:pPr>
            <w:r w:rsidRPr="005C342D">
              <w:rPr>
                <w:b/>
              </w:rPr>
              <w:t>¿Se ha cumplido?</w:t>
            </w:r>
          </w:p>
        </w:tc>
      </w:tr>
      <w:tr w:rsidR="00CC1CFC" w14:paraId="197BDE90" w14:textId="77777777" w:rsidTr="00EC5CA2">
        <w:tc>
          <w:tcPr>
            <w:tcW w:w="7366" w:type="dxa"/>
            <w:shd w:val="clear" w:color="auto" w:fill="F2F2F2" w:themeFill="background1" w:themeFillShade="F2"/>
          </w:tcPr>
          <w:p w14:paraId="70D36590" w14:textId="57139363" w:rsidR="00CC1CFC" w:rsidRPr="005C342D" w:rsidRDefault="00CC1CFC" w:rsidP="00EC5CA2">
            <w:pPr>
              <w:spacing w:after="0" w:line="276" w:lineRule="auto"/>
            </w:pPr>
            <w:r w:rsidRPr="005C342D">
              <w:rPr>
                <w:b/>
              </w:rPr>
              <w:t>¿El sitio web habla el mismo lenguaje que sus usuarios?</w:t>
            </w:r>
            <w:r w:rsidR="005C342D">
              <w:t xml:space="preserve"> Sí, dado que es una plataforma web pensada para tener estudiantes y empresas del territorio español. Establecer la plataforma en otros idiomas es una posible ampliación que no se debería descartar.</w:t>
            </w:r>
          </w:p>
        </w:tc>
        <w:tc>
          <w:tcPr>
            <w:tcW w:w="1881" w:type="dxa"/>
            <w:vAlign w:val="center"/>
          </w:tcPr>
          <w:p w14:paraId="78EC3A0C" w14:textId="3B80D5E4" w:rsidR="00CC1CFC" w:rsidRPr="00EC5CA2" w:rsidRDefault="00EC5CA2" w:rsidP="00EC5CA2">
            <w:pPr>
              <w:jc w:val="center"/>
              <w:rPr>
                <w:b/>
              </w:rPr>
            </w:pPr>
            <w:r>
              <w:rPr>
                <w:b/>
              </w:rPr>
              <w:br/>
            </w:r>
            <w:r w:rsidRPr="00EC5CA2">
              <w:rPr>
                <w:b/>
              </w:rPr>
              <w:t>Sí</w:t>
            </w:r>
          </w:p>
        </w:tc>
      </w:tr>
      <w:tr w:rsidR="00CC1CFC" w14:paraId="3A6F7E4E" w14:textId="77777777" w:rsidTr="00EC5CA2">
        <w:tc>
          <w:tcPr>
            <w:tcW w:w="7366" w:type="dxa"/>
            <w:shd w:val="clear" w:color="auto" w:fill="F2F2F2" w:themeFill="background1" w:themeFillShade="F2"/>
          </w:tcPr>
          <w:p w14:paraId="40160C0F" w14:textId="4EA14F0B" w:rsidR="00CC1CFC" w:rsidRPr="00EC5CA2" w:rsidRDefault="00CC1CFC" w:rsidP="00EC5CA2">
            <w:pPr>
              <w:spacing w:after="0" w:line="276" w:lineRule="auto"/>
            </w:pPr>
            <w:r w:rsidRPr="005C342D">
              <w:rPr>
                <w:b/>
              </w:rPr>
              <w:t>¿Emplea un lenguaje claro y conciso?</w:t>
            </w:r>
            <w:r w:rsidR="00EC5CA2">
              <w:rPr>
                <w:b/>
              </w:rPr>
              <w:t xml:space="preserve"> </w:t>
            </w:r>
            <w:r w:rsidR="00EC5CA2">
              <w:t xml:space="preserve">Sí, dado que las palabras, oraciones o cualquier otro texto incluido en la aplicación se </w:t>
            </w:r>
            <w:proofErr w:type="gramStart"/>
            <w:r w:rsidR="00EC5CA2">
              <w:t>ha</w:t>
            </w:r>
            <w:proofErr w:type="gramEnd"/>
            <w:r w:rsidR="00EC5CA2">
              <w:t xml:space="preserve"> escrito de forma concisa con el fin de explique en el menor número de palabras el mensaje que quiere transmitir</w:t>
            </w:r>
          </w:p>
        </w:tc>
        <w:tc>
          <w:tcPr>
            <w:tcW w:w="1881" w:type="dxa"/>
            <w:vAlign w:val="center"/>
          </w:tcPr>
          <w:p w14:paraId="28D97BCF" w14:textId="112E6261" w:rsidR="00CC1CFC" w:rsidRPr="00EC5CA2" w:rsidRDefault="00EC5CA2" w:rsidP="00EC5CA2">
            <w:pPr>
              <w:jc w:val="center"/>
              <w:rPr>
                <w:b/>
              </w:rPr>
            </w:pPr>
            <w:r>
              <w:rPr>
                <w:b/>
              </w:rPr>
              <w:br/>
            </w:r>
            <w:r w:rsidRPr="00EC5CA2">
              <w:rPr>
                <w:b/>
              </w:rPr>
              <w:t>Sí</w:t>
            </w:r>
          </w:p>
        </w:tc>
      </w:tr>
      <w:tr w:rsidR="00CC1CFC" w14:paraId="76F70736" w14:textId="77777777" w:rsidTr="00EC5CA2">
        <w:tc>
          <w:tcPr>
            <w:tcW w:w="7366" w:type="dxa"/>
            <w:shd w:val="clear" w:color="auto" w:fill="F2F2F2" w:themeFill="background1" w:themeFillShade="F2"/>
          </w:tcPr>
          <w:p w14:paraId="624D4276" w14:textId="4D92F507" w:rsidR="00CC1CFC" w:rsidRPr="00EC5CA2" w:rsidRDefault="00CC1CFC" w:rsidP="00EC5CA2">
            <w:pPr>
              <w:spacing w:after="0" w:line="276" w:lineRule="auto"/>
            </w:pPr>
            <w:r w:rsidRPr="005C342D">
              <w:rPr>
                <w:b/>
              </w:rPr>
              <w:t>¿Es amigable, familiar y cercano?</w:t>
            </w:r>
            <w:r w:rsidR="00EC5CA2">
              <w:rPr>
                <w:b/>
              </w:rPr>
              <w:t xml:space="preserve"> </w:t>
            </w:r>
            <w:r w:rsidR="00EC5CA2">
              <w:t xml:space="preserve">Sí, dado que se el usuario tiene muchas interacciones con el sistema, se ha optado por redactar aquellos mensajes o notificaciones que le lleguen al usuario de una forma </w:t>
            </w:r>
            <w:proofErr w:type="gramStart"/>
            <w:r w:rsidR="00EC5CA2">
              <w:t>correcta</w:t>
            </w:r>
            <w:proofErr w:type="gramEnd"/>
            <w:r w:rsidR="00EC5CA2">
              <w:t xml:space="preserve"> pero a la vez amigable y cercana.</w:t>
            </w:r>
          </w:p>
        </w:tc>
        <w:tc>
          <w:tcPr>
            <w:tcW w:w="1881" w:type="dxa"/>
            <w:vAlign w:val="center"/>
          </w:tcPr>
          <w:p w14:paraId="48FB97B0" w14:textId="589A5D93" w:rsidR="00CC1CFC" w:rsidRPr="00EC5CA2" w:rsidRDefault="00EC5CA2" w:rsidP="00EC5CA2">
            <w:pPr>
              <w:jc w:val="center"/>
              <w:rPr>
                <w:b/>
              </w:rPr>
            </w:pPr>
            <w:r>
              <w:rPr>
                <w:b/>
              </w:rPr>
              <w:br/>
            </w:r>
            <w:r w:rsidRPr="00EC5CA2">
              <w:rPr>
                <w:b/>
              </w:rPr>
              <w:t>Sí</w:t>
            </w:r>
          </w:p>
        </w:tc>
      </w:tr>
    </w:tbl>
    <w:p w14:paraId="5139D391" w14:textId="77777777" w:rsidR="00CC1CFC" w:rsidRDefault="00CC1CFC" w:rsidP="00CC1CFC"/>
    <w:p w14:paraId="65E44DC7" w14:textId="230DB9CD" w:rsidR="0033774C" w:rsidRDefault="006B1DC8" w:rsidP="006B1DC8">
      <w:pPr>
        <w:pStyle w:val="Subttulo"/>
        <w:ind w:firstLine="720"/>
        <w:jc w:val="both"/>
      </w:pPr>
      <w:bookmarkStart w:id="350" w:name="_Toc505427119"/>
      <w:bookmarkStart w:id="351" w:name="_Toc505427308"/>
      <w:r>
        <w:t>6.4.4</w:t>
      </w:r>
      <w:r w:rsidR="0033774C">
        <w:t xml:space="preserve"> Criterios de rotulado</w:t>
      </w:r>
      <w:bookmarkEnd w:id="350"/>
      <w:bookmarkEnd w:id="351"/>
    </w:p>
    <w:p w14:paraId="22F5E86E" w14:textId="2010176F" w:rsidR="00161D6C" w:rsidRDefault="00161D6C" w:rsidP="00515917">
      <w:pPr>
        <w:pStyle w:val="Descripcin"/>
        <w:keepNext/>
        <w:spacing w:before="240"/>
        <w:ind w:left="1440"/>
      </w:pPr>
      <w:r>
        <w:t xml:space="preserve">    </w:t>
      </w:r>
      <w:bookmarkStart w:id="352" w:name="_Toc486816848"/>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16</w:t>
      </w:r>
      <w:r>
        <w:fldChar w:fldCharType="end"/>
      </w:r>
      <w:r>
        <w:t xml:space="preserve"> </w:t>
      </w:r>
      <w:r w:rsidRPr="00126F53">
        <w:t>Pruebas de usabilidad y acc</w:t>
      </w:r>
      <w:r>
        <w:t>esibilidad - Criterios de rotulado</w:t>
      </w:r>
      <w:bookmarkEnd w:id="352"/>
    </w:p>
    <w:tbl>
      <w:tblPr>
        <w:tblStyle w:val="Tablaconcuadrcula"/>
        <w:tblW w:w="0" w:type="auto"/>
        <w:tblLook w:val="04A0" w:firstRow="1" w:lastRow="0" w:firstColumn="1" w:lastColumn="0" w:noHBand="0" w:noVBand="1"/>
      </w:tblPr>
      <w:tblGrid>
        <w:gridCol w:w="7366"/>
        <w:gridCol w:w="1881"/>
      </w:tblGrid>
      <w:tr w:rsidR="0033774C" w14:paraId="58C868F1" w14:textId="77777777" w:rsidTr="005F70B6">
        <w:tc>
          <w:tcPr>
            <w:tcW w:w="7366" w:type="dxa"/>
            <w:shd w:val="clear" w:color="auto" w:fill="D0CECE" w:themeFill="background2" w:themeFillShade="E6"/>
            <w:vAlign w:val="center"/>
          </w:tcPr>
          <w:p w14:paraId="65F8255F" w14:textId="77777777" w:rsidR="0033774C" w:rsidRPr="005F70B6" w:rsidRDefault="0033774C" w:rsidP="005F70B6">
            <w:pPr>
              <w:spacing w:after="0"/>
              <w:jc w:val="center"/>
              <w:rPr>
                <w:b/>
              </w:rPr>
            </w:pPr>
            <w:r w:rsidRPr="005F70B6">
              <w:rPr>
                <w:b/>
              </w:rPr>
              <w:t>Criterios</w:t>
            </w:r>
          </w:p>
        </w:tc>
        <w:tc>
          <w:tcPr>
            <w:tcW w:w="1881" w:type="dxa"/>
            <w:shd w:val="clear" w:color="auto" w:fill="D0CECE" w:themeFill="background2" w:themeFillShade="E6"/>
            <w:vAlign w:val="center"/>
          </w:tcPr>
          <w:p w14:paraId="7BBE90DD" w14:textId="77777777" w:rsidR="0033774C" w:rsidRPr="005F70B6" w:rsidRDefault="0033774C" w:rsidP="005F70B6">
            <w:pPr>
              <w:spacing w:after="0"/>
              <w:jc w:val="center"/>
              <w:rPr>
                <w:b/>
              </w:rPr>
            </w:pPr>
            <w:r w:rsidRPr="005F70B6">
              <w:rPr>
                <w:b/>
              </w:rPr>
              <w:t>¿Se ha cumplido?</w:t>
            </w:r>
          </w:p>
        </w:tc>
      </w:tr>
      <w:tr w:rsidR="0033774C" w14:paraId="0FA746EE" w14:textId="77777777" w:rsidTr="005F70B6">
        <w:tc>
          <w:tcPr>
            <w:tcW w:w="7366" w:type="dxa"/>
            <w:shd w:val="clear" w:color="auto" w:fill="F2F2F2" w:themeFill="background1" w:themeFillShade="F2"/>
          </w:tcPr>
          <w:p w14:paraId="1B6ECCBB" w14:textId="13EB0C2B" w:rsidR="0033774C" w:rsidRDefault="0033774C" w:rsidP="005F70B6">
            <w:pPr>
              <w:spacing w:after="0" w:line="276" w:lineRule="auto"/>
            </w:pPr>
            <w:r w:rsidRPr="005F70B6">
              <w:rPr>
                <w:b/>
              </w:rPr>
              <w:t>Los rótulos, ¿son significativos?</w:t>
            </w:r>
            <w:r w:rsidR="005F70B6">
              <w:t xml:space="preserve"> Respecto a los rótulos de los botones o enlaces si se consideran significativos, ya que se han escrito de tal forma que el usuario vea de forma clara y sencilla la acción a realizar en cada uno de ellos.</w:t>
            </w:r>
          </w:p>
        </w:tc>
        <w:tc>
          <w:tcPr>
            <w:tcW w:w="1881" w:type="dxa"/>
            <w:vAlign w:val="center"/>
          </w:tcPr>
          <w:p w14:paraId="04B0D9FC" w14:textId="40F0F838" w:rsidR="0033774C" w:rsidRPr="005F70B6" w:rsidRDefault="005F70B6" w:rsidP="005F70B6">
            <w:pPr>
              <w:spacing w:line="276" w:lineRule="auto"/>
              <w:jc w:val="center"/>
              <w:rPr>
                <w:b/>
              </w:rPr>
            </w:pPr>
            <w:r>
              <w:rPr>
                <w:b/>
              </w:rPr>
              <w:br/>
            </w:r>
            <w:r w:rsidRPr="005F70B6">
              <w:rPr>
                <w:b/>
              </w:rPr>
              <w:t>Sí</w:t>
            </w:r>
          </w:p>
        </w:tc>
      </w:tr>
      <w:tr w:rsidR="0033774C" w14:paraId="688319ED" w14:textId="77777777" w:rsidTr="005F70B6">
        <w:tc>
          <w:tcPr>
            <w:tcW w:w="7366" w:type="dxa"/>
            <w:shd w:val="clear" w:color="auto" w:fill="F2F2F2" w:themeFill="background1" w:themeFillShade="F2"/>
          </w:tcPr>
          <w:p w14:paraId="1F58DCA6" w14:textId="215D5AB6" w:rsidR="0033774C" w:rsidRDefault="0033774C" w:rsidP="005F70B6">
            <w:pPr>
              <w:tabs>
                <w:tab w:val="left" w:pos="3965"/>
              </w:tabs>
              <w:spacing w:after="0" w:line="276" w:lineRule="auto"/>
            </w:pPr>
            <w:r w:rsidRPr="005F70B6">
              <w:rPr>
                <w:b/>
              </w:rPr>
              <w:t>¿Usa rótulos estándar?</w:t>
            </w:r>
            <w:r w:rsidR="005F70B6">
              <w:t xml:space="preserve"> Sí, ya que para el usuario será más fácil navegar por la aplicación web si conoce de ver en otras webs la mayoría de los rótulos.</w:t>
            </w:r>
          </w:p>
        </w:tc>
        <w:tc>
          <w:tcPr>
            <w:tcW w:w="1881" w:type="dxa"/>
            <w:vAlign w:val="center"/>
          </w:tcPr>
          <w:p w14:paraId="2F158B05" w14:textId="776F4193" w:rsidR="0033774C" w:rsidRPr="005F70B6" w:rsidRDefault="005F70B6" w:rsidP="005F70B6">
            <w:pPr>
              <w:spacing w:line="276" w:lineRule="auto"/>
              <w:jc w:val="center"/>
              <w:rPr>
                <w:b/>
              </w:rPr>
            </w:pPr>
            <w:r>
              <w:rPr>
                <w:b/>
              </w:rPr>
              <w:br/>
            </w:r>
            <w:r w:rsidRPr="005F70B6">
              <w:rPr>
                <w:b/>
              </w:rPr>
              <w:t>Sí</w:t>
            </w:r>
          </w:p>
        </w:tc>
      </w:tr>
      <w:tr w:rsidR="0033774C" w14:paraId="36894A54" w14:textId="77777777" w:rsidTr="005F70B6">
        <w:tc>
          <w:tcPr>
            <w:tcW w:w="7366" w:type="dxa"/>
            <w:shd w:val="clear" w:color="auto" w:fill="F2F2F2" w:themeFill="background1" w:themeFillShade="F2"/>
          </w:tcPr>
          <w:p w14:paraId="08869482" w14:textId="02C5BA7E" w:rsidR="0033774C" w:rsidRPr="005F70B6" w:rsidRDefault="0033774C" w:rsidP="005F70B6">
            <w:pPr>
              <w:spacing w:after="0" w:line="276" w:lineRule="auto"/>
            </w:pPr>
            <w:r w:rsidRPr="005F70B6">
              <w:rPr>
                <w:b/>
              </w:rPr>
              <w:t>El título de las páginas, ¿Es correcto? ¿Ha sido planificado?</w:t>
            </w:r>
            <w:r w:rsidR="005F70B6">
              <w:t xml:space="preserve"> Sí, cada página o pestaña conllevan un título que describe en su totalidad el contenido de esta.</w:t>
            </w:r>
          </w:p>
        </w:tc>
        <w:tc>
          <w:tcPr>
            <w:tcW w:w="1881" w:type="dxa"/>
            <w:vAlign w:val="center"/>
          </w:tcPr>
          <w:p w14:paraId="2DFBF8EC" w14:textId="02339E51" w:rsidR="0033774C" w:rsidRPr="005F70B6" w:rsidRDefault="005F70B6" w:rsidP="005F70B6">
            <w:pPr>
              <w:spacing w:line="276" w:lineRule="auto"/>
              <w:jc w:val="center"/>
              <w:rPr>
                <w:b/>
              </w:rPr>
            </w:pPr>
            <w:r>
              <w:rPr>
                <w:b/>
              </w:rPr>
              <w:br/>
            </w:r>
            <w:r w:rsidRPr="005F70B6">
              <w:rPr>
                <w:b/>
              </w:rPr>
              <w:t>Sí</w:t>
            </w:r>
          </w:p>
        </w:tc>
      </w:tr>
    </w:tbl>
    <w:p w14:paraId="4E4C6254" w14:textId="04F7FC46" w:rsidR="0033774C" w:rsidRDefault="0033774C" w:rsidP="00F86E82"/>
    <w:p w14:paraId="1905D9FD" w14:textId="77777777" w:rsidR="005F70B6" w:rsidRDefault="005F70B6" w:rsidP="00F86E82"/>
    <w:p w14:paraId="3CEC331B" w14:textId="77777777" w:rsidR="000D1ADF" w:rsidRDefault="000D1ADF" w:rsidP="00F86E82"/>
    <w:p w14:paraId="4C71557F" w14:textId="77777777" w:rsidR="000D1ADF" w:rsidRDefault="000D1ADF" w:rsidP="00F86E82"/>
    <w:p w14:paraId="44B3C112" w14:textId="7ED4F311" w:rsidR="00300E6B" w:rsidRPr="00300E6B" w:rsidDel="008E0FE8" w:rsidRDefault="006B1DC8" w:rsidP="00515917">
      <w:pPr>
        <w:pStyle w:val="Subttulo"/>
        <w:ind w:firstLine="720"/>
        <w:jc w:val="both"/>
      </w:pPr>
      <w:bookmarkStart w:id="353" w:name="_Toc505427120"/>
      <w:bookmarkStart w:id="354" w:name="_Toc505427309"/>
      <w:r>
        <w:t>6.4.5</w:t>
      </w:r>
      <w:r w:rsidR="00F86E82">
        <w:t xml:space="preserve"> Criterios de navegación</w:t>
      </w:r>
      <w:bookmarkEnd w:id="353"/>
      <w:bookmarkEnd w:id="354"/>
    </w:p>
    <w:p w14:paraId="2A4C1E9F" w14:textId="5F5FD843" w:rsidR="00161D6C" w:rsidRDefault="00161D6C" w:rsidP="00515917">
      <w:pPr>
        <w:pStyle w:val="Descripcin"/>
        <w:keepNext/>
        <w:spacing w:before="240"/>
        <w:ind w:left="720" w:firstLine="720"/>
      </w:pPr>
      <w:bookmarkStart w:id="355" w:name="_Toc486816849"/>
      <w:r>
        <w:lastRenderedPageBreak/>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17</w:t>
      </w:r>
      <w:r>
        <w:fldChar w:fldCharType="end"/>
      </w:r>
      <w:r>
        <w:t xml:space="preserve"> </w:t>
      </w:r>
      <w:r w:rsidRPr="005F073F">
        <w:t>Pruebas de usabilidad y acc</w:t>
      </w:r>
      <w:r>
        <w:t>esibilidad - Criterios de navegación</w:t>
      </w:r>
      <w:bookmarkEnd w:id="355"/>
    </w:p>
    <w:tbl>
      <w:tblPr>
        <w:tblStyle w:val="Tablaconcuadrcula"/>
        <w:tblW w:w="0" w:type="auto"/>
        <w:tblLook w:val="04A0" w:firstRow="1" w:lastRow="0" w:firstColumn="1" w:lastColumn="0" w:noHBand="0" w:noVBand="1"/>
      </w:tblPr>
      <w:tblGrid>
        <w:gridCol w:w="7366"/>
        <w:gridCol w:w="1881"/>
      </w:tblGrid>
      <w:tr w:rsidR="00C32EE1" w14:paraId="45BE0ECF" w14:textId="77777777" w:rsidTr="00552D97">
        <w:tc>
          <w:tcPr>
            <w:tcW w:w="7366" w:type="dxa"/>
            <w:shd w:val="clear" w:color="auto" w:fill="D0CECE" w:themeFill="background2" w:themeFillShade="E6"/>
            <w:vAlign w:val="center"/>
          </w:tcPr>
          <w:p w14:paraId="63CF62C1" w14:textId="77777777" w:rsidR="00C32EE1" w:rsidRPr="00552D97" w:rsidRDefault="00C32EE1" w:rsidP="00552D97">
            <w:pPr>
              <w:spacing w:after="0"/>
              <w:jc w:val="center"/>
              <w:rPr>
                <w:b/>
              </w:rPr>
            </w:pPr>
            <w:r w:rsidRPr="00552D97">
              <w:rPr>
                <w:b/>
              </w:rPr>
              <w:t>Criterios</w:t>
            </w:r>
          </w:p>
        </w:tc>
        <w:tc>
          <w:tcPr>
            <w:tcW w:w="1881" w:type="dxa"/>
            <w:shd w:val="clear" w:color="auto" w:fill="D0CECE" w:themeFill="background2" w:themeFillShade="E6"/>
            <w:vAlign w:val="center"/>
          </w:tcPr>
          <w:p w14:paraId="260C6CFE" w14:textId="77777777" w:rsidR="00C32EE1" w:rsidRPr="00552D97" w:rsidRDefault="00C32EE1" w:rsidP="00552D97">
            <w:pPr>
              <w:spacing w:after="0"/>
              <w:jc w:val="center"/>
              <w:rPr>
                <w:b/>
              </w:rPr>
            </w:pPr>
            <w:r w:rsidRPr="00552D97">
              <w:rPr>
                <w:b/>
              </w:rPr>
              <w:t>¿Se ha cumplido?</w:t>
            </w:r>
          </w:p>
        </w:tc>
      </w:tr>
      <w:tr w:rsidR="00C32EE1" w14:paraId="04DC331C" w14:textId="77777777" w:rsidTr="002D3045">
        <w:tc>
          <w:tcPr>
            <w:tcW w:w="7366" w:type="dxa"/>
            <w:shd w:val="clear" w:color="auto" w:fill="F2F2F2" w:themeFill="background1" w:themeFillShade="F2"/>
          </w:tcPr>
          <w:p w14:paraId="274B006E" w14:textId="39220A29" w:rsidR="00C32EE1" w:rsidRPr="005F70B6" w:rsidRDefault="00C32EE1" w:rsidP="005F70B6">
            <w:pPr>
              <w:spacing w:after="0" w:line="276" w:lineRule="auto"/>
            </w:pPr>
            <w:r w:rsidRPr="005F70B6">
              <w:rPr>
                <w:b/>
              </w:rPr>
              <w:t xml:space="preserve">¿Los enlaces son fácilmente reconocibles como tales? ¿su caracterización indica su estado (visitados, </w:t>
            </w:r>
            <w:proofErr w:type="gramStart"/>
            <w:r w:rsidRPr="005F70B6">
              <w:rPr>
                <w:b/>
              </w:rPr>
              <w:t>activos,...</w:t>
            </w:r>
            <w:proofErr w:type="gramEnd"/>
            <w:r w:rsidRPr="005F70B6">
              <w:rPr>
                <w:b/>
              </w:rPr>
              <w:t>)?</w:t>
            </w:r>
            <w:r w:rsidR="005F70B6">
              <w:rPr>
                <w:b/>
              </w:rPr>
              <w:t xml:space="preserve"> </w:t>
            </w:r>
            <w:r w:rsidR="005F70B6">
              <w:t xml:space="preserve">Sí, ya que se ha optado por un diseño distinto a la hora de incluir enlaces en la aplicación (distinto color, subrayado, </w:t>
            </w:r>
            <w:proofErr w:type="spellStart"/>
            <w:r w:rsidR="005F70B6">
              <w:t>etc</w:t>
            </w:r>
            <w:proofErr w:type="spellEnd"/>
            <w:r w:rsidR="005F70B6">
              <w:t>).</w:t>
            </w:r>
          </w:p>
        </w:tc>
        <w:tc>
          <w:tcPr>
            <w:tcW w:w="1881" w:type="dxa"/>
            <w:vAlign w:val="center"/>
          </w:tcPr>
          <w:p w14:paraId="035C3EA7" w14:textId="708ADC2F" w:rsidR="00C32EE1" w:rsidRPr="002D3045" w:rsidRDefault="002D3045" w:rsidP="002D3045">
            <w:pPr>
              <w:jc w:val="center"/>
              <w:rPr>
                <w:b/>
              </w:rPr>
            </w:pPr>
            <w:r>
              <w:rPr>
                <w:b/>
              </w:rPr>
              <w:br/>
            </w:r>
            <w:r w:rsidR="005F70B6" w:rsidRPr="002D3045">
              <w:rPr>
                <w:b/>
              </w:rPr>
              <w:t>Sí</w:t>
            </w:r>
          </w:p>
        </w:tc>
      </w:tr>
      <w:tr w:rsidR="00C32EE1" w14:paraId="5D37E10A" w14:textId="77777777" w:rsidTr="002D3045">
        <w:tc>
          <w:tcPr>
            <w:tcW w:w="7366" w:type="dxa"/>
            <w:shd w:val="clear" w:color="auto" w:fill="F2F2F2" w:themeFill="background1" w:themeFillShade="F2"/>
          </w:tcPr>
          <w:p w14:paraId="0EA1739F" w14:textId="020E05C7" w:rsidR="00C32EE1" w:rsidRPr="005F70B6" w:rsidRDefault="00C32EE1" w:rsidP="002D3045">
            <w:pPr>
              <w:tabs>
                <w:tab w:val="left" w:pos="3965"/>
              </w:tabs>
              <w:spacing w:after="0" w:line="276" w:lineRule="auto"/>
            </w:pPr>
            <w:r w:rsidRPr="005F70B6">
              <w:rPr>
                <w:b/>
              </w:rPr>
              <w:t>En menús de navegación, ¿Se ha controlado el número de elementos y de términos por elemento para no producir sobrecarga memorística?</w:t>
            </w:r>
            <w:r w:rsidR="005F70B6">
              <w:t xml:space="preserve"> Sí, dado que el menú principal de la aplicación solo tiene 3 elementos para cada rol de usuario, evitando así cualquier tipo de sobrecarga con muchos </w:t>
            </w:r>
            <w:proofErr w:type="spellStart"/>
            <w:r w:rsidR="005F70B6">
              <w:t>subapartados</w:t>
            </w:r>
            <w:proofErr w:type="spellEnd"/>
            <w:r w:rsidR="005F70B6">
              <w:t xml:space="preserve">. </w:t>
            </w:r>
          </w:p>
        </w:tc>
        <w:tc>
          <w:tcPr>
            <w:tcW w:w="1881" w:type="dxa"/>
            <w:vAlign w:val="center"/>
          </w:tcPr>
          <w:p w14:paraId="62DD41F3" w14:textId="1A2DF3AF" w:rsidR="00C32EE1" w:rsidRPr="002D3045" w:rsidRDefault="002D3045" w:rsidP="002D3045">
            <w:pPr>
              <w:jc w:val="center"/>
              <w:rPr>
                <w:b/>
              </w:rPr>
            </w:pPr>
            <w:r>
              <w:rPr>
                <w:b/>
              </w:rPr>
              <w:br/>
            </w:r>
            <w:r w:rsidR="005F70B6" w:rsidRPr="002D3045">
              <w:rPr>
                <w:b/>
              </w:rPr>
              <w:t>Sí</w:t>
            </w:r>
          </w:p>
        </w:tc>
      </w:tr>
      <w:tr w:rsidR="00C32EE1" w14:paraId="4091C0FC" w14:textId="77777777" w:rsidTr="002D3045">
        <w:tc>
          <w:tcPr>
            <w:tcW w:w="7366" w:type="dxa"/>
            <w:shd w:val="clear" w:color="auto" w:fill="F2F2F2" w:themeFill="background1" w:themeFillShade="F2"/>
          </w:tcPr>
          <w:p w14:paraId="43C12DB3" w14:textId="5547ECF2" w:rsidR="00C32EE1" w:rsidRPr="005F70B6" w:rsidRDefault="00C32EE1" w:rsidP="002D3045">
            <w:pPr>
              <w:spacing w:after="0" w:line="276" w:lineRule="auto"/>
            </w:pPr>
            <w:r w:rsidRPr="005F70B6">
              <w:rPr>
                <w:b/>
              </w:rPr>
              <w:t>¿Es predecible la respuesta del sistema antes de hacer clic sobre el enlace?</w:t>
            </w:r>
            <w:r w:rsidR="005F70B6">
              <w:rPr>
                <w:b/>
              </w:rPr>
              <w:t xml:space="preserve"> </w:t>
            </w:r>
            <w:r w:rsidR="005F70B6">
              <w:t xml:space="preserve">Sí, ya que el enlace expresa la acción a realizar, por lo que el usuario puede hacerse una idea lo que la aplicación le va a </w:t>
            </w:r>
            <w:r w:rsidR="00552D97">
              <w:t>mostrar</w:t>
            </w:r>
            <w:r w:rsidR="005F70B6">
              <w:t>.</w:t>
            </w:r>
          </w:p>
        </w:tc>
        <w:tc>
          <w:tcPr>
            <w:tcW w:w="1881" w:type="dxa"/>
            <w:vAlign w:val="center"/>
          </w:tcPr>
          <w:p w14:paraId="65030989" w14:textId="6FEA36BF" w:rsidR="00C32EE1" w:rsidRPr="002D3045" w:rsidRDefault="002D3045" w:rsidP="002D3045">
            <w:pPr>
              <w:jc w:val="center"/>
              <w:rPr>
                <w:b/>
              </w:rPr>
            </w:pPr>
            <w:r>
              <w:rPr>
                <w:b/>
              </w:rPr>
              <w:br/>
            </w:r>
            <w:r w:rsidR="005F70B6" w:rsidRPr="002D3045">
              <w:rPr>
                <w:b/>
              </w:rPr>
              <w:t>Sí</w:t>
            </w:r>
          </w:p>
        </w:tc>
      </w:tr>
      <w:tr w:rsidR="00C32EE1" w14:paraId="639FD2EB" w14:textId="77777777" w:rsidTr="002D3045">
        <w:tc>
          <w:tcPr>
            <w:tcW w:w="7366" w:type="dxa"/>
            <w:shd w:val="clear" w:color="auto" w:fill="F2F2F2" w:themeFill="background1" w:themeFillShade="F2"/>
          </w:tcPr>
          <w:p w14:paraId="5550BF14" w14:textId="55C4E4D8" w:rsidR="00C32EE1" w:rsidRPr="005F70B6" w:rsidRDefault="008940D5" w:rsidP="002D3045">
            <w:pPr>
              <w:spacing w:after="0" w:line="276" w:lineRule="auto"/>
            </w:pPr>
            <w:r w:rsidRPr="005F70B6">
              <w:rPr>
                <w:b/>
              </w:rPr>
              <w:t>¿Se ha controlado que no haya enlaces que no llevan a ningún sitio?</w:t>
            </w:r>
            <w:r w:rsidR="005F70B6">
              <w:t xml:space="preserve"> Sí, todos aquellos elementos que se consideran enlaces han sido probados para que cumplan su función y evitar así enlaces que no funcionen.</w:t>
            </w:r>
          </w:p>
        </w:tc>
        <w:tc>
          <w:tcPr>
            <w:tcW w:w="1881" w:type="dxa"/>
            <w:vAlign w:val="center"/>
          </w:tcPr>
          <w:p w14:paraId="15BF36A3" w14:textId="074323BE" w:rsidR="00C32EE1" w:rsidRPr="002D3045" w:rsidRDefault="002D3045" w:rsidP="002D3045">
            <w:pPr>
              <w:jc w:val="center"/>
              <w:rPr>
                <w:b/>
              </w:rPr>
            </w:pPr>
            <w:r>
              <w:rPr>
                <w:b/>
              </w:rPr>
              <w:br/>
            </w:r>
            <w:r w:rsidR="005F70B6" w:rsidRPr="002D3045">
              <w:rPr>
                <w:b/>
              </w:rPr>
              <w:t>Sí</w:t>
            </w:r>
          </w:p>
        </w:tc>
      </w:tr>
      <w:tr w:rsidR="00C32EE1" w14:paraId="4C0C7666" w14:textId="77777777" w:rsidTr="002D3045">
        <w:tc>
          <w:tcPr>
            <w:tcW w:w="7366" w:type="dxa"/>
            <w:shd w:val="clear" w:color="auto" w:fill="F2F2F2" w:themeFill="background1" w:themeFillShade="F2"/>
          </w:tcPr>
          <w:p w14:paraId="60260934" w14:textId="495318C3" w:rsidR="00C32EE1" w:rsidRPr="005F70B6" w:rsidRDefault="004A3D04" w:rsidP="002D3045">
            <w:pPr>
              <w:spacing w:after="0" w:line="276" w:lineRule="auto"/>
            </w:pPr>
            <w:r w:rsidRPr="005F70B6">
              <w:rPr>
                <w:b/>
              </w:rPr>
              <w:t>¿Existen elementos de navegación que orienten al usuario acerca de dónde está y cómo deshacer su navegación?</w:t>
            </w:r>
            <w:r w:rsidR="005F70B6">
              <w:t xml:space="preserve"> A pesar de que no se han incluido migas de pan en la aplicación lo que si se ha incluido han sido títulos claros en todas las páginas para que el usuario sepa en todo momento donde se encuentra.</w:t>
            </w:r>
          </w:p>
        </w:tc>
        <w:tc>
          <w:tcPr>
            <w:tcW w:w="1881" w:type="dxa"/>
            <w:vAlign w:val="center"/>
          </w:tcPr>
          <w:p w14:paraId="2E3BED54" w14:textId="35BEE84C" w:rsidR="00C32EE1" w:rsidRPr="002D3045" w:rsidRDefault="002D3045" w:rsidP="002D3045">
            <w:pPr>
              <w:jc w:val="center"/>
              <w:rPr>
                <w:b/>
              </w:rPr>
            </w:pPr>
            <w:r>
              <w:rPr>
                <w:b/>
              </w:rPr>
              <w:br/>
            </w:r>
            <w:r w:rsidR="005F70B6" w:rsidRPr="002D3045">
              <w:rPr>
                <w:b/>
              </w:rPr>
              <w:t>Sí</w:t>
            </w:r>
          </w:p>
        </w:tc>
      </w:tr>
      <w:tr w:rsidR="00C32EE1" w14:paraId="3683CACE" w14:textId="77777777" w:rsidTr="002D3045">
        <w:tc>
          <w:tcPr>
            <w:tcW w:w="7366" w:type="dxa"/>
            <w:shd w:val="clear" w:color="auto" w:fill="F2F2F2" w:themeFill="background1" w:themeFillShade="F2"/>
          </w:tcPr>
          <w:p w14:paraId="59D12246" w14:textId="72DD677E" w:rsidR="00C32EE1" w:rsidRPr="002D3045" w:rsidRDefault="004A3D04" w:rsidP="002D3045">
            <w:pPr>
              <w:spacing w:after="0" w:line="276" w:lineRule="auto"/>
            </w:pPr>
            <w:r w:rsidRPr="005F70B6">
              <w:rPr>
                <w:b/>
              </w:rPr>
              <w:t>¿Se ha evitado la redundancia de enlaces?</w:t>
            </w:r>
            <w:r w:rsidR="002D3045">
              <w:rPr>
                <w:b/>
              </w:rPr>
              <w:t xml:space="preserve"> </w:t>
            </w:r>
            <w:r w:rsidR="002D3045">
              <w:t>Sí, dado que en las diferentes páginas de la aplicación no se repiten enlaces con la misma funcionalidad.</w:t>
            </w:r>
          </w:p>
        </w:tc>
        <w:tc>
          <w:tcPr>
            <w:tcW w:w="1881" w:type="dxa"/>
            <w:vAlign w:val="center"/>
          </w:tcPr>
          <w:p w14:paraId="471CCA25" w14:textId="2BA6EBAE" w:rsidR="00C32EE1" w:rsidRPr="002D3045" w:rsidRDefault="002D3045" w:rsidP="002D3045">
            <w:pPr>
              <w:jc w:val="center"/>
              <w:rPr>
                <w:b/>
              </w:rPr>
            </w:pPr>
            <w:r w:rsidRPr="002D3045">
              <w:rPr>
                <w:b/>
              </w:rPr>
              <w:t>Sí</w:t>
            </w:r>
          </w:p>
        </w:tc>
      </w:tr>
      <w:tr w:rsidR="00C32EE1" w14:paraId="6CFF43D9" w14:textId="77777777" w:rsidTr="002D3045">
        <w:tc>
          <w:tcPr>
            <w:tcW w:w="7366" w:type="dxa"/>
            <w:shd w:val="clear" w:color="auto" w:fill="F2F2F2" w:themeFill="background1" w:themeFillShade="F2"/>
          </w:tcPr>
          <w:p w14:paraId="4FEE39F1" w14:textId="0D15D285" w:rsidR="00C32EE1" w:rsidRPr="002D3045" w:rsidRDefault="00300E6B" w:rsidP="002D3045">
            <w:pPr>
              <w:spacing w:after="0" w:line="276" w:lineRule="auto"/>
            </w:pPr>
            <w:r w:rsidRPr="005F70B6">
              <w:rPr>
                <w:b/>
              </w:rPr>
              <w:t>¿Se ha controlado que no haya páginas "huérfanas"?</w:t>
            </w:r>
            <w:r w:rsidR="002D3045">
              <w:rPr>
                <w:b/>
              </w:rPr>
              <w:t xml:space="preserve"> </w:t>
            </w:r>
            <w:r w:rsidR="002D3045">
              <w:t>Sí, todas las páginas incluidas en la aplicación se han revisado para asegurar que no haya páginas huérfanas accesibles por los usuarios.</w:t>
            </w:r>
          </w:p>
        </w:tc>
        <w:tc>
          <w:tcPr>
            <w:tcW w:w="1881" w:type="dxa"/>
            <w:vAlign w:val="center"/>
          </w:tcPr>
          <w:p w14:paraId="0131C27F" w14:textId="7E4B99D5" w:rsidR="00C32EE1" w:rsidRPr="002D3045" w:rsidRDefault="002D3045" w:rsidP="002D3045">
            <w:pPr>
              <w:jc w:val="center"/>
              <w:rPr>
                <w:b/>
              </w:rPr>
            </w:pPr>
            <w:r>
              <w:rPr>
                <w:b/>
              </w:rPr>
              <w:br/>
            </w:r>
            <w:r w:rsidRPr="002D3045">
              <w:rPr>
                <w:b/>
              </w:rPr>
              <w:t>Sí</w:t>
            </w:r>
          </w:p>
        </w:tc>
      </w:tr>
    </w:tbl>
    <w:p w14:paraId="35E38AA6" w14:textId="5085504C" w:rsidR="00C32EE1" w:rsidRDefault="00C32EE1" w:rsidP="00F86E82"/>
    <w:p w14:paraId="7AF877AD" w14:textId="77777777" w:rsidR="00161D6C" w:rsidRDefault="00161D6C" w:rsidP="00F86E82"/>
    <w:p w14:paraId="69B3CC66" w14:textId="77777777" w:rsidR="000D1ADF" w:rsidRDefault="000D1ADF" w:rsidP="00F86E82"/>
    <w:p w14:paraId="0E03A604" w14:textId="77777777" w:rsidR="000D1ADF" w:rsidRDefault="000D1ADF" w:rsidP="00F86E82"/>
    <w:p w14:paraId="63A24FCD" w14:textId="4CF20875" w:rsidR="006E77B3" w:rsidRPr="006E77B3" w:rsidRDefault="006B1DC8" w:rsidP="00515917">
      <w:pPr>
        <w:pStyle w:val="Subttulo"/>
        <w:ind w:firstLine="720"/>
        <w:jc w:val="both"/>
      </w:pPr>
      <w:bookmarkStart w:id="356" w:name="_Toc505427121"/>
      <w:bookmarkStart w:id="357" w:name="_Toc505427310"/>
      <w:r>
        <w:t>6.4.6</w:t>
      </w:r>
      <w:r w:rsidR="00300E6B">
        <w:t xml:space="preserve"> Lay-</w:t>
      </w:r>
      <w:proofErr w:type="spellStart"/>
      <w:r w:rsidR="00300E6B">
        <w:t>out</w:t>
      </w:r>
      <w:proofErr w:type="spellEnd"/>
      <w:r w:rsidR="00300E6B">
        <w:t xml:space="preserve"> de la página</w:t>
      </w:r>
      <w:bookmarkEnd w:id="356"/>
      <w:bookmarkEnd w:id="357"/>
    </w:p>
    <w:p w14:paraId="06589769" w14:textId="59D97439" w:rsidR="00161D6C" w:rsidRDefault="00161D6C" w:rsidP="00515917">
      <w:pPr>
        <w:pStyle w:val="Descripcin"/>
        <w:keepNext/>
        <w:spacing w:before="240"/>
        <w:ind w:left="720" w:firstLine="720"/>
      </w:pPr>
      <w:bookmarkStart w:id="358" w:name="_Toc486816850"/>
      <w:r>
        <w:lastRenderedPageBreak/>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18</w:t>
      </w:r>
      <w:r>
        <w:fldChar w:fldCharType="end"/>
      </w:r>
      <w:r>
        <w:t xml:space="preserve"> </w:t>
      </w:r>
      <w:r w:rsidRPr="00130226">
        <w:t>Pruebas de usabilidad y accesibilidad - Criterios</w:t>
      </w:r>
      <w:r>
        <w:t xml:space="preserve"> de </w:t>
      </w:r>
      <w:proofErr w:type="spellStart"/>
      <w:r>
        <w:t>layout</w:t>
      </w:r>
      <w:proofErr w:type="spellEnd"/>
      <w:r>
        <w:t xml:space="preserve"> de la página</w:t>
      </w:r>
      <w:bookmarkEnd w:id="358"/>
    </w:p>
    <w:tbl>
      <w:tblPr>
        <w:tblStyle w:val="Tablaconcuadrcula"/>
        <w:tblW w:w="0" w:type="auto"/>
        <w:tblLook w:val="04A0" w:firstRow="1" w:lastRow="0" w:firstColumn="1" w:lastColumn="0" w:noHBand="0" w:noVBand="1"/>
      </w:tblPr>
      <w:tblGrid>
        <w:gridCol w:w="7366"/>
        <w:gridCol w:w="1881"/>
      </w:tblGrid>
      <w:tr w:rsidR="006E77B3" w14:paraId="6BF6923B" w14:textId="77777777" w:rsidTr="00552D97">
        <w:tc>
          <w:tcPr>
            <w:tcW w:w="7366" w:type="dxa"/>
            <w:shd w:val="clear" w:color="auto" w:fill="D0CECE" w:themeFill="background2" w:themeFillShade="E6"/>
            <w:vAlign w:val="center"/>
          </w:tcPr>
          <w:p w14:paraId="4296B8BD" w14:textId="77777777" w:rsidR="006E77B3" w:rsidRPr="00552D97" w:rsidRDefault="006E77B3" w:rsidP="00552D97">
            <w:pPr>
              <w:spacing w:after="0"/>
              <w:jc w:val="center"/>
              <w:rPr>
                <w:b/>
              </w:rPr>
            </w:pPr>
            <w:r w:rsidRPr="00552D97">
              <w:rPr>
                <w:b/>
              </w:rPr>
              <w:t>Criterios</w:t>
            </w:r>
          </w:p>
        </w:tc>
        <w:tc>
          <w:tcPr>
            <w:tcW w:w="1881" w:type="dxa"/>
            <w:shd w:val="clear" w:color="auto" w:fill="D0CECE" w:themeFill="background2" w:themeFillShade="E6"/>
            <w:vAlign w:val="center"/>
          </w:tcPr>
          <w:p w14:paraId="2B3A05A0" w14:textId="77777777" w:rsidR="006E77B3" w:rsidRPr="00552D97" w:rsidRDefault="006E77B3" w:rsidP="00552D97">
            <w:pPr>
              <w:spacing w:after="0"/>
              <w:jc w:val="center"/>
              <w:rPr>
                <w:b/>
              </w:rPr>
            </w:pPr>
            <w:r w:rsidRPr="00552D97">
              <w:rPr>
                <w:b/>
              </w:rPr>
              <w:t>¿Se ha cumplido?</w:t>
            </w:r>
          </w:p>
        </w:tc>
      </w:tr>
      <w:tr w:rsidR="006E77B3" w14:paraId="75EE19CE" w14:textId="77777777" w:rsidTr="00C63ACB">
        <w:tc>
          <w:tcPr>
            <w:tcW w:w="7366" w:type="dxa"/>
            <w:shd w:val="clear" w:color="auto" w:fill="F2F2F2" w:themeFill="background1" w:themeFillShade="F2"/>
          </w:tcPr>
          <w:p w14:paraId="6D54C9BB" w14:textId="4739AFEA" w:rsidR="006E77B3" w:rsidRPr="00552D97" w:rsidRDefault="00AD01EE" w:rsidP="00C63ACB">
            <w:pPr>
              <w:spacing w:after="0" w:line="276" w:lineRule="auto"/>
            </w:pPr>
            <w:r w:rsidRPr="00552D97">
              <w:rPr>
                <w:b/>
              </w:rPr>
              <w:t>¿Se aprovechan las zonas de alta jerarquía informativa de la página para contenidos de mayor relevancia? (como por ejemplo la zona central de la página)</w:t>
            </w:r>
            <w:r w:rsidR="00552D97">
              <w:rPr>
                <w:b/>
              </w:rPr>
              <w:t xml:space="preserve"> </w:t>
            </w:r>
            <w:r w:rsidR="00552D97">
              <w:t>Sí, dado que el contenido principal se ha estructurado de tal forma que siempre quede en la zona central de las páginas.</w:t>
            </w:r>
          </w:p>
        </w:tc>
        <w:tc>
          <w:tcPr>
            <w:tcW w:w="1881" w:type="dxa"/>
            <w:vAlign w:val="center"/>
          </w:tcPr>
          <w:p w14:paraId="68CC0524" w14:textId="04B4E188" w:rsidR="006E77B3" w:rsidRPr="00C63ACB" w:rsidRDefault="00C63ACB" w:rsidP="00C63ACB">
            <w:pPr>
              <w:jc w:val="center"/>
              <w:rPr>
                <w:b/>
              </w:rPr>
            </w:pPr>
            <w:r>
              <w:rPr>
                <w:b/>
              </w:rPr>
              <w:br/>
            </w:r>
            <w:r w:rsidR="00552D97" w:rsidRPr="00C63ACB">
              <w:rPr>
                <w:b/>
              </w:rPr>
              <w:t>Sí</w:t>
            </w:r>
          </w:p>
        </w:tc>
      </w:tr>
      <w:tr w:rsidR="006E77B3" w14:paraId="76533DB2" w14:textId="77777777" w:rsidTr="00C63ACB">
        <w:tc>
          <w:tcPr>
            <w:tcW w:w="7366" w:type="dxa"/>
            <w:shd w:val="clear" w:color="auto" w:fill="F2F2F2" w:themeFill="background1" w:themeFillShade="F2"/>
          </w:tcPr>
          <w:p w14:paraId="4A60EAF9" w14:textId="7AC7E8A2" w:rsidR="006E77B3" w:rsidRPr="00552D97" w:rsidRDefault="00AD01EE" w:rsidP="00C63ACB">
            <w:pPr>
              <w:tabs>
                <w:tab w:val="left" w:pos="3965"/>
              </w:tabs>
              <w:spacing w:after="0" w:line="276" w:lineRule="auto"/>
            </w:pPr>
            <w:r w:rsidRPr="00552D97">
              <w:rPr>
                <w:b/>
              </w:rPr>
              <w:t>¿Se ha evitado la sobrecarga informativa?</w:t>
            </w:r>
            <w:r w:rsidR="00552D97">
              <w:t xml:space="preserve"> Sí, como se ha explicado antes, cualquier información relativa a los contenidos de la página web se ha minimizado de tal forma que sea breve y clara.</w:t>
            </w:r>
          </w:p>
        </w:tc>
        <w:tc>
          <w:tcPr>
            <w:tcW w:w="1881" w:type="dxa"/>
            <w:vAlign w:val="center"/>
          </w:tcPr>
          <w:p w14:paraId="0323251B" w14:textId="15891C06" w:rsidR="006E77B3" w:rsidRPr="00C63ACB" w:rsidRDefault="00552D97" w:rsidP="00C63ACB">
            <w:pPr>
              <w:jc w:val="center"/>
              <w:rPr>
                <w:b/>
              </w:rPr>
            </w:pPr>
            <w:r w:rsidRPr="00C63ACB">
              <w:rPr>
                <w:b/>
              </w:rPr>
              <w:t>Sí</w:t>
            </w:r>
          </w:p>
        </w:tc>
      </w:tr>
      <w:tr w:rsidR="006E77B3" w14:paraId="2D7FC1B2" w14:textId="77777777" w:rsidTr="00C63ACB">
        <w:tc>
          <w:tcPr>
            <w:tcW w:w="7366" w:type="dxa"/>
            <w:shd w:val="clear" w:color="auto" w:fill="F2F2F2" w:themeFill="background1" w:themeFillShade="F2"/>
          </w:tcPr>
          <w:p w14:paraId="7272BB0B" w14:textId="5908A5CC" w:rsidR="006E77B3" w:rsidRPr="00552D97" w:rsidRDefault="00AD01EE" w:rsidP="00C63ACB">
            <w:pPr>
              <w:spacing w:after="0" w:line="276" w:lineRule="auto"/>
            </w:pPr>
            <w:r w:rsidRPr="00552D97">
              <w:rPr>
                <w:b/>
              </w:rPr>
              <w:t>¿Es una interfaz limpia, sin ruido visual?</w:t>
            </w:r>
            <w:r w:rsidR="00552D97">
              <w:t xml:space="preserve"> Sí, dado que no se incluyen más elementos que los requeridos, es decir, no hay imágenes u otros elementos extras sin importancia que distraigan la atención del usuario</w:t>
            </w:r>
            <w:r w:rsidR="00C63ACB">
              <w:t xml:space="preserve"> y que sobrecarguen la página.</w:t>
            </w:r>
          </w:p>
        </w:tc>
        <w:tc>
          <w:tcPr>
            <w:tcW w:w="1881" w:type="dxa"/>
            <w:vAlign w:val="center"/>
          </w:tcPr>
          <w:p w14:paraId="367E7C9F" w14:textId="51623D37" w:rsidR="006E77B3" w:rsidRPr="00C63ACB" w:rsidRDefault="00C63ACB" w:rsidP="00C63ACB">
            <w:pPr>
              <w:jc w:val="center"/>
              <w:rPr>
                <w:b/>
              </w:rPr>
            </w:pPr>
            <w:r w:rsidRPr="00C63ACB">
              <w:rPr>
                <w:b/>
              </w:rPr>
              <w:t>Sí</w:t>
            </w:r>
          </w:p>
        </w:tc>
      </w:tr>
      <w:tr w:rsidR="006E77B3" w14:paraId="18CC0182" w14:textId="77777777" w:rsidTr="00C63ACB">
        <w:tc>
          <w:tcPr>
            <w:tcW w:w="7366" w:type="dxa"/>
            <w:shd w:val="clear" w:color="auto" w:fill="F2F2F2" w:themeFill="background1" w:themeFillShade="F2"/>
          </w:tcPr>
          <w:p w14:paraId="19368CA7" w14:textId="2D327E17" w:rsidR="006E77B3" w:rsidRPr="00C63ACB" w:rsidRDefault="00AD01EE" w:rsidP="00C63ACB">
            <w:pPr>
              <w:spacing w:after="0" w:line="276" w:lineRule="auto"/>
            </w:pPr>
            <w:r w:rsidRPr="00552D97">
              <w:rPr>
                <w:b/>
              </w:rPr>
              <w:t>¿Existen zonas en "blanco" entre los objetos informativos de la página para poder descansar la vista?</w:t>
            </w:r>
            <w:r w:rsidR="00C63ACB">
              <w:t xml:space="preserve"> Sí, se ha hecho un diseño de interfaz que incluya márgenes entre los diferentes elementos de tal forma que la información no esté aglutinada y sea más fácil de leer por el usuario.</w:t>
            </w:r>
          </w:p>
        </w:tc>
        <w:tc>
          <w:tcPr>
            <w:tcW w:w="1881" w:type="dxa"/>
            <w:vAlign w:val="center"/>
          </w:tcPr>
          <w:p w14:paraId="5CBEA4FA" w14:textId="631A5828" w:rsidR="006E77B3" w:rsidRPr="00C63ACB" w:rsidRDefault="00C63ACB" w:rsidP="00C63ACB">
            <w:pPr>
              <w:jc w:val="center"/>
              <w:rPr>
                <w:b/>
              </w:rPr>
            </w:pPr>
            <w:r w:rsidRPr="00C63ACB">
              <w:rPr>
                <w:b/>
              </w:rPr>
              <w:t>Sí</w:t>
            </w:r>
          </w:p>
        </w:tc>
      </w:tr>
      <w:tr w:rsidR="006E77B3" w14:paraId="5387A837" w14:textId="77777777" w:rsidTr="00C63ACB">
        <w:tc>
          <w:tcPr>
            <w:tcW w:w="7366" w:type="dxa"/>
            <w:shd w:val="clear" w:color="auto" w:fill="F2F2F2" w:themeFill="background1" w:themeFillShade="F2"/>
          </w:tcPr>
          <w:p w14:paraId="214DE0BC" w14:textId="7A16830B" w:rsidR="006E77B3" w:rsidRPr="00C63ACB" w:rsidRDefault="00AD01EE" w:rsidP="00C63ACB">
            <w:pPr>
              <w:spacing w:after="0" w:line="276" w:lineRule="auto"/>
            </w:pPr>
            <w:r w:rsidRPr="00552D97">
              <w:rPr>
                <w:b/>
              </w:rPr>
              <w:t>¿Se ha controlado la longitud de página?</w:t>
            </w:r>
            <w:r w:rsidR="00C63ACB">
              <w:t xml:space="preserve"> Sí, se ha intentado en todo momento desarrollar las diferentes páginas de la aplicación web con el objetivo de incluir toda la información más importante en el menor espacio posible de cara a que el usuario no tenga que interactuar con páginas de mucha longitud.</w:t>
            </w:r>
          </w:p>
        </w:tc>
        <w:tc>
          <w:tcPr>
            <w:tcW w:w="1881" w:type="dxa"/>
            <w:vAlign w:val="center"/>
          </w:tcPr>
          <w:p w14:paraId="43B36071" w14:textId="5007A662" w:rsidR="006E77B3" w:rsidRPr="00C63ACB" w:rsidRDefault="00C63ACB" w:rsidP="00C63ACB">
            <w:pPr>
              <w:jc w:val="center"/>
              <w:rPr>
                <w:b/>
              </w:rPr>
            </w:pPr>
            <w:r w:rsidRPr="00C63ACB">
              <w:rPr>
                <w:b/>
              </w:rPr>
              <w:t>Sí</w:t>
            </w:r>
          </w:p>
        </w:tc>
      </w:tr>
    </w:tbl>
    <w:p w14:paraId="3DF056FB" w14:textId="77777777" w:rsidR="00300E6B" w:rsidRDefault="00300E6B" w:rsidP="00300E6B"/>
    <w:p w14:paraId="29DED4A7" w14:textId="34D9ADEB" w:rsidR="00A71749" w:rsidRDefault="006B1DC8" w:rsidP="00515917">
      <w:pPr>
        <w:pStyle w:val="Subttulo"/>
        <w:ind w:firstLine="720"/>
        <w:jc w:val="both"/>
      </w:pPr>
      <w:bookmarkStart w:id="359" w:name="_Toc505427122"/>
      <w:bookmarkStart w:id="360" w:name="_Toc505427311"/>
      <w:r>
        <w:t>6.4.7</w:t>
      </w:r>
      <w:r w:rsidR="00A71749">
        <w:t xml:space="preserve"> Criterios de búsqueda</w:t>
      </w:r>
      <w:bookmarkEnd w:id="359"/>
      <w:bookmarkEnd w:id="360"/>
    </w:p>
    <w:p w14:paraId="3CC67897" w14:textId="0BCE44EB" w:rsidR="0091092C" w:rsidRDefault="0091092C" w:rsidP="00515917">
      <w:pPr>
        <w:pStyle w:val="Descripcin"/>
        <w:keepNext/>
        <w:spacing w:before="240"/>
        <w:ind w:left="1440"/>
      </w:pPr>
      <w:r>
        <w:t xml:space="preserve">     </w:t>
      </w:r>
      <w:bookmarkStart w:id="361" w:name="_Toc486816851"/>
      <w:r>
        <w:t xml:space="preserve">Tabla </w:t>
      </w:r>
      <w:r>
        <w:fldChar w:fldCharType="begin"/>
      </w:r>
      <w:r>
        <w:instrText xml:space="preserve"> </w:instrText>
      </w:r>
      <w:r w:rsidR="00327A0A">
        <w:instrText>SEQ</w:instrText>
      </w:r>
      <w:r>
        <w:instrText xml:space="preserve"> Tabla \* ARABIC </w:instrText>
      </w:r>
      <w:r>
        <w:fldChar w:fldCharType="separate"/>
      </w:r>
      <w:r>
        <w:rPr>
          <w:noProof/>
        </w:rPr>
        <w:t>19</w:t>
      </w:r>
      <w:r>
        <w:fldChar w:fldCharType="end"/>
      </w:r>
      <w:r>
        <w:t xml:space="preserve"> </w:t>
      </w:r>
      <w:r w:rsidRPr="00893666">
        <w:t xml:space="preserve">Pruebas de usabilidad y accesibilidad - Criterios </w:t>
      </w:r>
      <w:r>
        <w:t>de búsqueda</w:t>
      </w:r>
      <w:bookmarkEnd w:id="361"/>
    </w:p>
    <w:tbl>
      <w:tblPr>
        <w:tblStyle w:val="Tablaconcuadrcula"/>
        <w:tblW w:w="0" w:type="auto"/>
        <w:tblLook w:val="04A0" w:firstRow="1" w:lastRow="0" w:firstColumn="1" w:lastColumn="0" w:noHBand="0" w:noVBand="1"/>
      </w:tblPr>
      <w:tblGrid>
        <w:gridCol w:w="7366"/>
        <w:gridCol w:w="1881"/>
      </w:tblGrid>
      <w:tr w:rsidR="00A71749" w14:paraId="07464055" w14:textId="77777777" w:rsidTr="000C6BF2">
        <w:tc>
          <w:tcPr>
            <w:tcW w:w="7366" w:type="dxa"/>
            <w:shd w:val="clear" w:color="auto" w:fill="D0CECE" w:themeFill="background2" w:themeFillShade="E6"/>
            <w:vAlign w:val="center"/>
          </w:tcPr>
          <w:p w14:paraId="4D74843D" w14:textId="77777777" w:rsidR="00A71749" w:rsidRPr="000C6BF2" w:rsidRDefault="00A71749" w:rsidP="009A2B23">
            <w:pPr>
              <w:spacing w:after="0"/>
              <w:jc w:val="center"/>
              <w:rPr>
                <w:b/>
              </w:rPr>
            </w:pPr>
            <w:r w:rsidRPr="000C6BF2">
              <w:rPr>
                <w:b/>
              </w:rPr>
              <w:t>Criterios</w:t>
            </w:r>
          </w:p>
        </w:tc>
        <w:tc>
          <w:tcPr>
            <w:tcW w:w="1881" w:type="dxa"/>
            <w:shd w:val="clear" w:color="auto" w:fill="D0CECE" w:themeFill="background2" w:themeFillShade="E6"/>
            <w:vAlign w:val="center"/>
          </w:tcPr>
          <w:p w14:paraId="0A01EF4E" w14:textId="77777777" w:rsidR="00A71749" w:rsidRPr="000C6BF2" w:rsidRDefault="00A71749" w:rsidP="009A2B23">
            <w:pPr>
              <w:spacing w:after="0"/>
              <w:jc w:val="center"/>
              <w:rPr>
                <w:b/>
              </w:rPr>
            </w:pPr>
            <w:r w:rsidRPr="000C6BF2">
              <w:rPr>
                <w:b/>
              </w:rPr>
              <w:t>¿Se ha cumplido?</w:t>
            </w:r>
          </w:p>
        </w:tc>
      </w:tr>
      <w:tr w:rsidR="00A71749" w14:paraId="65AA9769" w14:textId="77777777" w:rsidTr="000C6BF2">
        <w:tc>
          <w:tcPr>
            <w:tcW w:w="7366" w:type="dxa"/>
            <w:shd w:val="clear" w:color="auto" w:fill="F2F2F2" w:themeFill="background1" w:themeFillShade="F2"/>
          </w:tcPr>
          <w:p w14:paraId="2D1EAAD0" w14:textId="4FA0A913" w:rsidR="00A71749" w:rsidRPr="00746BFA" w:rsidRDefault="002E4927" w:rsidP="002E4927">
            <w:pPr>
              <w:spacing w:after="0" w:line="240" w:lineRule="auto"/>
            </w:pPr>
            <w:r w:rsidRPr="000C6BF2">
              <w:rPr>
                <w:b/>
              </w:rPr>
              <w:t>¿La búsqueda se encuentra fácilmente accesible?</w:t>
            </w:r>
            <w:r w:rsidR="00746BFA">
              <w:rPr>
                <w:b/>
              </w:rPr>
              <w:t xml:space="preserve"> </w:t>
            </w:r>
            <w:r w:rsidR="00746BFA">
              <w:t>Los apartados de búsqueda se corresponden con las búsquedas de estudiantes, empresas y ofertas, los cuales están ubicados al principio de la página correspondiente.</w:t>
            </w:r>
          </w:p>
        </w:tc>
        <w:tc>
          <w:tcPr>
            <w:tcW w:w="1881" w:type="dxa"/>
            <w:vAlign w:val="center"/>
          </w:tcPr>
          <w:p w14:paraId="0C8BAE4E" w14:textId="7F99CA04" w:rsidR="00A71749" w:rsidRPr="009A2B23" w:rsidRDefault="00746BFA" w:rsidP="000C6BF2">
            <w:pPr>
              <w:jc w:val="center"/>
              <w:rPr>
                <w:b/>
              </w:rPr>
            </w:pPr>
            <w:r w:rsidRPr="009A2B23">
              <w:rPr>
                <w:b/>
              </w:rPr>
              <w:t>Sí</w:t>
            </w:r>
          </w:p>
        </w:tc>
      </w:tr>
      <w:tr w:rsidR="00A71749" w14:paraId="3792B62D" w14:textId="77777777" w:rsidTr="000C6BF2">
        <w:tc>
          <w:tcPr>
            <w:tcW w:w="7366" w:type="dxa"/>
            <w:shd w:val="clear" w:color="auto" w:fill="F2F2F2" w:themeFill="background1" w:themeFillShade="F2"/>
          </w:tcPr>
          <w:p w14:paraId="5C7F965F" w14:textId="60C026E7" w:rsidR="00A71749" w:rsidRDefault="002E4927" w:rsidP="009A2B23">
            <w:pPr>
              <w:tabs>
                <w:tab w:val="left" w:pos="3965"/>
              </w:tabs>
              <w:spacing w:after="0" w:line="276" w:lineRule="auto"/>
            </w:pPr>
            <w:r w:rsidRPr="000C6BF2">
              <w:rPr>
                <w:b/>
              </w:rPr>
              <w:t>¿Es fácilmente reconocible como tal?</w:t>
            </w:r>
            <w:r w:rsidR="00746BFA">
              <w:t xml:space="preserve"> Sí, ya que en los diferentes inputs de la búsqueda se indica en todo momento que se trata de un buscador.</w:t>
            </w:r>
          </w:p>
        </w:tc>
        <w:tc>
          <w:tcPr>
            <w:tcW w:w="1881" w:type="dxa"/>
            <w:vAlign w:val="center"/>
          </w:tcPr>
          <w:p w14:paraId="25B8A4B0" w14:textId="37B56A58" w:rsidR="00A71749" w:rsidRPr="009A2B23" w:rsidRDefault="00746BFA" w:rsidP="000C6BF2">
            <w:pPr>
              <w:jc w:val="center"/>
              <w:rPr>
                <w:b/>
              </w:rPr>
            </w:pPr>
            <w:r w:rsidRPr="009A2B23">
              <w:rPr>
                <w:b/>
              </w:rPr>
              <w:t>Sí</w:t>
            </w:r>
          </w:p>
        </w:tc>
      </w:tr>
      <w:tr w:rsidR="00A71749" w14:paraId="7CED089D" w14:textId="77777777" w:rsidTr="000C6BF2">
        <w:tc>
          <w:tcPr>
            <w:tcW w:w="7366" w:type="dxa"/>
            <w:shd w:val="clear" w:color="auto" w:fill="F2F2F2" w:themeFill="background1" w:themeFillShade="F2"/>
          </w:tcPr>
          <w:p w14:paraId="1263A5B5" w14:textId="69F659DD" w:rsidR="00A71749" w:rsidRPr="00C32EE1" w:rsidRDefault="002E4927" w:rsidP="009A2B23">
            <w:pPr>
              <w:spacing w:after="0" w:line="276" w:lineRule="auto"/>
            </w:pPr>
            <w:r w:rsidRPr="000C6BF2">
              <w:rPr>
                <w:b/>
              </w:rPr>
              <w:t>¿Permite la búsqueda avanzada?</w:t>
            </w:r>
            <w:r w:rsidR="00746BFA">
              <w:t xml:space="preserve"> Sí, en el sentido de que a la búsqueda se le puede aplicar un filtrado por varios campos.</w:t>
            </w:r>
          </w:p>
        </w:tc>
        <w:tc>
          <w:tcPr>
            <w:tcW w:w="1881" w:type="dxa"/>
            <w:vAlign w:val="center"/>
          </w:tcPr>
          <w:p w14:paraId="13D8BD90" w14:textId="4C4FF5C3" w:rsidR="00A71749" w:rsidRPr="009A2B23" w:rsidRDefault="00746BFA" w:rsidP="000C6BF2">
            <w:pPr>
              <w:jc w:val="center"/>
              <w:rPr>
                <w:b/>
              </w:rPr>
            </w:pPr>
            <w:r w:rsidRPr="009A2B23">
              <w:rPr>
                <w:b/>
              </w:rPr>
              <w:t>Sí</w:t>
            </w:r>
          </w:p>
        </w:tc>
      </w:tr>
      <w:tr w:rsidR="00A71749" w14:paraId="6A356006" w14:textId="77777777" w:rsidTr="000C6BF2">
        <w:tc>
          <w:tcPr>
            <w:tcW w:w="7366" w:type="dxa"/>
            <w:shd w:val="clear" w:color="auto" w:fill="F2F2F2" w:themeFill="background1" w:themeFillShade="F2"/>
          </w:tcPr>
          <w:p w14:paraId="2C705DEE" w14:textId="77FA1267" w:rsidR="00A71749" w:rsidRPr="0033774C" w:rsidRDefault="002E4927" w:rsidP="009A2B23">
            <w:pPr>
              <w:spacing w:after="0" w:line="276" w:lineRule="auto"/>
            </w:pPr>
            <w:r w:rsidRPr="000C6BF2">
              <w:rPr>
                <w:b/>
              </w:rPr>
              <w:t>¿Muestra los resultados de la búsqueda de forma comprensible para el usuario?</w:t>
            </w:r>
            <w:r w:rsidR="00746BFA">
              <w:t xml:space="preserve"> Sí</w:t>
            </w:r>
          </w:p>
        </w:tc>
        <w:tc>
          <w:tcPr>
            <w:tcW w:w="1881" w:type="dxa"/>
            <w:vAlign w:val="center"/>
          </w:tcPr>
          <w:p w14:paraId="6DD046B4" w14:textId="6C954617" w:rsidR="00A71749" w:rsidRPr="009A2B23" w:rsidRDefault="00746BFA" w:rsidP="000C6BF2">
            <w:pPr>
              <w:jc w:val="center"/>
              <w:rPr>
                <w:b/>
              </w:rPr>
            </w:pPr>
            <w:r w:rsidRPr="009A2B23">
              <w:rPr>
                <w:b/>
              </w:rPr>
              <w:t>Sí</w:t>
            </w:r>
          </w:p>
        </w:tc>
      </w:tr>
      <w:tr w:rsidR="00A71749" w14:paraId="33E030DF" w14:textId="77777777" w:rsidTr="000C6BF2">
        <w:tc>
          <w:tcPr>
            <w:tcW w:w="7366" w:type="dxa"/>
            <w:shd w:val="clear" w:color="auto" w:fill="F2F2F2" w:themeFill="background1" w:themeFillShade="F2"/>
          </w:tcPr>
          <w:p w14:paraId="1CB1B11B" w14:textId="5D470531" w:rsidR="00A71749" w:rsidRPr="0033774C" w:rsidRDefault="002E4927" w:rsidP="009A2B23">
            <w:pPr>
              <w:spacing w:after="0" w:line="276" w:lineRule="auto"/>
            </w:pPr>
            <w:r w:rsidRPr="000C6BF2">
              <w:rPr>
                <w:b/>
              </w:rPr>
              <w:lastRenderedPageBreak/>
              <w:t>¿La caja de texto es lo suficientemente ancha?</w:t>
            </w:r>
            <w:r w:rsidR="00746BFA">
              <w:t xml:space="preserve"> Sí, ya que todos los inputs de texto son lo suficientemente anchos como para albergar más de 7 u 8 palabras.</w:t>
            </w:r>
          </w:p>
        </w:tc>
        <w:tc>
          <w:tcPr>
            <w:tcW w:w="1881" w:type="dxa"/>
            <w:vAlign w:val="center"/>
          </w:tcPr>
          <w:p w14:paraId="67E41400" w14:textId="58BEED88" w:rsidR="00A71749" w:rsidRPr="009A2B23" w:rsidRDefault="00746BFA" w:rsidP="000C6BF2">
            <w:pPr>
              <w:jc w:val="center"/>
              <w:rPr>
                <w:b/>
              </w:rPr>
            </w:pPr>
            <w:r w:rsidRPr="009A2B23">
              <w:rPr>
                <w:b/>
              </w:rPr>
              <w:t>Sí</w:t>
            </w:r>
          </w:p>
        </w:tc>
      </w:tr>
      <w:tr w:rsidR="00A71749" w14:paraId="62CA5C4D" w14:textId="77777777" w:rsidTr="000C6BF2">
        <w:tc>
          <w:tcPr>
            <w:tcW w:w="7366" w:type="dxa"/>
            <w:shd w:val="clear" w:color="auto" w:fill="F2F2F2" w:themeFill="background1" w:themeFillShade="F2"/>
          </w:tcPr>
          <w:p w14:paraId="3ABFB1EE" w14:textId="1DC21ADE" w:rsidR="00A71749" w:rsidRPr="0033774C" w:rsidRDefault="002E4927" w:rsidP="009A2B23">
            <w:pPr>
              <w:spacing w:after="0"/>
            </w:pPr>
            <w:r w:rsidRPr="000C6BF2">
              <w:rPr>
                <w:b/>
              </w:rPr>
              <w:t>¿Asiste al usuario en caso de no poder ofrecer resultados para una consultada dada?</w:t>
            </w:r>
            <w:r w:rsidR="00746BFA">
              <w:t xml:space="preserve"> Sí, el sistema notificará al usuario cuando no se encuentren resultados para la búsqueda realizada</w:t>
            </w:r>
            <w:r w:rsidR="009A2B23">
              <w:t>.</w:t>
            </w:r>
          </w:p>
        </w:tc>
        <w:tc>
          <w:tcPr>
            <w:tcW w:w="1881" w:type="dxa"/>
            <w:vAlign w:val="center"/>
          </w:tcPr>
          <w:p w14:paraId="6719C5E9" w14:textId="1A006BE3" w:rsidR="00A71749" w:rsidRPr="009A2B23" w:rsidRDefault="00746BFA" w:rsidP="000C6BF2">
            <w:pPr>
              <w:jc w:val="center"/>
              <w:rPr>
                <w:b/>
              </w:rPr>
            </w:pPr>
            <w:r w:rsidRPr="009A2B23">
              <w:rPr>
                <w:b/>
              </w:rPr>
              <w:t>Sí</w:t>
            </w:r>
          </w:p>
        </w:tc>
      </w:tr>
    </w:tbl>
    <w:p w14:paraId="17EBD5C4" w14:textId="77777777" w:rsidR="00A71749" w:rsidRDefault="00A71749" w:rsidP="00A71749"/>
    <w:p w14:paraId="610BEE18" w14:textId="77777777" w:rsidR="006B1DC8" w:rsidRDefault="006B1DC8" w:rsidP="00A71749"/>
    <w:p w14:paraId="4908A182" w14:textId="7B0FC3A8" w:rsidR="00480CB8" w:rsidRPr="00772444" w:rsidRDefault="006B1DC8" w:rsidP="00515917">
      <w:pPr>
        <w:pStyle w:val="Subttulo"/>
        <w:ind w:firstLine="720"/>
        <w:jc w:val="both"/>
      </w:pPr>
      <w:bookmarkStart w:id="362" w:name="_Toc505427123"/>
      <w:bookmarkStart w:id="363" w:name="_Toc505427312"/>
      <w:r>
        <w:t>6.4.8</w:t>
      </w:r>
      <w:r w:rsidR="00772444">
        <w:t xml:space="preserve"> Criterios de ayuda</w:t>
      </w:r>
      <w:bookmarkEnd w:id="362"/>
      <w:bookmarkEnd w:id="363"/>
    </w:p>
    <w:p w14:paraId="28E2B6B8" w14:textId="559532A4" w:rsidR="0091092C" w:rsidRDefault="0091092C" w:rsidP="00515917">
      <w:pPr>
        <w:pStyle w:val="Descripcin"/>
        <w:keepNext/>
        <w:spacing w:before="240"/>
        <w:ind w:left="720" w:firstLine="720"/>
      </w:pPr>
      <w:bookmarkStart w:id="364" w:name="_Toc486816852"/>
      <w:r>
        <w:t xml:space="preserve">Tabla </w:t>
      </w:r>
      <w:r>
        <w:fldChar w:fldCharType="begin"/>
      </w:r>
      <w:r>
        <w:instrText xml:space="preserve"> </w:instrText>
      </w:r>
      <w:r w:rsidR="00327A0A">
        <w:instrText>SEQ</w:instrText>
      </w:r>
      <w:r>
        <w:instrText xml:space="preserve"> Tabla \* ARABIC </w:instrText>
      </w:r>
      <w:r>
        <w:fldChar w:fldCharType="separate"/>
      </w:r>
      <w:r>
        <w:rPr>
          <w:noProof/>
        </w:rPr>
        <w:t>20</w:t>
      </w:r>
      <w:r>
        <w:fldChar w:fldCharType="end"/>
      </w:r>
      <w:r>
        <w:t xml:space="preserve"> </w:t>
      </w:r>
      <w:r w:rsidRPr="00366130">
        <w:t>Pruebas de usabilidad y acc</w:t>
      </w:r>
      <w:r>
        <w:t>esibilidad - Criterios de ayuda</w:t>
      </w:r>
      <w:bookmarkEnd w:id="364"/>
    </w:p>
    <w:tbl>
      <w:tblPr>
        <w:tblStyle w:val="Tablaconcuadrcula"/>
        <w:tblW w:w="0" w:type="auto"/>
        <w:tblLook w:val="04A0" w:firstRow="1" w:lastRow="0" w:firstColumn="1" w:lastColumn="0" w:noHBand="0" w:noVBand="1"/>
      </w:tblPr>
      <w:tblGrid>
        <w:gridCol w:w="7366"/>
        <w:gridCol w:w="1881"/>
      </w:tblGrid>
      <w:tr w:rsidR="00480CB8" w14:paraId="7A28F210" w14:textId="77777777" w:rsidTr="009A2B23">
        <w:tc>
          <w:tcPr>
            <w:tcW w:w="7366" w:type="dxa"/>
            <w:shd w:val="clear" w:color="auto" w:fill="D0CECE" w:themeFill="background2" w:themeFillShade="E6"/>
            <w:vAlign w:val="center"/>
          </w:tcPr>
          <w:p w14:paraId="6B28DC8E" w14:textId="77777777" w:rsidR="00480CB8" w:rsidRPr="009A2B23" w:rsidRDefault="00480CB8" w:rsidP="009A2B23">
            <w:pPr>
              <w:spacing w:after="0"/>
              <w:jc w:val="center"/>
              <w:rPr>
                <w:b/>
              </w:rPr>
            </w:pPr>
            <w:r w:rsidRPr="009A2B23">
              <w:rPr>
                <w:b/>
              </w:rPr>
              <w:t>Criterios</w:t>
            </w:r>
          </w:p>
        </w:tc>
        <w:tc>
          <w:tcPr>
            <w:tcW w:w="1881" w:type="dxa"/>
            <w:shd w:val="clear" w:color="auto" w:fill="D0CECE" w:themeFill="background2" w:themeFillShade="E6"/>
            <w:vAlign w:val="center"/>
          </w:tcPr>
          <w:p w14:paraId="19A215BF" w14:textId="77777777" w:rsidR="00480CB8" w:rsidRPr="009A2B23" w:rsidRDefault="00480CB8" w:rsidP="009A2B23">
            <w:pPr>
              <w:spacing w:after="0"/>
              <w:jc w:val="center"/>
              <w:rPr>
                <w:b/>
              </w:rPr>
            </w:pPr>
            <w:r w:rsidRPr="009A2B23">
              <w:rPr>
                <w:b/>
              </w:rPr>
              <w:t>¿Se ha cumplido?</w:t>
            </w:r>
          </w:p>
        </w:tc>
      </w:tr>
      <w:tr w:rsidR="00480CB8" w14:paraId="4383E1CB" w14:textId="77777777" w:rsidTr="000C6BF2">
        <w:tc>
          <w:tcPr>
            <w:tcW w:w="7366" w:type="dxa"/>
            <w:shd w:val="clear" w:color="auto" w:fill="F2F2F2" w:themeFill="background1" w:themeFillShade="F2"/>
          </w:tcPr>
          <w:p w14:paraId="0FDB3A10" w14:textId="39F3C6BC" w:rsidR="00480CB8" w:rsidRDefault="00480CB8" w:rsidP="00EB5469">
            <w:pPr>
              <w:spacing w:after="0" w:line="240" w:lineRule="auto"/>
            </w:pPr>
            <w:r w:rsidRPr="000C6BF2">
              <w:rPr>
                <w:b/>
              </w:rPr>
              <w:t>Si posee una sección de Ayuda, ¿Es verdaderamente necesaria?</w:t>
            </w:r>
            <w:r w:rsidR="00746BFA">
              <w:t xml:space="preserve"> Sí, ya que al ser una aplicación web que requiere un alto grado de interacción entre el usuario y esta, será necesario explicar el funcionamiento de las funcionalidades a los distintos usuarios</w:t>
            </w:r>
          </w:p>
        </w:tc>
        <w:tc>
          <w:tcPr>
            <w:tcW w:w="1881" w:type="dxa"/>
            <w:vAlign w:val="center"/>
          </w:tcPr>
          <w:p w14:paraId="684F412A" w14:textId="4201C4F1" w:rsidR="00480CB8" w:rsidRPr="009A2B23" w:rsidRDefault="00746BFA" w:rsidP="000C6BF2">
            <w:pPr>
              <w:jc w:val="center"/>
              <w:rPr>
                <w:b/>
              </w:rPr>
            </w:pPr>
            <w:r w:rsidRPr="009A2B23">
              <w:rPr>
                <w:b/>
              </w:rPr>
              <w:t>Sí</w:t>
            </w:r>
          </w:p>
        </w:tc>
      </w:tr>
      <w:tr w:rsidR="00480CB8" w14:paraId="311713DC" w14:textId="77777777" w:rsidTr="000C6BF2">
        <w:tc>
          <w:tcPr>
            <w:tcW w:w="7366" w:type="dxa"/>
            <w:shd w:val="clear" w:color="auto" w:fill="F2F2F2" w:themeFill="background1" w:themeFillShade="F2"/>
          </w:tcPr>
          <w:p w14:paraId="3579F40D" w14:textId="2CB93BE5" w:rsidR="00480CB8" w:rsidRDefault="00480CB8" w:rsidP="00FA666C">
            <w:pPr>
              <w:tabs>
                <w:tab w:val="left" w:pos="3965"/>
              </w:tabs>
              <w:spacing w:after="0" w:line="276" w:lineRule="auto"/>
            </w:pPr>
            <w:r w:rsidRPr="000C6BF2">
              <w:rPr>
                <w:b/>
              </w:rPr>
              <w:t>En enlace a la sección de Ayuda, ¿Está colocado en una zona visible y "estándar"?</w:t>
            </w:r>
            <w:r w:rsidR="00746BFA">
              <w:t xml:space="preserve"> Sí, ya que está colocado en el menú superior de la aplicación, el cual es visible en todo momento.</w:t>
            </w:r>
          </w:p>
        </w:tc>
        <w:tc>
          <w:tcPr>
            <w:tcW w:w="1881" w:type="dxa"/>
            <w:vAlign w:val="center"/>
          </w:tcPr>
          <w:p w14:paraId="22945F41" w14:textId="0A652274" w:rsidR="00480CB8" w:rsidRPr="009A2B23" w:rsidRDefault="000C6BF2" w:rsidP="000C6BF2">
            <w:pPr>
              <w:jc w:val="center"/>
              <w:rPr>
                <w:b/>
              </w:rPr>
            </w:pPr>
            <w:r w:rsidRPr="009A2B23">
              <w:rPr>
                <w:b/>
              </w:rPr>
              <w:t>Sí</w:t>
            </w:r>
          </w:p>
        </w:tc>
      </w:tr>
    </w:tbl>
    <w:p w14:paraId="795F35A8" w14:textId="7F6B0E18" w:rsidR="00772444" w:rsidRPr="00772444" w:rsidRDefault="00772444" w:rsidP="00772444"/>
    <w:p w14:paraId="04AF8669" w14:textId="1A928C50" w:rsidR="00480CB8" w:rsidRPr="00480CB8" w:rsidRDefault="006B1DC8" w:rsidP="00515917">
      <w:pPr>
        <w:pStyle w:val="Subttulo"/>
        <w:ind w:firstLine="720"/>
        <w:jc w:val="both"/>
      </w:pPr>
      <w:bookmarkStart w:id="365" w:name="_Toc505427124"/>
      <w:bookmarkStart w:id="366" w:name="_Toc505427313"/>
      <w:r>
        <w:t>6.4.9</w:t>
      </w:r>
      <w:r w:rsidR="00480CB8">
        <w:t xml:space="preserve"> Accesibilidad</w:t>
      </w:r>
      <w:bookmarkEnd w:id="365"/>
      <w:bookmarkEnd w:id="366"/>
    </w:p>
    <w:p w14:paraId="673E45BC" w14:textId="5289849F" w:rsidR="0091092C" w:rsidRDefault="0091092C" w:rsidP="00515917">
      <w:pPr>
        <w:pStyle w:val="Descripcin"/>
        <w:keepNext/>
        <w:spacing w:before="240"/>
        <w:ind w:left="720" w:firstLine="720"/>
      </w:pPr>
      <w:bookmarkStart w:id="367" w:name="_Toc486816853"/>
      <w:r>
        <w:t xml:space="preserve">Tabla </w:t>
      </w:r>
      <w:r>
        <w:fldChar w:fldCharType="begin"/>
      </w:r>
      <w:r>
        <w:instrText xml:space="preserve"> </w:instrText>
      </w:r>
      <w:r w:rsidR="00327A0A">
        <w:instrText>SEQ</w:instrText>
      </w:r>
      <w:r>
        <w:instrText xml:space="preserve"> Tabla \* ARABIC </w:instrText>
      </w:r>
      <w:r>
        <w:fldChar w:fldCharType="separate"/>
      </w:r>
      <w:r>
        <w:rPr>
          <w:noProof/>
        </w:rPr>
        <w:t>21</w:t>
      </w:r>
      <w:r>
        <w:fldChar w:fldCharType="end"/>
      </w:r>
      <w:r>
        <w:t xml:space="preserve"> </w:t>
      </w:r>
      <w:r w:rsidRPr="00C42F9D">
        <w:t>Pruebas de usabilidad y acc</w:t>
      </w:r>
      <w:r>
        <w:t>esibilidad - Criterios de accesibilidad</w:t>
      </w:r>
      <w:bookmarkEnd w:id="367"/>
    </w:p>
    <w:tbl>
      <w:tblPr>
        <w:tblStyle w:val="Tablaconcuadrcula"/>
        <w:tblW w:w="0" w:type="auto"/>
        <w:tblLook w:val="04A0" w:firstRow="1" w:lastRow="0" w:firstColumn="1" w:lastColumn="0" w:noHBand="0" w:noVBand="1"/>
      </w:tblPr>
      <w:tblGrid>
        <w:gridCol w:w="7366"/>
        <w:gridCol w:w="1881"/>
      </w:tblGrid>
      <w:tr w:rsidR="00480CB8" w14:paraId="58D77001" w14:textId="77777777" w:rsidTr="009A2B23">
        <w:tc>
          <w:tcPr>
            <w:tcW w:w="7366" w:type="dxa"/>
            <w:shd w:val="clear" w:color="auto" w:fill="D0CECE" w:themeFill="background2" w:themeFillShade="E6"/>
            <w:vAlign w:val="center"/>
          </w:tcPr>
          <w:p w14:paraId="275F6925" w14:textId="77777777" w:rsidR="00480CB8" w:rsidRPr="009A2B23" w:rsidRDefault="00480CB8" w:rsidP="009A2B23">
            <w:pPr>
              <w:spacing w:after="0"/>
              <w:jc w:val="center"/>
              <w:rPr>
                <w:b/>
              </w:rPr>
            </w:pPr>
            <w:r w:rsidRPr="009A2B23">
              <w:rPr>
                <w:b/>
              </w:rPr>
              <w:t>Criterios</w:t>
            </w:r>
          </w:p>
        </w:tc>
        <w:tc>
          <w:tcPr>
            <w:tcW w:w="1881" w:type="dxa"/>
            <w:shd w:val="clear" w:color="auto" w:fill="D0CECE" w:themeFill="background2" w:themeFillShade="E6"/>
            <w:vAlign w:val="center"/>
          </w:tcPr>
          <w:p w14:paraId="12516D36" w14:textId="77777777" w:rsidR="00480CB8" w:rsidRPr="009A2B23" w:rsidRDefault="00480CB8" w:rsidP="009A2B23">
            <w:pPr>
              <w:spacing w:after="0"/>
              <w:jc w:val="center"/>
              <w:rPr>
                <w:b/>
              </w:rPr>
            </w:pPr>
            <w:r w:rsidRPr="009A2B23">
              <w:rPr>
                <w:b/>
              </w:rPr>
              <w:t>¿Se ha cumplido?</w:t>
            </w:r>
          </w:p>
        </w:tc>
      </w:tr>
      <w:tr w:rsidR="00480CB8" w14:paraId="04C2C050" w14:textId="77777777" w:rsidTr="000C6BF2">
        <w:tc>
          <w:tcPr>
            <w:tcW w:w="7366" w:type="dxa"/>
            <w:shd w:val="clear" w:color="auto" w:fill="F2F2F2" w:themeFill="background1" w:themeFillShade="F2"/>
          </w:tcPr>
          <w:p w14:paraId="5BF0C9D4" w14:textId="419414EA" w:rsidR="00480CB8" w:rsidRDefault="00480CB8" w:rsidP="00EB5469">
            <w:pPr>
              <w:spacing w:after="0" w:line="240" w:lineRule="auto"/>
            </w:pPr>
            <w:r w:rsidRPr="000C6BF2">
              <w:rPr>
                <w:b/>
              </w:rPr>
              <w:t>¿El tamaño de fuente se ha definido de forma relativa, o por lo menos, la fuente es lo suficientemente grande como para no dificultar la legibilidad del texto?</w:t>
            </w:r>
            <w:r w:rsidR="00746BFA">
              <w:t xml:space="preserve"> Si, la </w:t>
            </w:r>
            <w:proofErr w:type="spellStart"/>
            <w:r w:rsidR="00746BFA">
              <w:t>fuenta</w:t>
            </w:r>
            <w:proofErr w:type="spellEnd"/>
            <w:r w:rsidR="00746BFA">
              <w:t xml:space="preserve"> y el tamaño de esta se han escogido de forma que el usuario no tenga problemas de legibilidad.</w:t>
            </w:r>
          </w:p>
        </w:tc>
        <w:tc>
          <w:tcPr>
            <w:tcW w:w="1881" w:type="dxa"/>
            <w:vAlign w:val="center"/>
          </w:tcPr>
          <w:p w14:paraId="3F7BA055" w14:textId="52EEDCCC" w:rsidR="00480CB8" w:rsidRPr="009A2B23" w:rsidRDefault="00746BFA" w:rsidP="000C6BF2">
            <w:pPr>
              <w:jc w:val="center"/>
              <w:rPr>
                <w:b/>
              </w:rPr>
            </w:pPr>
            <w:r w:rsidRPr="009A2B23">
              <w:rPr>
                <w:b/>
              </w:rPr>
              <w:t>Sí</w:t>
            </w:r>
          </w:p>
        </w:tc>
      </w:tr>
      <w:tr w:rsidR="00480CB8" w14:paraId="6C8AA725" w14:textId="77777777" w:rsidTr="000C6BF2">
        <w:tc>
          <w:tcPr>
            <w:tcW w:w="7366" w:type="dxa"/>
            <w:shd w:val="clear" w:color="auto" w:fill="F2F2F2" w:themeFill="background1" w:themeFillShade="F2"/>
          </w:tcPr>
          <w:p w14:paraId="3E5871F6" w14:textId="3D20F6E6" w:rsidR="00480CB8" w:rsidRDefault="00480CB8" w:rsidP="000C6BF2">
            <w:pPr>
              <w:tabs>
                <w:tab w:val="left" w:pos="3965"/>
              </w:tabs>
              <w:spacing w:after="0" w:line="276" w:lineRule="auto"/>
            </w:pPr>
            <w:r w:rsidRPr="000C6BF2">
              <w:rPr>
                <w:b/>
              </w:rPr>
              <w:t>¿El tipo de fuente, efectos tipográficos, ancho de línea y alineación empleados facilitan la lectura?</w:t>
            </w:r>
            <w:r w:rsidR="00746BFA">
              <w:t xml:space="preserve"> Sí, ya que se utiliza un ancho de línea que facilitará la lectura al usuario, así como el resultado de la tipografía en las frases u palabras de importancia.</w:t>
            </w:r>
          </w:p>
        </w:tc>
        <w:tc>
          <w:tcPr>
            <w:tcW w:w="1881" w:type="dxa"/>
            <w:vAlign w:val="center"/>
          </w:tcPr>
          <w:p w14:paraId="6218CD59" w14:textId="6002652A" w:rsidR="00480CB8" w:rsidRPr="009A2B23" w:rsidRDefault="00746BFA" w:rsidP="000C6BF2">
            <w:pPr>
              <w:jc w:val="center"/>
              <w:rPr>
                <w:b/>
              </w:rPr>
            </w:pPr>
            <w:r w:rsidRPr="009A2B23">
              <w:rPr>
                <w:b/>
              </w:rPr>
              <w:t>Sí</w:t>
            </w:r>
          </w:p>
        </w:tc>
      </w:tr>
      <w:tr w:rsidR="00480CB8" w14:paraId="6F4753DA" w14:textId="77777777" w:rsidTr="000C6BF2">
        <w:tc>
          <w:tcPr>
            <w:tcW w:w="7366" w:type="dxa"/>
            <w:shd w:val="clear" w:color="auto" w:fill="F2F2F2" w:themeFill="background1" w:themeFillShade="F2"/>
          </w:tcPr>
          <w:p w14:paraId="1E3B3227" w14:textId="66E7F1ED" w:rsidR="00480CB8" w:rsidRPr="00C32EE1" w:rsidRDefault="00480CB8" w:rsidP="000C6BF2">
            <w:pPr>
              <w:spacing w:after="0" w:line="276" w:lineRule="auto"/>
            </w:pPr>
            <w:r w:rsidRPr="000C6BF2">
              <w:rPr>
                <w:b/>
              </w:rPr>
              <w:t>¿Existe un alto contraste entre el color de fuente y el fondo?</w:t>
            </w:r>
            <w:r w:rsidR="00746BFA">
              <w:t xml:space="preserve"> Sí, ya que para el usuario será más fácil leer los textos de la página si las letras se distinguen bien </w:t>
            </w:r>
            <w:r w:rsidR="00746BFA">
              <w:lastRenderedPageBreak/>
              <w:t>del fondo. El fondo negro irá acompañado de una tipografía clara y el fondo blanco ira acompañado de una tipografía oscura.</w:t>
            </w:r>
          </w:p>
        </w:tc>
        <w:tc>
          <w:tcPr>
            <w:tcW w:w="1881" w:type="dxa"/>
            <w:vAlign w:val="center"/>
          </w:tcPr>
          <w:p w14:paraId="5FFFB172" w14:textId="03DE70BD" w:rsidR="00480CB8" w:rsidRPr="009A2B23" w:rsidRDefault="00746BFA" w:rsidP="000C6BF2">
            <w:pPr>
              <w:jc w:val="center"/>
              <w:rPr>
                <w:b/>
              </w:rPr>
            </w:pPr>
            <w:r w:rsidRPr="009A2B23">
              <w:rPr>
                <w:b/>
              </w:rPr>
              <w:lastRenderedPageBreak/>
              <w:t>Sí</w:t>
            </w:r>
          </w:p>
        </w:tc>
      </w:tr>
      <w:tr w:rsidR="00480CB8" w14:paraId="6E20C09C" w14:textId="77777777" w:rsidTr="000C6BF2">
        <w:tc>
          <w:tcPr>
            <w:tcW w:w="7366" w:type="dxa"/>
            <w:shd w:val="clear" w:color="auto" w:fill="F2F2F2" w:themeFill="background1" w:themeFillShade="F2"/>
          </w:tcPr>
          <w:p w14:paraId="1E68D28D" w14:textId="01024971" w:rsidR="00480CB8" w:rsidRPr="0033774C" w:rsidRDefault="00480CB8" w:rsidP="000C6BF2">
            <w:pPr>
              <w:spacing w:after="0" w:line="276" w:lineRule="auto"/>
            </w:pPr>
            <w:r w:rsidRPr="000C6BF2">
              <w:rPr>
                <w:b/>
              </w:rPr>
              <w:t>¿Incluyen las imágenes atributos '</w:t>
            </w:r>
            <w:proofErr w:type="spellStart"/>
            <w:r w:rsidRPr="000C6BF2">
              <w:rPr>
                <w:b/>
              </w:rPr>
              <w:t>alt</w:t>
            </w:r>
            <w:proofErr w:type="spellEnd"/>
            <w:r w:rsidRPr="000C6BF2">
              <w:rPr>
                <w:b/>
              </w:rPr>
              <w:t>' que describan su contenido?</w:t>
            </w:r>
            <w:r w:rsidR="000C6BF2">
              <w:t xml:space="preserve"> N/A</w:t>
            </w:r>
          </w:p>
        </w:tc>
        <w:tc>
          <w:tcPr>
            <w:tcW w:w="1881" w:type="dxa"/>
            <w:vAlign w:val="center"/>
          </w:tcPr>
          <w:p w14:paraId="3662248B" w14:textId="4FC81D69" w:rsidR="00480CB8" w:rsidRPr="009A2B23" w:rsidRDefault="000C6BF2" w:rsidP="000C6BF2">
            <w:pPr>
              <w:jc w:val="center"/>
              <w:rPr>
                <w:b/>
              </w:rPr>
            </w:pPr>
            <w:r w:rsidRPr="009A2B23">
              <w:rPr>
                <w:b/>
              </w:rPr>
              <w:t>-</w:t>
            </w:r>
          </w:p>
        </w:tc>
      </w:tr>
      <w:tr w:rsidR="00480CB8" w14:paraId="454AD05D" w14:textId="77777777" w:rsidTr="000C6BF2">
        <w:tc>
          <w:tcPr>
            <w:tcW w:w="7366" w:type="dxa"/>
            <w:shd w:val="clear" w:color="auto" w:fill="F2F2F2" w:themeFill="background1" w:themeFillShade="F2"/>
          </w:tcPr>
          <w:p w14:paraId="42B20476" w14:textId="41D1D6E8" w:rsidR="00480CB8" w:rsidRPr="00480CB8" w:rsidRDefault="00480CB8" w:rsidP="000C6BF2">
            <w:pPr>
              <w:spacing w:after="0" w:line="276" w:lineRule="auto"/>
            </w:pPr>
            <w:r w:rsidRPr="000C6BF2">
              <w:rPr>
                <w:b/>
              </w:rPr>
              <w:t>¿Es compatible el sitio web con los diferentes navegadores? ¿Se visualiza correctamente con diferentes resoluciones de pantalla?</w:t>
            </w:r>
            <w:r w:rsidR="000C6BF2">
              <w:t xml:space="preserve"> Sí, ha sido probado para los diferentes navegadores más usados hoy en día.</w:t>
            </w:r>
          </w:p>
        </w:tc>
        <w:tc>
          <w:tcPr>
            <w:tcW w:w="1881" w:type="dxa"/>
            <w:vAlign w:val="center"/>
          </w:tcPr>
          <w:p w14:paraId="42620446" w14:textId="5B752604" w:rsidR="00480CB8" w:rsidRPr="009A2B23" w:rsidRDefault="000C6BF2" w:rsidP="000C6BF2">
            <w:pPr>
              <w:jc w:val="center"/>
              <w:rPr>
                <w:b/>
              </w:rPr>
            </w:pPr>
            <w:r w:rsidRPr="009A2B23">
              <w:rPr>
                <w:b/>
              </w:rPr>
              <w:t>Sí</w:t>
            </w:r>
          </w:p>
        </w:tc>
      </w:tr>
      <w:tr w:rsidR="00480CB8" w14:paraId="49CC67C1" w14:textId="77777777" w:rsidTr="000C6BF2">
        <w:tc>
          <w:tcPr>
            <w:tcW w:w="7366" w:type="dxa"/>
            <w:shd w:val="clear" w:color="auto" w:fill="F2F2F2" w:themeFill="background1" w:themeFillShade="F2"/>
          </w:tcPr>
          <w:p w14:paraId="179BFD2D" w14:textId="33BA53C9" w:rsidR="00480CB8" w:rsidRPr="00480CB8" w:rsidRDefault="006E311F" w:rsidP="000C6BF2">
            <w:pPr>
              <w:spacing w:after="0" w:line="276" w:lineRule="auto"/>
            </w:pPr>
            <w:r w:rsidRPr="000C6BF2">
              <w:rPr>
                <w:b/>
              </w:rPr>
              <w:t xml:space="preserve">¿Puede el usuario disfrutar de todos los contenidos del sitio web sin necesidad de tener que descargar e instalar </w:t>
            </w:r>
            <w:proofErr w:type="spellStart"/>
            <w:r w:rsidRPr="000C6BF2">
              <w:rPr>
                <w:b/>
              </w:rPr>
              <w:t>plugins</w:t>
            </w:r>
            <w:proofErr w:type="spellEnd"/>
            <w:r w:rsidRPr="000C6BF2">
              <w:rPr>
                <w:b/>
              </w:rPr>
              <w:t xml:space="preserve"> adicionales?</w:t>
            </w:r>
            <w:r w:rsidR="000C6BF2">
              <w:t xml:space="preserve"> Sí, esta aplicación web no requiere de </w:t>
            </w:r>
            <w:proofErr w:type="spellStart"/>
            <w:r w:rsidR="000C6BF2">
              <w:t>plugins</w:t>
            </w:r>
            <w:proofErr w:type="spellEnd"/>
            <w:r w:rsidR="000C6BF2">
              <w:t xml:space="preserve"> adicionales para su uso.</w:t>
            </w:r>
          </w:p>
        </w:tc>
        <w:tc>
          <w:tcPr>
            <w:tcW w:w="1881" w:type="dxa"/>
            <w:vAlign w:val="center"/>
          </w:tcPr>
          <w:p w14:paraId="564C57AD" w14:textId="77777777" w:rsidR="00480CB8" w:rsidRPr="009A2B23" w:rsidRDefault="00480CB8" w:rsidP="000C6BF2">
            <w:pPr>
              <w:jc w:val="center"/>
              <w:rPr>
                <w:b/>
              </w:rPr>
            </w:pPr>
          </w:p>
        </w:tc>
      </w:tr>
      <w:tr w:rsidR="00480CB8" w14:paraId="0B73DCB1" w14:textId="77777777" w:rsidTr="000C6BF2">
        <w:tc>
          <w:tcPr>
            <w:tcW w:w="7366" w:type="dxa"/>
            <w:shd w:val="clear" w:color="auto" w:fill="F2F2F2" w:themeFill="background1" w:themeFillShade="F2"/>
          </w:tcPr>
          <w:p w14:paraId="1F1D0E12" w14:textId="5CD4F3D8" w:rsidR="00480CB8" w:rsidRPr="00480CB8" w:rsidRDefault="006E311F" w:rsidP="000C6BF2">
            <w:pPr>
              <w:spacing w:after="0" w:line="276" w:lineRule="auto"/>
            </w:pPr>
            <w:r w:rsidRPr="000C6BF2">
              <w:rPr>
                <w:b/>
              </w:rPr>
              <w:t>¿Se ha controlado el peso de la página?</w:t>
            </w:r>
            <w:r w:rsidR="000C6BF2">
              <w:t xml:space="preserve"> Ya que esta aplicación no cuenta apenas imágenes u otros elementos de peso el peso de la página se reduce al texto que hay en ella, por </w:t>
            </w:r>
            <w:proofErr w:type="gramStart"/>
            <w:r w:rsidR="000C6BF2">
              <w:t>tanto</w:t>
            </w:r>
            <w:proofErr w:type="gramEnd"/>
            <w:r w:rsidR="000C6BF2">
              <w:t xml:space="preserve"> es ligera.</w:t>
            </w:r>
          </w:p>
        </w:tc>
        <w:tc>
          <w:tcPr>
            <w:tcW w:w="1881" w:type="dxa"/>
            <w:vAlign w:val="center"/>
          </w:tcPr>
          <w:p w14:paraId="38B178CB" w14:textId="1C71FD34" w:rsidR="00480CB8" w:rsidRPr="009A2B23" w:rsidRDefault="000C6BF2" w:rsidP="000C6BF2">
            <w:pPr>
              <w:jc w:val="center"/>
              <w:rPr>
                <w:b/>
              </w:rPr>
            </w:pPr>
            <w:r w:rsidRPr="009A2B23">
              <w:rPr>
                <w:b/>
              </w:rPr>
              <w:t>Sí</w:t>
            </w:r>
          </w:p>
        </w:tc>
      </w:tr>
      <w:tr w:rsidR="00480CB8" w14:paraId="0D464588" w14:textId="77777777" w:rsidTr="000C6BF2">
        <w:tc>
          <w:tcPr>
            <w:tcW w:w="7366" w:type="dxa"/>
            <w:shd w:val="clear" w:color="auto" w:fill="F2F2F2" w:themeFill="background1" w:themeFillShade="F2"/>
          </w:tcPr>
          <w:p w14:paraId="421AAC93" w14:textId="40382867" w:rsidR="00480CB8" w:rsidRPr="00480CB8" w:rsidRDefault="006E311F" w:rsidP="000C6BF2">
            <w:pPr>
              <w:spacing w:after="0" w:line="276" w:lineRule="auto"/>
            </w:pPr>
            <w:r w:rsidRPr="000C6BF2">
              <w:rPr>
                <w:b/>
              </w:rPr>
              <w:t>¿Se puede imprimir la página sin problemas?</w:t>
            </w:r>
            <w:r w:rsidR="000C6BF2">
              <w:t xml:space="preserve"> Sí</w:t>
            </w:r>
          </w:p>
        </w:tc>
        <w:tc>
          <w:tcPr>
            <w:tcW w:w="1881" w:type="dxa"/>
            <w:vAlign w:val="center"/>
          </w:tcPr>
          <w:p w14:paraId="145B4A83" w14:textId="5F6872F1" w:rsidR="00480CB8" w:rsidRPr="009A2B23" w:rsidRDefault="000C6BF2" w:rsidP="000C6BF2">
            <w:pPr>
              <w:jc w:val="center"/>
              <w:rPr>
                <w:b/>
              </w:rPr>
            </w:pPr>
            <w:r w:rsidRPr="009A2B23">
              <w:rPr>
                <w:b/>
              </w:rPr>
              <w:t>Sí</w:t>
            </w:r>
          </w:p>
        </w:tc>
      </w:tr>
    </w:tbl>
    <w:p w14:paraId="4AA6ECE8" w14:textId="6B8DC375" w:rsidR="00300E6B" w:rsidRDefault="00300E6B" w:rsidP="00300E6B"/>
    <w:p w14:paraId="217960DE" w14:textId="77777777" w:rsidR="006B1DC8" w:rsidRDefault="006B1DC8" w:rsidP="00300E6B"/>
    <w:p w14:paraId="44562698" w14:textId="0E422D27" w:rsidR="006E311F" w:rsidRPr="006E311F" w:rsidRDefault="006B1DC8" w:rsidP="00515917">
      <w:pPr>
        <w:pStyle w:val="Subttulo"/>
        <w:ind w:firstLine="720"/>
        <w:jc w:val="both"/>
      </w:pPr>
      <w:bookmarkStart w:id="368" w:name="_Toc505427125"/>
      <w:bookmarkStart w:id="369" w:name="_Toc505427314"/>
      <w:r>
        <w:t>6.4.10</w:t>
      </w:r>
      <w:r w:rsidR="006E311F">
        <w:t xml:space="preserve"> Criterios de control y retroalimentación</w:t>
      </w:r>
      <w:bookmarkEnd w:id="368"/>
      <w:bookmarkEnd w:id="369"/>
    </w:p>
    <w:p w14:paraId="3258F91A" w14:textId="6BC48B50" w:rsidR="0091092C" w:rsidRDefault="0091092C" w:rsidP="00515917">
      <w:pPr>
        <w:pStyle w:val="Descripcin"/>
        <w:keepNext/>
        <w:spacing w:before="240"/>
        <w:ind w:left="720" w:firstLine="720"/>
      </w:pPr>
      <w:bookmarkStart w:id="370" w:name="_Toc486816854"/>
      <w:r>
        <w:t xml:space="preserve">Tabla </w:t>
      </w:r>
      <w:r>
        <w:fldChar w:fldCharType="begin"/>
      </w:r>
      <w:r>
        <w:instrText xml:space="preserve"> </w:instrText>
      </w:r>
      <w:r w:rsidR="00327A0A">
        <w:instrText>SEQ</w:instrText>
      </w:r>
      <w:r>
        <w:instrText xml:space="preserve"> Tabla \* ARABIC </w:instrText>
      </w:r>
      <w:r>
        <w:fldChar w:fldCharType="separate"/>
      </w:r>
      <w:r>
        <w:rPr>
          <w:noProof/>
        </w:rPr>
        <w:t>22</w:t>
      </w:r>
      <w:r>
        <w:fldChar w:fldCharType="end"/>
      </w:r>
      <w:r>
        <w:t xml:space="preserve"> </w:t>
      </w:r>
      <w:r w:rsidRPr="00B13807">
        <w:t xml:space="preserve">Pruebas de usabilidad y accesibilidad - Criterios </w:t>
      </w:r>
      <w:r>
        <w:t>de control y retroalimentación</w:t>
      </w:r>
      <w:bookmarkEnd w:id="370"/>
    </w:p>
    <w:tbl>
      <w:tblPr>
        <w:tblStyle w:val="Tablaconcuadrcula"/>
        <w:tblW w:w="0" w:type="auto"/>
        <w:tblLook w:val="04A0" w:firstRow="1" w:lastRow="0" w:firstColumn="1" w:lastColumn="0" w:noHBand="0" w:noVBand="1"/>
      </w:tblPr>
      <w:tblGrid>
        <w:gridCol w:w="7366"/>
        <w:gridCol w:w="1881"/>
      </w:tblGrid>
      <w:tr w:rsidR="006E311F" w14:paraId="0C980318" w14:textId="77777777" w:rsidTr="009A2B23">
        <w:tc>
          <w:tcPr>
            <w:tcW w:w="7366" w:type="dxa"/>
            <w:shd w:val="clear" w:color="auto" w:fill="D0CECE" w:themeFill="background2" w:themeFillShade="E6"/>
            <w:vAlign w:val="center"/>
          </w:tcPr>
          <w:p w14:paraId="08B9EF50" w14:textId="77777777" w:rsidR="006E311F" w:rsidRPr="009A2B23" w:rsidRDefault="006E311F" w:rsidP="009A2B23">
            <w:pPr>
              <w:spacing w:after="0"/>
              <w:jc w:val="center"/>
              <w:rPr>
                <w:b/>
              </w:rPr>
            </w:pPr>
            <w:r w:rsidRPr="009A2B23">
              <w:rPr>
                <w:b/>
              </w:rPr>
              <w:t>Criterios</w:t>
            </w:r>
          </w:p>
        </w:tc>
        <w:tc>
          <w:tcPr>
            <w:tcW w:w="1881" w:type="dxa"/>
            <w:shd w:val="clear" w:color="auto" w:fill="D0CECE" w:themeFill="background2" w:themeFillShade="E6"/>
            <w:vAlign w:val="center"/>
          </w:tcPr>
          <w:p w14:paraId="601E7C6B" w14:textId="77777777" w:rsidR="006E311F" w:rsidRPr="009A2B23" w:rsidRDefault="006E311F" w:rsidP="009A2B23">
            <w:pPr>
              <w:spacing w:after="0"/>
              <w:jc w:val="center"/>
              <w:rPr>
                <w:b/>
              </w:rPr>
            </w:pPr>
            <w:r w:rsidRPr="009A2B23">
              <w:rPr>
                <w:b/>
              </w:rPr>
              <w:t>¿Se ha cumplido?</w:t>
            </w:r>
          </w:p>
        </w:tc>
      </w:tr>
      <w:tr w:rsidR="006E311F" w14:paraId="10BA4C4F" w14:textId="77777777" w:rsidTr="000C6BF2">
        <w:tc>
          <w:tcPr>
            <w:tcW w:w="7366" w:type="dxa"/>
            <w:shd w:val="clear" w:color="auto" w:fill="F2F2F2" w:themeFill="background1" w:themeFillShade="F2"/>
          </w:tcPr>
          <w:p w14:paraId="3EBB6A9D" w14:textId="7922843A" w:rsidR="006E311F" w:rsidRDefault="006E311F" w:rsidP="009A2B23">
            <w:pPr>
              <w:spacing w:after="0" w:line="276" w:lineRule="auto"/>
            </w:pPr>
            <w:r w:rsidRPr="000C6BF2">
              <w:rPr>
                <w:b/>
              </w:rPr>
              <w:t>¿Tiene el usuario todo el control sobre el interfaz?</w:t>
            </w:r>
            <w:r w:rsidR="000C6BF2">
              <w:t xml:space="preserve"> Sí, ya que no cuenta con banners o pop-ups ajenos al control del usuario.</w:t>
            </w:r>
          </w:p>
        </w:tc>
        <w:tc>
          <w:tcPr>
            <w:tcW w:w="1881" w:type="dxa"/>
            <w:vAlign w:val="center"/>
          </w:tcPr>
          <w:p w14:paraId="36F5DA09" w14:textId="3C08F48E" w:rsidR="006E311F" w:rsidRPr="009A2B23" w:rsidRDefault="000C6BF2" w:rsidP="000C6BF2">
            <w:pPr>
              <w:jc w:val="center"/>
              <w:rPr>
                <w:b/>
              </w:rPr>
            </w:pPr>
            <w:r w:rsidRPr="009A2B23">
              <w:rPr>
                <w:b/>
              </w:rPr>
              <w:t>Sí</w:t>
            </w:r>
          </w:p>
        </w:tc>
      </w:tr>
      <w:tr w:rsidR="006E311F" w14:paraId="2B376208" w14:textId="77777777" w:rsidTr="000C6BF2">
        <w:tc>
          <w:tcPr>
            <w:tcW w:w="7366" w:type="dxa"/>
            <w:shd w:val="clear" w:color="auto" w:fill="F2F2F2" w:themeFill="background1" w:themeFillShade="F2"/>
          </w:tcPr>
          <w:p w14:paraId="560E3FA6" w14:textId="1ED9A1FE" w:rsidR="006E311F" w:rsidRDefault="006E311F" w:rsidP="009A2B23">
            <w:pPr>
              <w:tabs>
                <w:tab w:val="left" w:pos="3965"/>
              </w:tabs>
              <w:spacing w:after="0" w:line="276" w:lineRule="auto"/>
            </w:pPr>
            <w:r w:rsidRPr="000C6BF2">
              <w:rPr>
                <w:b/>
              </w:rPr>
              <w:t>¿Se informa constantemente al usuario acerca de lo que está pasando?</w:t>
            </w:r>
            <w:r w:rsidR="000C6BF2">
              <w:t xml:space="preserve"> Sí, cada vez que el usuario interactúe con el sistema, este se lo notificará de una forma u otra.</w:t>
            </w:r>
          </w:p>
        </w:tc>
        <w:tc>
          <w:tcPr>
            <w:tcW w:w="1881" w:type="dxa"/>
            <w:vAlign w:val="center"/>
          </w:tcPr>
          <w:p w14:paraId="7BACB20C" w14:textId="28AC3FDD" w:rsidR="006E311F" w:rsidRPr="009A2B23" w:rsidRDefault="000C6BF2" w:rsidP="000C6BF2">
            <w:pPr>
              <w:jc w:val="center"/>
              <w:rPr>
                <w:b/>
              </w:rPr>
            </w:pPr>
            <w:r w:rsidRPr="009A2B23">
              <w:rPr>
                <w:b/>
              </w:rPr>
              <w:t>Sí</w:t>
            </w:r>
          </w:p>
        </w:tc>
      </w:tr>
      <w:tr w:rsidR="006E311F" w14:paraId="622B9EBE" w14:textId="77777777" w:rsidTr="000C6BF2">
        <w:tc>
          <w:tcPr>
            <w:tcW w:w="7366" w:type="dxa"/>
            <w:shd w:val="clear" w:color="auto" w:fill="F2F2F2" w:themeFill="background1" w:themeFillShade="F2"/>
          </w:tcPr>
          <w:p w14:paraId="06B8A780" w14:textId="534BE15A" w:rsidR="006E311F" w:rsidRPr="00C32EE1" w:rsidRDefault="006E311F" w:rsidP="009A2B23">
            <w:pPr>
              <w:spacing w:after="0" w:line="276" w:lineRule="auto"/>
            </w:pPr>
            <w:r w:rsidRPr="000C6BF2">
              <w:rPr>
                <w:b/>
              </w:rPr>
              <w:t>¿Se informa al usuario de lo que ha pasado?</w:t>
            </w:r>
            <w:r w:rsidR="000C6BF2">
              <w:t xml:space="preserve"> Sí, el sistema notificará al usuario en todo momento de los eventos que ocurran en la aplicación resultado de la interactuación entre este y el sistema.</w:t>
            </w:r>
          </w:p>
        </w:tc>
        <w:tc>
          <w:tcPr>
            <w:tcW w:w="1881" w:type="dxa"/>
            <w:vAlign w:val="center"/>
          </w:tcPr>
          <w:p w14:paraId="74FE7DC3" w14:textId="62FCE9DB" w:rsidR="006E311F" w:rsidRPr="009A2B23" w:rsidRDefault="000C6BF2" w:rsidP="000C6BF2">
            <w:pPr>
              <w:jc w:val="center"/>
              <w:rPr>
                <w:b/>
              </w:rPr>
            </w:pPr>
            <w:r w:rsidRPr="009A2B23">
              <w:rPr>
                <w:b/>
              </w:rPr>
              <w:t>Sí</w:t>
            </w:r>
          </w:p>
        </w:tc>
      </w:tr>
      <w:tr w:rsidR="006E311F" w14:paraId="47D99EC9" w14:textId="77777777" w:rsidTr="000C6BF2">
        <w:tc>
          <w:tcPr>
            <w:tcW w:w="7366" w:type="dxa"/>
            <w:shd w:val="clear" w:color="auto" w:fill="F2F2F2" w:themeFill="background1" w:themeFillShade="F2"/>
          </w:tcPr>
          <w:p w14:paraId="3E75D76F" w14:textId="503CB993" w:rsidR="006E311F" w:rsidRPr="0033774C" w:rsidRDefault="006E311F" w:rsidP="009A2B23">
            <w:pPr>
              <w:spacing w:after="0" w:line="276" w:lineRule="auto"/>
            </w:pPr>
            <w:r w:rsidRPr="000C6BF2">
              <w:rPr>
                <w:b/>
              </w:rPr>
              <w:t>Cuando se produce un error, ¿se informa de forma clara y no alarmista al usuario de lo ocurrido y de cómo solucionar el problema?</w:t>
            </w:r>
            <w:r w:rsidR="000C6BF2">
              <w:t xml:space="preserve"> Sí, se han diseñado mensajes estándar que incluyen el aviso del </w:t>
            </w:r>
            <w:proofErr w:type="gramStart"/>
            <w:r w:rsidR="000C6BF2">
              <w:t>error</w:t>
            </w:r>
            <w:proofErr w:type="gramEnd"/>
            <w:r w:rsidR="000C6BF2">
              <w:t xml:space="preserve"> así como su solución, de una forma no alarmista.</w:t>
            </w:r>
          </w:p>
        </w:tc>
        <w:tc>
          <w:tcPr>
            <w:tcW w:w="1881" w:type="dxa"/>
            <w:vAlign w:val="center"/>
          </w:tcPr>
          <w:p w14:paraId="49D69331" w14:textId="7FB1F6F5" w:rsidR="006E311F" w:rsidRPr="009A2B23" w:rsidRDefault="000C6BF2" w:rsidP="000C6BF2">
            <w:pPr>
              <w:jc w:val="center"/>
              <w:rPr>
                <w:b/>
              </w:rPr>
            </w:pPr>
            <w:r w:rsidRPr="009A2B23">
              <w:rPr>
                <w:b/>
              </w:rPr>
              <w:t>Sí</w:t>
            </w:r>
          </w:p>
        </w:tc>
      </w:tr>
      <w:tr w:rsidR="006E311F" w14:paraId="4A4B076F" w14:textId="77777777" w:rsidTr="000C6BF2">
        <w:tc>
          <w:tcPr>
            <w:tcW w:w="7366" w:type="dxa"/>
            <w:shd w:val="clear" w:color="auto" w:fill="F2F2F2" w:themeFill="background1" w:themeFillShade="F2"/>
          </w:tcPr>
          <w:p w14:paraId="02AD52A6" w14:textId="27FB70D9" w:rsidR="006E311F" w:rsidRPr="00480CB8" w:rsidRDefault="006E311F" w:rsidP="009A2B23">
            <w:pPr>
              <w:spacing w:after="0" w:line="276" w:lineRule="auto"/>
            </w:pPr>
            <w:r w:rsidRPr="000C6BF2">
              <w:rPr>
                <w:b/>
              </w:rPr>
              <w:t>¿Posee el usuario libertad para actuar?</w:t>
            </w:r>
            <w:r w:rsidR="000C6BF2">
              <w:t xml:space="preserve"> Sí, ya que no hay ninguna funcionalidad por la que el usuario deba esperar (aunque no quiera). El usuario puede hacer en todo momento lo que quiera dentro de la aplicación.</w:t>
            </w:r>
          </w:p>
        </w:tc>
        <w:tc>
          <w:tcPr>
            <w:tcW w:w="1881" w:type="dxa"/>
            <w:vAlign w:val="center"/>
          </w:tcPr>
          <w:p w14:paraId="4E4864AC" w14:textId="44D27453" w:rsidR="006E311F" w:rsidRPr="009A2B23" w:rsidRDefault="000C6BF2" w:rsidP="000C6BF2">
            <w:pPr>
              <w:jc w:val="center"/>
              <w:rPr>
                <w:b/>
              </w:rPr>
            </w:pPr>
            <w:r w:rsidRPr="009A2B23">
              <w:rPr>
                <w:b/>
              </w:rPr>
              <w:t>Sí</w:t>
            </w:r>
          </w:p>
        </w:tc>
      </w:tr>
      <w:tr w:rsidR="006E311F" w14:paraId="2462B95D" w14:textId="77777777" w:rsidTr="000C6BF2">
        <w:tc>
          <w:tcPr>
            <w:tcW w:w="7366" w:type="dxa"/>
            <w:shd w:val="clear" w:color="auto" w:fill="F2F2F2" w:themeFill="background1" w:themeFillShade="F2"/>
          </w:tcPr>
          <w:p w14:paraId="3B68FBDA" w14:textId="45C8D396" w:rsidR="006E311F" w:rsidRPr="00480CB8" w:rsidRDefault="006E311F" w:rsidP="009A2B23">
            <w:pPr>
              <w:spacing w:after="0" w:line="276" w:lineRule="auto"/>
            </w:pPr>
            <w:r w:rsidRPr="000C6BF2">
              <w:rPr>
                <w:b/>
              </w:rPr>
              <w:lastRenderedPageBreak/>
              <w:t>¿Se ha controlado el tiempo de respuesta?</w:t>
            </w:r>
            <w:r w:rsidR="000C6BF2">
              <w:t xml:space="preserve"> Debido a la ligereza del lenguaje y entorno utilizado, así como de la rapidez de la base de datos en ejecutar las consultas, esta aplicación genera tiempos de respuestas rápidos en sus peticiones (milisegundos).</w:t>
            </w:r>
          </w:p>
        </w:tc>
        <w:tc>
          <w:tcPr>
            <w:tcW w:w="1881" w:type="dxa"/>
            <w:vAlign w:val="center"/>
          </w:tcPr>
          <w:p w14:paraId="45929B75" w14:textId="138E1065" w:rsidR="006E311F" w:rsidRPr="009A2B23" w:rsidRDefault="000C6BF2" w:rsidP="000C6BF2">
            <w:pPr>
              <w:jc w:val="center"/>
              <w:rPr>
                <w:b/>
              </w:rPr>
            </w:pPr>
            <w:r w:rsidRPr="009A2B23">
              <w:rPr>
                <w:b/>
              </w:rPr>
              <w:t>Sí</w:t>
            </w:r>
          </w:p>
        </w:tc>
      </w:tr>
    </w:tbl>
    <w:p w14:paraId="2D88083D" w14:textId="77777777" w:rsidR="006E311F" w:rsidRDefault="006E311F" w:rsidP="00300E6B"/>
    <w:p w14:paraId="2251B2CC" w14:textId="7735BE1D" w:rsidR="00EB5469" w:rsidRDefault="006B1DC8" w:rsidP="006B1DC8">
      <w:pPr>
        <w:pStyle w:val="Ttulo"/>
      </w:pPr>
      <w:bookmarkStart w:id="371" w:name="_Toc505427126"/>
      <w:bookmarkStart w:id="372" w:name="_Toc505427315"/>
      <w:r>
        <w:t>6.5</w:t>
      </w:r>
      <w:r w:rsidR="00EB5469" w:rsidRPr="00EB5469">
        <w:t xml:space="preserve"> </w:t>
      </w:r>
      <w:r w:rsidR="0026421F">
        <w:t>P</w:t>
      </w:r>
      <w:r w:rsidR="0026421F" w:rsidRPr="00EB5469">
        <w:t>ruebas de rendimiento</w:t>
      </w:r>
      <w:bookmarkEnd w:id="371"/>
      <w:bookmarkEnd w:id="372"/>
    </w:p>
    <w:p w14:paraId="1388235A" w14:textId="6434F890" w:rsidR="00DE1B33" w:rsidRDefault="00EB5469" w:rsidP="00EB5469">
      <w:r>
        <w:br/>
      </w:r>
      <w:r>
        <w:tab/>
        <w:t xml:space="preserve">Una de las características de rendimiento más importantes de esta aplicación web tiene que ver con </w:t>
      </w:r>
      <w:proofErr w:type="spellStart"/>
      <w:r>
        <w:t>Javascript</w:t>
      </w:r>
      <w:proofErr w:type="spellEnd"/>
      <w:r>
        <w:t>, concretamente con la técnica de desarrollo web AJAX (</w:t>
      </w:r>
      <w:proofErr w:type="spellStart"/>
      <w:r>
        <w:t>Asynchronous</w:t>
      </w:r>
      <w:proofErr w:type="spellEnd"/>
      <w:r>
        <w:t xml:space="preserve"> </w:t>
      </w:r>
      <w:proofErr w:type="spellStart"/>
      <w:r>
        <w:t>Javascript</w:t>
      </w:r>
      <w:proofErr w:type="spellEnd"/>
      <w:r>
        <w:t xml:space="preserve"> and XML). Está técnica tiene una gran importancia ya que se ha añadido en la mayoría de </w:t>
      </w:r>
      <w:proofErr w:type="gramStart"/>
      <w:r>
        <w:t>funcionalidades</w:t>
      </w:r>
      <w:proofErr w:type="gramEnd"/>
      <w:r>
        <w:t xml:space="preserve"> de la aplicación, haciendo a esta más ligera de cara </w:t>
      </w:r>
      <w:r w:rsidR="001D29E1">
        <w:t>a la interacción con el usuario con tiempos de respuesta menores.</w:t>
      </w:r>
    </w:p>
    <w:p w14:paraId="74815F79" w14:textId="6911F0B5" w:rsidR="00EB5469" w:rsidRPr="00201AB8" w:rsidRDefault="00EB5469" w:rsidP="00EB5469">
      <w:r w:rsidRPr="00201AB8">
        <w:tab/>
        <w:t>La principal característica de Ajax es que permite comunicarse con el servidor (pasándole</w:t>
      </w:r>
      <w:r w:rsidR="00830784" w:rsidRPr="00201AB8">
        <w:t xml:space="preserve"> los datos que se requieran en la petición</w:t>
      </w:r>
      <w:r w:rsidRPr="00201AB8">
        <w:t>)</w:t>
      </w:r>
      <w:r w:rsidR="00830784" w:rsidRPr="00201AB8">
        <w:t xml:space="preserve"> y </w:t>
      </w:r>
      <w:r w:rsidR="001D29E1" w:rsidRPr="00201AB8">
        <w:t>retornar</w:t>
      </w:r>
      <w:r w:rsidR="00830784" w:rsidRPr="00201AB8">
        <w:t xml:space="preserve"> los datos que el servidor proporciona, pero sin necesidad de recargar la página web. Es decir, explicándolo con un ejemplo concreto de nuestra aplicación web, si un usuario crea una oferta de prácticas o envía un formulario para actualizar la información de su cuenta, solo se modificarán aquellos elementos del DOM de la página que nosotros queramos, sin necesidad de volver a recargar la página web y por ente todos sus </w:t>
      </w:r>
      <w:r w:rsidR="001D29E1" w:rsidRPr="00201AB8">
        <w:t>elementos, proporcionando un rendimiento mucho mayor a la aplicación.</w:t>
      </w:r>
      <w:r w:rsidR="00830784" w:rsidRPr="00201AB8">
        <w:t xml:space="preserve"> </w:t>
      </w:r>
    </w:p>
    <w:p w14:paraId="680C2C6E" w14:textId="77777777" w:rsidR="00201AB8" w:rsidRDefault="00830784" w:rsidP="00201AB8">
      <w:r w:rsidRPr="00201AB8">
        <w:tab/>
      </w:r>
      <w:r w:rsidR="001D29E1" w:rsidRPr="00201AB8">
        <w:t xml:space="preserve">A parte de utilizar técnicas como Ajax para mejorar el rendimiento de a aplicación web, se han llevado a cabo </w:t>
      </w:r>
      <w:r w:rsidR="00B224DF" w:rsidRPr="00201AB8">
        <w:t xml:space="preserve">otro tipo de mejoras para aumentar el </w:t>
      </w:r>
      <w:r w:rsidR="00201AB8" w:rsidRPr="00201AB8">
        <w:t>rendimiento</w:t>
      </w:r>
      <w:r w:rsidR="00B224DF" w:rsidRPr="00201AB8">
        <w:t xml:space="preserve"> de nuestra aplicación:</w:t>
      </w:r>
    </w:p>
    <w:p w14:paraId="78D82321" w14:textId="77777777" w:rsidR="00201AB8" w:rsidRPr="00201AB8" w:rsidRDefault="00B224DF" w:rsidP="00201AB8">
      <w:pPr>
        <w:pStyle w:val="Prrafodelista"/>
        <w:numPr>
          <w:ilvl w:val="0"/>
          <w:numId w:val="26"/>
        </w:numPr>
        <w:spacing w:line="360" w:lineRule="auto"/>
        <w:rPr>
          <w:rFonts w:ascii="Times New Roman" w:hAnsi="Times New Roman"/>
          <w:lang w:val="es-ES"/>
        </w:rPr>
      </w:pPr>
      <w:r w:rsidRPr="00201AB8">
        <w:rPr>
          <w:rFonts w:ascii="Times New Roman" w:hAnsi="Times New Roman"/>
          <w:lang w:val="es-ES"/>
        </w:rPr>
        <w:t>No duplicar código JavaScript (duplicidad de funciones).</w:t>
      </w:r>
    </w:p>
    <w:p w14:paraId="2250092A" w14:textId="77777777" w:rsidR="00201AB8" w:rsidRPr="00201AB8" w:rsidRDefault="00B224DF" w:rsidP="00201AB8">
      <w:pPr>
        <w:pStyle w:val="Prrafodelista"/>
        <w:numPr>
          <w:ilvl w:val="0"/>
          <w:numId w:val="26"/>
        </w:numPr>
        <w:spacing w:line="360" w:lineRule="auto"/>
        <w:rPr>
          <w:rFonts w:ascii="Times New Roman" w:hAnsi="Times New Roman"/>
          <w:lang w:val="es-ES"/>
        </w:rPr>
      </w:pPr>
      <w:r w:rsidRPr="00201AB8">
        <w:rPr>
          <w:rFonts w:ascii="Times New Roman" w:hAnsi="Times New Roman"/>
          <w:lang w:val="es-ES"/>
        </w:rPr>
        <w:t>No incluir elementos pesados que ralenticen la aplicación (imágenes grandes, vídeos, etc.)</w:t>
      </w:r>
    </w:p>
    <w:p w14:paraId="5B975794" w14:textId="77777777" w:rsidR="00201AB8" w:rsidRPr="00FB6784" w:rsidRDefault="00B224DF" w:rsidP="00201AB8">
      <w:pPr>
        <w:pStyle w:val="Prrafodelista"/>
        <w:numPr>
          <w:ilvl w:val="0"/>
          <w:numId w:val="26"/>
        </w:numPr>
        <w:spacing w:line="360" w:lineRule="auto"/>
        <w:rPr>
          <w:rFonts w:ascii="Times New Roman" w:hAnsi="Times New Roman"/>
          <w:lang w:val="es-ES"/>
        </w:rPr>
      </w:pPr>
      <w:r w:rsidRPr="00201AB8">
        <w:rPr>
          <w:rFonts w:ascii="Times New Roman" w:hAnsi="Times New Roman"/>
          <w:lang w:val="es-ES"/>
        </w:rPr>
        <w:t xml:space="preserve">Cargar las llamadas a las hojas de estilo CSS al principio de la página y agrupar las llamadas, para que la página cargue los estilos de los elementos lo antes posible. </w:t>
      </w:r>
    </w:p>
    <w:p w14:paraId="72950D7E" w14:textId="5807B8C8" w:rsidR="00B224DF" w:rsidRPr="00201AB8" w:rsidRDefault="00B224DF" w:rsidP="00201AB8">
      <w:pPr>
        <w:pStyle w:val="Prrafodelista"/>
        <w:numPr>
          <w:ilvl w:val="0"/>
          <w:numId w:val="26"/>
        </w:numPr>
        <w:spacing w:line="360" w:lineRule="auto"/>
        <w:rPr>
          <w:rFonts w:ascii="Times New Roman" w:hAnsi="Times New Roman"/>
          <w:lang w:val="es-ES"/>
        </w:rPr>
      </w:pPr>
      <w:r w:rsidRPr="00201AB8">
        <w:rPr>
          <w:rFonts w:ascii="Times New Roman" w:hAnsi="Times New Roman"/>
          <w:lang w:val="es-ES"/>
        </w:rPr>
        <w:t>Hacer las llamadas a los scripts de Javascript lo más abajo posible en cada página, ya que como la mayoría de funciones actúan sobre los elementos del árbol DOM de la página, estos tendrán que estar cargados previamente para que luego las funciones Javascript los localicen sin problema.</w:t>
      </w:r>
    </w:p>
    <w:p w14:paraId="3313289B" w14:textId="1917FE07" w:rsidR="00B224DF" w:rsidRDefault="00B224DF" w:rsidP="00201AB8">
      <w:pPr>
        <w:ind w:firstLine="720"/>
      </w:pPr>
      <w:r w:rsidRPr="00201AB8">
        <w:lastRenderedPageBreak/>
        <w:t xml:space="preserve">En el caso de tener la aplicación web subida en un servidor online, sería interesante utilizar la herramienta Google </w:t>
      </w:r>
      <w:proofErr w:type="spellStart"/>
      <w:r w:rsidRPr="00201AB8">
        <w:t>PageSpeed</w:t>
      </w:r>
      <w:proofErr w:type="spellEnd"/>
      <w:r w:rsidRPr="00201AB8">
        <w:t xml:space="preserve"> </w:t>
      </w:r>
      <w:proofErr w:type="spellStart"/>
      <w:r w:rsidRPr="00201AB8">
        <w:t>Insights</w:t>
      </w:r>
      <w:proofErr w:type="spellEnd"/>
      <w:r w:rsidRPr="00201AB8">
        <w:t xml:space="preserve"> (</w:t>
      </w:r>
      <w:hyperlink r:id="rId121" w:history="1">
        <w:r w:rsidRPr="00201AB8">
          <w:rPr>
            <w:rStyle w:val="Hipervnculo"/>
          </w:rPr>
          <w:t>https://developers.google.com/speed/pagespeed/insights/</w:t>
        </w:r>
      </w:hyperlink>
      <w:r w:rsidRPr="00201AB8">
        <w:t xml:space="preserve">) ya que esta se encarga de mostrarnos la velocidad de acceso que tiene nuestra página web así como de analizar </w:t>
      </w:r>
      <w:r w:rsidR="00201AB8">
        <w:t>sugerir</w:t>
      </w:r>
      <w:r w:rsidRPr="00201AB8">
        <w:t xml:space="preserve"> </w:t>
      </w:r>
      <w:r w:rsidR="00201AB8">
        <w:t>que componentes debemos cambiar para me</w:t>
      </w:r>
      <w:r w:rsidRPr="00201AB8">
        <w:t>jorar el rendimiento.</w:t>
      </w:r>
    </w:p>
    <w:p w14:paraId="7737E637" w14:textId="77777777" w:rsidR="00F110F9" w:rsidRDefault="00F110F9" w:rsidP="008813F3">
      <w:pPr>
        <w:spacing w:before="240"/>
      </w:pPr>
    </w:p>
    <w:p w14:paraId="759587A3" w14:textId="77777777" w:rsidR="00F108C7" w:rsidRDefault="00F108C7" w:rsidP="008813F3">
      <w:pPr>
        <w:spacing w:before="240"/>
      </w:pPr>
    </w:p>
    <w:p w14:paraId="3D04A160" w14:textId="77777777" w:rsidR="000D1ADF" w:rsidRDefault="000D1ADF" w:rsidP="008813F3">
      <w:pPr>
        <w:spacing w:before="240"/>
      </w:pPr>
    </w:p>
    <w:p w14:paraId="161B23C4" w14:textId="77777777" w:rsidR="000D1ADF" w:rsidRDefault="000D1ADF" w:rsidP="008813F3">
      <w:pPr>
        <w:spacing w:before="240"/>
      </w:pPr>
    </w:p>
    <w:p w14:paraId="2A37C6AF" w14:textId="77777777" w:rsidR="000D1ADF" w:rsidRDefault="000D1ADF" w:rsidP="008813F3">
      <w:pPr>
        <w:spacing w:before="240"/>
      </w:pPr>
    </w:p>
    <w:p w14:paraId="38CDEF0E" w14:textId="77777777" w:rsidR="000D1ADF" w:rsidRDefault="000D1ADF" w:rsidP="008813F3">
      <w:pPr>
        <w:spacing w:before="240"/>
      </w:pPr>
    </w:p>
    <w:p w14:paraId="4F58D0DD" w14:textId="77777777" w:rsidR="000D1ADF" w:rsidRDefault="000D1ADF" w:rsidP="008813F3">
      <w:pPr>
        <w:spacing w:before="240"/>
      </w:pPr>
    </w:p>
    <w:p w14:paraId="1D5193E4" w14:textId="77777777" w:rsidR="000D1ADF" w:rsidRDefault="000D1ADF" w:rsidP="008813F3">
      <w:pPr>
        <w:spacing w:before="240"/>
      </w:pPr>
    </w:p>
    <w:p w14:paraId="5DA350FE" w14:textId="77777777" w:rsidR="000D1ADF" w:rsidRDefault="000D1ADF" w:rsidP="008813F3">
      <w:pPr>
        <w:spacing w:before="240"/>
      </w:pPr>
    </w:p>
    <w:p w14:paraId="5D66FED5" w14:textId="77777777" w:rsidR="000D1ADF" w:rsidRDefault="000D1ADF" w:rsidP="008813F3">
      <w:pPr>
        <w:spacing w:before="240"/>
      </w:pPr>
    </w:p>
    <w:p w14:paraId="534B140F" w14:textId="77777777" w:rsidR="000D1ADF" w:rsidRDefault="000D1ADF" w:rsidP="008813F3">
      <w:pPr>
        <w:spacing w:before="240"/>
      </w:pPr>
    </w:p>
    <w:p w14:paraId="024D65C2" w14:textId="77777777" w:rsidR="000D1ADF" w:rsidRDefault="000D1ADF" w:rsidP="008813F3">
      <w:pPr>
        <w:spacing w:before="240"/>
      </w:pPr>
    </w:p>
    <w:p w14:paraId="6E4582F0" w14:textId="77777777" w:rsidR="000D1ADF" w:rsidRDefault="000D1ADF" w:rsidP="008813F3">
      <w:pPr>
        <w:spacing w:before="240"/>
      </w:pPr>
    </w:p>
    <w:p w14:paraId="04817FB0" w14:textId="4E8F89FC" w:rsidR="00515917" w:rsidRDefault="00515917">
      <w:pPr>
        <w:spacing w:after="0" w:line="240" w:lineRule="auto"/>
        <w:jc w:val="left"/>
      </w:pPr>
      <w:r>
        <w:br w:type="page"/>
      </w:r>
    </w:p>
    <w:p w14:paraId="73AD6CDF" w14:textId="77777777" w:rsidR="00F108C7" w:rsidRDefault="00F108C7" w:rsidP="008813F3">
      <w:pPr>
        <w:spacing w:before="240"/>
      </w:pPr>
    </w:p>
    <w:p w14:paraId="5F36AF88" w14:textId="77777777" w:rsidR="00515917" w:rsidRDefault="00515917" w:rsidP="008813F3">
      <w:pPr>
        <w:spacing w:before="240"/>
      </w:pPr>
    </w:p>
    <w:p w14:paraId="770C45FF" w14:textId="77777777" w:rsidR="00F108C7" w:rsidRDefault="00F108C7" w:rsidP="008813F3">
      <w:pPr>
        <w:spacing w:before="240"/>
      </w:pPr>
    </w:p>
    <w:p w14:paraId="33A48048" w14:textId="554945B4" w:rsidR="00F108C7" w:rsidRDefault="00F108C7" w:rsidP="00F108C7">
      <w:pPr>
        <w:pStyle w:val="Ttulo1"/>
        <w:jc w:val="center"/>
      </w:pPr>
      <w:bookmarkStart w:id="373" w:name="_Toc505427127"/>
      <w:bookmarkStart w:id="374" w:name="_Toc505427316"/>
      <w:r>
        <w:t>DOCUMENTO 7: MANUALES</w:t>
      </w:r>
      <w:bookmarkEnd w:id="373"/>
      <w:bookmarkEnd w:id="374"/>
    </w:p>
    <w:p w14:paraId="48DA1DDA" w14:textId="77777777" w:rsidR="00F108C7" w:rsidRDefault="00F108C7" w:rsidP="00F108C7"/>
    <w:p w14:paraId="42527D69" w14:textId="77777777" w:rsidR="00F5571D" w:rsidRDefault="00F5571D" w:rsidP="00F108C7"/>
    <w:p w14:paraId="72B809E9" w14:textId="77777777" w:rsidR="00F108C7" w:rsidRDefault="00F108C7" w:rsidP="00F108C7">
      <w:pPr>
        <w:pStyle w:val="indep"/>
        <w:jc w:val="center"/>
        <w:rPr>
          <w:b/>
          <w:bCs/>
          <w:sz w:val="28"/>
        </w:rPr>
      </w:pPr>
      <w:r>
        <w:rPr>
          <w:b/>
          <w:bCs/>
          <w:sz w:val="28"/>
        </w:rPr>
        <w:t>D. MARTÍNEZ SUÁREZ, Wenceslao</w:t>
      </w:r>
    </w:p>
    <w:p w14:paraId="1961280F" w14:textId="77777777" w:rsidR="00F108C7" w:rsidRDefault="00F108C7" w:rsidP="00F108C7">
      <w:pPr>
        <w:pStyle w:val="indep"/>
        <w:jc w:val="center"/>
        <w:rPr>
          <w:b/>
          <w:bCs/>
          <w:sz w:val="28"/>
        </w:rPr>
      </w:pPr>
      <w:r>
        <w:rPr>
          <w:b/>
          <w:bCs/>
          <w:sz w:val="28"/>
        </w:rPr>
        <w:t>TUTOR: Dña. SUAREZ CABAL, María José</w:t>
      </w:r>
    </w:p>
    <w:p w14:paraId="3F4A7707" w14:textId="77777777" w:rsidR="00F108C7" w:rsidRDefault="00F108C7" w:rsidP="00F108C7">
      <w:pPr>
        <w:pStyle w:val="indep"/>
        <w:rPr>
          <w:b/>
          <w:bCs/>
          <w:sz w:val="28"/>
        </w:rPr>
      </w:pPr>
    </w:p>
    <w:p w14:paraId="26C52E7F" w14:textId="77777777" w:rsidR="00F108C7" w:rsidRDefault="00F108C7" w:rsidP="00F108C7">
      <w:pPr>
        <w:pStyle w:val="indep"/>
        <w:jc w:val="center"/>
        <w:rPr>
          <w:b/>
          <w:bCs/>
          <w:sz w:val="28"/>
        </w:rPr>
      </w:pPr>
      <w:r>
        <w:rPr>
          <w:b/>
          <w:bCs/>
          <w:sz w:val="28"/>
        </w:rPr>
        <w:t>FECHA: Julio 2017</w:t>
      </w:r>
    </w:p>
    <w:p w14:paraId="5ED94BEE" w14:textId="77777777" w:rsidR="00F108C7" w:rsidRDefault="00F108C7" w:rsidP="008813F3">
      <w:pPr>
        <w:spacing w:before="240"/>
      </w:pPr>
    </w:p>
    <w:p w14:paraId="5142DD39" w14:textId="77777777" w:rsidR="00F108C7" w:rsidRDefault="00F108C7" w:rsidP="008813F3">
      <w:pPr>
        <w:spacing w:before="240"/>
      </w:pPr>
    </w:p>
    <w:p w14:paraId="0D2DC5E7" w14:textId="77777777" w:rsidR="00F108C7" w:rsidRDefault="00F108C7" w:rsidP="008813F3">
      <w:pPr>
        <w:spacing w:before="240"/>
      </w:pPr>
    </w:p>
    <w:p w14:paraId="300DDB80" w14:textId="77777777" w:rsidR="00F108C7" w:rsidRDefault="00F108C7" w:rsidP="008813F3">
      <w:pPr>
        <w:spacing w:before="240"/>
      </w:pPr>
    </w:p>
    <w:p w14:paraId="1EAA9A43" w14:textId="77777777" w:rsidR="00F108C7" w:rsidRDefault="00F108C7" w:rsidP="008813F3">
      <w:pPr>
        <w:spacing w:before="240"/>
      </w:pPr>
    </w:p>
    <w:p w14:paraId="11ECD13D" w14:textId="77777777" w:rsidR="00F108C7" w:rsidRDefault="00F108C7" w:rsidP="008813F3">
      <w:pPr>
        <w:spacing w:before="240"/>
      </w:pPr>
    </w:p>
    <w:p w14:paraId="4523BCEB" w14:textId="77777777" w:rsidR="00F108C7" w:rsidRDefault="00F108C7" w:rsidP="008813F3">
      <w:pPr>
        <w:spacing w:before="240"/>
      </w:pPr>
    </w:p>
    <w:p w14:paraId="07136036" w14:textId="77777777" w:rsidR="00F108C7" w:rsidRDefault="00F108C7" w:rsidP="008813F3">
      <w:pPr>
        <w:spacing w:before="240"/>
      </w:pPr>
    </w:p>
    <w:p w14:paraId="0D5EAD1F" w14:textId="4FF8CC72" w:rsidR="00515917" w:rsidRDefault="00515917">
      <w:pPr>
        <w:spacing w:after="0" w:line="240" w:lineRule="auto"/>
        <w:jc w:val="left"/>
      </w:pPr>
      <w:r>
        <w:br w:type="page"/>
      </w:r>
    </w:p>
    <w:p w14:paraId="16C81BAA" w14:textId="15DA11F7" w:rsidR="00515917" w:rsidRDefault="00515917">
      <w:pPr>
        <w:spacing w:after="0" w:line="240" w:lineRule="auto"/>
        <w:jc w:val="left"/>
      </w:pPr>
      <w:r>
        <w:lastRenderedPageBreak/>
        <w:br w:type="page"/>
      </w:r>
    </w:p>
    <w:sdt>
      <w:sdtPr>
        <w:rPr>
          <w:rFonts w:ascii="Times New Roman" w:eastAsia="Times New Roman" w:hAnsi="Times New Roman" w:cs="Times New Roman"/>
          <w:color w:val="auto"/>
          <w:sz w:val="22"/>
          <w:szCs w:val="20"/>
          <w:lang w:val="es-ES" w:eastAsia="es-ES"/>
        </w:rPr>
        <w:id w:val="-2060546689"/>
        <w:docPartObj>
          <w:docPartGallery w:val="Table of Contents"/>
          <w:docPartUnique/>
        </w:docPartObj>
      </w:sdtPr>
      <w:sdtEndPr>
        <w:rPr>
          <w:b/>
          <w:bCs/>
          <w:sz w:val="20"/>
          <w:szCs w:val="24"/>
        </w:rPr>
      </w:sdtEndPr>
      <w:sdtContent>
        <w:p w14:paraId="54A67BA1" w14:textId="77777777" w:rsidR="008334CA" w:rsidRDefault="008334CA" w:rsidP="008334CA">
          <w:pPr>
            <w:pStyle w:val="TtuloTDC"/>
            <w:rPr>
              <w:rFonts w:ascii="Times New Roman" w:eastAsia="Times New Roman" w:hAnsi="Times New Roman" w:cs="Times New Roman"/>
              <w:color w:val="auto"/>
              <w:sz w:val="22"/>
              <w:szCs w:val="20"/>
              <w:lang w:val="es-ES" w:eastAsia="es-ES"/>
            </w:rPr>
          </w:pPr>
        </w:p>
        <w:p w14:paraId="11E1B6E4" w14:textId="77777777" w:rsidR="008334CA" w:rsidRDefault="008334CA" w:rsidP="008334CA">
          <w:pPr>
            <w:pStyle w:val="TtuloTDC"/>
            <w:rPr>
              <w:rStyle w:val="Ttulo1Car"/>
              <w:rFonts w:ascii="Times New Roman" w:eastAsiaTheme="majorEastAsia" w:hAnsi="Times New Roman"/>
              <w:color w:val="000000" w:themeColor="text1"/>
              <w:sz w:val="44"/>
              <w:szCs w:val="44"/>
            </w:rPr>
          </w:pPr>
          <w:bookmarkStart w:id="375" w:name="_Toc505427128"/>
          <w:bookmarkStart w:id="376" w:name="_Toc505427317"/>
          <w:r w:rsidRPr="00520BAA">
            <w:rPr>
              <w:rStyle w:val="Ttulo1Car"/>
              <w:rFonts w:ascii="Times New Roman" w:eastAsiaTheme="majorEastAsia" w:hAnsi="Times New Roman"/>
              <w:color w:val="000000" w:themeColor="text1"/>
              <w:sz w:val="44"/>
              <w:szCs w:val="44"/>
            </w:rPr>
            <w:t>Índice de contenidos</w:t>
          </w:r>
          <w:bookmarkEnd w:id="375"/>
          <w:bookmarkEnd w:id="376"/>
        </w:p>
        <w:p w14:paraId="1B3215C8" w14:textId="77777777" w:rsidR="008334CA" w:rsidRPr="0037566D" w:rsidRDefault="008334CA" w:rsidP="00333F57">
          <w:pPr>
            <w:pStyle w:val="TDC1"/>
            <w:rPr>
              <w:rFonts w:eastAsiaTheme="minorEastAsia"/>
              <w:noProof/>
              <w:lang w:val="en-GB" w:eastAsia="en-GB"/>
            </w:rPr>
          </w:pPr>
          <w:r w:rsidRPr="0037566D">
            <w:fldChar w:fldCharType="begin"/>
          </w:r>
          <w:r w:rsidRPr="0037566D">
            <w:instrText xml:space="preserve"> </w:instrText>
          </w:r>
          <w:r w:rsidR="00327A0A">
            <w:instrText>TOC</w:instrText>
          </w:r>
          <w:r w:rsidRPr="0037566D">
            <w:instrText xml:space="preserve"> \o "1-3" \h \z \u </w:instrText>
          </w:r>
          <w:r w:rsidRPr="0037566D">
            <w:fldChar w:fldCharType="separate"/>
          </w:r>
        </w:p>
        <w:p w14:paraId="000AAE60" w14:textId="77777777" w:rsidR="008334CA" w:rsidRDefault="008334CA" w:rsidP="00333F57">
          <w:pPr>
            <w:pStyle w:val="TDC1"/>
            <w:rPr>
              <w:rStyle w:val="Hipervnculo"/>
              <w:noProof/>
              <w:sz w:val="20"/>
              <w:u w:val="none"/>
            </w:rPr>
          </w:pPr>
        </w:p>
        <w:p w14:paraId="53033EA9" w14:textId="77777777" w:rsidR="008334CA" w:rsidRPr="00CC4533" w:rsidRDefault="007F4F1A" w:rsidP="00333F57">
          <w:pPr>
            <w:pStyle w:val="TDC1"/>
            <w:rPr>
              <w:rStyle w:val="Hipervnculo"/>
              <w:b/>
              <w:noProof/>
              <w:sz w:val="20"/>
              <w:u w:val="none"/>
            </w:rPr>
          </w:pPr>
          <w:hyperlink w:anchor="_Toc486815260" w:history="1">
            <w:r w:rsidR="008334CA" w:rsidRPr="00CC4533">
              <w:rPr>
                <w:rStyle w:val="Hipervnculo"/>
                <w:b/>
                <w:noProof/>
                <w:sz w:val="20"/>
                <w:u w:val="none"/>
              </w:rPr>
              <w:t>DOCUMENTO 7: MANUALES</w:t>
            </w:r>
            <w:r w:rsidR="008334CA" w:rsidRPr="00CC4533">
              <w:rPr>
                <w:noProof/>
                <w:webHidden/>
              </w:rPr>
              <w:tab/>
            </w:r>
            <w:r w:rsidR="008334CA" w:rsidRPr="00CC4533">
              <w:rPr>
                <w:noProof/>
                <w:webHidden/>
              </w:rPr>
              <w:fldChar w:fldCharType="begin"/>
            </w:r>
            <w:r w:rsidR="008334CA" w:rsidRPr="00CC4533">
              <w:rPr>
                <w:noProof/>
                <w:webHidden/>
              </w:rPr>
              <w:instrText xml:space="preserve"> </w:instrText>
            </w:r>
            <w:r w:rsidR="00327A0A">
              <w:rPr>
                <w:noProof/>
                <w:webHidden/>
              </w:rPr>
              <w:instrText>PAGEREF</w:instrText>
            </w:r>
            <w:r w:rsidR="008334CA" w:rsidRPr="00CC4533">
              <w:rPr>
                <w:noProof/>
                <w:webHidden/>
              </w:rPr>
              <w:instrText xml:space="preserve"> _Toc486815260 \h </w:instrText>
            </w:r>
            <w:r w:rsidR="008334CA" w:rsidRPr="00CC4533">
              <w:rPr>
                <w:noProof/>
                <w:webHidden/>
              </w:rPr>
            </w:r>
            <w:r w:rsidR="008334CA" w:rsidRPr="00CC4533">
              <w:rPr>
                <w:noProof/>
                <w:webHidden/>
              </w:rPr>
              <w:fldChar w:fldCharType="separate"/>
            </w:r>
            <w:r w:rsidR="00333F57">
              <w:rPr>
                <w:noProof/>
                <w:webHidden/>
              </w:rPr>
              <w:t>139</w:t>
            </w:r>
            <w:r w:rsidR="008334CA" w:rsidRPr="00CC4533">
              <w:rPr>
                <w:noProof/>
                <w:webHidden/>
              </w:rPr>
              <w:fldChar w:fldCharType="end"/>
            </w:r>
          </w:hyperlink>
        </w:p>
        <w:p w14:paraId="3E87CAE9" w14:textId="77777777" w:rsidR="008334CA" w:rsidRPr="00CC4533" w:rsidRDefault="008334CA" w:rsidP="008334CA">
          <w:pPr>
            <w:spacing w:after="0"/>
            <w:rPr>
              <w:rFonts w:eastAsiaTheme="minorEastAsia"/>
              <w:noProof/>
            </w:rPr>
          </w:pPr>
        </w:p>
        <w:p w14:paraId="7A802D99" w14:textId="77777777" w:rsidR="008334CA" w:rsidRPr="0037566D" w:rsidRDefault="007F4F1A" w:rsidP="00333F57">
          <w:pPr>
            <w:pStyle w:val="TDC1"/>
            <w:rPr>
              <w:rFonts w:eastAsiaTheme="minorEastAsia"/>
              <w:noProof/>
              <w:lang w:val="en-GB" w:eastAsia="en-GB"/>
            </w:rPr>
          </w:pPr>
          <w:hyperlink w:anchor="_Toc486815261" w:history="1">
            <w:r w:rsidR="008334CA" w:rsidRPr="0037566D">
              <w:rPr>
                <w:rStyle w:val="Hipervnculo"/>
                <w:noProof/>
                <w:sz w:val="20"/>
                <w:u w:val="none"/>
              </w:rPr>
              <w:t>7.1 INTRODUCCIÓN</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_Toc486815261 \h </w:instrText>
            </w:r>
            <w:r w:rsidR="008334CA" w:rsidRPr="0037566D">
              <w:rPr>
                <w:noProof/>
                <w:webHidden/>
              </w:rPr>
            </w:r>
            <w:r w:rsidR="008334CA" w:rsidRPr="0037566D">
              <w:rPr>
                <w:noProof/>
                <w:webHidden/>
              </w:rPr>
              <w:fldChar w:fldCharType="separate"/>
            </w:r>
            <w:r w:rsidR="00333F57">
              <w:rPr>
                <w:noProof/>
                <w:webHidden/>
              </w:rPr>
              <w:t>141</w:t>
            </w:r>
            <w:r w:rsidR="008334CA" w:rsidRPr="0037566D">
              <w:rPr>
                <w:noProof/>
                <w:webHidden/>
              </w:rPr>
              <w:fldChar w:fldCharType="end"/>
            </w:r>
          </w:hyperlink>
        </w:p>
        <w:p w14:paraId="2262486F" w14:textId="77777777" w:rsidR="008334CA" w:rsidRPr="0037566D" w:rsidRDefault="007F4F1A" w:rsidP="00333F57">
          <w:pPr>
            <w:pStyle w:val="TDC1"/>
            <w:rPr>
              <w:rFonts w:eastAsiaTheme="minorEastAsia"/>
              <w:noProof/>
              <w:lang w:val="en-GB" w:eastAsia="en-GB"/>
            </w:rPr>
          </w:pPr>
          <w:hyperlink w:anchor="_Toc486815262" w:history="1">
            <w:r w:rsidR="008334CA" w:rsidRPr="0037566D">
              <w:rPr>
                <w:rStyle w:val="Hipervnculo"/>
                <w:noProof/>
                <w:sz w:val="20"/>
                <w:u w:val="none"/>
              </w:rPr>
              <w:t>7.2 LIBRERIAS</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_Toc486815262 \h </w:instrText>
            </w:r>
            <w:r w:rsidR="008334CA" w:rsidRPr="0037566D">
              <w:rPr>
                <w:noProof/>
                <w:webHidden/>
              </w:rPr>
            </w:r>
            <w:r w:rsidR="008334CA" w:rsidRPr="0037566D">
              <w:rPr>
                <w:noProof/>
                <w:webHidden/>
              </w:rPr>
              <w:fldChar w:fldCharType="separate"/>
            </w:r>
            <w:r w:rsidR="00333F57">
              <w:rPr>
                <w:noProof/>
                <w:webHidden/>
              </w:rPr>
              <w:t>141</w:t>
            </w:r>
            <w:r w:rsidR="008334CA" w:rsidRPr="0037566D">
              <w:rPr>
                <w:noProof/>
                <w:webHidden/>
              </w:rPr>
              <w:fldChar w:fldCharType="end"/>
            </w:r>
          </w:hyperlink>
        </w:p>
        <w:p w14:paraId="2F819BEC" w14:textId="77777777" w:rsidR="008334CA" w:rsidRPr="0037566D" w:rsidRDefault="007F4F1A" w:rsidP="00B90ADB">
          <w:pPr>
            <w:pStyle w:val="TDC2"/>
            <w:rPr>
              <w:rFonts w:eastAsiaTheme="minorEastAsia"/>
              <w:lang w:val="en-GB" w:eastAsia="en-GB"/>
            </w:rPr>
          </w:pPr>
          <w:hyperlink w:anchor="_Toc486815263" w:history="1">
            <w:r w:rsidR="008334CA" w:rsidRPr="0037566D">
              <w:rPr>
                <w:rStyle w:val="Hipervnculo"/>
                <w:u w:val="none"/>
              </w:rPr>
              <w:t>7.2.1 BOOTSTRAP</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_Toc486815263 \h </w:instrText>
            </w:r>
            <w:r w:rsidR="008334CA" w:rsidRPr="0037566D">
              <w:rPr>
                <w:webHidden/>
              </w:rPr>
            </w:r>
            <w:r w:rsidR="008334CA" w:rsidRPr="0037566D">
              <w:rPr>
                <w:webHidden/>
              </w:rPr>
              <w:fldChar w:fldCharType="separate"/>
            </w:r>
            <w:r w:rsidR="00333F57">
              <w:rPr>
                <w:webHidden/>
              </w:rPr>
              <w:t>141</w:t>
            </w:r>
            <w:r w:rsidR="008334CA" w:rsidRPr="0037566D">
              <w:rPr>
                <w:webHidden/>
              </w:rPr>
              <w:fldChar w:fldCharType="end"/>
            </w:r>
          </w:hyperlink>
        </w:p>
        <w:p w14:paraId="1A477F28" w14:textId="77777777" w:rsidR="008334CA" w:rsidRPr="0037566D" w:rsidRDefault="007F4F1A" w:rsidP="00B90ADB">
          <w:pPr>
            <w:pStyle w:val="TDC2"/>
            <w:rPr>
              <w:rFonts w:eastAsiaTheme="minorEastAsia"/>
              <w:lang w:val="en-GB" w:eastAsia="en-GB"/>
            </w:rPr>
          </w:pPr>
          <w:hyperlink w:anchor="_Toc486815264" w:history="1">
            <w:r w:rsidR="008334CA" w:rsidRPr="0037566D">
              <w:rPr>
                <w:rStyle w:val="Hipervnculo"/>
                <w:u w:val="none"/>
              </w:rPr>
              <w:t>7.2.2 BYEBUG</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_Toc486815264 \h </w:instrText>
            </w:r>
            <w:r w:rsidR="008334CA" w:rsidRPr="0037566D">
              <w:rPr>
                <w:webHidden/>
              </w:rPr>
            </w:r>
            <w:r w:rsidR="008334CA" w:rsidRPr="0037566D">
              <w:rPr>
                <w:webHidden/>
              </w:rPr>
              <w:fldChar w:fldCharType="separate"/>
            </w:r>
            <w:r w:rsidR="00333F57">
              <w:rPr>
                <w:webHidden/>
              </w:rPr>
              <w:t>141</w:t>
            </w:r>
            <w:r w:rsidR="008334CA" w:rsidRPr="0037566D">
              <w:rPr>
                <w:webHidden/>
              </w:rPr>
              <w:fldChar w:fldCharType="end"/>
            </w:r>
          </w:hyperlink>
        </w:p>
        <w:p w14:paraId="43E5F3E1" w14:textId="77777777" w:rsidR="008334CA" w:rsidRPr="0037566D" w:rsidRDefault="007F4F1A" w:rsidP="00B90ADB">
          <w:pPr>
            <w:pStyle w:val="TDC2"/>
            <w:rPr>
              <w:rFonts w:eastAsiaTheme="minorEastAsia"/>
              <w:lang w:val="en-GB" w:eastAsia="en-GB"/>
            </w:rPr>
          </w:pPr>
          <w:hyperlink w:anchor="_Toc486815265" w:history="1">
            <w:r w:rsidR="008334CA" w:rsidRPr="0037566D">
              <w:rPr>
                <w:rStyle w:val="Hipervnculo"/>
                <w:u w:val="none"/>
              </w:rPr>
              <w:t>7.2.3 JQUERY</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_Toc486815265 \h </w:instrText>
            </w:r>
            <w:r w:rsidR="008334CA" w:rsidRPr="0037566D">
              <w:rPr>
                <w:webHidden/>
              </w:rPr>
            </w:r>
            <w:r w:rsidR="008334CA" w:rsidRPr="0037566D">
              <w:rPr>
                <w:webHidden/>
              </w:rPr>
              <w:fldChar w:fldCharType="separate"/>
            </w:r>
            <w:r w:rsidR="00333F57">
              <w:rPr>
                <w:webHidden/>
              </w:rPr>
              <w:t>142</w:t>
            </w:r>
            <w:r w:rsidR="008334CA" w:rsidRPr="0037566D">
              <w:rPr>
                <w:webHidden/>
              </w:rPr>
              <w:fldChar w:fldCharType="end"/>
            </w:r>
          </w:hyperlink>
        </w:p>
        <w:p w14:paraId="67C9CA1D" w14:textId="77777777" w:rsidR="008334CA" w:rsidRPr="0037566D" w:rsidRDefault="007F4F1A" w:rsidP="00B90ADB">
          <w:pPr>
            <w:pStyle w:val="TDC2"/>
            <w:rPr>
              <w:rFonts w:eastAsiaTheme="minorEastAsia"/>
              <w:lang w:val="en-GB" w:eastAsia="en-GB"/>
            </w:rPr>
          </w:pPr>
          <w:hyperlink w:anchor="_Toc486815266" w:history="1">
            <w:r w:rsidR="008334CA" w:rsidRPr="0037566D">
              <w:rPr>
                <w:rStyle w:val="Hipervnculo"/>
                <w:u w:val="none"/>
              </w:rPr>
              <w:t>7.2.4 NESTED FORMS</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_Toc486815266 \h </w:instrText>
            </w:r>
            <w:r w:rsidR="008334CA" w:rsidRPr="0037566D">
              <w:rPr>
                <w:webHidden/>
              </w:rPr>
            </w:r>
            <w:r w:rsidR="008334CA" w:rsidRPr="0037566D">
              <w:rPr>
                <w:webHidden/>
              </w:rPr>
              <w:fldChar w:fldCharType="separate"/>
            </w:r>
            <w:r w:rsidR="00333F57">
              <w:rPr>
                <w:webHidden/>
              </w:rPr>
              <w:t>142</w:t>
            </w:r>
            <w:r w:rsidR="008334CA" w:rsidRPr="0037566D">
              <w:rPr>
                <w:webHidden/>
              </w:rPr>
              <w:fldChar w:fldCharType="end"/>
            </w:r>
          </w:hyperlink>
        </w:p>
        <w:p w14:paraId="435BB066" w14:textId="77777777" w:rsidR="008334CA" w:rsidRPr="0037566D" w:rsidRDefault="007F4F1A" w:rsidP="00B90ADB">
          <w:pPr>
            <w:pStyle w:val="TDC2"/>
            <w:rPr>
              <w:rFonts w:eastAsiaTheme="minorEastAsia"/>
              <w:lang w:val="en-GB" w:eastAsia="en-GB"/>
            </w:rPr>
          </w:pPr>
          <w:hyperlink w:anchor="_Toc486815267" w:history="1">
            <w:r w:rsidR="008334CA" w:rsidRPr="0037566D">
              <w:rPr>
                <w:rStyle w:val="Hipervnculo"/>
                <w:u w:val="none"/>
              </w:rPr>
              <w:t>7.2.5 PARANOIA</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_Toc486815267 \h </w:instrText>
            </w:r>
            <w:r w:rsidR="008334CA" w:rsidRPr="0037566D">
              <w:rPr>
                <w:webHidden/>
              </w:rPr>
            </w:r>
            <w:r w:rsidR="008334CA" w:rsidRPr="0037566D">
              <w:rPr>
                <w:webHidden/>
              </w:rPr>
              <w:fldChar w:fldCharType="separate"/>
            </w:r>
            <w:r w:rsidR="00333F57">
              <w:rPr>
                <w:webHidden/>
              </w:rPr>
              <w:t>142</w:t>
            </w:r>
            <w:r w:rsidR="008334CA" w:rsidRPr="0037566D">
              <w:rPr>
                <w:webHidden/>
              </w:rPr>
              <w:fldChar w:fldCharType="end"/>
            </w:r>
          </w:hyperlink>
        </w:p>
        <w:p w14:paraId="2F8B082E" w14:textId="77777777" w:rsidR="008334CA" w:rsidRPr="0037566D" w:rsidRDefault="007F4F1A" w:rsidP="00B90ADB">
          <w:pPr>
            <w:pStyle w:val="TDC2"/>
            <w:rPr>
              <w:rFonts w:eastAsiaTheme="minorEastAsia"/>
              <w:lang w:val="en-GB" w:eastAsia="en-GB"/>
            </w:rPr>
          </w:pPr>
          <w:hyperlink w:anchor="_Toc486815268" w:history="1">
            <w:r w:rsidR="008334CA" w:rsidRPr="0037566D">
              <w:rPr>
                <w:rStyle w:val="Hipervnculo"/>
                <w:u w:val="none"/>
              </w:rPr>
              <w:t>7.2.6 POSTGRESQL</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_Toc486815268 \h </w:instrText>
            </w:r>
            <w:r w:rsidR="008334CA" w:rsidRPr="0037566D">
              <w:rPr>
                <w:webHidden/>
              </w:rPr>
            </w:r>
            <w:r w:rsidR="008334CA" w:rsidRPr="0037566D">
              <w:rPr>
                <w:webHidden/>
              </w:rPr>
              <w:fldChar w:fldCharType="separate"/>
            </w:r>
            <w:r w:rsidR="00333F57">
              <w:rPr>
                <w:webHidden/>
              </w:rPr>
              <w:t>142</w:t>
            </w:r>
            <w:r w:rsidR="008334CA" w:rsidRPr="0037566D">
              <w:rPr>
                <w:webHidden/>
              </w:rPr>
              <w:fldChar w:fldCharType="end"/>
            </w:r>
          </w:hyperlink>
        </w:p>
        <w:p w14:paraId="03C59F5C" w14:textId="77777777" w:rsidR="008334CA" w:rsidRPr="0037566D" w:rsidRDefault="007F4F1A" w:rsidP="00B90ADB">
          <w:pPr>
            <w:pStyle w:val="TDC2"/>
            <w:rPr>
              <w:rFonts w:eastAsiaTheme="minorEastAsia"/>
              <w:lang w:val="en-GB" w:eastAsia="en-GB"/>
            </w:rPr>
          </w:pPr>
          <w:hyperlink w:anchor="_Toc486815269" w:history="1">
            <w:r w:rsidR="008334CA" w:rsidRPr="0037566D">
              <w:rPr>
                <w:rStyle w:val="Hipervnculo"/>
                <w:u w:val="none"/>
              </w:rPr>
              <w:t>7.2.7 POSTGRESQL SEARCH</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_Toc486815269 \h </w:instrText>
            </w:r>
            <w:r w:rsidR="008334CA" w:rsidRPr="0037566D">
              <w:rPr>
                <w:webHidden/>
              </w:rPr>
            </w:r>
            <w:r w:rsidR="008334CA" w:rsidRPr="0037566D">
              <w:rPr>
                <w:webHidden/>
              </w:rPr>
              <w:fldChar w:fldCharType="separate"/>
            </w:r>
            <w:r w:rsidR="00333F57">
              <w:rPr>
                <w:webHidden/>
              </w:rPr>
              <w:t>142</w:t>
            </w:r>
            <w:r w:rsidR="008334CA" w:rsidRPr="0037566D">
              <w:rPr>
                <w:webHidden/>
              </w:rPr>
              <w:fldChar w:fldCharType="end"/>
            </w:r>
          </w:hyperlink>
        </w:p>
        <w:p w14:paraId="4F7F4D4F" w14:textId="77777777" w:rsidR="008334CA" w:rsidRPr="0037566D" w:rsidRDefault="007F4F1A" w:rsidP="00B90ADB">
          <w:pPr>
            <w:pStyle w:val="TDC2"/>
            <w:rPr>
              <w:rFonts w:eastAsiaTheme="minorEastAsia"/>
              <w:lang w:val="en-GB" w:eastAsia="en-GB"/>
            </w:rPr>
          </w:pPr>
          <w:hyperlink w:anchor="_Toc486815270" w:history="1">
            <w:r w:rsidR="008334CA" w:rsidRPr="0037566D">
              <w:rPr>
                <w:rStyle w:val="Hipervnculo"/>
                <w:u w:val="none"/>
              </w:rPr>
              <w:t>7.2.8 RAILROADY</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_Toc486815270 \h </w:instrText>
            </w:r>
            <w:r w:rsidR="008334CA" w:rsidRPr="0037566D">
              <w:rPr>
                <w:webHidden/>
              </w:rPr>
            </w:r>
            <w:r w:rsidR="008334CA" w:rsidRPr="0037566D">
              <w:rPr>
                <w:webHidden/>
              </w:rPr>
              <w:fldChar w:fldCharType="separate"/>
            </w:r>
            <w:r w:rsidR="00333F57">
              <w:rPr>
                <w:webHidden/>
              </w:rPr>
              <w:t>143</w:t>
            </w:r>
            <w:r w:rsidR="008334CA" w:rsidRPr="0037566D">
              <w:rPr>
                <w:webHidden/>
              </w:rPr>
              <w:fldChar w:fldCharType="end"/>
            </w:r>
          </w:hyperlink>
        </w:p>
        <w:p w14:paraId="61C5B513" w14:textId="77777777" w:rsidR="008334CA" w:rsidRPr="0037566D" w:rsidRDefault="007F4F1A" w:rsidP="00B90ADB">
          <w:pPr>
            <w:pStyle w:val="TDC2"/>
            <w:rPr>
              <w:rFonts w:eastAsiaTheme="minorEastAsia"/>
              <w:lang w:val="en-GB" w:eastAsia="en-GB"/>
            </w:rPr>
          </w:pPr>
          <w:hyperlink w:anchor="_Toc486815271" w:history="1">
            <w:r w:rsidR="008334CA" w:rsidRPr="0037566D">
              <w:rPr>
                <w:rStyle w:val="Hipervnculo"/>
                <w:u w:val="none"/>
              </w:rPr>
              <w:t>7.2.9 RSPEC</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_Toc486815271 \h </w:instrText>
            </w:r>
            <w:r w:rsidR="008334CA" w:rsidRPr="0037566D">
              <w:rPr>
                <w:webHidden/>
              </w:rPr>
            </w:r>
            <w:r w:rsidR="008334CA" w:rsidRPr="0037566D">
              <w:rPr>
                <w:webHidden/>
              </w:rPr>
              <w:fldChar w:fldCharType="separate"/>
            </w:r>
            <w:r w:rsidR="00333F57">
              <w:rPr>
                <w:webHidden/>
              </w:rPr>
              <w:t>143</w:t>
            </w:r>
            <w:r w:rsidR="008334CA" w:rsidRPr="0037566D">
              <w:rPr>
                <w:webHidden/>
              </w:rPr>
              <w:fldChar w:fldCharType="end"/>
            </w:r>
          </w:hyperlink>
        </w:p>
        <w:p w14:paraId="78C090E3" w14:textId="77777777" w:rsidR="008334CA" w:rsidRPr="0037566D" w:rsidRDefault="007F4F1A" w:rsidP="00B90ADB">
          <w:pPr>
            <w:pStyle w:val="TDC2"/>
            <w:rPr>
              <w:rFonts w:eastAsiaTheme="minorEastAsia"/>
              <w:lang w:val="en-GB" w:eastAsia="en-GB"/>
            </w:rPr>
          </w:pPr>
          <w:hyperlink w:anchor="_Toc486815272" w:history="1">
            <w:r w:rsidR="008334CA" w:rsidRPr="0037566D">
              <w:rPr>
                <w:rStyle w:val="Hipervnculo"/>
                <w:u w:val="none"/>
              </w:rPr>
              <w:t>7.2.10 WILL_PAGINATE</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_Toc486815272 \h </w:instrText>
            </w:r>
            <w:r w:rsidR="008334CA" w:rsidRPr="0037566D">
              <w:rPr>
                <w:webHidden/>
              </w:rPr>
            </w:r>
            <w:r w:rsidR="008334CA" w:rsidRPr="0037566D">
              <w:rPr>
                <w:webHidden/>
              </w:rPr>
              <w:fldChar w:fldCharType="separate"/>
            </w:r>
            <w:r w:rsidR="00333F57">
              <w:rPr>
                <w:webHidden/>
              </w:rPr>
              <w:t>143</w:t>
            </w:r>
            <w:r w:rsidR="008334CA" w:rsidRPr="0037566D">
              <w:rPr>
                <w:webHidden/>
              </w:rPr>
              <w:fldChar w:fldCharType="end"/>
            </w:r>
          </w:hyperlink>
        </w:p>
        <w:p w14:paraId="0E833F64" w14:textId="77777777" w:rsidR="008334CA" w:rsidRPr="0037566D" w:rsidRDefault="007F4F1A" w:rsidP="00333F57">
          <w:pPr>
            <w:pStyle w:val="TDC1"/>
            <w:rPr>
              <w:rFonts w:eastAsiaTheme="minorEastAsia"/>
              <w:noProof/>
              <w:lang w:val="en-GB" w:eastAsia="en-GB"/>
            </w:rPr>
          </w:pPr>
          <w:hyperlink w:anchor="_Toc486815273" w:history="1">
            <w:r w:rsidR="008334CA" w:rsidRPr="0037566D">
              <w:rPr>
                <w:rStyle w:val="Hipervnculo"/>
                <w:noProof/>
                <w:sz w:val="20"/>
                <w:u w:val="none"/>
              </w:rPr>
              <w:t>7.3 MANUAL DE INSTALACIÓN Y EJECUCIÓN</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_Toc486815273 \h </w:instrText>
            </w:r>
            <w:r w:rsidR="008334CA" w:rsidRPr="0037566D">
              <w:rPr>
                <w:noProof/>
                <w:webHidden/>
              </w:rPr>
            </w:r>
            <w:r w:rsidR="008334CA" w:rsidRPr="0037566D">
              <w:rPr>
                <w:noProof/>
                <w:webHidden/>
              </w:rPr>
              <w:fldChar w:fldCharType="separate"/>
            </w:r>
            <w:r w:rsidR="00333F57">
              <w:rPr>
                <w:noProof/>
                <w:webHidden/>
              </w:rPr>
              <w:t>143</w:t>
            </w:r>
            <w:r w:rsidR="008334CA" w:rsidRPr="0037566D">
              <w:rPr>
                <w:noProof/>
                <w:webHidden/>
              </w:rPr>
              <w:fldChar w:fldCharType="end"/>
            </w:r>
          </w:hyperlink>
        </w:p>
        <w:p w14:paraId="5C239A98" w14:textId="77777777" w:rsidR="008334CA" w:rsidRPr="0037566D" w:rsidRDefault="007F4F1A" w:rsidP="00B90ADB">
          <w:pPr>
            <w:pStyle w:val="TDC2"/>
            <w:rPr>
              <w:rFonts w:eastAsiaTheme="minorEastAsia"/>
              <w:lang w:val="en-GB" w:eastAsia="en-GB"/>
            </w:rPr>
          </w:pPr>
          <w:hyperlink w:anchor="_Toc486815274" w:history="1">
            <w:r w:rsidR="008334CA" w:rsidRPr="0037566D">
              <w:rPr>
                <w:rStyle w:val="Hipervnculo"/>
                <w:u w:val="none"/>
              </w:rPr>
              <w:t>7.3.1 BASE DE DATOS</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_Toc486815274 \h </w:instrText>
            </w:r>
            <w:r w:rsidR="008334CA" w:rsidRPr="0037566D">
              <w:rPr>
                <w:webHidden/>
              </w:rPr>
            </w:r>
            <w:r w:rsidR="008334CA" w:rsidRPr="0037566D">
              <w:rPr>
                <w:webHidden/>
              </w:rPr>
              <w:fldChar w:fldCharType="separate"/>
            </w:r>
            <w:r w:rsidR="00333F57">
              <w:rPr>
                <w:webHidden/>
              </w:rPr>
              <w:t>143</w:t>
            </w:r>
            <w:r w:rsidR="008334CA" w:rsidRPr="0037566D">
              <w:rPr>
                <w:webHidden/>
              </w:rPr>
              <w:fldChar w:fldCharType="end"/>
            </w:r>
          </w:hyperlink>
        </w:p>
        <w:p w14:paraId="5CEEAD0E" w14:textId="77777777" w:rsidR="008334CA" w:rsidRPr="0037566D" w:rsidRDefault="007F4F1A" w:rsidP="00B90ADB">
          <w:pPr>
            <w:pStyle w:val="TDC2"/>
            <w:rPr>
              <w:rFonts w:eastAsiaTheme="minorEastAsia"/>
              <w:lang w:val="en-GB" w:eastAsia="en-GB"/>
            </w:rPr>
          </w:pPr>
          <w:hyperlink w:anchor="_Toc486815275" w:history="1">
            <w:r w:rsidR="008334CA" w:rsidRPr="0037566D">
              <w:rPr>
                <w:rStyle w:val="Hipervnculo"/>
                <w:u w:val="none"/>
                <w:lang w:val="en-GB"/>
              </w:rPr>
              <w:t>7.3.2 RUBY VERSION MANAGER</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_Toc486815275 \h </w:instrText>
            </w:r>
            <w:r w:rsidR="008334CA" w:rsidRPr="0037566D">
              <w:rPr>
                <w:webHidden/>
              </w:rPr>
            </w:r>
            <w:r w:rsidR="008334CA" w:rsidRPr="0037566D">
              <w:rPr>
                <w:webHidden/>
              </w:rPr>
              <w:fldChar w:fldCharType="separate"/>
            </w:r>
            <w:r w:rsidR="00333F57">
              <w:rPr>
                <w:webHidden/>
              </w:rPr>
              <w:t>144</w:t>
            </w:r>
            <w:r w:rsidR="008334CA" w:rsidRPr="0037566D">
              <w:rPr>
                <w:webHidden/>
              </w:rPr>
              <w:fldChar w:fldCharType="end"/>
            </w:r>
          </w:hyperlink>
        </w:p>
        <w:p w14:paraId="4B71EB3F" w14:textId="77777777" w:rsidR="008334CA" w:rsidRPr="0037566D" w:rsidRDefault="007F4F1A" w:rsidP="00B90ADB">
          <w:pPr>
            <w:pStyle w:val="TDC2"/>
            <w:rPr>
              <w:rFonts w:eastAsiaTheme="minorEastAsia"/>
              <w:lang w:val="en-GB" w:eastAsia="en-GB"/>
            </w:rPr>
          </w:pPr>
          <w:hyperlink w:anchor="_Toc486815276" w:history="1">
            <w:r w:rsidR="008334CA" w:rsidRPr="0037566D">
              <w:rPr>
                <w:rStyle w:val="Hipervnculo"/>
                <w:u w:val="none"/>
              </w:rPr>
              <w:t>7.3.3 EJECUCIÓN</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_Toc486815276 \h </w:instrText>
            </w:r>
            <w:r w:rsidR="008334CA" w:rsidRPr="0037566D">
              <w:rPr>
                <w:webHidden/>
              </w:rPr>
            </w:r>
            <w:r w:rsidR="008334CA" w:rsidRPr="0037566D">
              <w:rPr>
                <w:webHidden/>
              </w:rPr>
              <w:fldChar w:fldCharType="separate"/>
            </w:r>
            <w:r w:rsidR="00333F57">
              <w:rPr>
                <w:webHidden/>
              </w:rPr>
              <w:t>145</w:t>
            </w:r>
            <w:r w:rsidR="008334CA" w:rsidRPr="0037566D">
              <w:rPr>
                <w:webHidden/>
              </w:rPr>
              <w:fldChar w:fldCharType="end"/>
            </w:r>
          </w:hyperlink>
        </w:p>
        <w:p w14:paraId="6C5A9EB5" w14:textId="5E3F2A30" w:rsidR="008334CA" w:rsidRDefault="008334CA" w:rsidP="008334CA">
          <w:pPr>
            <w:spacing w:line="276" w:lineRule="auto"/>
            <w:rPr>
              <w:b/>
              <w:bCs/>
              <w:sz w:val="20"/>
            </w:rPr>
          </w:pPr>
          <w:r w:rsidRPr="0037566D">
            <w:rPr>
              <w:b/>
              <w:bCs/>
              <w:sz w:val="20"/>
            </w:rPr>
            <w:fldChar w:fldCharType="end"/>
          </w:r>
        </w:p>
      </w:sdtContent>
    </w:sdt>
    <w:p w14:paraId="35B78AAA" w14:textId="77777777" w:rsidR="008334CA" w:rsidRDefault="008334CA" w:rsidP="008813F3">
      <w:pPr>
        <w:spacing w:before="240"/>
      </w:pPr>
    </w:p>
    <w:p w14:paraId="287DCDB1" w14:textId="77777777" w:rsidR="008334CA" w:rsidRDefault="008334CA" w:rsidP="008813F3">
      <w:pPr>
        <w:spacing w:before="240"/>
      </w:pPr>
    </w:p>
    <w:p w14:paraId="34D05412" w14:textId="77777777" w:rsidR="008334CA" w:rsidRDefault="008334CA" w:rsidP="008813F3">
      <w:pPr>
        <w:spacing w:before="240"/>
      </w:pPr>
    </w:p>
    <w:p w14:paraId="4611529A" w14:textId="77777777" w:rsidR="008334CA" w:rsidRDefault="008334CA" w:rsidP="008813F3">
      <w:pPr>
        <w:spacing w:before="240"/>
      </w:pPr>
    </w:p>
    <w:p w14:paraId="275B5151" w14:textId="77777777" w:rsidR="008334CA" w:rsidRDefault="008334CA" w:rsidP="008813F3">
      <w:pPr>
        <w:spacing w:before="240"/>
      </w:pPr>
    </w:p>
    <w:p w14:paraId="335E4A1F" w14:textId="47BDD979" w:rsidR="00F6428F" w:rsidRDefault="00F108C7" w:rsidP="00900B7E">
      <w:pPr>
        <w:pStyle w:val="Ttulo"/>
      </w:pPr>
      <w:bookmarkStart w:id="377" w:name="_Toc505427129"/>
      <w:bookmarkStart w:id="378" w:name="_Toc505427318"/>
      <w:r>
        <w:t xml:space="preserve">7.1 </w:t>
      </w:r>
      <w:r w:rsidR="00F5571D">
        <w:t>Introducción</w:t>
      </w:r>
      <w:bookmarkEnd w:id="377"/>
      <w:bookmarkEnd w:id="378"/>
    </w:p>
    <w:p w14:paraId="293EF424" w14:textId="61D7167B" w:rsidR="00F30BDA" w:rsidRDefault="00F30BDA" w:rsidP="008813F3">
      <w:pPr>
        <w:spacing w:before="240"/>
      </w:pPr>
      <w:r>
        <w:tab/>
        <w:t xml:space="preserve">En el apartado XXX del documento XXX presentamos las tecnologías y herramientas utilizadas en el desarrollo de esta aplicación web con sus versiones. A </w:t>
      </w:r>
      <w:proofErr w:type="gramStart"/>
      <w:r>
        <w:t>continuación</w:t>
      </w:r>
      <w:proofErr w:type="gramEnd"/>
      <w:r>
        <w:t xml:space="preserve"> y con el objetivo de incluir aquella información necesaria para la instalación y la utilización del sistema, se describirán las librerías utilizadas</w:t>
      </w:r>
      <w:r w:rsidR="00BC0D7B">
        <w:t xml:space="preserve"> en él y se detallarán los pasos a seguir para la correcta instalación en un equipo.</w:t>
      </w:r>
    </w:p>
    <w:p w14:paraId="2653999E" w14:textId="77777777" w:rsidR="00F108C7" w:rsidRDefault="00F108C7" w:rsidP="008813F3">
      <w:pPr>
        <w:spacing w:before="240"/>
      </w:pPr>
    </w:p>
    <w:p w14:paraId="06A8DD8D" w14:textId="65671AC6" w:rsidR="00F108C7" w:rsidRPr="00520BAA" w:rsidRDefault="00F108C7" w:rsidP="00F5571D">
      <w:pPr>
        <w:pStyle w:val="Ttulo"/>
        <w:rPr>
          <w:lang w:eastAsia="en-US"/>
        </w:rPr>
      </w:pPr>
      <w:bookmarkStart w:id="379" w:name="_Toc505427130"/>
      <w:bookmarkStart w:id="380" w:name="_Toc505427319"/>
      <w:r>
        <w:t xml:space="preserve">7.2 </w:t>
      </w:r>
      <w:r w:rsidR="000D1ADF">
        <w:t>Librerías</w:t>
      </w:r>
      <w:bookmarkEnd w:id="379"/>
      <w:bookmarkEnd w:id="380"/>
    </w:p>
    <w:p w14:paraId="08281A7D" w14:textId="7B0F6C4E" w:rsidR="00AA3016" w:rsidRDefault="00BC0D7B" w:rsidP="008813F3">
      <w:pPr>
        <w:spacing w:before="240"/>
      </w:pPr>
      <w:r>
        <w:tab/>
        <w:t xml:space="preserve">A </w:t>
      </w:r>
      <w:proofErr w:type="gramStart"/>
      <w:r>
        <w:t>continuación</w:t>
      </w:r>
      <w:proofErr w:type="gramEnd"/>
      <w:r>
        <w:t xml:space="preserve"> se detallarán aquellas librerías</w:t>
      </w:r>
      <w:r w:rsidR="00AA3016">
        <w:t xml:space="preserve">, conocidas cono gemas en Ruby </w:t>
      </w:r>
      <w:proofErr w:type="spellStart"/>
      <w:r w:rsidR="00AA3016">
        <w:t>on</w:t>
      </w:r>
      <w:proofErr w:type="spellEnd"/>
      <w:r w:rsidR="00AA3016">
        <w:t xml:space="preserve"> </w:t>
      </w:r>
      <w:proofErr w:type="spellStart"/>
      <w:r w:rsidR="00AA3016">
        <w:t>Rails</w:t>
      </w:r>
      <w:proofErr w:type="spellEnd"/>
      <w:r w:rsidR="00AA3016">
        <w:t>,</w:t>
      </w:r>
      <w:r>
        <w:t xml:space="preserve"> más importantes que han sido utilizadas para el desarrollo de los dife</w:t>
      </w:r>
      <w:r w:rsidR="00AA3016">
        <w:t xml:space="preserve">rentes módulos de la aplicación. Estas gemas se declaran en el fichero </w:t>
      </w:r>
      <w:proofErr w:type="spellStart"/>
      <w:r w:rsidR="00AA3016">
        <w:t>Gemfile</w:t>
      </w:r>
      <w:proofErr w:type="spellEnd"/>
      <w:r w:rsidR="00AA3016">
        <w:t xml:space="preserve">, ubicado en la raíz del proyecto. Cada vez que queramos agregar una gema al proyecto tendremos que agregarlas al fichero </w:t>
      </w:r>
      <w:proofErr w:type="spellStart"/>
      <w:r w:rsidR="00AA3016">
        <w:t>Gemfile</w:t>
      </w:r>
      <w:proofErr w:type="spellEnd"/>
      <w:r w:rsidR="00AA3016">
        <w:t xml:space="preserve">, y en el caso de desinstalarlas tendremos que borrarlas de ese fichero. Para instalar aquellas gemas incluidas en el </w:t>
      </w:r>
      <w:proofErr w:type="spellStart"/>
      <w:r w:rsidR="00AA3016">
        <w:t>Gemfile</w:t>
      </w:r>
      <w:proofErr w:type="spellEnd"/>
      <w:r w:rsidR="00AA3016">
        <w:t xml:space="preserve"> debemos ejecutar la siguiente orden en la consola de comandos:</w:t>
      </w:r>
    </w:p>
    <w:p w14:paraId="3CDA1465" w14:textId="35BBD847" w:rsidR="00AA3016" w:rsidRPr="00AA3016" w:rsidRDefault="00515917" w:rsidP="00AA3016">
      <w:pPr>
        <w:pBdr>
          <w:top w:val="single" w:sz="4" w:space="1" w:color="auto"/>
          <w:left w:val="single" w:sz="4" w:space="4" w:color="auto"/>
          <w:bottom w:val="single" w:sz="4" w:space="1" w:color="auto"/>
          <w:right w:val="single" w:sz="4" w:space="4" w:color="auto"/>
        </w:pBdr>
        <w:tabs>
          <w:tab w:val="left" w:pos="2201"/>
        </w:tabs>
        <w:spacing w:before="240" w:after="0"/>
      </w:pPr>
      <w:r>
        <w:rPr>
          <w:rFonts w:ascii="Courier New" w:hAnsi="Courier New" w:cs="Courier New"/>
          <w:color w:val="000000"/>
          <w:sz w:val="20"/>
          <w:highlight w:val="white"/>
          <w:lang w:eastAsia="en-GB"/>
        </w:rPr>
        <w:t xml:space="preserve">$ </w:t>
      </w:r>
      <w:proofErr w:type="spellStart"/>
      <w:r w:rsidR="00AA3016" w:rsidRPr="00AA3016">
        <w:rPr>
          <w:rFonts w:ascii="Courier New" w:hAnsi="Courier New" w:cs="Courier New"/>
          <w:color w:val="000000"/>
          <w:sz w:val="20"/>
          <w:highlight w:val="white"/>
          <w:lang w:eastAsia="en-GB"/>
        </w:rPr>
        <w:t>bundle</w:t>
      </w:r>
      <w:proofErr w:type="spellEnd"/>
      <w:r w:rsidR="00AA3016" w:rsidRPr="00AA3016">
        <w:rPr>
          <w:rFonts w:ascii="Courier New" w:hAnsi="Courier New" w:cs="Courier New"/>
          <w:color w:val="000000"/>
          <w:sz w:val="20"/>
          <w:highlight w:val="white"/>
          <w:lang w:eastAsia="en-GB"/>
        </w:rPr>
        <w:t xml:space="preserve"> </w:t>
      </w:r>
      <w:proofErr w:type="spellStart"/>
      <w:r w:rsidR="00AA3016" w:rsidRPr="00AA3016">
        <w:rPr>
          <w:rFonts w:ascii="Courier New" w:hAnsi="Courier New" w:cs="Courier New"/>
          <w:color w:val="000000"/>
          <w:sz w:val="20"/>
          <w:highlight w:val="white"/>
          <w:lang w:eastAsia="en-GB"/>
        </w:rPr>
        <w:t>install</w:t>
      </w:r>
      <w:proofErr w:type="spellEnd"/>
    </w:p>
    <w:p w14:paraId="33E618C9" w14:textId="77777777" w:rsidR="00AA3016" w:rsidRDefault="00AA3016" w:rsidP="008813F3">
      <w:pPr>
        <w:spacing w:before="240"/>
      </w:pPr>
    </w:p>
    <w:p w14:paraId="6290074B" w14:textId="05C3FE04" w:rsidR="00AA3016" w:rsidRDefault="00F108C7" w:rsidP="00900B7E">
      <w:pPr>
        <w:pStyle w:val="Subttulo"/>
        <w:ind w:firstLine="720"/>
      </w:pPr>
      <w:bookmarkStart w:id="381" w:name="_Toc505427131"/>
      <w:bookmarkStart w:id="382" w:name="_Toc505427320"/>
      <w:r>
        <w:t>7.2.1</w:t>
      </w:r>
      <w:r w:rsidR="00AA3016">
        <w:t xml:space="preserve"> </w:t>
      </w:r>
      <w:proofErr w:type="spellStart"/>
      <w:r w:rsidR="00AA3016">
        <w:t>Bootstrap</w:t>
      </w:r>
      <w:bookmarkEnd w:id="381"/>
      <w:bookmarkEnd w:id="382"/>
      <w:proofErr w:type="spellEnd"/>
      <w:r w:rsidR="00AA3016">
        <w:t xml:space="preserve"> </w:t>
      </w:r>
    </w:p>
    <w:p w14:paraId="1D519AC2" w14:textId="54430122" w:rsidR="00AA3016" w:rsidRDefault="00AA3016" w:rsidP="00AA3016">
      <w:pPr>
        <w:spacing w:before="240"/>
        <w:ind w:left="720" w:hanging="720"/>
      </w:pPr>
      <w:r>
        <w:tab/>
        <w:t xml:space="preserve">Esta gema se ha instalado debido a la integración del </w:t>
      </w:r>
      <w:proofErr w:type="spellStart"/>
      <w:r>
        <w:t>framework</w:t>
      </w:r>
      <w:proofErr w:type="spellEnd"/>
      <w:r>
        <w:t xml:space="preserve"> de diseño </w:t>
      </w:r>
      <w:proofErr w:type="spellStart"/>
      <w:r>
        <w:t>Bootstrap</w:t>
      </w:r>
      <w:proofErr w:type="spellEnd"/>
      <w:r>
        <w:t xml:space="preserve">. Gracias a esta gema </w:t>
      </w:r>
      <w:r w:rsidR="00533CFB">
        <w:t xml:space="preserve">y como se ha dicho en apartados anterior, </w:t>
      </w:r>
      <w:r>
        <w:t>se ha</w:t>
      </w:r>
      <w:r w:rsidR="00533CFB">
        <w:t>n</w:t>
      </w:r>
      <w:r>
        <w:t xml:space="preserve"> podido integrar</w:t>
      </w:r>
      <w:r w:rsidR="00533CFB">
        <w:t xml:space="preserve"> las diferentes hojas de estilo CSS y el diseño </w:t>
      </w:r>
      <w:proofErr w:type="spellStart"/>
      <w:r w:rsidR="00533CFB">
        <w:t>responsive</w:t>
      </w:r>
      <w:proofErr w:type="spellEnd"/>
      <w:r w:rsidR="00533CFB">
        <w:t xml:space="preserve"> con el que cuenta.</w:t>
      </w:r>
    </w:p>
    <w:p w14:paraId="298F4EE4" w14:textId="16463FC9" w:rsidR="00533CFB" w:rsidRDefault="00533CFB" w:rsidP="00533CFB">
      <w:pPr>
        <w:spacing w:before="240"/>
      </w:pPr>
    </w:p>
    <w:p w14:paraId="23A77923" w14:textId="77777777" w:rsidR="000D1ADF" w:rsidRDefault="000D1ADF" w:rsidP="00533CFB">
      <w:pPr>
        <w:spacing w:before="240"/>
      </w:pPr>
    </w:p>
    <w:p w14:paraId="2009CED3" w14:textId="2E368121" w:rsidR="00533CFB" w:rsidRDefault="00F108C7" w:rsidP="00900B7E">
      <w:pPr>
        <w:pStyle w:val="Subttulo"/>
        <w:ind w:firstLine="720"/>
      </w:pPr>
      <w:bookmarkStart w:id="383" w:name="_Toc505427132"/>
      <w:bookmarkStart w:id="384" w:name="_Toc505427321"/>
      <w:r>
        <w:lastRenderedPageBreak/>
        <w:t>7.2.2</w:t>
      </w:r>
      <w:r w:rsidR="00533CFB">
        <w:t xml:space="preserve"> </w:t>
      </w:r>
      <w:proofErr w:type="spellStart"/>
      <w:r w:rsidR="00533CFB">
        <w:t>Byebug</w:t>
      </w:r>
      <w:bookmarkEnd w:id="383"/>
      <w:bookmarkEnd w:id="384"/>
      <w:proofErr w:type="spellEnd"/>
    </w:p>
    <w:p w14:paraId="4803EF1A" w14:textId="4898BCC7" w:rsidR="00533CFB" w:rsidRDefault="00533CFB" w:rsidP="00900B7E">
      <w:pPr>
        <w:spacing w:before="240"/>
        <w:ind w:firstLine="720"/>
      </w:pPr>
      <w:r>
        <w:t>Esta gema ha jugado un papel importante en el desarrollo de este trabajo fin de grado, y es que esta actúa como un depurador, controlando la ejecución del sistema en todo momento y proporcionando puntos de interrupción a ubicar donde el desarrollador desee, con el objetivo de controlar la traza de ejecución entre las diferentes llamadas del sistema.</w:t>
      </w:r>
    </w:p>
    <w:p w14:paraId="5B4A3323" w14:textId="35EE893B" w:rsidR="00533CFB" w:rsidRDefault="00F108C7" w:rsidP="00900B7E">
      <w:pPr>
        <w:pStyle w:val="Subttulo"/>
        <w:ind w:firstLine="720"/>
      </w:pPr>
      <w:bookmarkStart w:id="385" w:name="_Toc505427133"/>
      <w:bookmarkStart w:id="386" w:name="_Toc505427322"/>
      <w:r>
        <w:t>7.2.3</w:t>
      </w:r>
      <w:r w:rsidR="00533CFB">
        <w:t xml:space="preserve"> </w:t>
      </w:r>
      <w:proofErr w:type="spellStart"/>
      <w:r w:rsidR="00533CFB">
        <w:t>jQuery</w:t>
      </w:r>
      <w:bookmarkEnd w:id="385"/>
      <w:bookmarkEnd w:id="386"/>
      <w:proofErr w:type="spellEnd"/>
    </w:p>
    <w:p w14:paraId="53ACFAB9" w14:textId="68C2CAAA" w:rsidR="00533CFB" w:rsidRDefault="00533CFB" w:rsidP="00900B7E">
      <w:pPr>
        <w:spacing w:before="240"/>
        <w:ind w:firstLine="720"/>
      </w:pPr>
      <w:r>
        <w:t xml:space="preserve">Esta gema se ha utilizado para importar la biblioteca de </w:t>
      </w:r>
      <w:proofErr w:type="spellStart"/>
      <w:r>
        <w:t>Javascript</w:t>
      </w:r>
      <w:proofErr w:type="spellEnd"/>
      <w:r>
        <w:t xml:space="preserve"> </w:t>
      </w:r>
      <w:proofErr w:type="spellStart"/>
      <w:r>
        <w:t>Jquery</w:t>
      </w:r>
      <w:proofErr w:type="spellEnd"/>
      <w:r>
        <w:t xml:space="preserve">, la cual permite interactuar con los elementos DOM de una página web, el manejo de eventos o agregar la técnica AJAX. Actualmente es la biblioteca más usada de </w:t>
      </w:r>
      <w:proofErr w:type="spellStart"/>
      <w:r>
        <w:t>Javascript</w:t>
      </w:r>
      <w:proofErr w:type="spellEnd"/>
      <w:r>
        <w:t xml:space="preserve"> en la actualidad.</w:t>
      </w:r>
    </w:p>
    <w:p w14:paraId="705D2A44" w14:textId="77587B79" w:rsidR="00533CFB" w:rsidRDefault="00F108C7" w:rsidP="00900B7E">
      <w:pPr>
        <w:pStyle w:val="Subttulo"/>
        <w:ind w:firstLine="720"/>
      </w:pPr>
      <w:bookmarkStart w:id="387" w:name="_Toc505427134"/>
      <w:bookmarkStart w:id="388" w:name="_Toc505427323"/>
      <w:r>
        <w:t>7.2.4</w:t>
      </w:r>
      <w:r w:rsidR="007F1C9C">
        <w:t xml:space="preserve"> </w:t>
      </w:r>
      <w:proofErr w:type="spellStart"/>
      <w:r w:rsidR="007F1C9C">
        <w:t>Nested</w:t>
      </w:r>
      <w:proofErr w:type="spellEnd"/>
      <w:r w:rsidR="007F1C9C">
        <w:t xml:space="preserve"> </w:t>
      </w:r>
      <w:proofErr w:type="spellStart"/>
      <w:r w:rsidR="007F1C9C">
        <w:t>forms</w:t>
      </w:r>
      <w:bookmarkEnd w:id="387"/>
      <w:bookmarkEnd w:id="388"/>
      <w:proofErr w:type="spellEnd"/>
    </w:p>
    <w:p w14:paraId="72D1A481" w14:textId="551E7FFB" w:rsidR="007F1C9C" w:rsidRDefault="007F1C9C" w:rsidP="00900B7E">
      <w:pPr>
        <w:spacing w:before="240"/>
        <w:ind w:firstLine="720"/>
      </w:pPr>
      <w:r>
        <w:t xml:space="preserve">Esta gema se ha incluido en el sistema para la utilización de formularios anidados, los cuales se trabajan con modelos </w:t>
      </w:r>
      <w:proofErr w:type="gramStart"/>
      <w:r>
        <w:t>relacionados  y</w:t>
      </w:r>
      <w:proofErr w:type="gramEnd"/>
      <w:r>
        <w:t xml:space="preserve"> generan una mejor experiencia de usuario, ya que se podrán integrar formularios de un modelo específico dentro del formulario otro modelo diferente en el caso de estar relacionados.</w:t>
      </w:r>
    </w:p>
    <w:p w14:paraId="0E2097A1" w14:textId="03B172D7" w:rsidR="007F1C9C" w:rsidRDefault="00F108C7" w:rsidP="00900B7E">
      <w:pPr>
        <w:pStyle w:val="Subttulo"/>
        <w:ind w:firstLine="720"/>
      </w:pPr>
      <w:bookmarkStart w:id="389" w:name="_Toc505427135"/>
      <w:bookmarkStart w:id="390" w:name="_Toc505427324"/>
      <w:r>
        <w:t>7.2.5</w:t>
      </w:r>
      <w:r w:rsidR="007F1C9C">
        <w:t xml:space="preserve"> Paranoia</w:t>
      </w:r>
      <w:bookmarkEnd w:id="389"/>
      <w:bookmarkEnd w:id="390"/>
    </w:p>
    <w:p w14:paraId="08744BE8" w14:textId="0264E394" w:rsidR="00900B7E" w:rsidRDefault="007F1C9C" w:rsidP="00900B7E">
      <w:pPr>
        <w:spacing w:before="240"/>
        <w:ind w:firstLine="720"/>
      </w:pPr>
      <w:r>
        <w:t xml:space="preserve">Esta gema permite almacenar aquellos objetos eliminados del sistema haciéndolos invisibles, de tal forma </w:t>
      </w:r>
      <w:proofErr w:type="gramStart"/>
      <w:r>
        <w:t>que</w:t>
      </w:r>
      <w:proofErr w:type="gramEnd"/>
      <w:r>
        <w:t xml:space="preserve"> si se produce el borrado de un objeto de forma inintencionada, este objeto seguirá en la base de datos con toda su información.</w:t>
      </w:r>
    </w:p>
    <w:p w14:paraId="6E56E2B8" w14:textId="4DBBFECD" w:rsidR="007B379E" w:rsidRDefault="00F108C7" w:rsidP="00900B7E">
      <w:pPr>
        <w:pStyle w:val="Subttulo"/>
        <w:ind w:firstLine="720"/>
      </w:pPr>
      <w:bookmarkStart w:id="391" w:name="_Toc505427136"/>
      <w:bookmarkStart w:id="392" w:name="_Toc505427325"/>
      <w:r>
        <w:t>7.2.6</w:t>
      </w:r>
      <w:r w:rsidR="007B379E">
        <w:t xml:space="preserve"> </w:t>
      </w:r>
      <w:proofErr w:type="spellStart"/>
      <w:r w:rsidR="007B379E">
        <w:t>PostgreSQL</w:t>
      </w:r>
      <w:bookmarkEnd w:id="391"/>
      <w:bookmarkEnd w:id="392"/>
      <w:proofErr w:type="spellEnd"/>
    </w:p>
    <w:p w14:paraId="164490F3" w14:textId="5D02DC38" w:rsidR="007B379E" w:rsidRDefault="007B379E" w:rsidP="00900B7E">
      <w:pPr>
        <w:spacing w:before="240"/>
        <w:ind w:firstLine="720"/>
      </w:pPr>
      <w:r>
        <w:t xml:space="preserve">Esta gema sirve para establecer la conexión entre la aplicación web y </w:t>
      </w:r>
      <w:proofErr w:type="spellStart"/>
      <w:r>
        <w:t>nuesta</w:t>
      </w:r>
      <w:proofErr w:type="spellEnd"/>
      <w:r>
        <w:t xml:space="preserve"> base de datos </w:t>
      </w:r>
      <w:proofErr w:type="spellStart"/>
      <w:r>
        <w:t>PostgreSQL</w:t>
      </w:r>
      <w:proofErr w:type="spellEnd"/>
      <w:r>
        <w:t>.</w:t>
      </w:r>
    </w:p>
    <w:p w14:paraId="7090AC7D" w14:textId="77777777" w:rsidR="00900B7E" w:rsidRDefault="00900B7E" w:rsidP="00900B7E">
      <w:pPr>
        <w:spacing w:before="240"/>
        <w:ind w:firstLine="720"/>
      </w:pPr>
    </w:p>
    <w:p w14:paraId="793633DD" w14:textId="77777777" w:rsidR="00900B7E" w:rsidRDefault="00900B7E" w:rsidP="00900B7E">
      <w:pPr>
        <w:spacing w:before="240"/>
        <w:ind w:firstLine="720"/>
      </w:pPr>
    </w:p>
    <w:p w14:paraId="2941813E" w14:textId="1B0F3A4F" w:rsidR="007F1C9C" w:rsidRDefault="00F108C7" w:rsidP="00900B7E">
      <w:pPr>
        <w:pStyle w:val="Subttulo"/>
        <w:ind w:firstLine="720"/>
      </w:pPr>
      <w:bookmarkStart w:id="393" w:name="_Toc505427137"/>
      <w:bookmarkStart w:id="394" w:name="_Toc505427326"/>
      <w:r>
        <w:lastRenderedPageBreak/>
        <w:t>7.2.7</w:t>
      </w:r>
      <w:r w:rsidR="007F1C9C">
        <w:t xml:space="preserve"> </w:t>
      </w:r>
      <w:proofErr w:type="spellStart"/>
      <w:r w:rsidR="007F1C9C">
        <w:t>PostgreSQL</w:t>
      </w:r>
      <w:proofErr w:type="spellEnd"/>
      <w:r w:rsidR="007F1C9C">
        <w:t xml:space="preserve"> </w:t>
      </w:r>
      <w:proofErr w:type="spellStart"/>
      <w:r w:rsidR="007F1C9C">
        <w:t>Search</w:t>
      </w:r>
      <w:bookmarkEnd w:id="393"/>
      <w:bookmarkEnd w:id="394"/>
      <w:proofErr w:type="spellEnd"/>
    </w:p>
    <w:p w14:paraId="3DBF6ADB" w14:textId="61994B05" w:rsidR="007F1C9C" w:rsidRDefault="007F1C9C" w:rsidP="007F1C9C">
      <w:pPr>
        <w:spacing w:before="240"/>
      </w:pPr>
      <w:r>
        <w:t>Esta gema se ha implementado para la creación de los buscadores en las páginas de Estudiantes, Empresas y Ofertas de la aplicación. Esta gema hace las búsquedas dentro de la base de datos</w:t>
      </w:r>
      <w:r w:rsidR="007B379E">
        <w:t xml:space="preserve"> </w:t>
      </w:r>
      <w:proofErr w:type="spellStart"/>
      <w:r w:rsidR="007B379E">
        <w:t>PostgreSQL</w:t>
      </w:r>
      <w:proofErr w:type="spellEnd"/>
      <w:r>
        <w:t xml:space="preserve"> más fáciles y sencillas.</w:t>
      </w:r>
    </w:p>
    <w:p w14:paraId="37A409E7" w14:textId="032D49C9" w:rsidR="007B379E" w:rsidRDefault="00F108C7" w:rsidP="00900B7E">
      <w:pPr>
        <w:pStyle w:val="Subttulo"/>
        <w:ind w:firstLine="720"/>
      </w:pPr>
      <w:bookmarkStart w:id="395" w:name="_Toc505427138"/>
      <w:bookmarkStart w:id="396" w:name="_Toc505427327"/>
      <w:r>
        <w:t>7.2.8</w:t>
      </w:r>
      <w:r w:rsidR="007B379E">
        <w:t xml:space="preserve"> </w:t>
      </w:r>
      <w:proofErr w:type="spellStart"/>
      <w:r w:rsidR="007B379E">
        <w:t>RailRoady</w:t>
      </w:r>
      <w:bookmarkEnd w:id="395"/>
      <w:bookmarkEnd w:id="396"/>
      <w:proofErr w:type="spellEnd"/>
    </w:p>
    <w:p w14:paraId="3F575B89" w14:textId="0AE87168" w:rsidR="007B379E" w:rsidRDefault="007B379E" w:rsidP="00900B7E">
      <w:pPr>
        <w:spacing w:before="240"/>
        <w:ind w:firstLine="720"/>
      </w:pPr>
      <w:r>
        <w:t>Esta gema se ha utilizado para la generación de diagramas UML de los modelos y controladores de la aplicación.</w:t>
      </w:r>
    </w:p>
    <w:p w14:paraId="21A55936" w14:textId="76BC41B9" w:rsidR="007B379E" w:rsidRDefault="00A3689A" w:rsidP="00900B7E">
      <w:pPr>
        <w:pStyle w:val="Subttulo"/>
        <w:ind w:firstLine="720"/>
      </w:pPr>
      <w:bookmarkStart w:id="397" w:name="_Toc505427139"/>
      <w:bookmarkStart w:id="398" w:name="_Toc505427328"/>
      <w:r>
        <w:t>7.2.9</w:t>
      </w:r>
      <w:r w:rsidR="007B379E">
        <w:t xml:space="preserve"> </w:t>
      </w:r>
      <w:proofErr w:type="spellStart"/>
      <w:r w:rsidR="007B379E">
        <w:t>Rspec</w:t>
      </w:r>
      <w:bookmarkEnd w:id="397"/>
      <w:bookmarkEnd w:id="398"/>
      <w:proofErr w:type="spellEnd"/>
    </w:p>
    <w:p w14:paraId="6FC6022B" w14:textId="3F99EDE1" w:rsidR="007B379E" w:rsidRDefault="00E7277B" w:rsidP="00900B7E">
      <w:pPr>
        <w:spacing w:before="240"/>
        <w:ind w:firstLine="720"/>
      </w:pPr>
      <w:r>
        <w:t>Como hemos explicado detalladamente</w:t>
      </w:r>
      <w:r w:rsidR="007B379E">
        <w:t xml:space="preserve"> EN EL APARTADO DE PRUEBAS UNITARIAS, esta gema se ha </w:t>
      </w:r>
      <w:proofErr w:type="spellStart"/>
      <w:r w:rsidR="007B379E">
        <w:t>utlizado</w:t>
      </w:r>
      <w:proofErr w:type="spellEnd"/>
      <w:r w:rsidR="007B379E">
        <w:t xml:space="preserve"> para la realización de pruebas unitarias en los diferentes modelos más importantes de la aplicación.</w:t>
      </w:r>
    </w:p>
    <w:p w14:paraId="0F47A290" w14:textId="5F1B0AAA" w:rsidR="00E7277B" w:rsidRDefault="00A3689A" w:rsidP="00900B7E">
      <w:pPr>
        <w:pStyle w:val="Subttulo"/>
        <w:ind w:firstLine="720"/>
      </w:pPr>
      <w:bookmarkStart w:id="399" w:name="_Toc505427140"/>
      <w:bookmarkStart w:id="400" w:name="_Toc505427329"/>
      <w:r>
        <w:t>7.2.10</w:t>
      </w:r>
      <w:r w:rsidR="00E7277B">
        <w:t xml:space="preserve"> </w:t>
      </w:r>
      <w:proofErr w:type="spellStart"/>
      <w:r w:rsidR="00E7277B">
        <w:t>Will_paginate</w:t>
      </w:r>
      <w:bookmarkEnd w:id="399"/>
      <w:bookmarkEnd w:id="400"/>
      <w:proofErr w:type="spellEnd"/>
    </w:p>
    <w:p w14:paraId="01F2ECDA" w14:textId="163E9AAE" w:rsidR="00BC0D7B" w:rsidRDefault="00E7277B" w:rsidP="00900B7E">
      <w:pPr>
        <w:spacing w:before="240"/>
        <w:ind w:firstLine="720"/>
      </w:pPr>
      <w:r>
        <w:t>Esta gema proporciona una API para desarrollar la paginación de objetos en nuestra aplicación web, tanto en las vistas como en los controladores.</w:t>
      </w:r>
    </w:p>
    <w:p w14:paraId="5EEE7BF3" w14:textId="77777777" w:rsidR="00A3689A" w:rsidRDefault="00A3689A" w:rsidP="008813F3">
      <w:pPr>
        <w:spacing w:before="240"/>
      </w:pPr>
    </w:p>
    <w:p w14:paraId="60F2F17C" w14:textId="6248DDF2" w:rsidR="00F30BDA" w:rsidRDefault="00A3689A" w:rsidP="00900B7E">
      <w:pPr>
        <w:pStyle w:val="Ttulo"/>
      </w:pPr>
      <w:bookmarkStart w:id="401" w:name="_Toc505427141"/>
      <w:bookmarkStart w:id="402" w:name="_Toc505427330"/>
      <w:r>
        <w:t xml:space="preserve">7.3 </w:t>
      </w:r>
      <w:r w:rsidR="00F5571D">
        <w:t>Manual de instalación y ejecución</w:t>
      </w:r>
      <w:bookmarkEnd w:id="401"/>
      <w:bookmarkEnd w:id="402"/>
    </w:p>
    <w:p w14:paraId="7CC3E9F3" w14:textId="38D7C633" w:rsidR="00E7277B" w:rsidRDefault="00E7277B" w:rsidP="00900B7E">
      <w:pPr>
        <w:spacing w:before="240"/>
        <w:ind w:firstLine="720"/>
      </w:pPr>
      <w:r>
        <w:t xml:space="preserve">En primer lugar y como mencionamos en el apartado XX, el desarrollo de esta aplicación web se ha realizado sobre una distribución Linux, concretamente en Ubuntu 14.04 LTS, por </w:t>
      </w:r>
      <w:proofErr w:type="gramStart"/>
      <w:r>
        <w:t>tanto</w:t>
      </w:r>
      <w:proofErr w:type="gramEnd"/>
      <w:r>
        <w:t xml:space="preserve"> la instalación del entorno de trabajo se desarrollará sobre esta distribución.</w:t>
      </w:r>
    </w:p>
    <w:p w14:paraId="6ECDA5D1" w14:textId="77777777" w:rsidR="000D1ADF" w:rsidRDefault="000D1ADF" w:rsidP="00900B7E">
      <w:pPr>
        <w:spacing w:before="240"/>
        <w:ind w:firstLine="720"/>
      </w:pPr>
    </w:p>
    <w:p w14:paraId="737B58B0" w14:textId="77777777" w:rsidR="00515917" w:rsidRDefault="00515917" w:rsidP="00900B7E">
      <w:pPr>
        <w:spacing w:before="240"/>
        <w:ind w:firstLine="720"/>
      </w:pPr>
    </w:p>
    <w:p w14:paraId="16A0FB5C" w14:textId="1EA8C778" w:rsidR="00E7277B" w:rsidRDefault="00A3689A" w:rsidP="00900B7E">
      <w:pPr>
        <w:pStyle w:val="Subttulo"/>
        <w:ind w:firstLine="720"/>
      </w:pPr>
      <w:bookmarkStart w:id="403" w:name="_Toc505427142"/>
      <w:bookmarkStart w:id="404" w:name="_Toc505427331"/>
      <w:r>
        <w:t>7.3.1</w:t>
      </w:r>
      <w:r w:rsidR="00E7277B">
        <w:t xml:space="preserve"> </w:t>
      </w:r>
      <w:r w:rsidR="00F5571D">
        <w:t>Base de datos</w:t>
      </w:r>
      <w:bookmarkEnd w:id="403"/>
      <w:bookmarkEnd w:id="404"/>
    </w:p>
    <w:p w14:paraId="4C84E7A9" w14:textId="28AE426E" w:rsidR="00E7277B" w:rsidRDefault="00E7277B" w:rsidP="00900B7E">
      <w:pPr>
        <w:spacing w:before="240"/>
        <w:ind w:firstLine="720"/>
      </w:pPr>
      <w:r>
        <w:lastRenderedPageBreak/>
        <w:t xml:space="preserve">En primer </w:t>
      </w:r>
      <w:proofErr w:type="gramStart"/>
      <w:r>
        <w:t>lugar</w:t>
      </w:r>
      <w:proofErr w:type="gramEnd"/>
      <w:r>
        <w:t xml:space="preserve"> instalaremos </w:t>
      </w:r>
      <w:r w:rsidR="00B566EF">
        <w:t xml:space="preserve">el sistema de bases de datos </w:t>
      </w:r>
      <w:proofErr w:type="spellStart"/>
      <w:r w:rsidR="00B566EF">
        <w:t>PostgreSQL</w:t>
      </w:r>
      <w:proofErr w:type="spellEnd"/>
      <w:r w:rsidR="00B566EF">
        <w:t xml:space="preserve"> y la herramienta pgAdmin</w:t>
      </w:r>
      <w:r w:rsidR="00071CC5">
        <w:t>3</w:t>
      </w:r>
      <w:r w:rsidR="00B566EF">
        <w:t>, con la que podremos gestionar gráficamente sus bases de datos.</w:t>
      </w:r>
      <w:r w:rsidR="00A81E89">
        <w:t xml:space="preserve"> En la consola de comandos como </w:t>
      </w:r>
      <w:proofErr w:type="spellStart"/>
      <w:r w:rsidR="00A81E89">
        <w:t>super</w:t>
      </w:r>
      <w:proofErr w:type="spellEnd"/>
      <w:r w:rsidR="00071CC5">
        <w:t>-</w:t>
      </w:r>
      <w:r w:rsidR="00A81E89">
        <w:t>usuario debemos introducir las siguientes líneas y ejecutarlas:</w:t>
      </w:r>
    </w:p>
    <w:p w14:paraId="3A83B2EE" w14:textId="77777777" w:rsidR="00A81E89" w:rsidRDefault="00A81E89" w:rsidP="00A81E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80FF"/>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sudo</w:t>
      </w:r>
      <w:proofErr w:type="spellEnd"/>
      <w:r>
        <w:rPr>
          <w:rFonts w:ascii="Courier New" w:hAnsi="Courier New" w:cs="Courier New"/>
          <w:color w:val="000000"/>
          <w:sz w:val="20"/>
          <w:highlight w:val="white"/>
          <w:lang w:val="en-GB" w:eastAsia="en-GB"/>
        </w:rPr>
        <w:t xml:space="preserve"> apt-get update</w:t>
      </w:r>
    </w:p>
    <w:p w14:paraId="71A26ED6" w14:textId="697438A3" w:rsidR="00A81E89" w:rsidRPr="00A81E89" w:rsidRDefault="00A81E89" w:rsidP="00A81E89">
      <w:pPr>
        <w:pBdr>
          <w:top w:val="single" w:sz="4" w:space="1" w:color="auto"/>
          <w:left w:val="single" w:sz="4" w:space="4" w:color="auto"/>
          <w:bottom w:val="single" w:sz="4" w:space="1" w:color="auto"/>
          <w:right w:val="single" w:sz="4" w:space="4" w:color="auto"/>
        </w:pBdr>
        <w:spacing w:before="240"/>
        <w:rPr>
          <w:lang w:val="en-GB"/>
        </w:rPr>
      </w:pPr>
      <w:r>
        <w:rPr>
          <w:rFonts w:ascii="Courier New" w:hAnsi="Courier New" w:cs="Courier New"/>
          <w:color w:val="0080FF"/>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sudo</w:t>
      </w:r>
      <w:proofErr w:type="spellEnd"/>
      <w:r>
        <w:rPr>
          <w:rFonts w:ascii="Courier New" w:hAnsi="Courier New" w:cs="Courier New"/>
          <w:color w:val="000000"/>
          <w:sz w:val="20"/>
          <w:highlight w:val="white"/>
          <w:lang w:val="en-GB" w:eastAsia="en-GB"/>
        </w:rPr>
        <w:t xml:space="preserve"> apt-get install </w:t>
      </w:r>
      <w:proofErr w:type="spellStart"/>
      <w:r>
        <w:rPr>
          <w:rFonts w:ascii="Courier New" w:hAnsi="Courier New" w:cs="Courier New"/>
          <w:color w:val="000000"/>
          <w:sz w:val="20"/>
          <w:highlight w:val="white"/>
          <w:lang w:val="en-GB" w:eastAsia="en-GB"/>
        </w:rPr>
        <w:t>postgresql</w:t>
      </w:r>
      <w:proofErr w:type="spellEnd"/>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postgresql-contrib</w:t>
      </w:r>
      <w:proofErr w:type="spellEnd"/>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libpq</w:t>
      </w:r>
      <w:proofErr w:type="spellEnd"/>
      <w:r>
        <w:rPr>
          <w:rFonts w:ascii="Courier New" w:hAnsi="Courier New" w:cs="Courier New"/>
          <w:color w:val="000000"/>
          <w:sz w:val="20"/>
          <w:highlight w:val="white"/>
          <w:lang w:val="en-GB" w:eastAsia="en-GB"/>
        </w:rPr>
        <w:t>-dev</w:t>
      </w:r>
    </w:p>
    <w:p w14:paraId="2620569B" w14:textId="39BA5D21" w:rsidR="00071CC5" w:rsidRDefault="00A81E89" w:rsidP="00900B7E">
      <w:pPr>
        <w:spacing w:before="240"/>
        <w:ind w:firstLine="720"/>
      </w:pPr>
      <w:r w:rsidRPr="00A81E89">
        <w:t xml:space="preserve">Una vez instalado </w:t>
      </w:r>
      <w:proofErr w:type="spellStart"/>
      <w:r w:rsidRPr="00A81E89">
        <w:t>PostgreSQL</w:t>
      </w:r>
      <w:proofErr w:type="spellEnd"/>
      <w:r w:rsidRPr="00A81E89">
        <w:t xml:space="preserve">, arrancamos en su consola de </w:t>
      </w:r>
      <w:r w:rsidR="00071CC5" w:rsidRPr="00A81E89">
        <w:t>comandos</w:t>
      </w:r>
      <w:r w:rsidR="00071CC5">
        <w:t xml:space="preserve"> y configuramos la contraseña para nuestro usuario de </w:t>
      </w:r>
      <w:proofErr w:type="spellStart"/>
      <w:r w:rsidR="00071CC5">
        <w:t>postgres</w:t>
      </w:r>
      <w:proofErr w:type="spellEnd"/>
      <w:r w:rsidR="00071CC5">
        <w:t>, en este caso llamado ‘</w:t>
      </w:r>
      <w:proofErr w:type="spellStart"/>
      <w:r w:rsidR="00071CC5">
        <w:t>postgresql</w:t>
      </w:r>
      <w:proofErr w:type="spellEnd"/>
      <w:r w:rsidR="00071CC5">
        <w:t>’:</w:t>
      </w:r>
    </w:p>
    <w:p w14:paraId="54CBB6F8" w14:textId="77777777" w:rsidR="00071CC5" w:rsidRPr="00A9290F" w:rsidRDefault="00071CC5" w:rsidP="00071C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r w:rsidRPr="00A9290F">
        <w:rPr>
          <w:rFonts w:ascii="Courier New" w:hAnsi="Courier New" w:cs="Courier New"/>
          <w:color w:val="0080FF"/>
          <w:sz w:val="20"/>
          <w:highlight w:val="white"/>
          <w:lang w:val="es-ES_tradnl" w:eastAsia="en-GB"/>
        </w:rPr>
        <w:t>$</w:t>
      </w:r>
      <w:r w:rsidRPr="00A9290F">
        <w:rPr>
          <w:rFonts w:ascii="Courier New" w:hAnsi="Courier New" w:cs="Courier New"/>
          <w:color w:val="000000"/>
          <w:sz w:val="20"/>
          <w:highlight w:val="white"/>
          <w:lang w:val="es-ES_tradnl" w:eastAsia="en-GB"/>
        </w:rPr>
        <w:t xml:space="preserve"> sudo -u </w:t>
      </w:r>
      <w:proofErr w:type="spellStart"/>
      <w:r w:rsidRPr="00A9290F">
        <w:rPr>
          <w:rFonts w:ascii="Courier New" w:hAnsi="Courier New" w:cs="Courier New"/>
          <w:color w:val="000000"/>
          <w:sz w:val="20"/>
          <w:highlight w:val="white"/>
          <w:lang w:val="es-ES_tradnl" w:eastAsia="en-GB"/>
        </w:rPr>
        <w:t>postgres</w:t>
      </w:r>
      <w:proofErr w:type="spellEnd"/>
      <w:r w:rsidRPr="00A9290F">
        <w:rPr>
          <w:rFonts w:ascii="Courier New" w:hAnsi="Courier New" w:cs="Courier New"/>
          <w:color w:val="000000"/>
          <w:sz w:val="20"/>
          <w:highlight w:val="white"/>
          <w:lang w:val="es-ES_tradnl" w:eastAsia="en-GB"/>
        </w:rPr>
        <w:t xml:space="preserve"> </w:t>
      </w:r>
      <w:proofErr w:type="spellStart"/>
      <w:r w:rsidRPr="00A9290F">
        <w:rPr>
          <w:rFonts w:ascii="Courier New" w:hAnsi="Courier New" w:cs="Courier New"/>
          <w:color w:val="000000"/>
          <w:sz w:val="20"/>
          <w:highlight w:val="white"/>
          <w:lang w:val="es-ES_tradnl" w:eastAsia="en-GB"/>
        </w:rPr>
        <w:t>psql</w:t>
      </w:r>
      <w:proofErr w:type="spellEnd"/>
      <w:r w:rsidRPr="00A9290F">
        <w:rPr>
          <w:rFonts w:ascii="Courier New" w:hAnsi="Courier New" w:cs="Courier New"/>
          <w:color w:val="000000"/>
          <w:sz w:val="20"/>
          <w:highlight w:val="white"/>
          <w:lang w:val="es-ES_tradnl" w:eastAsia="en-GB"/>
        </w:rPr>
        <w:t xml:space="preserve"> </w:t>
      </w:r>
      <w:proofErr w:type="spellStart"/>
      <w:r w:rsidRPr="00A9290F">
        <w:rPr>
          <w:rFonts w:ascii="Courier New" w:hAnsi="Courier New" w:cs="Courier New"/>
          <w:color w:val="000000"/>
          <w:sz w:val="20"/>
          <w:highlight w:val="white"/>
          <w:lang w:val="es-ES_tradnl" w:eastAsia="en-GB"/>
        </w:rPr>
        <w:t>postgres</w:t>
      </w:r>
      <w:proofErr w:type="spellEnd"/>
    </w:p>
    <w:p w14:paraId="26372BE6" w14:textId="77777777" w:rsidR="00071CC5" w:rsidRPr="00A9290F" w:rsidRDefault="00071CC5" w:rsidP="00071C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proofErr w:type="spellStart"/>
      <w:r w:rsidRPr="00A9290F">
        <w:rPr>
          <w:rFonts w:ascii="Courier New" w:hAnsi="Courier New" w:cs="Courier New"/>
          <w:color w:val="0080FF"/>
          <w:sz w:val="20"/>
          <w:highlight w:val="white"/>
          <w:lang w:val="es-ES_tradnl" w:eastAsia="en-GB"/>
        </w:rPr>
        <w:t>postgres</w:t>
      </w:r>
      <w:proofErr w:type="spellEnd"/>
      <w:r w:rsidRPr="00A9290F">
        <w:rPr>
          <w:rFonts w:ascii="Courier New" w:hAnsi="Courier New" w:cs="Courier New"/>
          <w:b/>
          <w:bCs/>
          <w:color w:val="FF0000"/>
          <w:sz w:val="20"/>
          <w:highlight w:val="white"/>
          <w:lang w:val="es-ES_tradnl" w:eastAsia="en-GB"/>
        </w:rPr>
        <w:t>=</w:t>
      </w:r>
      <w:r w:rsidRPr="00A9290F">
        <w:rPr>
          <w:rFonts w:ascii="Courier New" w:hAnsi="Courier New" w:cs="Courier New"/>
          <w:color w:val="000000"/>
          <w:sz w:val="20"/>
          <w:highlight w:val="white"/>
          <w:lang w:val="es-ES_tradnl" w:eastAsia="en-GB"/>
        </w:rPr>
        <w:t># \</w:t>
      </w:r>
      <w:proofErr w:type="spellStart"/>
      <w:r w:rsidRPr="00A9290F">
        <w:rPr>
          <w:rFonts w:ascii="Courier New" w:hAnsi="Courier New" w:cs="Courier New"/>
          <w:color w:val="000000"/>
          <w:sz w:val="20"/>
          <w:highlight w:val="white"/>
          <w:lang w:val="es-ES_tradnl" w:eastAsia="en-GB"/>
        </w:rPr>
        <w:t>password</w:t>
      </w:r>
      <w:proofErr w:type="spellEnd"/>
      <w:r w:rsidRPr="00A9290F">
        <w:rPr>
          <w:rFonts w:ascii="Courier New" w:hAnsi="Courier New" w:cs="Courier New"/>
          <w:color w:val="000000"/>
          <w:sz w:val="20"/>
          <w:highlight w:val="white"/>
          <w:lang w:val="es-ES_tradnl" w:eastAsia="en-GB"/>
        </w:rPr>
        <w:t xml:space="preserve"> </w:t>
      </w:r>
      <w:proofErr w:type="spellStart"/>
      <w:r w:rsidRPr="00A9290F">
        <w:rPr>
          <w:rFonts w:ascii="Courier New" w:hAnsi="Courier New" w:cs="Courier New"/>
          <w:color w:val="000000"/>
          <w:sz w:val="20"/>
          <w:highlight w:val="white"/>
          <w:lang w:val="es-ES_tradnl" w:eastAsia="en-GB"/>
        </w:rPr>
        <w:t>postgres</w:t>
      </w:r>
      <w:proofErr w:type="spellEnd"/>
      <w:r w:rsidRPr="00A9290F">
        <w:rPr>
          <w:rFonts w:ascii="Courier New" w:hAnsi="Courier New" w:cs="Courier New"/>
          <w:color w:val="000000"/>
          <w:sz w:val="20"/>
          <w:highlight w:val="white"/>
          <w:lang w:val="es-ES_tradnl" w:eastAsia="en-GB"/>
        </w:rPr>
        <w:t xml:space="preserve"> </w:t>
      </w:r>
    </w:p>
    <w:p w14:paraId="2D9BEE4C" w14:textId="77777777" w:rsidR="00071CC5" w:rsidRDefault="00071CC5" w:rsidP="00071C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80FF"/>
          <w:sz w:val="20"/>
          <w:highlight w:val="white"/>
          <w:lang w:val="en-GB" w:eastAsia="en-GB"/>
        </w:rPr>
        <w:t>Enter</w:t>
      </w:r>
      <w:r>
        <w:rPr>
          <w:rFonts w:ascii="Courier New" w:hAnsi="Courier New" w:cs="Courier New"/>
          <w:color w:val="000000"/>
          <w:sz w:val="20"/>
          <w:highlight w:val="white"/>
          <w:lang w:val="en-GB" w:eastAsia="en-GB"/>
        </w:rPr>
        <w:t xml:space="preserve"> new password: </w:t>
      </w:r>
    </w:p>
    <w:p w14:paraId="749EA3EF" w14:textId="17E4A5D3" w:rsidR="00B566EF" w:rsidRPr="00C04C85" w:rsidRDefault="00071CC5" w:rsidP="00071C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lang w:val="en-GB"/>
        </w:rPr>
      </w:pPr>
      <w:r w:rsidRPr="00C04C85">
        <w:rPr>
          <w:rFonts w:ascii="Courier New" w:hAnsi="Courier New" w:cs="Courier New"/>
          <w:color w:val="0080FF"/>
          <w:sz w:val="20"/>
          <w:highlight w:val="white"/>
          <w:lang w:val="en-GB" w:eastAsia="en-GB"/>
        </w:rPr>
        <w:t>Enter</w:t>
      </w:r>
      <w:r w:rsidRPr="00C04C85">
        <w:rPr>
          <w:rFonts w:ascii="Courier New" w:hAnsi="Courier New" w:cs="Courier New"/>
          <w:color w:val="000000"/>
          <w:sz w:val="20"/>
          <w:highlight w:val="white"/>
          <w:lang w:val="en-GB" w:eastAsia="en-GB"/>
        </w:rPr>
        <w:t xml:space="preserve"> it again: </w:t>
      </w:r>
      <w:r w:rsidRPr="00C04C85">
        <w:rPr>
          <w:rFonts w:ascii="Courier New" w:hAnsi="Courier New" w:cs="Courier New"/>
          <w:color w:val="000000"/>
          <w:sz w:val="20"/>
          <w:highlight w:val="white"/>
          <w:lang w:val="en-GB" w:eastAsia="en-GB"/>
        </w:rPr>
        <w:br/>
      </w:r>
      <w:proofErr w:type="spellStart"/>
      <w:r w:rsidRPr="00C04C85">
        <w:rPr>
          <w:rFonts w:ascii="Courier New" w:hAnsi="Courier New" w:cs="Courier New"/>
          <w:color w:val="0080FF"/>
          <w:sz w:val="20"/>
          <w:highlight w:val="white"/>
          <w:lang w:val="en-GB" w:eastAsia="en-GB"/>
        </w:rPr>
        <w:t>postgres</w:t>
      </w:r>
      <w:proofErr w:type="spellEnd"/>
      <w:r w:rsidRPr="00C04C85">
        <w:rPr>
          <w:rFonts w:ascii="Courier New" w:hAnsi="Courier New" w:cs="Courier New"/>
          <w:b/>
          <w:bCs/>
          <w:color w:val="FF0000"/>
          <w:sz w:val="20"/>
          <w:highlight w:val="white"/>
          <w:lang w:val="en-GB" w:eastAsia="en-GB"/>
        </w:rPr>
        <w:t>=</w:t>
      </w:r>
      <w:r w:rsidRPr="00C04C85">
        <w:rPr>
          <w:rFonts w:ascii="Courier New" w:hAnsi="Courier New" w:cs="Courier New"/>
          <w:color w:val="000000"/>
          <w:sz w:val="20"/>
          <w:highlight w:val="white"/>
          <w:lang w:val="en-GB" w:eastAsia="en-GB"/>
        </w:rPr>
        <w:t># \q</w:t>
      </w:r>
      <w:r w:rsidR="00A81E89" w:rsidRPr="00C04C85">
        <w:rPr>
          <w:lang w:val="en-GB"/>
        </w:rPr>
        <w:t xml:space="preserve"> </w:t>
      </w:r>
    </w:p>
    <w:p w14:paraId="751FCAF5" w14:textId="3C230717" w:rsidR="00B566EF" w:rsidRDefault="00071CC5" w:rsidP="00900B7E">
      <w:pPr>
        <w:spacing w:before="240"/>
        <w:ind w:firstLine="720"/>
      </w:pPr>
      <w:r>
        <w:t xml:space="preserve">Una vez configurado nuestro usuario de </w:t>
      </w:r>
      <w:proofErr w:type="spellStart"/>
      <w:r>
        <w:t>postgres</w:t>
      </w:r>
      <w:proofErr w:type="spellEnd"/>
      <w:r>
        <w:t>, instalamos pgAdmin3:</w:t>
      </w:r>
    </w:p>
    <w:p w14:paraId="3D938DC9" w14:textId="3B0B50AE" w:rsidR="00071CC5" w:rsidRPr="00FA241C" w:rsidRDefault="00071CC5" w:rsidP="00071CC5">
      <w:pPr>
        <w:pBdr>
          <w:top w:val="single" w:sz="4" w:space="1" w:color="auto"/>
          <w:left w:val="single" w:sz="4" w:space="4" w:color="auto"/>
          <w:bottom w:val="single" w:sz="4" w:space="1" w:color="auto"/>
          <w:right w:val="single" w:sz="4" w:space="4" w:color="auto"/>
        </w:pBdr>
        <w:spacing w:before="240"/>
        <w:rPr>
          <w:lang w:val="en-GB"/>
        </w:rPr>
      </w:pPr>
      <w:r w:rsidRPr="00FA241C">
        <w:rPr>
          <w:rFonts w:ascii="Courier New" w:hAnsi="Courier New" w:cs="Courier New"/>
          <w:color w:val="0080FF"/>
          <w:sz w:val="20"/>
          <w:highlight w:val="white"/>
          <w:lang w:val="en-GB" w:eastAsia="en-GB"/>
        </w:rPr>
        <w:t>$</w:t>
      </w:r>
      <w:r w:rsidRPr="00FA241C">
        <w:rPr>
          <w:rFonts w:ascii="Courier New" w:hAnsi="Courier New" w:cs="Courier New"/>
          <w:color w:val="000000"/>
          <w:sz w:val="20"/>
          <w:highlight w:val="white"/>
          <w:lang w:val="en-GB" w:eastAsia="en-GB"/>
        </w:rPr>
        <w:t xml:space="preserve"> </w:t>
      </w:r>
      <w:proofErr w:type="spellStart"/>
      <w:r w:rsidRPr="00FA241C">
        <w:rPr>
          <w:rFonts w:ascii="Courier New" w:hAnsi="Courier New" w:cs="Courier New"/>
          <w:color w:val="000000"/>
          <w:sz w:val="20"/>
          <w:highlight w:val="white"/>
          <w:lang w:val="en-GB" w:eastAsia="en-GB"/>
        </w:rPr>
        <w:t>sudo</w:t>
      </w:r>
      <w:proofErr w:type="spellEnd"/>
      <w:r w:rsidRPr="00FA241C">
        <w:rPr>
          <w:rFonts w:ascii="Courier New" w:hAnsi="Courier New" w:cs="Courier New"/>
          <w:color w:val="000000"/>
          <w:sz w:val="20"/>
          <w:highlight w:val="white"/>
          <w:lang w:val="en-GB" w:eastAsia="en-GB"/>
        </w:rPr>
        <w:t xml:space="preserve"> apt-get install pgadmin3</w:t>
      </w:r>
    </w:p>
    <w:p w14:paraId="6CF2CB80" w14:textId="77777777" w:rsidR="00071CC5" w:rsidRPr="00FA241C" w:rsidRDefault="00071CC5" w:rsidP="008813F3">
      <w:pPr>
        <w:spacing w:before="240"/>
        <w:rPr>
          <w:lang w:val="en-GB"/>
        </w:rPr>
      </w:pPr>
    </w:p>
    <w:p w14:paraId="48DB5AD5" w14:textId="7FE4A63B" w:rsidR="00E7277B" w:rsidRPr="00FA241C" w:rsidRDefault="00A3689A" w:rsidP="00900B7E">
      <w:pPr>
        <w:pStyle w:val="Subttulo"/>
        <w:ind w:firstLine="720"/>
        <w:rPr>
          <w:lang w:val="en-GB"/>
        </w:rPr>
      </w:pPr>
      <w:bookmarkStart w:id="405" w:name="_Toc505427143"/>
      <w:bookmarkStart w:id="406" w:name="_Toc505427332"/>
      <w:r w:rsidRPr="00FA241C">
        <w:rPr>
          <w:lang w:val="en-GB"/>
        </w:rPr>
        <w:t>7.3.2</w:t>
      </w:r>
      <w:r w:rsidR="00900B7E" w:rsidRPr="00FA241C">
        <w:rPr>
          <w:lang w:val="en-GB"/>
        </w:rPr>
        <w:t xml:space="preserve"> </w:t>
      </w:r>
      <w:r w:rsidR="00F5571D" w:rsidRPr="00FA241C">
        <w:rPr>
          <w:lang w:val="en-GB"/>
        </w:rPr>
        <w:t>Ruby Version Manager</w:t>
      </w:r>
      <w:bookmarkEnd w:id="405"/>
      <w:bookmarkEnd w:id="406"/>
    </w:p>
    <w:p w14:paraId="7E946588" w14:textId="27E24E7D" w:rsidR="00172BFD" w:rsidRDefault="00071CC5" w:rsidP="00900B7E">
      <w:pPr>
        <w:spacing w:before="240"/>
        <w:ind w:firstLine="720"/>
      </w:pPr>
      <w:r>
        <w:t xml:space="preserve">Una vez completada la instalación de </w:t>
      </w:r>
      <w:proofErr w:type="spellStart"/>
      <w:r>
        <w:t>PostgreSQL</w:t>
      </w:r>
      <w:proofErr w:type="spellEnd"/>
      <w:r>
        <w:t xml:space="preserve"> y pgAdmin3, procederemos a instalar el </w:t>
      </w:r>
      <w:proofErr w:type="spellStart"/>
      <w:r>
        <w:t>framework</w:t>
      </w:r>
      <w:proofErr w:type="spellEnd"/>
      <w:r>
        <w:t xml:space="preserve"> Ruby </w:t>
      </w:r>
      <w:proofErr w:type="spellStart"/>
      <w:r>
        <w:t>on</w:t>
      </w:r>
      <w:proofErr w:type="spellEnd"/>
      <w:r>
        <w:t xml:space="preserve"> </w:t>
      </w:r>
      <w:proofErr w:type="spellStart"/>
      <w:r>
        <w:t>Rails</w:t>
      </w:r>
      <w:proofErr w:type="spellEnd"/>
      <w:r>
        <w:t xml:space="preserve">. Una de las ventajas por las que se caracteriza la instalación de este </w:t>
      </w:r>
      <w:proofErr w:type="spellStart"/>
      <w:r>
        <w:t>framework</w:t>
      </w:r>
      <w:proofErr w:type="spellEnd"/>
      <w:r>
        <w:t xml:space="preserve"> es la rapidez con que se puede hacer, ya que utilizando ‘Ruby </w:t>
      </w:r>
      <w:proofErr w:type="spellStart"/>
      <w:r>
        <w:t>Version</w:t>
      </w:r>
      <w:proofErr w:type="spellEnd"/>
      <w:r>
        <w:t xml:space="preserve"> Manager (RVM)’ podremos realizar la instalación de Ruby </w:t>
      </w:r>
      <w:proofErr w:type="spellStart"/>
      <w:r>
        <w:t>on</w:t>
      </w:r>
      <w:proofErr w:type="spellEnd"/>
      <w:r>
        <w:t xml:space="preserve"> </w:t>
      </w:r>
      <w:proofErr w:type="spellStart"/>
      <w:r>
        <w:t>rails</w:t>
      </w:r>
      <w:proofErr w:type="spellEnd"/>
      <w:r>
        <w:t xml:space="preserve"> de manera sencilla.</w:t>
      </w:r>
      <w:r w:rsidR="00172BFD">
        <w:t xml:space="preserve"> RVM actúa como un gestor de versiones que </w:t>
      </w:r>
      <w:r w:rsidR="00172BFD" w:rsidRPr="00172BFD">
        <w:t xml:space="preserve">te permite instalar y mantener varias versiones de </w:t>
      </w:r>
      <w:proofErr w:type="spellStart"/>
      <w:r w:rsidR="00172BFD" w:rsidRPr="00172BFD">
        <w:t>ruby</w:t>
      </w:r>
      <w:proofErr w:type="spellEnd"/>
      <w:r w:rsidR="00172BFD" w:rsidRPr="00172BFD">
        <w:t xml:space="preserve"> a la vez</w:t>
      </w:r>
      <w:r w:rsidR="00172BFD">
        <w:t xml:space="preserve">. A </w:t>
      </w:r>
      <w:proofErr w:type="gramStart"/>
      <w:r w:rsidR="00172BFD">
        <w:t>continuación</w:t>
      </w:r>
      <w:proofErr w:type="gramEnd"/>
      <w:r w:rsidR="00172BFD">
        <w:t xml:space="preserve"> se detallan los pasos:</w:t>
      </w:r>
    </w:p>
    <w:p w14:paraId="6D351137" w14:textId="0F3B086B" w:rsidR="00172BFD" w:rsidRDefault="00172BFD" w:rsidP="00900B7E">
      <w:pPr>
        <w:spacing w:before="240"/>
        <w:ind w:firstLine="720"/>
      </w:pPr>
      <w:r>
        <w:t xml:space="preserve">1. Primer </w:t>
      </w:r>
      <w:proofErr w:type="spellStart"/>
      <w:r>
        <w:t>instaamos</w:t>
      </w:r>
      <w:proofErr w:type="spellEnd"/>
      <w:r>
        <w:t xml:space="preserve"> los paquetes del sistema operativo requeridos por RVM:</w:t>
      </w:r>
    </w:p>
    <w:p w14:paraId="66BEA88A" w14:textId="3BA775A1" w:rsidR="00172BFD" w:rsidRPr="00172BFD" w:rsidRDefault="00172BFD" w:rsidP="00172BFD">
      <w:pPr>
        <w:pBdr>
          <w:top w:val="single" w:sz="4" w:space="1" w:color="auto"/>
          <w:left w:val="single" w:sz="4" w:space="4" w:color="auto"/>
          <w:bottom w:val="single" w:sz="4" w:space="1" w:color="auto"/>
          <w:right w:val="single" w:sz="4" w:space="4" w:color="auto"/>
        </w:pBdr>
        <w:spacing w:before="240"/>
        <w:rPr>
          <w:lang w:val="en-GB"/>
        </w:rPr>
      </w:pPr>
      <w:r>
        <w:rPr>
          <w:rFonts w:ascii="Courier New" w:hAnsi="Courier New" w:cs="Courier New"/>
          <w:color w:val="0080FF"/>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sudo</w:t>
      </w:r>
      <w:proofErr w:type="spellEnd"/>
      <w:r>
        <w:rPr>
          <w:rFonts w:ascii="Courier New" w:hAnsi="Courier New" w:cs="Courier New"/>
          <w:color w:val="000000"/>
          <w:sz w:val="20"/>
          <w:highlight w:val="white"/>
          <w:lang w:val="en-GB" w:eastAsia="en-GB"/>
        </w:rPr>
        <w:t xml:space="preserve"> apt-get install -y git-core subversion</w:t>
      </w:r>
    </w:p>
    <w:p w14:paraId="225884B2" w14:textId="029EF88C" w:rsidR="00172BFD" w:rsidRDefault="00172BFD" w:rsidP="00900B7E">
      <w:pPr>
        <w:spacing w:before="240"/>
        <w:ind w:firstLine="720"/>
      </w:pPr>
      <w:r>
        <w:lastRenderedPageBreak/>
        <w:t xml:space="preserve">2. En segundo lugar instalaremos la firma requerida por RVM y procederemos a la instalación principal. La segunda orden que veremos a continuación </w:t>
      </w:r>
      <w:r w:rsidR="00202221" w:rsidRPr="00202221">
        <w:t xml:space="preserve">instala las últimas versiones estables de </w:t>
      </w:r>
      <w:proofErr w:type="spellStart"/>
      <w:r w:rsidR="00202221" w:rsidRPr="00202221">
        <w:t>rvm</w:t>
      </w:r>
      <w:proofErr w:type="spellEnd"/>
      <w:r w:rsidR="00202221" w:rsidRPr="00202221">
        <w:t xml:space="preserve">, </w:t>
      </w:r>
      <w:proofErr w:type="spellStart"/>
      <w:r w:rsidR="00202221" w:rsidRPr="00202221">
        <w:t>ruby</w:t>
      </w:r>
      <w:proofErr w:type="spellEnd"/>
      <w:r w:rsidR="00202221" w:rsidRPr="00202221">
        <w:t xml:space="preserve"> y </w:t>
      </w:r>
      <w:proofErr w:type="spellStart"/>
      <w:r w:rsidR="00202221">
        <w:t>Rails</w:t>
      </w:r>
      <w:proofErr w:type="spellEnd"/>
      <w:r w:rsidR="00202221">
        <w:t>.</w:t>
      </w:r>
    </w:p>
    <w:p w14:paraId="4EDFA58D" w14:textId="77777777" w:rsidR="00172BFD" w:rsidRDefault="00172BFD" w:rsidP="00172BF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80FF"/>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gpg</w:t>
      </w:r>
      <w:proofErr w:type="spellEnd"/>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keyserver</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000000"/>
          <w:sz w:val="20"/>
          <w:highlight w:val="white"/>
          <w:u w:val="single"/>
          <w:lang w:val="en-GB" w:eastAsia="en-GB"/>
        </w:rPr>
        <w:t>hkp://keys.gnupg.net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recv</w:t>
      </w:r>
      <w:proofErr w:type="spellEnd"/>
      <w:r>
        <w:rPr>
          <w:rFonts w:ascii="Courier New" w:hAnsi="Courier New" w:cs="Courier New"/>
          <w:color w:val="000000"/>
          <w:sz w:val="20"/>
          <w:highlight w:val="white"/>
          <w:lang w:val="en-GB" w:eastAsia="en-GB"/>
        </w:rPr>
        <w:t>-keys 409B6B1796C275462A1703113804BB82D39DC0E3</w:t>
      </w:r>
    </w:p>
    <w:p w14:paraId="58B4DA0F" w14:textId="74DEF81F" w:rsidR="00172BFD" w:rsidRPr="00172BFD" w:rsidRDefault="00172BFD" w:rsidP="00172BF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lang w:val="en-GB"/>
        </w:rPr>
      </w:pPr>
      <w:r>
        <w:rPr>
          <w:rFonts w:ascii="Courier New" w:hAnsi="Courier New" w:cs="Courier New"/>
          <w:color w:val="000000"/>
          <w:sz w:val="20"/>
          <w:highlight w:val="white"/>
          <w:lang w:val="en-GB" w:eastAsia="en-GB"/>
        </w:rPr>
        <w:br/>
      </w:r>
      <w:r>
        <w:rPr>
          <w:rFonts w:ascii="Courier New" w:hAnsi="Courier New" w:cs="Courier New"/>
          <w:color w:val="0080FF"/>
          <w:sz w:val="20"/>
          <w:highlight w:val="white"/>
          <w:lang w:val="en-GB" w:eastAsia="en-GB"/>
        </w:rPr>
        <w:t>$</w:t>
      </w:r>
      <w:r>
        <w:rPr>
          <w:rFonts w:ascii="Courier New" w:hAnsi="Courier New" w:cs="Courier New"/>
          <w:color w:val="000000"/>
          <w:sz w:val="20"/>
          <w:highlight w:val="white"/>
          <w:lang w:val="en-GB" w:eastAsia="en-GB"/>
        </w:rPr>
        <w:t xml:space="preserve"> \curl -</w:t>
      </w:r>
      <w:proofErr w:type="spellStart"/>
      <w:r>
        <w:rPr>
          <w:rFonts w:ascii="Courier New" w:hAnsi="Courier New" w:cs="Courier New"/>
          <w:color w:val="000000"/>
          <w:sz w:val="20"/>
          <w:highlight w:val="white"/>
          <w:lang w:val="en-GB" w:eastAsia="en-GB"/>
        </w:rPr>
        <w:t>sSL</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000000"/>
          <w:sz w:val="20"/>
          <w:highlight w:val="white"/>
          <w:u w:val="single"/>
          <w:lang w:val="en-GB" w:eastAsia="en-GB"/>
        </w:rPr>
        <w:t>https://get.rvm.io</w:t>
      </w:r>
      <w:r>
        <w:rPr>
          <w:rFonts w:ascii="Courier New" w:hAnsi="Courier New" w:cs="Courier New"/>
          <w:color w:val="000000"/>
          <w:sz w:val="20"/>
          <w:highlight w:val="white"/>
          <w:lang w:val="en-GB" w:eastAsia="en-GB"/>
        </w:rPr>
        <w:t xml:space="preserve"> </w:t>
      </w:r>
      <w:r>
        <w:rPr>
          <w:rFonts w:ascii="Courier New" w:hAnsi="Courier New" w:cs="Courier New"/>
          <w:b/>
          <w:bCs/>
          <w:color w:val="FF0000"/>
          <w:sz w:val="20"/>
          <w:highlight w:val="white"/>
          <w:lang w:val="en-GB" w:eastAsia="en-GB"/>
        </w:rPr>
        <w:t>|</w:t>
      </w:r>
      <w:r>
        <w:rPr>
          <w:rFonts w:ascii="Courier New" w:hAnsi="Courier New" w:cs="Courier New"/>
          <w:color w:val="0080FF"/>
          <w:sz w:val="20"/>
          <w:highlight w:val="white"/>
          <w:lang w:val="en-GB" w:eastAsia="en-GB"/>
        </w:rPr>
        <w:t xml:space="preserve"> bash</w:t>
      </w:r>
      <w:r>
        <w:rPr>
          <w:rFonts w:ascii="Courier New" w:hAnsi="Courier New" w:cs="Courier New"/>
          <w:color w:val="000000"/>
          <w:sz w:val="20"/>
          <w:highlight w:val="white"/>
          <w:lang w:val="en-GB" w:eastAsia="en-GB"/>
        </w:rPr>
        <w:t xml:space="preserve"> -s stable --rails --ruby</w:t>
      </w:r>
    </w:p>
    <w:p w14:paraId="38E76706" w14:textId="05B7DAD4" w:rsidR="00172BFD" w:rsidRDefault="00202221" w:rsidP="00900B7E">
      <w:pPr>
        <w:spacing w:before="240"/>
        <w:ind w:firstLine="720"/>
      </w:pPr>
      <w:r w:rsidRPr="00202221">
        <w:t>3. Por último</w:t>
      </w:r>
      <w:r>
        <w:t>,</w:t>
      </w:r>
      <w:r w:rsidRPr="00202221">
        <w:t xml:space="preserve"> la </w:t>
      </w:r>
      <w:r w:rsidR="00EF6ACB" w:rsidRPr="00202221">
        <w:t>versión</w:t>
      </w:r>
      <w:r w:rsidRPr="00202221">
        <w:t xml:space="preserve"> de </w:t>
      </w:r>
      <w:r w:rsidR="00EF6ACB">
        <w:t>Ruby</w:t>
      </w:r>
      <w:r w:rsidRPr="00202221">
        <w:t xml:space="preserve"> que se ha utilizado en el desarrollo de este proyecto ha sido la versión ‘2.3.3’</w:t>
      </w:r>
      <w:r>
        <w:t>. La instalaremos de la siguiente forma:</w:t>
      </w:r>
    </w:p>
    <w:p w14:paraId="0E4120E1" w14:textId="1AF416B9" w:rsidR="00202221" w:rsidRPr="00202221" w:rsidRDefault="00202221" w:rsidP="00202221">
      <w:pPr>
        <w:pBdr>
          <w:top w:val="single" w:sz="4" w:space="1" w:color="auto"/>
          <w:left w:val="single" w:sz="4" w:space="4" w:color="auto"/>
          <w:bottom w:val="single" w:sz="4" w:space="1" w:color="auto"/>
          <w:right w:val="single" w:sz="4" w:space="4" w:color="auto"/>
        </w:pBdr>
        <w:spacing w:before="240"/>
        <w:rPr>
          <w:u w:val="single"/>
        </w:rPr>
      </w:pPr>
      <w:r w:rsidRPr="00202221">
        <w:rPr>
          <w:rFonts w:ascii="Courier New" w:hAnsi="Courier New" w:cs="Courier New"/>
          <w:color w:val="0080FF"/>
          <w:sz w:val="20"/>
          <w:highlight w:val="white"/>
          <w:lang w:eastAsia="en-GB"/>
        </w:rPr>
        <w:t>$</w:t>
      </w:r>
      <w:r w:rsidRPr="00202221">
        <w:rPr>
          <w:rFonts w:ascii="Courier New" w:hAnsi="Courier New" w:cs="Courier New"/>
          <w:color w:val="000000"/>
          <w:sz w:val="20"/>
          <w:highlight w:val="white"/>
          <w:lang w:eastAsia="en-GB"/>
        </w:rPr>
        <w:t xml:space="preserve"> </w:t>
      </w:r>
      <w:proofErr w:type="spellStart"/>
      <w:r w:rsidRPr="00202221">
        <w:rPr>
          <w:rFonts w:ascii="Courier New" w:hAnsi="Courier New" w:cs="Courier New"/>
          <w:color w:val="000000"/>
          <w:sz w:val="20"/>
          <w:highlight w:val="white"/>
          <w:lang w:eastAsia="en-GB"/>
        </w:rPr>
        <w:t>rvm</w:t>
      </w:r>
      <w:proofErr w:type="spellEnd"/>
      <w:r w:rsidRPr="00202221">
        <w:rPr>
          <w:rFonts w:ascii="Courier New" w:hAnsi="Courier New" w:cs="Courier New"/>
          <w:color w:val="000000"/>
          <w:sz w:val="20"/>
          <w:highlight w:val="white"/>
          <w:lang w:eastAsia="en-GB"/>
        </w:rPr>
        <w:t xml:space="preserve"> </w:t>
      </w:r>
      <w:proofErr w:type="spellStart"/>
      <w:r w:rsidRPr="00202221">
        <w:rPr>
          <w:rFonts w:ascii="Courier New" w:hAnsi="Courier New" w:cs="Courier New"/>
          <w:color w:val="000000"/>
          <w:sz w:val="20"/>
          <w:highlight w:val="white"/>
          <w:lang w:eastAsia="en-GB"/>
        </w:rPr>
        <w:t>install</w:t>
      </w:r>
      <w:proofErr w:type="spellEnd"/>
      <w:r w:rsidRPr="00202221">
        <w:rPr>
          <w:rFonts w:ascii="Courier New" w:hAnsi="Courier New" w:cs="Courier New"/>
          <w:color w:val="000000"/>
          <w:sz w:val="20"/>
          <w:highlight w:val="white"/>
          <w:lang w:eastAsia="en-GB"/>
        </w:rPr>
        <w:t xml:space="preserve"> 2.3.3</w:t>
      </w:r>
    </w:p>
    <w:p w14:paraId="211865D1" w14:textId="0B0520BC" w:rsidR="00202221" w:rsidRDefault="00202221" w:rsidP="00900B7E">
      <w:pPr>
        <w:spacing w:before="240"/>
        <w:ind w:firstLine="720"/>
      </w:pPr>
      <w:r>
        <w:t>4. Un</w:t>
      </w:r>
      <w:r w:rsidR="00EF6ACB">
        <w:t xml:space="preserve">a vez instalada la versión de Ruby con la que trabajaremos procederemos a instalar </w:t>
      </w:r>
      <w:proofErr w:type="spellStart"/>
      <w:r w:rsidR="00EF6ACB">
        <w:t>Rails</w:t>
      </w:r>
      <w:proofErr w:type="spellEnd"/>
      <w:r w:rsidR="00EF6ACB">
        <w:t xml:space="preserve"> dentro de la carpeta donde esté ubicado el trabajo. Para ello haremos uso de la gema </w:t>
      </w:r>
      <w:proofErr w:type="spellStart"/>
      <w:r w:rsidR="00EF6ACB">
        <w:t>bundler</w:t>
      </w:r>
      <w:proofErr w:type="spellEnd"/>
      <w:r w:rsidR="00EF6ACB">
        <w:t>, instalándola en primer lugar.</w:t>
      </w:r>
    </w:p>
    <w:p w14:paraId="61048A61" w14:textId="5328AF4C" w:rsidR="00EF6ACB" w:rsidRPr="00EF6ACB" w:rsidRDefault="00EF6ACB" w:rsidP="00EF6A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lang w:val="en-GB" w:eastAsia="en-GB"/>
        </w:rPr>
      </w:pPr>
      <w:r w:rsidRPr="00EF6ACB">
        <w:rPr>
          <w:rFonts w:ascii="Courier New" w:hAnsi="Courier New" w:cs="Courier New"/>
          <w:color w:val="0080FF"/>
          <w:sz w:val="20"/>
          <w:highlight w:val="white"/>
          <w:lang w:val="en-GB" w:eastAsia="en-GB"/>
        </w:rPr>
        <w:t>$</w:t>
      </w:r>
      <w:r w:rsidRPr="00EF6ACB">
        <w:rPr>
          <w:rFonts w:ascii="Courier New" w:hAnsi="Courier New" w:cs="Courier New"/>
          <w:color w:val="000000"/>
          <w:sz w:val="20"/>
          <w:highlight w:val="white"/>
          <w:lang w:val="en-GB" w:eastAsia="en-GB"/>
        </w:rPr>
        <w:t xml:space="preserve"> </w:t>
      </w:r>
      <w:proofErr w:type="spellStart"/>
      <w:r w:rsidRPr="00EF6ACB">
        <w:rPr>
          <w:rFonts w:ascii="Courier New" w:hAnsi="Courier New" w:cs="Courier New"/>
          <w:color w:val="000000"/>
          <w:sz w:val="20"/>
          <w:highlight w:val="white"/>
          <w:lang w:val="en-GB" w:eastAsia="en-GB"/>
        </w:rPr>
        <w:t>sudo</w:t>
      </w:r>
      <w:proofErr w:type="spellEnd"/>
      <w:r w:rsidRPr="00EF6ACB">
        <w:rPr>
          <w:rFonts w:ascii="Courier New" w:hAnsi="Courier New" w:cs="Courier New"/>
          <w:color w:val="000000"/>
          <w:sz w:val="20"/>
          <w:highlight w:val="white"/>
          <w:lang w:val="en-GB" w:eastAsia="en-GB"/>
        </w:rPr>
        <w:t xml:space="preserve"> gem install bundler</w:t>
      </w:r>
      <w:r w:rsidRPr="00EF6ACB">
        <w:rPr>
          <w:rFonts w:ascii="Courier New" w:hAnsi="Courier New" w:cs="Courier New"/>
          <w:color w:val="000000"/>
          <w:sz w:val="20"/>
          <w:highlight w:val="white"/>
          <w:lang w:val="en-GB" w:eastAsia="en-GB"/>
        </w:rPr>
        <w:br/>
      </w:r>
      <w:r w:rsidRPr="00EF6ACB">
        <w:rPr>
          <w:rFonts w:ascii="Courier New" w:hAnsi="Courier New" w:cs="Courier New"/>
          <w:color w:val="0080FF"/>
          <w:sz w:val="20"/>
          <w:highlight w:val="white"/>
          <w:lang w:val="en-GB" w:eastAsia="en-GB"/>
        </w:rPr>
        <w:t>$</w:t>
      </w:r>
      <w:r w:rsidRPr="00EF6ACB">
        <w:rPr>
          <w:rFonts w:ascii="Courier New" w:hAnsi="Courier New" w:cs="Courier New"/>
          <w:color w:val="000000"/>
          <w:sz w:val="20"/>
          <w:highlight w:val="white"/>
          <w:lang w:val="en-GB" w:eastAsia="en-GB"/>
        </w:rPr>
        <w:t xml:space="preserve"> bundle install</w:t>
      </w:r>
    </w:p>
    <w:p w14:paraId="709E5B12" w14:textId="0618A9C5" w:rsidR="007D0EFB" w:rsidRDefault="00DE675B" w:rsidP="00900B7E">
      <w:pPr>
        <w:spacing w:before="240"/>
        <w:ind w:firstLine="720"/>
      </w:pPr>
      <w:r w:rsidRPr="00DE675B">
        <w:t>La</w:t>
      </w:r>
      <w:r w:rsidR="00EF6ACB">
        <w:t xml:space="preserve"> </w:t>
      </w:r>
      <w:r>
        <w:t xml:space="preserve">segunda </w:t>
      </w:r>
      <w:r w:rsidR="00EF6ACB">
        <w:t>orden</w:t>
      </w:r>
      <w:r>
        <w:t xml:space="preserve"> ‘</w:t>
      </w:r>
      <w:proofErr w:type="spellStart"/>
      <w:r>
        <w:t>bundle</w:t>
      </w:r>
      <w:proofErr w:type="spellEnd"/>
      <w:r>
        <w:t xml:space="preserve"> </w:t>
      </w:r>
      <w:proofErr w:type="spellStart"/>
      <w:r>
        <w:t>install</w:t>
      </w:r>
      <w:proofErr w:type="spellEnd"/>
      <w:r>
        <w:t>’</w:t>
      </w:r>
      <w:r w:rsidR="00EF6ACB">
        <w:t xml:space="preserve"> instalará </w:t>
      </w:r>
      <w:proofErr w:type="spellStart"/>
      <w:r w:rsidR="00EF6ACB">
        <w:t>Rails</w:t>
      </w:r>
      <w:proofErr w:type="spellEnd"/>
      <w:r w:rsidR="00EF6ACB">
        <w:t xml:space="preserve">, así como todas sus gemas declaradas en el fichero </w:t>
      </w:r>
      <w:proofErr w:type="spellStart"/>
      <w:r w:rsidR="00EF6ACB">
        <w:t>Gemfile</w:t>
      </w:r>
      <w:proofErr w:type="spellEnd"/>
      <w:r w:rsidR="00EF6ACB">
        <w:t xml:space="preserve"> y sus dependencias.</w:t>
      </w:r>
    </w:p>
    <w:p w14:paraId="7B359127" w14:textId="77777777" w:rsidR="007D0EFB" w:rsidRDefault="007D0EFB" w:rsidP="00EF6ACB">
      <w:pPr>
        <w:spacing w:before="240"/>
      </w:pPr>
    </w:p>
    <w:p w14:paraId="510E73E9" w14:textId="3EC68334" w:rsidR="007D0EFB" w:rsidRDefault="00900B7E" w:rsidP="00900B7E">
      <w:pPr>
        <w:pStyle w:val="Subttulo"/>
        <w:ind w:firstLine="720"/>
      </w:pPr>
      <w:bookmarkStart w:id="407" w:name="_Toc505427144"/>
      <w:bookmarkStart w:id="408" w:name="_Toc505427333"/>
      <w:r>
        <w:t xml:space="preserve">7.3.3 </w:t>
      </w:r>
      <w:r w:rsidR="00A44E98">
        <w:t>E</w:t>
      </w:r>
      <w:r w:rsidR="00F332E8">
        <w:t>jecució</w:t>
      </w:r>
      <w:r w:rsidR="00A44E98">
        <w:t>n</w:t>
      </w:r>
      <w:bookmarkEnd w:id="407"/>
      <w:bookmarkEnd w:id="408"/>
    </w:p>
    <w:p w14:paraId="4344B1F5" w14:textId="3E3C1B62" w:rsidR="007C53CE" w:rsidRDefault="007C53CE" w:rsidP="00900B7E">
      <w:pPr>
        <w:spacing w:before="240"/>
        <w:ind w:firstLine="720"/>
      </w:pPr>
      <w:r>
        <w:t xml:space="preserve">Una vez hemos instalado el entorno de forma correcta, procederemos a arrancar la aplicación. En primer </w:t>
      </w:r>
      <w:proofErr w:type="gramStart"/>
      <w:r>
        <w:t>lugar</w:t>
      </w:r>
      <w:proofErr w:type="gramEnd"/>
      <w:r>
        <w:t xml:space="preserve"> debemos configurar la base de datos y luego crearla.</w:t>
      </w:r>
    </w:p>
    <w:p w14:paraId="0937D6E7" w14:textId="654F49E7" w:rsidR="007C53CE" w:rsidRDefault="007C53CE" w:rsidP="00900B7E">
      <w:pPr>
        <w:spacing w:before="240"/>
        <w:ind w:firstLine="720"/>
      </w:pPr>
      <w:r>
        <w:t>La configuración de la base de datos para el entorno de desarrollo está en el archivo ‘</w:t>
      </w:r>
      <w:proofErr w:type="spellStart"/>
      <w:r>
        <w:t>database.yml</w:t>
      </w:r>
      <w:proofErr w:type="spellEnd"/>
      <w:r>
        <w:t>’ dentro de la carpeta ‘</w:t>
      </w:r>
      <w:proofErr w:type="spellStart"/>
      <w:r>
        <w:t>config</w:t>
      </w:r>
      <w:proofErr w:type="spellEnd"/>
      <w:r>
        <w:t>’ ubicada en el directorio raíz de la aplicación.</w:t>
      </w:r>
      <w:r w:rsidR="000E0DA6">
        <w:t xml:space="preserve"> La configuración debe seguir estas declaraciones:</w:t>
      </w:r>
    </w:p>
    <w:p w14:paraId="753AC77E" w14:textId="77777777" w:rsidR="000E0DA6" w:rsidRPr="00453529"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proofErr w:type="spellStart"/>
      <w:r w:rsidRPr="00453529">
        <w:rPr>
          <w:rFonts w:ascii="Courier New" w:hAnsi="Courier New" w:cs="Courier New"/>
          <w:b/>
          <w:bCs/>
          <w:color w:val="000080"/>
          <w:sz w:val="20"/>
          <w:highlight w:val="white"/>
          <w:lang w:val="es-ES_tradnl" w:eastAsia="en-GB"/>
        </w:rPr>
        <w:t>development</w:t>
      </w:r>
      <w:proofErr w:type="spellEnd"/>
      <w:r w:rsidRPr="00453529">
        <w:rPr>
          <w:rFonts w:ascii="Courier New" w:hAnsi="Courier New" w:cs="Courier New"/>
          <w:color w:val="000000"/>
          <w:sz w:val="20"/>
          <w:highlight w:val="white"/>
          <w:lang w:val="es-ES_tradnl" w:eastAsia="en-GB"/>
        </w:rPr>
        <w:t>:</w:t>
      </w:r>
    </w:p>
    <w:p w14:paraId="6B042D20" w14:textId="77777777" w:rsidR="000E0DA6" w:rsidRPr="00453529"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r w:rsidRPr="00453529">
        <w:rPr>
          <w:rFonts w:ascii="Courier New" w:hAnsi="Courier New" w:cs="Courier New"/>
          <w:b/>
          <w:bCs/>
          <w:color w:val="000080"/>
          <w:sz w:val="20"/>
          <w:highlight w:val="white"/>
          <w:lang w:val="es-ES_tradnl" w:eastAsia="en-GB"/>
        </w:rPr>
        <w:t xml:space="preserve">  </w:t>
      </w:r>
      <w:proofErr w:type="spellStart"/>
      <w:r w:rsidRPr="00453529">
        <w:rPr>
          <w:rFonts w:ascii="Courier New" w:hAnsi="Courier New" w:cs="Courier New"/>
          <w:b/>
          <w:bCs/>
          <w:color w:val="000080"/>
          <w:sz w:val="20"/>
          <w:highlight w:val="white"/>
          <w:lang w:val="es-ES_tradnl" w:eastAsia="en-GB"/>
        </w:rPr>
        <w:t>adapter</w:t>
      </w:r>
      <w:proofErr w:type="spellEnd"/>
      <w:r w:rsidRPr="00453529">
        <w:rPr>
          <w:rFonts w:ascii="Courier New" w:hAnsi="Courier New" w:cs="Courier New"/>
          <w:color w:val="000000"/>
          <w:sz w:val="20"/>
          <w:highlight w:val="white"/>
          <w:lang w:val="es-ES_tradnl" w:eastAsia="en-GB"/>
        </w:rPr>
        <w:t xml:space="preserve">: </w:t>
      </w:r>
      <w:proofErr w:type="spellStart"/>
      <w:r w:rsidRPr="00453529">
        <w:rPr>
          <w:rFonts w:ascii="Courier New" w:hAnsi="Courier New" w:cs="Courier New"/>
          <w:color w:val="000000"/>
          <w:sz w:val="20"/>
          <w:highlight w:val="white"/>
          <w:lang w:val="es-ES_tradnl" w:eastAsia="en-GB"/>
        </w:rPr>
        <w:t>postgresql</w:t>
      </w:r>
      <w:proofErr w:type="spellEnd"/>
    </w:p>
    <w:p w14:paraId="1A440450" w14:textId="77777777" w:rsidR="000E0DA6" w:rsidRPr="00453529"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r w:rsidRPr="00453529">
        <w:rPr>
          <w:rFonts w:ascii="Courier New" w:hAnsi="Courier New" w:cs="Courier New"/>
          <w:b/>
          <w:bCs/>
          <w:color w:val="000080"/>
          <w:sz w:val="20"/>
          <w:highlight w:val="white"/>
          <w:lang w:val="es-ES_tradnl" w:eastAsia="en-GB"/>
        </w:rPr>
        <w:t xml:space="preserve">  </w:t>
      </w:r>
      <w:proofErr w:type="spellStart"/>
      <w:r w:rsidRPr="00453529">
        <w:rPr>
          <w:rFonts w:ascii="Courier New" w:hAnsi="Courier New" w:cs="Courier New"/>
          <w:b/>
          <w:bCs/>
          <w:color w:val="000080"/>
          <w:sz w:val="20"/>
          <w:highlight w:val="white"/>
          <w:lang w:val="es-ES_tradnl" w:eastAsia="en-GB"/>
        </w:rPr>
        <w:t>encoding</w:t>
      </w:r>
      <w:proofErr w:type="spellEnd"/>
      <w:r w:rsidRPr="00453529">
        <w:rPr>
          <w:rFonts w:ascii="Courier New" w:hAnsi="Courier New" w:cs="Courier New"/>
          <w:color w:val="000000"/>
          <w:sz w:val="20"/>
          <w:highlight w:val="white"/>
          <w:lang w:val="es-ES_tradnl" w:eastAsia="en-GB"/>
        </w:rPr>
        <w:t xml:space="preserve">: </w:t>
      </w:r>
      <w:proofErr w:type="spellStart"/>
      <w:r w:rsidRPr="00453529">
        <w:rPr>
          <w:rFonts w:ascii="Courier New" w:hAnsi="Courier New" w:cs="Courier New"/>
          <w:color w:val="000000"/>
          <w:sz w:val="20"/>
          <w:highlight w:val="white"/>
          <w:lang w:val="es-ES_tradnl" w:eastAsia="en-GB"/>
        </w:rPr>
        <w:t>unicode</w:t>
      </w:r>
      <w:proofErr w:type="spellEnd"/>
    </w:p>
    <w:p w14:paraId="3E6622E4" w14:textId="77777777" w:rsidR="000E0DA6"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sidRPr="00453529">
        <w:rPr>
          <w:rFonts w:ascii="Courier New" w:hAnsi="Courier New" w:cs="Courier New"/>
          <w:b/>
          <w:bCs/>
          <w:color w:val="000080"/>
          <w:sz w:val="20"/>
          <w:highlight w:val="white"/>
          <w:lang w:val="es-ES_tradnl" w:eastAsia="en-GB"/>
        </w:rPr>
        <w:lastRenderedPageBreak/>
        <w:t xml:space="preserve">  </w:t>
      </w:r>
      <w:r>
        <w:rPr>
          <w:rFonts w:ascii="Courier New" w:hAnsi="Courier New" w:cs="Courier New"/>
          <w:b/>
          <w:bCs/>
          <w:color w:val="000080"/>
          <w:sz w:val="20"/>
          <w:highlight w:val="white"/>
          <w:lang w:val="en-GB" w:eastAsia="en-GB"/>
        </w:rPr>
        <w:t>database</w:t>
      </w:r>
      <w:r>
        <w:rPr>
          <w:rFonts w:ascii="Courier New" w:hAnsi="Courier New" w:cs="Courier New"/>
          <w:color w:val="000000"/>
          <w:sz w:val="20"/>
          <w:highlight w:val="white"/>
          <w:lang w:val="en-GB" w:eastAsia="en-GB"/>
        </w:rPr>
        <w:t>: tfg_v1_development</w:t>
      </w:r>
    </w:p>
    <w:p w14:paraId="6F5556A6" w14:textId="77777777" w:rsidR="000E0DA6" w:rsidRPr="00C04C85"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FF8040"/>
          <w:sz w:val="20"/>
          <w:highlight w:val="white"/>
          <w:lang w:val="en-GB" w:eastAsia="en-GB"/>
        </w:rPr>
      </w:pPr>
      <w:r>
        <w:rPr>
          <w:rFonts w:ascii="Courier New" w:hAnsi="Courier New" w:cs="Courier New"/>
          <w:b/>
          <w:bCs/>
          <w:color w:val="000080"/>
          <w:sz w:val="20"/>
          <w:highlight w:val="white"/>
          <w:lang w:val="en-GB" w:eastAsia="en-GB"/>
        </w:rPr>
        <w:t xml:space="preserve">  </w:t>
      </w:r>
      <w:r w:rsidRPr="00C04C85">
        <w:rPr>
          <w:rFonts w:ascii="Courier New" w:hAnsi="Courier New" w:cs="Courier New"/>
          <w:b/>
          <w:bCs/>
          <w:color w:val="000080"/>
          <w:sz w:val="20"/>
          <w:highlight w:val="white"/>
          <w:lang w:val="en-GB" w:eastAsia="en-GB"/>
        </w:rPr>
        <w:t>pool</w:t>
      </w:r>
      <w:r w:rsidRPr="00C04C85">
        <w:rPr>
          <w:rFonts w:ascii="Courier New" w:hAnsi="Courier New" w:cs="Courier New"/>
          <w:color w:val="000000"/>
          <w:sz w:val="20"/>
          <w:highlight w:val="white"/>
          <w:lang w:val="en-GB" w:eastAsia="en-GB"/>
        </w:rPr>
        <w:t>:</w:t>
      </w:r>
      <w:r w:rsidRPr="00C04C85">
        <w:rPr>
          <w:rFonts w:ascii="Courier New" w:hAnsi="Courier New" w:cs="Courier New"/>
          <w:color w:val="FF8040"/>
          <w:sz w:val="20"/>
          <w:highlight w:val="white"/>
          <w:lang w:val="en-GB" w:eastAsia="en-GB"/>
        </w:rPr>
        <w:t xml:space="preserve"> 5</w:t>
      </w:r>
    </w:p>
    <w:p w14:paraId="37EA05A2" w14:textId="77777777" w:rsidR="000E0DA6" w:rsidRPr="00C04C85"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sidRPr="00C04C85">
        <w:rPr>
          <w:rFonts w:ascii="Courier New" w:hAnsi="Courier New" w:cs="Courier New"/>
          <w:b/>
          <w:bCs/>
          <w:color w:val="000080"/>
          <w:sz w:val="20"/>
          <w:highlight w:val="white"/>
          <w:lang w:val="en-GB" w:eastAsia="en-GB"/>
        </w:rPr>
        <w:t xml:space="preserve">  host</w:t>
      </w:r>
      <w:r w:rsidRPr="00C04C85">
        <w:rPr>
          <w:rFonts w:ascii="Courier New" w:hAnsi="Courier New" w:cs="Courier New"/>
          <w:color w:val="000000"/>
          <w:sz w:val="20"/>
          <w:highlight w:val="white"/>
          <w:lang w:val="en-GB" w:eastAsia="en-GB"/>
        </w:rPr>
        <w:t>: localhost</w:t>
      </w:r>
    </w:p>
    <w:p w14:paraId="7A5E0D72" w14:textId="24B28687" w:rsidR="007C53CE" w:rsidRPr="00C04C85"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lang w:val="en-GB"/>
        </w:rPr>
      </w:pPr>
      <w:r w:rsidRPr="00C04C85">
        <w:rPr>
          <w:rFonts w:ascii="Courier New" w:hAnsi="Courier New" w:cs="Courier New"/>
          <w:b/>
          <w:bCs/>
          <w:color w:val="000080"/>
          <w:sz w:val="20"/>
          <w:highlight w:val="white"/>
          <w:lang w:val="en-GB" w:eastAsia="en-GB"/>
        </w:rPr>
        <w:t xml:space="preserve">  username</w:t>
      </w:r>
      <w:r w:rsidRPr="00C04C85">
        <w:rPr>
          <w:rFonts w:ascii="Courier New" w:hAnsi="Courier New" w:cs="Courier New"/>
          <w:color w:val="000000"/>
          <w:sz w:val="20"/>
          <w:highlight w:val="white"/>
          <w:lang w:val="en-GB" w:eastAsia="en-GB"/>
        </w:rPr>
        <w:t xml:space="preserve">: </w:t>
      </w:r>
      <w:proofErr w:type="spellStart"/>
      <w:r w:rsidRPr="00C04C85">
        <w:rPr>
          <w:rFonts w:ascii="Courier New" w:hAnsi="Courier New" w:cs="Courier New"/>
          <w:color w:val="000000"/>
          <w:sz w:val="20"/>
          <w:highlight w:val="white"/>
          <w:lang w:val="en-GB" w:eastAsia="en-GB"/>
        </w:rPr>
        <w:t>postgres</w:t>
      </w:r>
      <w:proofErr w:type="spellEnd"/>
      <w:r w:rsidRPr="00C04C85">
        <w:rPr>
          <w:rFonts w:ascii="Courier New" w:hAnsi="Courier New" w:cs="Courier New"/>
          <w:color w:val="000000"/>
          <w:sz w:val="20"/>
          <w:highlight w:val="white"/>
          <w:lang w:val="en-GB" w:eastAsia="en-GB"/>
        </w:rPr>
        <w:br/>
      </w:r>
      <w:r w:rsidRPr="00C04C85">
        <w:rPr>
          <w:rFonts w:ascii="Courier New" w:hAnsi="Courier New" w:cs="Courier New"/>
          <w:b/>
          <w:bCs/>
          <w:color w:val="000080"/>
          <w:sz w:val="20"/>
          <w:highlight w:val="white"/>
          <w:lang w:val="en-GB" w:eastAsia="en-GB"/>
        </w:rPr>
        <w:t xml:space="preserve">  password</w:t>
      </w:r>
      <w:r w:rsidRPr="00C04C85">
        <w:rPr>
          <w:rFonts w:ascii="Courier New" w:hAnsi="Courier New" w:cs="Courier New"/>
          <w:color w:val="000000"/>
          <w:sz w:val="20"/>
          <w:highlight w:val="white"/>
          <w:lang w:val="en-GB" w:eastAsia="en-GB"/>
        </w:rPr>
        <w:t>: hubb16</w:t>
      </w:r>
    </w:p>
    <w:p w14:paraId="4A8BC5CD" w14:textId="77777777" w:rsidR="00DE675B" w:rsidRPr="00C04C85" w:rsidRDefault="00DE675B" w:rsidP="00EF6ACB">
      <w:pPr>
        <w:spacing w:before="240"/>
        <w:rPr>
          <w:lang w:val="en-GB"/>
        </w:rPr>
      </w:pPr>
    </w:p>
    <w:p w14:paraId="2DD30C0B" w14:textId="33BB2DFA" w:rsidR="000E0DA6" w:rsidRDefault="000E0DA6" w:rsidP="00EF6ACB">
      <w:pPr>
        <w:spacing w:before="240"/>
      </w:pPr>
      <w:r>
        <w:t>Una vez asegurados de que tenemos correctamente configurado el archivo ‘</w:t>
      </w:r>
      <w:proofErr w:type="spellStart"/>
      <w:r>
        <w:t>database.yml</w:t>
      </w:r>
      <w:proofErr w:type="spellEnd"/>
      <w:r>
        <w:t>’ debemos abrir la consola de comandos y ubicados dentro de la carpeta donde esté el proyecto ejecutar</w:t>
      </w:r>
      <w:r w:rsidR="00A664CB">
        <w:t xml:space="preserve"> las siguientes </w:t>
      </w:r>
      <w:r w:rsidR="00515917">
        <w:t>órdenes</w:t>
      </w:r>
      <w:r>
        <w:t>:</w:t>
      </w:r>
    </w:p>
    <w:p w14:paraId="757A4A46" w14:textId="4E94A996" w:rsidR="000E0DA6" w:rsidRPr="00C04C85" w:rsidRDefault="00A664CB" w:rsidP="00A664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lang w:val="en-GB"/>
        </w:rPr>
      </w:pPr>
      <w:r w:rsidRPr="00C04C85">
        <w:rPr>
          <w:rFonts w:ascii="Courier New" w:hAnsi="Courier New" w:cs="Courier New"/>
          <w:color w:val="0080FF"/>
          <w:sz w:val="20"/>
          <w:highlight w:val="white"/>
          <w:lang w:val="en-GB" w:eastAsia="en-GB"/>
        </w:rPr>
        <w:t>$</w:t>
      </w:r>
      <w:r w:rsidRPr="00C04C85">
        <w:rPr>
          <w:rFonts w:ascii="Courier New" w:hAnsi="Courier New" w:cs="Courier New"/>
          <w:color w:val="000000"/>
          <w:sz w:val="20"/>
          <w:highlight w:val="white"/>
          <w:lang w:val="en-GB" w:eastAsia="en-GB"/>
        </w:rPr>
        <w:t xml:space="preserve"> rake </w:t>
      </w:r>
      <w:proofErr w:type="spellStart"/>
      <w:proofErr w:type="gramStart"/>
      <w:r w:rsidRPr="00C04C85">
        <w:rPr>
          <w:rFonts w:ascii="Courier New" w:hAnsi="Courier New" w:cs="Courier New"/>
          <w:color w:val="000000"/>
          <w:sz w:val="20"/>
          <w:highlight w:val="white"/>
          <w:lang w:val="en-GB" w:eastAsia="en-GB"/>
        </w:rPr>
        <w:t>db:create</w:t>
      </w:r>
      <w:proofErr w:type="spellEnd"/>
      <w:proofErr w:type="gramEnd"/>
      <w:r w:rsidRPr="00C04C85">
        <w:rPr>
          <w:rFonts w:ascii="Courier New" w:hAnsi="Courier New" w:cs="Courier New"/>
          <w:color w:val="000000"/>
          <w:sz w:val="20"/>
          <w:highlight w:val="white"/>
          <w:lang w:val="en-GB" w:eastAsia="en-GB"/>
        </w:rPr>
        <w:br/>
      </w:r>
      <w:r w:rsidRPr="00C04C85">
        <w:rPr>
          <w:rFonts w:ascii="Courier New" w:hAnsi="Courier New" w:cs="Courier New"/>
          <w:color w:val="0080FF"/>
          <w:sz w:val="20"/>
          <w:highlight w:val="white"/>
          <w:lang w:val="en-GB" w:eastAsia="en-GB"/>
        </w:rPr>
        <w:t>$</w:t>
      </w:r>
      <w:r w:rsidRPr="00C04C85">
        <w:rPr>
          <w:rFonts w:ascii="Courier New" w:hAnsi="Courier New" w:cs="Courier New"/>
          <w:color w:val="000000"/>
          <w:sz w:val="20"/>
          <w:highlight w:val="white"/>
          <w:lang w:val="en-GB" w:eastAsia="en-GB"/>
        </w:rPr>
        <w:t xml:space="preserve"> rake </w:t>
      </w:r>
      <w:proofErr w:type="spellStart"/>
      <w:r w:rsidRPr="00C04C85">
        <w:rPr>
          <w:rFonts w:ascii="Courier New" w:hAnsi="Courier New" w:cs="Courier New"/>
          <w:color w:val="000000"/>
          <w:sz w:val="20"/>
          <w:highlight w:val="white"/>
          <w:lang w:val="en-GB" w:eastAsia="en-GB"/>
        </w:rPr>
        <w:t>db:seeds</w:t>
      </w:r>
      <w:proofErr w:type="spellEnd"/>
    </w:p>
    <w:p w14:paraId="2A18FB70" w14:textId="101DF90D" w:rsidR="00A664CB" w:rsidRDefault="00A664CB" w:rsidP="008813F3">
      <w:pPr>
        <w:spacing w:before="240"/>
      </w:pPr>
      <w:r>
        <w:t>La primera orden creará nuestra base de datos, mientras que la segunda la poblará con la información de prueba que he añadido en el fichero ‘</w:t>
      </w:r>
      <w:proofErr w:type="spellStart"/>
      <w:r>
        <w:t>seeds.rb</w:t>
      </w:r>
      <w:proofErr w:type="spellEnd"/>
      <w:r>
        <w:t>’ ubicado en la carpeta ‘/</w:t>
      </w:r>
      <w:proofErr w:type="spellStart"/>
      <w:r>
        <w:t>db</w:t>
      </w:r>
      <w:proofErr w:type="spellEnd"/>
      <w:r>
        <w:t>’.</w:t>
      </w:r>
    </w:p>
    <w:p w14:paraId="0FA5E627" w14:textId="0CCBD4FD" w:rsidR="001311D0" w:rsidRDefault="001311D0" w:rsidP="008813F3">
      <w:pPr>
        <w:spacing w:before="240"/>
      </w:pPr>
      <w:r>
        <w:t xml:space="preserve">Una vez instalados el entorno y la base de datos, podremos arrancar nuestra aplicación. El puerto por defecto donde </w:t>
      </w:r>
      <w:proofErr w:type="spellStart"/>
      <w:r>
        <w:t>Rails</w:t>
      </w:r>
      <w:proofErr w:type="spellEnd"/>
      <w:r>
        <w:t xml:space="preserve"> lanza nuestra aplicación es el puerto 3000, por lo </w:t>
      </w:r>
      <w:proofErr w:type="gramStart"/>
      <w:r>
        <w:t>tanto</w:t>
      </w:r>
      <w:proofErr w:type="gramEnd"/>
      <w:r>
        <w:t xml:space="preserve"> en nuestro navegador accederemos a nuestra aplicación escribiendo ‘localhost:3000’, siempre y cuando tengamos arrancado nuestro servidor, ejecutando para ello en la consola de comandos la orden ‘</w:t>
      </w:r>
      <w:proofErr w:type="spellStart"/>
      <w:r>
        <w:t>rails</w:t>
      </w:r>
      <w:proofErr w:type="spellEnd"/>
      <w:r>
        <w:t xml:space="preserve"> s’.</w:t>
      </w:r>
    </w:p>
    <w:p w14:paraId="18232919" w14:textId="77777777" w:rsidR="007B1EA2" w:rsidRPr="007B1EA2" w:rsidRDefault="007B1EA2" w:rsidP="007B1EA2">
      <w:pPr>
        <w:spacing w:before="240"/>
        <w:jc w:val="left"/>
      </w:pPr>
    </w:p>
    <w:p w14:paraId="1BC6E889" w14:textId="77777777" w:rsidR="009D74F5" w:rsidRPr="007B1EA2" w:rsidRDefault="009D74F5" w:rsidP="008813F3">
      <w:pPr>
        <w:spacing w:before="240"/>
        <w:rPr>
          <w:b/>
        </w:rPr>
      </w:pPr>
    </w:p>
    <w:p w14:paraId="308FC973" w14:textId="77777777" w:rsidR="00F6428F" w:rsidRPr="007B1EA2" w:rsidRDefault="00F6428F" w:rsidP="008813F3">
      <w:pPr>
        <w:spacing w:before="240"/>
      </w:pPr>
    </w:p>
    <w:p w14:paraId="2DF76754" w14:textId="0743CC26" w:rsidR="00E16A8A" w:rsidRPr="007B1EA2" w:rsidRDefault="00E16A8A" w:rsidP="008813F3">
      <w:pPr>
        <w:spacing w:before="240"/>
      </w:pPr>
      <w:r w:rsidRPr="007B1EA2">
        <w:tab/>
      </w:r>
    </w:p>
    <w:sectPr w:rsidR="00E16A8A" w:rsidRPr="007B1EA2" w:rsidSect="00637B2F">
      <w:headerReference w:type="even" r:id="rId122"/>
      <w:headerReference w:type="default" r:id="rId123"/>
      <w:footerReference w:type="default" r:id="rId124"/>
      <w:pgSz w:w="12240" w:h="15840"/>
      <w:pgMar w:top="1440" w:right="1183" w:bottom="1440" w:left="180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91DABF" w14:textId="77777777" w:rsidR="00FE4F70" w:rsidRDefault="00FE4F70">
      <w:pPr>
        <w:spacing w:after="0" w:line="240" w:lineRule="auto"/>
      </w:pPr>
      <w:r>
        <w:separator/>
      </w:r>
    </w:p>
    <w:p w14:paraId="14819EF1" w14:textId="77777777" w:rsidR="00FE4F70" w:rsidRDefault="00FE4F70"/>
  </w:endnote>
  <w:endnote w:type="continuationSeparator" w:id="0">
    <w:p w14:paraId="6837F958" w14:textId="77777777" w:rsidR="00FE4F70" w:rsidRDefault="00FE4F70">
      <w:pPr>
        <w:spacing w:after="0" w:line="240" w:lineRule="auto"/>
      </w:pPr>
      <w:r>
        <w:continuationSeparator/>
      </w:r>
    </w:p>
    <w:p w14:paraId="4665827B" w14:textId="77777777" w:rsidR="00FE4F70" w:rsidRDefault="00FE4F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75D1B" w14:textId="77777777" w:rsidR="007F4F1A" w:rsidRPr="000D650C" w:rsidRDefault="007F4F1A">
    <w:pPr>
      <w:pStyle w:val="Piedepgina"/>
      <w:jc w:val="right"/>
      <w:rPr>
        <w:sz w:val="28"/>
        <w:szCs w:val="28"/>
      </w:rPr>
    </w:pPr>
    <w:r w:rsidRPr="000D650C">
      <w:rPr>
        <w:sz w:val="28"/>
        <w:szCs w:val="28"/>
      </w:rPr>
      <w:fldChar w:fldCharType="begin"/>
    </w:r>
    <w:r>
      <w:rPr>
        <w:sz w:val="28"/>
        <w:szCs w:val="28"/>
      </w:rPr>
      <w:instrText>PAGE</w:instrText>
    </w:r>
    <w:r w:rsidRPr="000D650C">
      <w:rPr>
        <w:sz w:val="28"/>
        <w:szCs w:val="28"/>
      </w:rPr>
      <w:instrText xml:space="preserve">   \* MERGEFORMAT</w:instrText>
    </w:r>
    <w:r w:rsidRPr="000D650C">
      <w:rPr>
        <w:sz w:val="28"/>
        <w:szCs w:val="28"/>
      </w:rPr>
      <w:fldChar w:fldCharType="separate"/>
    </w:r>
    <w:r>
      <w:rPr>
        <w:noProof/>
        <w:sz w:val="28"/>
        <w:szCs w:val="28"/>
      </w:rPr>
      <w:t>20</w:t>
    </w:r>
    <w:r w:rsidRPr="000D650C">
      <w:rPr>
        <w:sz w:val="28"/>
        <w:szCs w:val="28"/>
      </w:rPr>
      <w:fldChar w:fldCharType="end"/>
    </w:r>
  </w:p>
  <w:p w14:paraId="25FBBFE2" w14:textId="77777777" w:rsidR="007F4F1A" w:rsidRDefault="007F4F1A">
    <w:pPr>
      <w:pStyle w:val="Piedepgina"/>
    </w:pPr>
  </w:p>
  <w:p w14:paraId="6E87F117" w14:textId="77777777" w:rsidR="007F4F1A" w:rsidRDefault="007F4F1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AA40C4" w14:textId="77777777" w:rsidR="00FE4F70" w:rsidRDefault="00FE4F70">
      <w:pPr>
        <w:spacing w:after="0" w:line="240" w:lineRule="auto"/>
      </w:pPr>
      <w:r>
        <w:separator/>
      </w:r>
    </w:p>
    <w:p w14:paraId="19838303" w14:textId="77777777" w:rsidR="00FE4F70" w:rsidRDefault="00FE4F70"/>
  </w:footnote>
  <w:footnote w:type="continuationSeparator" w:id="0">
    <w:p w14:paraId="3F35B8F8" w14:textId="77777777" w:rsidR="00FE4F70" w:rsidRDefault="00FE4F70">
      <w:pPr>
        <w:spacing w:after="0" w:line="240" w:lineRule="auto"/>
      </w:pPr>
      <w:r>
        <w:continuationSeparator/>
      </w:r>
    </w:p>
    <w:p w14:paraId="0B05DBC9" w14:textId="77777777" w:rsidR="00FE4F70" w:rsidRDefault="00FE4F7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EDA38" w14:textId="77777777" w:rsidR="007F4F1A" w:rsidRDefault="007F4F1A">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75649F7" w14:textId="77777777" w:rsidR="007F4F1A" w:rsidRDefault="007F4F1A">
    <w:pPr>
      <w:pStyle w:val="Encabezado"/>
      <w:ind w:right="360"/>
      <w:rPr>
        <w:rStyle w:val="Nmerodepgina"/>
      </w:rPr>
    </w:pPr>
  </w:p>
  <w:p w14:paraId="44608EB4" w14:textId="77777777" w:rsidR="007F4F1A" w:rsidRDefault="007F4F1A">
    <w:pPr>
      <w:pStyle w:val="Encabezado"/>
    </w:pPr>
  </w:p>
  <w:p w14:paraId="747332C6" w14:textId="77777777" w:rsidR="007F4F1A" w:rsidRDefault="007F4F1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7A58E" w14:textId="3A74B019" w:rsidR="007F4F1A" w:rsidRPr="003D14AB" w:rsidRDefault="007F4F1A" w:rsidP="003D14AB">
    <w:pPr>
      <w:pStyle w:val="Encabezado"/>
      <w:jc w:val="right"/>
      <w:rPr>
        <w:b/>
        <w:sz w:val="18"/>
        <w:szCs w:val="18"/>
      </w:rPr>
    </w:pPr>
    <w:r w:rsidRPr="003D14AB">
      <w:rPr>
        <w:b/>
        <w:sz w:val="18"/>
        <w:szCs w:val="18"/>
      </w:rPr>
      <w:t>Mejora del Rendimiento y Ampliación de una Web para la gestión integral de Congresos Científicos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A362A"/>
    <w:multiLevelType w:val="hybridMultilevel"/>
    <w:tmpl w:val="683E6A3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13216EF"/>
    <w:multiLevelType w:val="hybridMultilevel"/>
    <w:tmpl w:val="9A7AD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AB49A3"/>
    <w:multiLevelType w:val="hybridMultilevel"/>
    <w:tmpl w:val="EE38793E"/>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5DD2F89"/>
    <w:multiLevelType w:val="hybridMultilevel"/>
    <w:tmpl w:val="FE7A56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F05B8F"/>
    <w:multiLevelType w:val="hybridMultilevel"/>
    <w:tmpl w:val="195AF82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A4E04FE"/>
    <w:multiLevelType w:val="hybridMultilevel"/>
    <w:tmpl w:val="79E019B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0B8052E3"/>
    <w:multiLevelType w:val="multilevel"/>
    <w:tmpl w:val="EF6CCB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u w:val="single"/>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080" w:hanging="720"/>
      </w:pPr>
      <w:rPr>
        <w:rFonts w:hint="default"/>
        <w:u w:val="single"/>
      </w:rPr>
    </w:lvl>
    <w:lvl w:ilvl="4">
      <w:start w:val="1"/>
      <w:numFmt w:val="decimal"/>
      <w:isLgl/>
      <w:lvlText w:val="%1.%2.%3.%4.%5"/>
      <w:lvlJc w:val="left"/>
      <w:pPr>
        <w:ind w:left="1440" w:hanging="1080"/>
      </w:pPr>
      <w:rPr>
        <w:rFonts w:hint="default"/>
        <w:u w:val="single"/>
      </w:rPr>
    </w:lvl>
    <w:lvl w:ilvl="5">
      <w:start w:val="1"/>
      <w:numFmt w:val="decimal"/>
      <w:isLgl/>
      <w:lvlText w:val="%1.%2.%3.%4.%5.%6"/>
      <w:lvlJc w:val="left"/>
      <w:pPr>
        <w:ind w:left="1440" w:hanging="1080"/>
      </w:pPr>
      <w:rPr>
        <w:rFonts w:hint="default"/>
        <w:u w:val="single"/>
      </w:rPr>
    </w:lvl>
    <w:lvl w:ilvl="6">
      <w:start w:val="1"/>
      <w:numFmt w:val="decimal"/>
      <w:isLgl/>
      <w:lvlText w:val="%1.%2.%3.%4.%5.%6.%7"/>
      <w:lvlJc w:val="left"/>
      <w:pPr>
        <w:ind w:left="1800" w:hanging="1440"/>
      </w:pPr>
      <w:rPr>
        <w:rFonts w:hint="default"/>
        <w:u w:val="single"/>
      </w:rPr>
    </w:lvl>
    <w:lvl w:ilvl="7">
      <w:start w:val="1"/>
      <w:numFmt w:val="decimal"/>
      <w:isLgl/>
      <w:lvlText w:val="%1.%2.%3.%4.%5.%6.%7.%8"/>
      <w:lvlJc w:val="left"/>
      <w:pPr>
        <w:ind w:left="1800" w:hanging="1440"/>
      </w:pPr>
      <w:rPr>
        <w:rFonts w:hint="default"/>
        <w:u w:val="single"/>
      </w:rPr>
    </w:lvl>
    <w:lvl w:ilvl="8">
      <w:start w:val="1"/>
      <w:numFmt w:val="decimal"/>
      <w:isLgl/>
      <w:lvlText w:val="%1.%2.%3.%4.%5.%6.%7.%8.%9"/>
      <w:lvlJc w:val="left"/>
      <w:pPr>
        <w:ind w:left="1800" w:hanging="1440"/>
      </w:pPr>
      <w:rPr>
        <w:rFonts w:hint="default"/>
        <w:u w:val="single"/>
      </w:rPr>
    </w:lvl>
  </w:abstractNum>
  <w:abstractNum w:abstractNumId="7" w15:restartNumberingAfterBreak="0">
    <w:nsid w:val="0C930ED0"/>
    <w:multiLevelType w:val="hybridMultilevel"/>
    <w:tmpl w:val="F8DE02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DE70C30"/>
    <w:multiLevelType w:val="hybridMultilevel"/>
    <w:tmpl w:val="A0660E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1BA459A"/>
    <w:multiLevelType w:val="hybridMultilevel"/>
    <w:tmpl w:val="C90ECD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2BE3DA7"/>
    <w:multiLevelType w:val="hybridMultilevel"/>
    <w:tmpl w:val="85BE2E8E"/>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BB2D4E"/>
    <w:multiLevelType w:val="hybridMultilevel"/>
    <w:tmpl w:val="96A49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2A3CF3"/>
    <w:multiLevelType w:val="hybridMultilevel"/>
    <w:tmpl w:val="F37675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1A4467D5"/>
    <w:multiLevelType w:val="hybridMultilevel"/>
    <w:tmpl w:val="356CDCB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4" w15:restartNumberingAfterBreak="0">
    <w:nsid w:val="1AAD27C9"/>
    <w:multiLevelType w:val="multilevel"/>
    <w:tmpl w:val="0B8A13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BA94CA0"/>
    <w:multiLevelType w:val="hybridMultilevel"/>
    <w:tmpl w:val="C0ECC840"/>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6" w15:restartNumberingAfterBreak="0">
    <w:nsid w:val="1BDC00D8"/>
    <w:multiLevelType w:val="hybridMultilevel"/>
    <w:tmpl w:val="3B8238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2234CC0"/>
    <w:multiLevelType w:val="hybridMultilevel"/>
    <w:tmpl w:val="55B0B65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26524352"/>
    <w:multiLevelType w:val="hybridMultilevel"/>
    <w:tmpl w:val="C5C0D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AA53FCE"/>
    <w:multiLevelType w:val="hybridMultilevel"/>
    <w:tmpl w:val="095C87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7262E3"/>
    <w:multiLevelType w:val="hybridMultilevel"/>
    <w:tmpl w:val="E2C68180"/>
    <w:lvl w:ilvl="0" w:tplc="7ED097BE">
      <w:numFmt w:val="bullet"/>
      <w:lvlText w:val="-"/>
      <w:lvlJc w:val="left"/>
      <w:pPr>
        <w:ind w:left="720" w:hanging="360"/>
      </w:pPr>
      <w:rPr>
        <w:rFonts w:ascii="Arial" w:eastAsia="Calibri" w:hAnsi="Aria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4295139"/>
    <w:multiLevelType w:val="hybridMultilevel"/>
    <w:tmpl w:val="6058A8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0E316C1"/>
    <w:multiLevelType w:val="hybridMultilevel"/>
    <w:tmpl w:val="234C7C36"/>
    <w:lvl w:ilvl="0" w:tplc="318AC252">
      <w:start w:val="3"/>
      <w:numFmt w:val="bullet"/>
      <w:lvlText w:val="-"/>
      <w:lvlJc w:val="left"/>
      <w:pPr>
        <w:ind w:left="360" w:hanging="360"/>
      </w:pPr>
      <w:rPr>
        <w:rFonts w:ascii="Times New Roman" w:eastAsia="Times New Roman" w:hAnsi="Times New Roman" w:cs="Times New Roman"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412A332D"/>
    <w:multiLevelType w:val="hybridMultilevel"/>
    <w:tmpl w:val="20FA71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420D30AC"/>
    <w:multiLevelType w:val="hybridMultilevel"/>
    <w:tmpl w:val="DE3C42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443E309D"/>
    <w:multiLevelType w:val="hybridMultilevel"/>
    <w:tmpl w:val="B16289AE"/>
    <w:lvl w:ilvl="0" w:tplc="318AC252">
      <w:start w:val="3"/>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745F32"/>
    <w:multiLevelType w:val="hybridMultilevel"/>
    <w:tmpl w:val="265CE7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93007B9"/>
    <w:multiLevelType w:val="hybridMultilevel"/>
    <w:tmpl w:val="FF26D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9643292"/>
    <w:multiLevelType w:val="hybridMultilevel"/>
    <w:tmpl w:val="A77004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D503CDD"/>
    <w:multiLevelType w:val="hybridMultilevel"/>
    <w:tmpl w:val="4A5E90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58D242FC"/>
    <w:multiLevelType w:val="hybridMultilevel"/>
    <w:tmpl w:val="DBC8124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5BAB09A3"/>
    <w:multiLevelType w:val="hybridMultilevel"/>
    <w:tmpl w:val="E5F43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3B7244B"/>
    <w:multiLevelType w:val="hybridMultilevel"/>
    <w:tmpl w:val="485C6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B2408C3"/>
    <w:multiLevelType w:val="hybridMultilevel"/>
    <w:tmpl w:val="B8065E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32784C"/>
    <w:multiLevelType w:val="hybridMultilevel"/>
    <w:tmpl w:val="8B164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0791A4D"/>
    <w:multiLevelType w:val="hybridMultilevel"/>
    <w:tmpl w:val="08CCE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8D72C03"/>
    <w:multiLevelType w:val="hybridMultilevel"/>
    <w:tmpl w:val="026C3130"/>
    <w:lvl w:ilvl="0" w:tplc="AFD62E06">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6"/>
  </w:num>
  <w:num w:numId="3">
    <w:abstractNumId w:val="8"/>
  </w:num>
  <w:num w:numId="4">
    <w:abstractNumId w:val="19"/>
  </w:num>
  <w:num w:numId="5">
    <w:abstractNumId w:val="20"/>
  </w:num>
  <w:num w:numId="6">
    <w:abstractNumId w:val="23"/>
  </w:num>
  <w:num w:numId="7">
    <w:abstractNumId w:val="1"/>
  </w:num>
  <w:num w:numId="8">
    <w:abstractNumId w:val="35"/>
  </w:num>
  <w:num w:numId="9">
    <w:abstractNumId w:val="31"/>
  </w:num>
  <w:num w:numId="10">
    <w:abstractNumId w:val="10"/>
  </w:num>
  <w:num w:numId="11">
    <w:abstractNumId w:val="21"/>
  </w:num>
  <w:num w:numId="12">
    <w:abstractNumId w:val="17"/>
  </w:num>
  <w:num w:numId="13">
    <w:abstractNumId w:val="2"/>
  </w:num>
  <w:num w:numId="14">
    <w:abstractNumId w:val="0"/>
  </w:num>
  <w:num w:numId="15">
    <w:abstractNumId w:val="33"/>
  </w:num>
  <w:num w:numId="16">
    <w:abstractNumId w:val="7"/>
  </w:num>
  <w:num w:numId="17">
    <w:abstractNumId w:val="30"/>
  </w:num>
  <w:num w:numId="18">
    <w:abstractNumId w:val="26"/>
  </w:num>
  <w:num w:numId="19">
    <w:abstractNumId w:val="13"/>
  </w:num>
  <w:num w:numId="20">
    <w:abstractNumId w:val="11"/>
  </w:num>
  <w:num w:numId="21">
    <w:abstractNumId w:val="29"/>
  </w:num>
  <w:num w:numId="22">
    <w:abstractNumId w:val="14"/>
  </w:num>
  <w:num w:numId="23">
    <w:abstractNumId w:val="6"/>
  </w:num>
  <w:num w:numId="24">
    <w:abstractNumId w:val="12"/>
  </w:num>
  <w:num w:numId="25">
    <w:abstractNumId w:val="32"/>
  </w:num>
  <w:num w:numId="26">
    <w:abstractNumId w:val="22"/>
  </w:num>
  <w:num w:numId="27">
    <w:abstractNumId w:val="4"/>
  </w:num>
  <w:num w:numId="28">
    <w:abstractNumId w:val="3"/>
  </w:num>
  <w:num w:numId="29">
    <w:abstractNumId w:val="36"/>
  </w:num>
  <w:num w:numId="30">
    <w:abstractNumId w:val="18"/>
  </w:num>
  <w:num w:numId="31">
    <w:abstractNumId w:val="27"/>
  </w:num>
  <w:num w:numId="32">
    <w:abstractNumId w:val="25"/>
  </w:num>
  <w:num w:numId="33">
    <w:abstractNumId w:val="5"/>
  </w:num>
  <w:num w:numId="34">
    <w:abstractNumId w:val="34"/>
  </w:num>
  <w:num w:numId="35">
    <w:abstractNumId w:val="24"/>
  </w:num>
  <w:num w:numId="36">
    <w:abstractNumId w:val="9"/>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76D"/>
    <w:rsid w:val="00005BFD"/>
    <w:rsid w:val="00006866"/>
    <w:rsid w:val="000115D9"/>
    <w:rsid w:val="00011AA2"/>
    <w:rsid w:val="0001208B"/>
    <w:rsid w:val="00012DAA"/>
    <w:rsid w:val="0001498C"/>
    <w:rsid w:val="00014F24"/>
    <w:rsid w:val="00020C70"/>
    <w:rsid w:val="00025AD4"/>
    <w:rsid w:val="0002783D"/>
    <w:rsid w:val="000300C4"/>
    <w:rsid w:val="0003069B"/>
    <w:rsid w:val="00031E31"/>
    <w:rsid w:val="000321A8"/>
    <w:rsid w:val="00032616"/>
    <w:rsid w:val="00034852"/>
    <w:rsid w:val="000367E8"/>
    <w:rsid w:val="000368A7"/>
    <w:rsid w:val="00036B10"/>
    <w:rsid w:val="000413D9"/>
    <w:rsid w:val="000454FF"/>
    <w:rsid w:val="00045E98"/>
    <w:rsid w:val="0004627F"/>
    <w:rsid w:val="00053E1E"/>
    <w:rsid w:val="00054B08"/>
    <w:rsid w:val="000552D4"/>
    <w:rsid w:val="000563A1"/>
    <w:rsid w:val="0006073F"/>
    <w:rsid w:val="0006179D"/>
    <w:rsid w:val="000626C0"/>
    <w:rsid w:val="00062F48"/>
    <w:rsid w:val="00063E7C"/>
    <w:rsid w:val="0006418F"/>
    <w:rsid w:val="00064B6A"/>
    <w:rsid w:val="00064EAE"/>
    <w:rsid w:val="00067D7C"/>
    <w:rsid w:val="000707A3"/>
    <w:rsid w:val="00070C43"/>
    <w:rsid w:val="00071CC5"/>
    <w:rsid w:val="00072652"/>
    <w:rsid w:val="0007650C"/>
    <w:rsid w:val="00080F33"/>
    <w:rsid w:val="0008510C"/>
    <w:rsid w:val="000867BA"/>
    <w:rsid w:val="000919E7"/>
    <w:rsid w:val="0009300C"/>
    <w:rsid w:val="0009487E"/>
    <w:rsid w:val="00095326"/>
    <w:rsid w:val="00097764"/>
    <w:rsid w:val="000A1A1C"/>
    <w:rsid w:val="000A213A"/>
    <w:rsid w:val="000A6018"/>
    <w:rsid w:val="000A7BF6"/>
    <w:rsid w:val="000A7C1C"/>
    <w:rsid w:val="000A7CA9"/>
    <w:rsid w:val="000B06B8"/>
    <w:rsid w:val="000B31A1"/>
    <w:rsid w:val="000B426E"/>
    <w:rsid w:val="000B570E"/>
    <w:rsid w:val="000B663C"/>
    <w:rsid w:val="000B66F1"/>
    <w:rsid w:val="000B6B7D"/>
    <w:rsid w:val="000C11D3"/>
    <w:rsid w:val="000C205D"/>
    <w:rsid w:val="000C23EF"/>
    <w:rsid w:val="000C2A8E"/>
    <w:rsid w:val="000C2BC2"/>
    <w:rsid w:val="000C3F89"/>
    <w:rsid w:val="000C4108"/>
    <w:rsid w:val="000C6BF2"/>
    <w:rsid w:val="000D0487"/>
    <w:rsid w:val="000D1ADF"/>
    <w:rsid w:val="000D425D"/>
    <w:rsid w:val="000D650C"/>
    <w:rsid w:val="000E0ACF"/>
    <w:rsid w:val="000E0DA6"/>
    <w:rsid w:val="000E2970"/>
    <w:rsid w:val="000E32B5"/>
    <w:rsid w:val="000E454D"/>
    <w:rsid w:val="000E5594"/>
    <w:rsid w:val="000F1031"/>
    <w:rsid w:val="000F1189"/>
    <w:rsid w:val="000F1259"/>
    <w:rsid w:val="000F4A66"/>
    <w:rsid w:val="000F4EFA"/>
    <w:rsid w:val="000F5872"/>
    <w:rsid w:val="00100218"/>
    <w:rsid w:val="001009E7"/>
    <w:rsid w:val="00102511"/>
    <w:rsid w:val="001048C6"/>
    <w:rsid w:val="00105420"/>
    <w:rsid w:val="00105492"/>
    <w:rsid w:val="001069CF"/>
    <w:rsid w:val="00112489"/>
    <w:rsid w:val="001150A0"/>
    <w:rsid w:val="001227EC"/>
    <w:rsid w:val="00127A07"/>
    <w:rsid w:val="001311D0"/>
    <w:rsid w:val="00132E44"/>
    <w:rsid w:val="0013650F"/>
    <w:rsid w:val="001412F8"/>
    <w:rsid w:val="00142819"/>
    <w:rsid w:val="00142BF9"/>
    <w:rsid w:val="00143988"/>
    <w:rsid w:val="00147369"/>
    <w:rsid w:val="00151C00"/>
    <w:rsid w:val="00152CA6"/>
    <w:rsid w:val="00153428"/>
    <w:rsid w:val="0015522A"/>
    <w:rsid w:val="00156A70"/>
    <w:rsid w:val="00160FAA"/>
    <w:rsid w:val="00161D6C"/>
    <w:rsid w:val="0016289C"/>
    <w:rsid w:val="001646D6"/>
    <w:rsid w:val="0016584F"/>
    <w:rsid w:val="0016679D"/>
    <w:rsid w:val="00171B0E"/>
    <w:rsid w:val="0017200D"/>
    <w:rsid w:val="00172BFD"/>
    <w:rsid w:val="00173B53"/>
    <w:rsid w:val="00176DFC"/>
    <w:rsid w:val="00177EB3"/>
    <w:rsid w:val="00187CE0"/>
    <w:rsid w:val="001917E7"/>
    <w:rsid w:val="001922A3"/>
    <w:rsid w:val="00193D42"/>
    <w:rsid w:val="001953EA"/>
    <w:rsid w:val="001A7433"/>
    <w:rsid w:val="001A76F7"/>
    <w:rsid w:val="001B02D8"/>
    <w:rsid w:val="001B2F7C"/>
    <w:rsid w:val="001B3F72"/>
    <w:rsid w:val="001C26AD"/>
    <w:rsid w:val="001C3033"/>
    <w:rsid w:val="001C33BE"/>
    <w:rsid w:val="001C63B0"/>
    <w:rsid w:val="001C649A"/>
    <w:rsid w:val="001D29E1"/>
    <w:rsid w:val="001D3A78"/>
    <w:rsid w:val="001D588D"/>
    <w:rsid w:val="001E1D35"/>
    <w:rsid w:val="001E37AD"/>
    <w:rsid w:val="001E40E5"/>
    <w:rsid w:val="001E5A83"/>
    <w:rsid w:val="001F75B0"/>
    <w:rsid w:val="00200C12"/>
    <w:rsid w:val="00200E57"/>
    <w:rsid w:val="002010EC"/>
    <w:rsid w:val="00201AB8"/>
    <w:rsid w:val="00201CAB"/>
    <w:rsid w:val="0020207A"/>
    <w:rsid w:val="00202221"/>
    <w:rsid w:val="00204113"/>
    <w:rsid w:val="00204821"/>
    <w:rsid w:val="00204DDD"/>
    <w:rsid w:val="00210884"/>
    <w:rsid w:val="00213671"/>
    <w:rsid w:val="002172BF"/>
    <w:rsid w:val="0022041A"/>
    <w:rsid w:val="00220A77"/>
    <w:rsid w:val="00220C81"/>
    <w:rsid w:val="00221147"/>
    <w:rsid w:val="00221931"/>
    <w:rsid w:val="00221948"/>
    <w:rsid w:val="00222026"/>
    <w:rsid w:val="00223D3C"/>
    <w:rsid w:val="0022691A"/>
    <w:rsid w:val="00226DF7"/>
    <w:rsid w:val="0022743A"/>
    <w:rsid w:val="00230DF4"/>
    <w:rsid w:val="002324CB"/>
    <w:rsid w:val="00232C3A"/>
    <w:rsid w:val="00233F9E"/>
    <w:rsid w:val="00235F80"/>
    <w:rsid w:val="002371DE"/>
    <w:rsid w:val="002402AE"/>
    <w:rsid w:val="00240F35"/>
    <w:rsid w:val="00244064"/>
    <w:rsid w:val="00244306"/>
    <w:rsid w:val="00247A48"/>
    <w:rsid w:val="00250306"/>
    <w:rsid w:val="00250399"/>
    <w:rsid w:val="002510C2"/>
    <w:rsid w:val="002518AB"/>
    <w:rsid w:val="00254AD0"/>
    <w:rsid w:val="0025580A"/>
    <w:rsid w:val="00255898"/>
    <w:rsid w:val="00255B28"/>
    <w:rsid w:val="00256E45"/>
    <w:rsid w:val="002579B5"/>
    <w:rsid w:val="0026421F"/>
    <w:rsid w:val="0027045F"/>
    <w:rsid w:val="002714A2"/>
    <w:rsid w:val="00277888"/>
    <w:rsid w:val="00281FA6"/>
    <w:rsid w:val="00283B80"/>
    <w:rsid w:val="002871CC"/>
    <w:rsid w:val="0029357E"/>
    <w:rsid w:val="0029681C"/>
    <w:rsid w:val="00297586"/>
    <w:rsid w:val="00297ACF"/>
    <w:rsid w:val="002A0095"/>
    <w:rsid w:val="002A34DD"/>
    <w:rsid w:val="002A48D6"/>
    <w:rsid w:val="002A738B"/>
    <w:rsid w:val="002B0C41"/>
    <w:rsid w:val="002B4B48"/>
    <w:rsid w:val="002B5341"/>
    <w:rsid w:val="002B6BD5"/>
    <w:rsid w:val="002B77BD"/>
    <w:rsid w:val="002C057E"/>
    <w:rsid w:val="002C14FC"/>
    <w:rsid w:val="002C27E3"/>
    <w:rsid w:val="002C42EF"/>
    <w:rsid w:val="002C4F4A"/>
    <w:rsid w:val="002C5136"/>
    <w:rsid w:val="002D2039"/>
    <w:rsid w:val="002D2A44"/>
    <w:rsid w:val="002D3045"/>
    <w:rsid w:val="002D421E"/>
    <w:rsid w:val="002D62D5"/>
    <w:rsid w:val="002D7BF4"/>
    <w:rsid w:val="002E24DC"/>
    <w:rsid w:val="002E4927"/>
    <w:rsid w:val="002E4C68"/>
    <w:rsid w:val="002E5138"/>
    <w:rsid w:val="002E5231"/>
    <w:rsid w:val="002E7EC6"/>
    <w:rsid w:val="002F0D65"/>
    <w:rsid w:val="00300E6B"/>
    <w:rsid w:val="00302C27"/>
    <w:rsid w:val="003039D2"/>
    <w:rsid w:val="0031004C"/>
    <w:rsid w:val="00310115"/>
    <w:rsid w:val="00310CBC"/>
    <w:rsid w:val="00322B1E"/>
    <w:rsid w:val="00325175"/>
    <w:rsid w:val="00326446"/>
    <w:rsid w:val="00326906"/>
    <w:rsid w:val="00326E80"/>
    <w:rsid w:val="00327A0A"/>
    <w:rsid w:val="00331139"/>
    <w:rsid w:val="0033215B"/>
    <w:rsid w:val="0033252C"/>
    <w:rsid w:val="00333F57"/>
    <w:rsid w:val="0033774C"/>
    <w:rsid w:val="0034043A"/>
    <w:rsid w:val="003429AF"/>
    <w:rsid w:val="00342CE4"/>
    <w:rsid w:val="00343AD4"/>
    <w:rsid w:val="00343EFB"/>
    <w:rsid w:val="0034415A"/>
    <w:rsid w:val="003450F8"/>
    <w:rsid w:val="00365E79"/>
    <w:rsid w:val="00367587"/>
    <w:rsid w:val="0037092A"/>
    <w:rsid w:val="00370B1C"/>
    <w:rsid w:val="00374C1C"/>
    <w:rsid w:val="0037555E"/>
    <w:rsid w:val="0037566D"/>
    <w:rsid w:val="00376370"/>
    <w:rsid w:val="00377BE9"/>
    <w:rsid w:val="00377E72"/>
    <w:rsid w:val="0038036D"/>
    <w:rsid w:val="00380926"/>
    <w:rsid w:val="00381195"/>
    <w:rsid w:val="00384A04"/>
    <w:rsid w:val="0039160F"/>
    <w:rsid w:val="00392549"/>
    <w:rsid w:val="00393651"/>
    <w:rsid w:val="00394A4A"/>
    <w:rsid w:val="00396CD7"/>
    <w:rsid w:val="003A01B6"/>
    <w:rsid w:val="003A3033"/>
    <w:rsid w:val="003A40D9"/>
    <w:rsid w:val="003A4625"/>
    <w:rsid w:val="003A7014"/>
    <w:rsid w:val="003A7378"/>
    <w:rsid w:val="003B2D27"/>
    <w:rsid w:val="003B3830"/>
    <w:rsid w:val="003B4333"/>
    <w:rsid w:val="003B7004"/>
    <w:rsid w:val="003C0139"/>
    <w:rsid w:val="003C0860"/>
    <w:rsid w:val="003C0BA9"/>
    <w:rsid w:val="003C333C"/>
    <w:rsid w:val="003D136B"/>
    <w:rsid w:val="003D14AB"/>
    <w:rsid w:val="003D308C"/>
    <w:rsid w:val="003D4F84"/>
    <w:rsid w:val="003D634A"/>
    <w:rsid w:val="003D7988"/>
    <w:rsid w:val="003D7F6F"/>
    <w:rsid w:val="003E185E"/>
    <w:rsid w:val="003E2197"/>
    <w:rsid w:val="003E5B01"/>
    <w:rsid w:val="003E75B4"/>
    <w:rsid w:val="003F0654"/>
    <w:rsid w:val="003F23C4"/>
    <w:rsid w:val="003F47D0"/>
    <w:rsid w:val="003F6A24"/>
    <w:rsid w:val="00400601"/>
    <w:rsid w:val="00403134"/>
    <w:rsid w:val="004053E4"/>
    <w:rsid w:val="00406712"/>
    <w:rsid w:val="00413217"/>
    <w:rsid w:val="004221EE"/>
    <w:rsid w:val="004231F7"/>
    <w:rsid w:val="0042626E"/>
    <w:rsid w:val="004276CF"/>
    <w:rsid w:val="00431906"/>
    <w:rsid w:val="0043206D"/>
    <w:rsid w:val="00434E24"/>
    <w:rsid w:val="004354E1"/>
    <w:rsid w:val="00436534"/>
    <w:rsid w:val="004405ED"/>
    <w:rsid w:val="00441BD7"/>
    <w:rsid w:val="00442DAC"/>
    <w:rsid w:val="00443B73"/>
    <w:rsid w:val="0044508D"/>
    <w:rsid w:val="004462FF"/>
    <w:rsid w:val="00446696"/>
    <w:rsid w:val="004466AB"/>
    <w:rsid w:val="00447062"/>
    <w:rsid w:val="00450707"/>
    <w:rsid w:val="00453529"/>
    <w:rsid w:val="0045476F"/>
    <w:rsid w:val="00454870"/>
    <w:rsid w:val="00454981"/>
    <w:rsid w:val="00456E5E"/>
    <w:rsid w:val="004602F8"/>
    <w:rsid w:val="004630A6"/>
    <w:rsid w:val="004632E1"/>
    <w:rsid w:val="00466B2A"/>
    <w:rsid w:val="0047375E"/>
    <w:rsid w:val="00474D1F"/>
    <w:rsid w:val="0048028E"/>
    <w:rsid w:val="0048086E"/>
    <w:rsid w:val="004808B8"/>
    <w:rsid w:val="00480CB8"/>
    <w:rsid w:val="004826B4"/>
    <w:rsid w:val="00484A10"/>
    <w:rsid w:val="0049093D"/>
    <w:rsid w:val="00492844"/>
    <w:rsid w:val="004957C0"/>
    <w:rsid w:val="004A055E"/>
    <w:rsid w:val="004A07D9"/>
    <w:rsid w:val="004A36F5"/>
    <w:rsid w:val="004A3D04"/>
    <w:rsid w:val="004A4D49"/>
    <w:rsid w:val="004A653B"/>
    <w:rsid w:val="004A74B5"/>
    <w:rsid w:val="004B35DA"/>
    <w:rsid w:val="004C169D"/>
    <w:rsid w:val="004C209E"/>
    <w:rsid w:val="004C6CE4"/>
    <w:rsid w:val="004C7A1F"/>
    <w:rsid w:val="004D0A0C"/>
    <w:rsid w:val="004D2474"/>
    <w:rsid w:val="004D3480"/>
    <w:rsid w:val="004D4A7E"/>
    <w:rsid w:val="004D6132"/>
    <w:rsid w:val="004E0802"/>
    <w:rsid w:val="004E2616"/>
    <w:rsid w:val="004E7985"/>
    <w:rsid w:val="004F2670"/>
    <w:rsid w:val="004F4469"/>
    <w:rsid w:val="004F5EDC"/>
    <w:rsid w:val="00501F05"/>
    <w:rsid w:val="00502B26"/>
    <w:rsid w:val="0050610F"/>
    <w:rsid w:val="005122F2"/>
    <w:rsid w:val="0051502E"/>
    <w:rsid w:val="00515917"/>
    <w:rsid w:val="00516B1B"/>
    <w:rsid w:val="00520282"/>
    <w:rsid w:val="00520631"/>
    <w:rsid w:val="00520BAA"/>
    <w:rsid w:val="00521E17"/>
    <w:rsid w:val="00523A53"/>
    <w:rsid w:val="0052499E"/>
    <w:rsid w:val="00531C3F"/>
    <w:rsid w:val="005329B2"/>
    <w:rsid w:val="00533CFB"/>
    <w:rsid w:val="00533D80"/>
    <w:rsid w:val="00535CA8"/>
    <w:rsid w:val="00541F18"/>
    <w:rsid w:val="0054383A"/>
    <w:rsid w:val="00547C69"/>
    <w:rsid w:val="005514E7"/>
    <w:rsid w:val="00552D97"/>
    <w:rsid w:val="0055427D"/>
    <w:rsid w:val="00555937"/>
    <w:rsid w:val="00556F68"/>
    <w:rsid w:val="00557E93"/>
    <w:rsid w:val="00562EA0"/>
    <w:rsid w:val="00563E40"/>
    <w:rsid w:val="00563F74"/>
    <w:rsid w:val="00571184"/>
    <w:rsid w:val="005725C0"/>
    <w:rsid w:val="00573D6D"/>
    <w:rsid w:val="005769DD"/>
    <w:rsid w:val="00581A42"/>
    <w:rsid w:val="00583A51"/>
    <w:rsid w:val="005874B2"/>
    <w:rsid w:val="00587679"/>
    <w:rsid w:val="00592B34"/>
    <w:rsid w:val="0059478B"/>
    <w:rsid w:val="00595E84"/>
    <w:rsid w:val="00596CC2"/>
    <w:rsid w:val="005A0315"/>
    <w:rsid w:val="005A3A84"/>
    <w:rsid w:val="005A57DA"/>
    <w:rsid w:val="005A6C4F"/>
    <w:rsid w:val="005B331B"/>
    <w:rsid w:val="005B3374"/>
    <w:rsid w:val="005B42DF"/>
    <w:rsid w:val="005B453F"/>
    <w:rsid w:val="005B5B01"/>
    <w:rsid w:val="005B5C4A"/>
    <w:rsid w:val="005B6052"/>
    <w:rsid w:val="005C326A"/>
    <w:rsid w:val="005C342D"/>
    <w:rsid w:val="005C5454"/>
    <w:rsid w:val="005C5FDE"/>
    <w:rsid w:val="005C6AF0"/>
    <w:rsid w:val="005C6B0F"/>
    <w:rsid w:val="005D36E2"/>
    <w:rsid w:val="005D6A77"/>
    <w:rsid w:val="005E3683"/>
    <w:rsid w:val="005E4870"/>
    <w:rsid w:val="005E48D4"/>
    <w:rsid w:val="005E5AF7"/>
    <w:rsid w:val="005F332A"/>
    <w:rsid w:val="005F4164"/>
    <w:rsid w:val="005F57EC"/>
    <w:rsid w:val="005F6BD9"/>
    <w:rsid w:val="005F70B6"/>
    <w:rsid w:val="00600B13"/>
    <w:rsid w:val="006012C2"/>
    <w:rsid w:val="0060216F"/>
    <w:rsid w:val="006052A4"/>
    <w:rsid w:val="00607B11"/>
    <w:rsid w:val="00607BCC"/>
    <w:rsid w:val="00613D7A"/>
    <w:rsid w:val="006169FC"/>
    <w:rsid w:val="006211ED"/>
    <w:rsid w:val="00624271"/>
    <w:rsid w:val="00625B61"/>
    <w:rsid w:val="00630151"/>
    <w:rsid w:val="006305ED"/>
    <w:rsid w:val="0063092A"/>
    <w:rsid w:val="00631242"/>
    <w:rsid w:val="00631381"/>
    <w:rsid w:val="006328F0"/>
    <w:rsid w:val="00633C17"/>
    <w:rsid w:val="006350B1"/>
    <w:rsid w:val="0063573F"/>
    <w:rsid w:val="006371C7"/>
    <w:rsid w:val="006375FD"/>
    <w:rsid w:val="00637B2F"/>
    <w:rsid w:val="0064146E"/>
    <w:rsid w:val="00645DFD"/>
    <w:rsid w:val="00647387"/>
    <w:rsid w:val="006506C8"/>
    <w:rsid w:val="006507F2"/>
    <w:rsid w:val="0065082D"/>
    <w:rsid w:val="00654E28"/>
    <w:rsid w:val="006606BA"/>
    <w:rsid w:val="00660DFB"/>
    <w:rsid w:val="00662744"/>
    <w:rsid w:val="0066275B"/>
    <w:rsid w:val="00666108"/>
    <w:rsid w:val="006662AA"/>
    <w:rsid w:val="00670D65"/>
    <w:rsid w:val="006712D7"/>
    <w:rsid w:val="00671C0F"/>
    <w:rsid w:val="00672200"/>
    <w:rsid w:val="00672C8F"/>
    <w:rsid w:val="00681350"/>
    <w:rsid w:val="006819F7"/>
    <w:rsid w:val="006879F3"/>
    <w:rsid w:val="0069038C"/>
    <w:rsid w:val="00690766"/>
    <w:rsid w:val="00693402"/>
    <w:rsid w:val="006936DA"/>
    <w:rsid w:val="0069511B"/>
    <w:rsid w:val="00696497"/>
    <w:rsid w:val="006A0D21"/>
    <w:rsid w:val="006A3976"/>
    <w:rsid w:val="006A425D"/>
    <w:rsid w:val="006A4E78"/>
    <w:rsid w:val="006A5052"/>
    <w:rsid w:val="006A5469"/>
    <w:rsid w:val="006B1D92"/>
    <w:rsid w:val="006B1DC8"/>
    <w:rsid w:val="006B4191"/>
    <w:rsid w:val="006B537A"/>
    <w:rsid w:val="006B7220"/>
    <w:rsid w:val="006B7623"/>
    <w:rsid w:val="006C258C"/>
    <w:rsid w:val="006C55C3"/>
    <w:rsid w:val="006C55C7"/>
    <w:rsid w:val="006C62F2"/>
    <w:rsid w:val="006C7454"/>
    <w:rsid w:val="006D1200"/>
    <w:rsid w:val="006D39B1"/>
    <w:rsid w:val="006E049A"/>
    <w:rsid w:val="006E311F"/>
    <w:rsid w:val="006E3676"/>
    <w:rsid w:val="006E5606"/>
    <w:rsid w:val="006E5BC5"/>
    <w:rsid w:val="006E61FF"/>
    <w:rsid w:val="006E6446"/>
    <w:rsid w:val="006E77B3"/>
    <w:rsid w:val="006F3A54"/>
    <w:rsid w:val="00702F32"/>
    <w:rsid w:val="00703B83"/>
    <w:rsid w:val="00706B57"/>
    <w:rsid w:val="00711475"/>
    <w:rsid w:val="00715D86"/>
    <w:rsid w:val="0071712E"/>
    <w:rsid w:val="00717751"/>
    <w:rsid w:val="00721037"/>
    <w:rsid w:val="007220E7"/>
    <w:rsid w:val="0072227B"/>
    <w:rsid w:val="00723782"/>
    <w:rsid w:val="00725754"/>
    <w:rsid w:val="00733127"/>
    <w:rsid w:val="00734BC4"/>
    <w:rsid w:val="00735BA5"/>
    <w:rsid w:val="00735F68"/>
    <w:rsid w:val="00736824"/>
    <w:rsid w:val="00740221"/>
    <w:rsid w:val="0074025D"/>
    <w:rsid w:val="0074361A"/>
    <w:rsid w:val="00744A88"/>
    <w:rsid w:val="007452BA"/>
    <w:rsid w:val="00745975"/>
    <w:rsid w:val="00745B2C"/>
    <w:rsid w:val="00746BFA"/>
    <w:rsid w:val="00750F9F"/>
    <w:rsid w:val="007527CA"/>
    <w:rsid w:val="007546CB"/>
    <w:rsid w:val="007555EB"/>
    <w:rsid w:val="007579FA"/>
    <w:rsid w:val="00760A77"/>
    <w:rsid w:val="00760DDA"/>
    <w:rsid w:val="00761860"/>
    <w:rsid w:val="00761E64"/>
    <w:rsid w:val="0076362A"/>
    <w:rsid w:val="00766702"/>
    <w:rsid w:val="00766BD7"/>
    <w:rsid w:val="007705EF"/>
    <w:rsid w:val="00772444"/>
    <w:rsid w:val="007729D3"/>
    <w:rsid w:val="00773126"/>
    <w:rsid w:val="0077388A"/>
    <w:rsid w:val="00773F01"/>
    <w:rsid w:val="0077505A"/>
    <w:rsid w:val="00777ECA"/>
    <w:rsid w:val="00782D61"/>
    <w:rsid w:val="00783421"/>
    <w:rsid w:val="007834B9"/>
    <w:rsid w:val="00785749"/>
    <w:rsid w:val="00790BD8"/>
    <w:rsid w:val="00790FFF"/>
    <w:rsid w:val="00791C9E"/>
    <w:rsid w:val="007924C4"/>
    <w:rsid w:val="00792A3D"/>
    <w:rsid w:val="00794A91"/>
    <w:rsid w:val="00795055"/>
    <w:rsid w:val="007952F8"/>
    <w:rsid w:val="0079634A"/>
    <w:rsid w:val="007967C7"/>
    <w:rsid w:val="007A07A2"/>
    <w:rsid w:val="007A1560"/>
    <w:rsid w:val="007A326F"/>
    <w:rsid w:val="007A3FD2"/>
    <w:rsid w:val="007A4678"/>
    <w:rsid w:val="007A4D12"/>
    <w:rsid w:val="007A6C95"/>
    <w:rsid w:val="007B08EB"/>
    <w:rsid w:val="007B08FB"/>
    <w:rsid w:val="007B1EA2"/>
    <w:rsid w:val="007B2515"/>
    <w:rsid w:val="007B30E4"/>
    <w:rsid w:val="007B362F"/>
    <w:rsid w:val="007B379E"/>
    <w:rsid w:val="007B3D7F"/>
    <w:rsid w:val="007B3DD1"/>
    <w:rsid w:val="007B4097"/>
    <w:rsid w:val="007B424F"/>
    <w:rsid w:val="007B582F"/>
    <w:rsid w:val="007B6324"/>
    <w:rsid w:val="007B634A"/>
    <w:rsid w:val="007B671D"/>
    <w:rsid w:val="007C37A4"/>
    <w:rsid w:val="007C3B9A"/>
    <w:rsid w:val="007C53CE"/>
    <w:rsid w:val="007C57C5"/>
    <w:rsid w:val="007D0EFB"/>
    <w:rsid w:val="007D3C6C"/>
    <w:rsid w:val="007D44D5"/>
    <w:rsid w:val="007D5456"/>
    <w:rsid w:val="007D56C0"/>
    <w:rsid w:val="007D7625"/>
    <w:rsid w:val="007E1985"/>
    <w:rsid w:val="007E3029"/>
    <w:rsid w:val="007E4570"/>
    <w:rsid w:val="007E68B2"/>
    <w:rsid w:val="007E6DE4"/>
    <w:rsid w:val="007F1C9C"/>
    <w:rsid w:val="007F20A6"/>
    <w:rsid w:val="007F40A3"/>
    <w:rsid w:val="007F4B2F"/>
    <w:rsid w:val="007F4F1A"/>
    <w:rsid w:val="007F5DA1"/>
    <w:rsid w:val="007F6F0E"/>
    <w:rsid w:val="007F7159"/>
    <w:rsid w:val="00800049"/>
    <w:rsid w:val="00800BA5"/>
    <w:rsid w:val="00801B85"/>
    <w:rsid w:val="008049F2"/>
    <w:rsid w:val="0080579A"/>
    <w:rsid w:val="00815E11"/>
    <w:rsid w:val="00816983"/>
    <w:rsid w:val="00817EEE"/>
    <w:rsid w:val="008225B7"/>
    <w:rsid w:val="00822932"/>
    <w:rsid w:val="00822CC7"/>
    <w:rsid w:val="0082538C"/>
    <w:rsid w:val="00826C51"/>
    <w:rsid w:val="0082795C"/>
    <w:rsid w:val="00827C4A"/>
    <w:rsid w:val="00830408"/>
    <w:rsid w:val="00830784"/>
    <w:rsid w:val="008334CA"/>
    <w:rsid w:val="00833C7E"/>
    <w:rsid w:val="0083636E"/>
    <w:rsid w:val="00836504"/>
    <w:rsid w:val="0083729F"/>
    <w:rsid w:val="0083743B"/>
    <w:rsid w:val="00842785"/>
    <w:rsid w:val="0084397D"/>
    <w:rsid w:val="008477A4"/>
    <w:rsid w:val="0085105E"/>
    <w:rsid w:val="00851E94"/>
    <w:rsid w:val="0085418B"/>
    <w:rsid w:val="00854CD5"/>
    <w:rsid w:val="0085570F"/>
    <w:rsid w:val="008559C9"/>
    <w:rsid w:val="00855C2E"/>
    <w:rsid w:val="00864682"/>
    <w:rsid w:val="008734EC"/>
    <w:rsid w:val="00875522"/>
    <w:rsid w:val="0087791C"/>
    <w:rsid w:val="008813F3"/>
    <w:rsid w:val="008852C3"/>
    <w:rsid w:val="00885D41"/>
    <w:rsid w:val="00887D33"/>
    <w:rsid w:val="00890AE0"/>
    <w:rsid w:val="0089317D"/>
    <w:rsid w:val="00893A4C"/>
    <w:rsid w:val="00893EF8"/>
    <w:rsid w:val="008940D5"/>
    <w:rsid w:val="008943AC"/>
    <w:rsid w:val="008A599D"/>
    <w:rsid w:val="008A5CCE"/>
    <w:rsid w:val="008A73AA"/>
    <w:rsid w:val="008A7C63"/>
    <w:rsid w:val="008B0FFD"/>
    <w:rsid w:val="008B1F3C"/>
    <w:rsid w:val="008B2627"/>
    <w:rsid w:val="008B2814"/>
    <w:rsid w:val="008B2E22"/>
    <w:rsid w:val="008B32E8"/>
    <w:rsid w:val="008B5E43"/>
    <w:rsid w:val="008C191D"/>
    <w:rsid w:val="008C2B8A"/>
    <w:rsid w:val="008C2C9F"/>
    <w:rsid w:val="008C5083"/>
    <w:rsid w:val="008C6552"/>
    <w:rsid w:val="008D40C9"/>
    <w:rsid w:val="008D5DE3"/>
    <w:rsid w:val="008E0FE8"/>
    <w:rsid w:val="008E3A88"/>
    <w:rsid w:val="008E4A95"/>
    <w:rsid w:val="008E6767"/>
    <w:rsid w:val="008E6F86"/>
    <w:rsid w:val="008F022B"/>
    <w:rsid w:val="008F3BE5"/>
    <w:rsid w:val="008F47BA"/>
    <w:rsid w:val="008F6B15"/>
    <w:rsid w:val="008F728A"/>
    <w:rsid w:val="00900543"/>
    <w:rsid w:val="00900613"/>
    <w:rsid w:val="00900B7E"/>
    <w:rsid w:val="00900ECE"/>
    <w:rsid w:val="009010B2"/>
    <w:rsid w:val="009054EB"/>
    <w:rsid w:val="009070BE"/>
    <w:rsid w:val="0090784A"/>
    <w:rsid w:val="0091092C"/>
    <w:rsid w:val="00911132"/>
    <w:rsid w:val="00912E0D"/>
    <w:rsid w:val="00912E54"/>
    <w:rsid w:val="00914108"/>
    <w:rsid w:val="009145BD"/>
    <w:rsid w:val="00914A81"/>
    <w:rsid w:val="00915A24"/>
    <w:rsid w:val="00917011"/>
    <w:rsid w:val="00917855"/>
    <w:rsid w:val="00923F92"/>
    <w:rsid w:val="00924D63"/>
    <w:rsid w:val="00927D8B"/>
    <w:rsid w:val="00933CA8"/>
    <w:rsid w:val="00935354"/>
    <w:rsid w:val="00935AC5"/>
    <w:rsid w:val="00935B3E"/>
    <w:rsid w:val="00940A77"/>
    <w:rsid w:val="00941B72"/>
    <w:rsid w:val="00943413"/>
    <w:rsid w:val="00943F0E"/>
    <w:rsid w:val="00945311"/>
    <w:rsid w:val="00947571"/>
    <w:rsid w:val="00947AFC"/>
    <w:rsid w:val="009514E7"/>
    <w:rsid w:val="00954ACD"/>
    <w:rsid w:val="00956382"/>
    <w:rsid w:val="00956438"/>
    <w:rsid w:val="009601FA"/>
    <w:rsid w:val="009625BB"/>
    <w:rsid w:val="0097049E"/>
    <w:rsid w:val="00972BBB"/>
    <w:rsid w:val="0097647E"/>
    <w:rsid w:val="0097796A"/>
    <w:rsid w:val="009823CB"/>
    <w:rsid w:val="009861E5"/>
    <w:rsid w:val="009864FD"/>
    <w:rsid w:val="009876CB"/>
    <w:rsid w:val="00993DF7"/>
    <w:rsid w:val="00995F36"/>
    <w:rsid w:val="009A027D"/>
    <w:rsid w:val="009A2506"/>
    <w:rsid w:val="009A2B23"/>
    <w:rsid w:val="009A62E4"/>
    <w:rsid w:val="009A7B2F"/>
    <w:rsid w:val="009B085D"/>
    <w:rsid w:val="009B0B66"/>
    <w:rsid w:val="009B1162"/>
    <w:rsid w:val="009B20D4"/>
    <w:rsid w:val="009B26E4"/>
    <w:rsid w:val="009B312D"/>
    <w:rsid w:val="009B42DC"/>
    <w:rsid w:val="009C091D"/>
    <w:rsid w:val="009C0FCF"/>
    <w:rsid w:val="009C4B2B"/>
    <w:rsid w:val="009C4D90"/>
    <w:rsid w:val="009C4EE8"/>
    <w:rsid w:val="009C6600"/>
    <w:rsid w:val="009C7F54"/>
    <w:rsid w:val="009D0144"/>
    <w:rsid w:val="009D0210"/>
    <w:rsid w:val="009D459A"/>
    <w:rsid w:val="009D74F5"/>
    <w:rsid w:val="009E13EE"/>
    <w:rsid w:val="009E5C17"/>
    <w:rsid w:val="009F0D58"/>
    <w:rsid w:val="009F32A7"/>
    <w:rsid w:val="009F38AD"/>
    <w:rsid w:val="009F4FD8"/>
    <w:rsid w:val="00A062E2"/>
    <w:rsid w:val="00A106AE"/>
    <w:rsid w:val="00A11A38"/>
    <w:rsid w:val="00A13366"/>
    <w:rsid w:val="00A13B3A"/>
    <w:rsid w:val="00A13F1D"/>
    <w:rsid w:val="00A1551A"/>
    <w:rsid w:val="00A15FF7"/>
    <w:rsid w:val="00A206E3"/>
    <w:rsid w:val="00A20CB6"/>
    <w:rsid w:val="00A20FE7"/>
    <w:rsid w:val="00A25AB4"/>
    <w:rsid w:val="00A25EF2"/>
    <w:rsid w:val="00A3135B"/>
    <w:rsid w:val="00A32095"/>
    <w:rsid w:val="00A34827"/>
    <w:rsid w:val="00A3689A"/>
    <w:rsid w:val="00A42C61"/>
    <w:rsid w:val="00A44281"/>
    <w:rsid w:val="00A44E98"/>
    <w:rsid w:val="00A51509"/>
    <w:rsid w:val="00A543FF"/>
    <w:rsid w:val="00A54D7F"/>
    <w:rsid w:val="00A61D90"/>
    <w:rsid w:val="00A64B86"/>
    <w:rsid w:val="00A664CB"/>
    <w:rsid w:val="00A71749"/>
    <w:rsid w:val="00A71923"/>
    <w:rsid w:val="00A722B1"/>
    <w:rsid w:val="00A765C9"/>
    <w:rsid w:val="00A76E2E"/>
    <w:rsid w:val="00A8076D"/>
    <w:rsid w:val="00A81E89"/>
    <w:rsid w:val="00A834E5"/>
    <w:rsid w:val="00A84CF3"/>
    <w:rsid w:val="00A8525D"/>
    <w:rsid w:val="00A90E75"/>
    <w:rsid w:val="00A9290F"/>
    <w:rsid w:val="00A92A83"/>
    <w:rsid w:val="00A93C3B"/>
    <w:rsid w:val="00A96408"/>
    <w:rsid w:val="00A97AE6"/>
    <w:rsid w:val="00AA0581"/>
    <w:rsid w:val="00AA1503"/>
    <w:rsid w:val="00AA3016"/>
    <w:rsid w:val="00AA4AC5"/>
    <w:rsid w:val="00AA4F4F"/>
    <w:rsid w:val="00AA6151"/>
    <w:rsid w:val="00AB198F"/>
    <w:rsid w:val="00AB290D"/>
    <w:rsid w:val="00AB2F23"/>
    <w:rsid w:val="00AB3E05"/>
    <w:rsid w:val="00AB4842"/>
    <w:rsid w:val="00AB6A68"/>
    <w:rsid w:val="00AC1B05"/>
    <w:rsid w:val="00AC4969"/>
    <w:rsid w:val="00AC638E"/>
    <w:rsid w:val="00AD01EE"/>
    <w:rsid w:val="00AD086E"/>
    <w:rsid w:val="00AD0A13"/>
    <w:rsid w:val="00AD18F3"/>
    <w:rsid w:val="00AD455B"/>
    <w:rsid w:val="00AD4D64"/>
    <w:rsid w:val="00AD7365"/>
    <w:rsid w:val="00AE0DB7"/>
    <w:rsid w:val="00AE4796"/>
    <w:rsid w:val="00AF2CB6"/>
    <w:rsid w:val="00AF511A"/>
    <w:rsid w:val="00AF6520"/>
    <w:rsid w:val="00B01EDA"/>
    <w:rsid w:val="00B05844"/>
    <w:rsid w:val="00B07FB2"/>
    <w:rsid w:val="00B10AE8"/>
    <w:rsid w:val="00B170E9"/>
    <w:rsid w:val="00B177A6"/>
    <w:rsid w:val="00B179BF"/>
    <w:rsid w:val="00B203D5"/>
    <w:rsid w:val="00B224DF"/>
    <w:rsid w:val="00B24926"/>
    <w:rsid w:val="00B25CA3"/>
    <w:rsid w:val="00B325CE"/>
    <w:rsid w:val="00B33311"/>
    <w:rsid w:val="00B33461"/>
    <w:rsid w:val="00B37CB3"/>
    <w:rsid w:val="00B4024C"/>
    <w:rsid w:val="00B40C1A"/>
    <w:rsid w:val="00B42964"/>
    <w:rsid w:val="00B43E4D"/>
    <w:rsid w:val="00B454A0"/>
    <w:rsid w:val="00B524BE"/>
    <w:rsid w:val="00B5572A"/>
    <w:rsid w:val="00B55855"/>
    <w:rsid w:val="00B566EF"/>
    <w:rsid w:val="00B62935"/>
    <w:rsid w:val="00B65559"/>
    <w:rsid w:val="00B67596"/>
    <w:rsid w:val="00B70361"/>
    <w:rsid w:val="00B71E72"/>
    <w:rsid w:val="00B731A9"/>
    <w:rsid w:val="00B75E34"/>
    <w:rsid w:val="00B764CA"/>
    <w:rsid w:val="00B823A1"/>
    <w:rsid w:val="00B82CDC"/>
    <w:rsid w:val="00B83466"/>
    <w:rsid w:val="00B83604"/>
    <w:rsid w:val="00B85B0D"/>
    <w:rsid w:val="00B85D4F"/>
    <w:rsid w:val="00B875CF"/>
    <w:rsid w:val="00B90ADB"/>
    <w:rsid w:val="00B91E64"/>
    <w:rsid w:val="00B934D3"/>
    <w:rsid w:val="00B93738"/>
    <w:rsid w:val="00B96A5A"/>
    <w:rsid w:val="00BA33E9"/>
    <w:rsid w:val="00BA4797"/>
    <w:rsid w:val="00BA71A7"/>
    <w:rsid w:val="00BA7CBC"/>
    <w:rsid w:val="00BA7E92"/>
    <w:rsid w:val="00BB1A68"/>
    <w:rsid w:val="00BB367B"/>
    <w:rsid w:val="00BB5CBD"/>
    <w:rsid w:val="00BB6880"/>
    <w:rsid w:val="00BC0D7B"/>
    <w:rsid w:val="00BC1366"/>
    <w:rsid w:val="00BC4958"/>
    <w:rsid w:val="00BC4A81"/>
    <w:rsid w:val="00BC6377"/>
    <w:rsid w:val="00BD052A"/>
    <w:rsid w:val="00BD2007"/>
    <w:rsid w:val="00BD2DEE"/>
    <w:rsid w:val="00BE0910"/>
    <w:rsid w:val="00BE3403"/>
    <w:rsid w:val="00BE3460"/>
    <w:rsid w:val="00BE3782"/>
    <w:rsid w:val="00BE3F33"/>
    <w:rsid w:val="00BE4F43"/>
    <w:rsid w:val="00BE7DF0"/>
    <w:rsid w:val="00BF12C4"/>
    <w:rsid w:val="00BF6FEE"/>
    <w:rsid w:val="00C038E3"/>
    <w:rsid w:val="00C04C85"/>
    <w:rsid w:val="00C06415"/>
    <w:rsid w:val="00C069E3"/>
    <w:rsid w:val="00C10716"/>
    <w:rsid w:val="00C10F12"/>
    <w:rsid w:val="00C11F82"/>
    <w:rsid w:val="00C15E1D"/>
    <w:rsid w:val="00C1772E"/>
    <w:rsid w:val="00C20BF1"/>
    <w:rsid w:val="00C2361A"/>
    <w:rsid w:val="00C260A1"/>
    <w:rsid w:val="00C3041C"/>
    <w:rsid w:val="00C32893"/>
    <w:rsid w:val="00C32EE1"/>
    <w:rsid w:val="00C32EE4"/>
    <w:rsid w:val="00C330D7"/>
    <w:rsid w:val="00C3430A"/>
    <w:rsid w:val="00C40120"/>
    <w:rsid w:val="00C405BA"/>
    <w:rsid w:val="00C41F66"/>
    <w:rsid w:val="00C42752"/>
    <w:rsid w:val="00C442D1"/>
    <w:rsid w:val="00C47732"/>
    <w:rsid w:val="00C50316"/>
    <w:rsid w:val="00C506FA"/>
    <w:rsid w:val="00C5123E"/>
    <w:rsid w:val="00C5306B"/>
    <w:rsid w:val="00C548BB"/>
    <w:rsid w:val="00C5575C"/>
    <w:rsid w:val="00C5790C"/>
    <w:rsid w:val="00C621E0"/>
    <w:rsid w:val="00C63ACB"/>
    <w:rsid w:val="00C70C1A"/>
    <w:rsid w:val="00C713A4"/>
    <w:rsid w:val="00C73478"/>
    <w:rsid w:val="00C73D47"/>
    <w:rsid w:val="00C756A1"/>
    <w:rsid w:val="00C760C1"/>
    <w:rsid w:val="00C77EF7"/>
    <w:rsid w:val="00C82441"/>
    <w:rsid w:val="00C83100"/>
    <w:rsid w:val="00C87DAC"/>
    <w:rsid w:val="00C9026D"/>
    <w:rsid w:val="00C910FE"/>
    <w:rsid w:val="00C9349F"/>
    <w:rsid w:val="00C97C8A"/>
    <w:rsid w:val="00CA00AC"/>
    <w:rsid w:val="00CA11CD"/>
    <w:rsid w:val="00CA27A6"/>
    <w:rsid w:val="00CA3701"/>
    <w:rsid w:val="00CA6D22"/>
    <w:rsid w:val="00CB1800"/>
    <w:rsid w:val="00CB4D4F"/>
    <w:rsid w:val="00CB60F5"/>
    <w:rsid w:val="00CC0C78"/>
    <w:rsid w:val="00CC0D58"/>
    <w:rsid w:val="00CC1656"/>
    <w:rsid w:val="00CC1CFC"/>
    <w:rsid w:val="00CC221D"/>
    <w:rsid w:val="00CC4533"/>
    <w:rsid w:val="00CC4C0E"/>
    <w:rsid w:val="00CC587D"/>
    <w:rsid w:val="00CC735A"/>
    <w:rsid w:val="00CD0174"/>
    <w:rsid w:val="00CD0D3E"/>
    <w:rsid w:val="00CD1BBB"/>
    <w:rsid w:val="00CD233F"/>
    <w:rsid w:val="00CD40C8"/>
    <w:rsid w:val="00CD4AF5"/>
    <w:rsid w:val="00CD5791"/>
    <w:rsid w:val="00CD6BD5"/>
    <w:rsid w:val="00CE1D45"/>
    <w:rsid w:val="00CE59B0"/>
    <w:rsid w:val="00CE7B1C"/>
    <w:rsid w:val="00CF2510"/>
    <w:rsid w:val="00CF2652"/>
    <w:rsid w:val="00CF27E3"/>
    <w:rsid w:val="00CF74DB"/>
    <w:rsid w:val="00CF7AA6"/>
    <w:rsid w:val="00CF7B7F"/>
    <w:rsid w:val="00D00386"/>
    <w:rsid w:val="00D04F6C"/>
    <w:rsid w:val="00D05BAD"/>
    <w:rsid w:val="00D10BC0"/>
    <w:rsid w:val="00D11860"/>
    <w:rsid w:val="00D14F58"/>
    <w:rsid w:val="00D15B12"/>
    <w:rsid w:val="00D1697E"/>
    <w:rsid w:val="00D20CEA"/>
    <w:rsid w:val="00D21EA0"/>
    <w:rsid w:val="00D233CB"/>
    <w:rsid w:val="00D23B14"/>
    <w:rsid w:val="00D25250"/>
    <w:rsid w:val="00D25D0A"/>
    <w:rsid w:val="00D31576"/>
    <w:rsid w:val="00D32971"/>
    <w:rsid w:val="00D33730"/>
    <w:rsid w:val="00D371B3"/>
    <w:rsid w:val="00D40B4B"/>
    <w:rsid w:val="00D40F18"/>
    <w:rsid w:val="00D424AD"/>
    <w:rsid w:val="00D443C6"/>
    <w:rsid w:val="00D45064"/>
    <w:rsid w:val="00D46C73"/>
    <w:rsid w:val="00D47601"/>
    <w:rsid w:val="00D5122A"/>
    <w:rsid w:val="00D514F4"/>
    <w:rsid w:val="00D52E92"/>
    <w:rsid w:val="00D54699"/>
    <w:rsid w:val="00D54828"/>
    <w:rsid w:val="00D55493"/>
    <w:rsid w:val="00D618C9"/>
    <w:rsid w:val="00D6300B"/>
    <w:rsid w:val="00D63C4F"/>
    <w:rsid w:val="00D64B76"/>
    <w:rsid w:val="00D70665"/>
    <w:rsid w:val="00D71607"/>
    <w:rsid w:val="00D72A94"/>
    <w:rsid w:val="00D776CC"/>
    <w:rsid w:val="00D77714"/>
    <w:rsid w:val="00D90CF1"/>
    <w:rsid w:val="00D92B20"/>
    <w:rsid w:val="00D93006"/>
    <w:rsid w:val="00D95090"/>
    <w:rsid w:val="00D95865"/>
    <w:rsid w:val="00DA0576"/>
    <w:rsid w:val="00DA4BE3"/>
    <w:rsid w:val="00DB35FD"/>
    <w:rsid w:val="00DB3D88"/>
    <w:rsid w:val="00DB603A"/>
    <w:rsid w:val="00DC0601"/>
    <w:rsid w:val="00DC0A2F"/>
    <w:rsid w:val="00DC1A85"/>
    <w:rsid w:val="00DC1BB8"/>
    <w:rsid w:val="00DC64C3"/>
    <w:rsid w:val="00DC70F7"/>
    <w:rsid w:val="00DD1612"/>
    <w:rsid w:val="00DD429B"/>
    <w:rsid w:val="00DD61E2"/>
    <w:rsid w:val="00DE0837"/>
    <w:rsid w:val="00DE1B33"/>
    <w:rsid w:val="00DE5F34"/>
    <w:rsid w:val="00DE5FC5"/>
    <w:rsid w:val="00DE675B"/>
    <w:rsid w:val="00DF2304"/>
    <w:rsid w:val="00DF31DE"/>
    <w:rsid w:val="00DF40C2"/>
    <w:rsid w:val="00DF676A"/>
    <w:rsid w:val="00DF7A84"/>
    <w:rsid w:val="00DF7F1F"/>
    <w:rsid w:val="00E0030E"/>
    <w:rsid w:val="00E00C94"/>
    <w:rsid w:val="00E00EF9"/>
    <w:rsid w:val="00E0281E"/>
    <w:rsid w:val="00E02FCE"/>
    <w:rsid w:val="00E07E46"/>
    <w:rsid w:val="00E119D9"/>
    <w:rsid w:val="00E11F29"/>
    <w:rsid w:val="00E13431"/>
    <w:rsid w:val="00E157C9"/>
    <w:rsid w:val="00E16883"/>
    <w:rsid w:val="00E16A8A"/>
    <w:rsid w:val="00E2061C"/>
    <w:rsid w:val="00E21636"/>
    <w:rsid w:val="00E22872"/>
    <w:rsid w:val="00E24F5A"/>
    <w:rsid w:val="00E25C3D"/>
    <w:rsid w:val="00E26678"/>
    <w:rsid w:val="00E304D2"/>
    <w:rsid w:val="00E31463"/>
    <w:rsid w:val="00E322D5"/>
    <w:rsid w:val="00E345A4"/>
    <w:rsid w:val="00E34E88"/>
    <w:rsid w:val="00E364BD"/>
    <w:rsid w:val="00E4076E"/>
    <w:rsid w:val="00E449A4"/>
    <w:rsid w:val="00E453E2"/>
    <w:rsid w:val="00E45BBE"/>
    <w:rsid w:val="00E512B3"/>
    <w:rsid w:val="00E519E1"/>
    <w:rsid w:val="00E52041"/>
    <w:rsid w:val="00E54927"/>
    <w:rsid w:val="00E5499A"/>
    <w:rsid w:val="00E55287"/>
    <w:rsid w:val="00E55D35"/>
    <w:rsid w:val="00E604B8"/>
    <w:rsid w:val="00E61045"/>
    <w:rsid w:val="00E624CF"/>
    <w:rsid w:val="00E67923"/>
    <w:rsid w:val="00E7277B"/>
    <w:rsid w:val="00E738CF"/>
    <w:rsid w:val="00E770D0"/>
    <w:rsid w:val="00E7713C"/>
    <w:rsid w:val="00E7795A"/>
    <w:rsid w:val="00E813C6"/>
    <w:rsid w:val="00E817FD"/>
    <w:rsid w:val="00E834E1"/>
    <w:rsid w:val="00E85209"/>
    <w:rsid w:val="00E876DB"/>
    <w:rsid w:val="00E879E0"/>
    <w:rsid w:val="00E92A0B"/>
    <w:rsid w:val="00E94102"/>
    <w:rsid w:val="00E9410B"/>
    <w:rsid w:val="00EA23EB"/>
    <w:rsid w:val="00EA24D3"/>
    <w:rsid w:val="00EA2C4A"/>
    <w:rsid w:val="00EA5E03"/>
    <w:rsid w:val="00EA6A73"/>
    <w:rsid w:val="00EA6D5E"/>
    <w:rsid w:val="00EA6FDC"/>
    <w:rsid w:val="00EA7A3D"/>
    <w:rsid w:val="00EB31A2"/>
    <w:rsid w:val="00EB4C16"/>
    <w:rsid w:val="00EB50E4"/>
    <w:rsid w:val="00EB5469"/>
    <w:rsid w:val="00EC0D4C"/>
    <w:rsid w:val="00EC1EC0"/>
    <w:rsid w:val="00EC2141"/>
    <w:rsid w:val="00EC2D74"/>
    <w:rsid w:val="00EC4B99"/>
    <w:rsid w:val="00EC5CA2"/>
    <w:rsid w:val="00ED2F59"/>
    <w:rsid w:val="00ED38C4"/>
    <w:rsid w:val="00ED3F38"/>
    <w:rsid w:val="00ED3F48"/>
    <w:rsid w:val="00ED4422"/>
    <w:rsid w:val="00ED4CA5"/>
    <w:rsid w:val="00ED7D55"/>
    <w:rsid w:val="00EE04B8"/>
    <w:rsid w:val="00EE0775"/>
    <w:rsid w:val="00EE2A27"/>
    <w:rsid w:val="00EE7D9C"/>
    <w:rsid w:val="00EF0BB7"/>
    <w:rsid w:val="00EF3CDB"/>
    <w:rsid w:val="00EF54E5"/>
    <w:rsid w:val="00EF57F0"/>
    <w:rsid w:val="00EF6573"/>
    <w:rsid w:val="00EF6872"/>
    <w:rsid w:val="00EF68F1"/>
    <w:rsid w:val="00EF6ACB"/>
    <w:rsid w:val="00F03765"/>
    <w:rsid w:val="00F07B22"/>
    <w:rsid w:val="00F108C7"/>
    <w:rsid w:val="00F110F9"/>
    <w:rsid w:val="00F123B4"/>
    <w:rsid w:val="00F16424"/>
    <w:rsid w:val="00F1757D"/>
    <w:rsid w:val="00F221A1"/>
    <w:rsid w:val="00F257A5"/>
    <w:rsid w:val="00F30009"/>
    <w:rsid w:val="00F30710"/>
    <w:rsid w:val="00F30BDA"/>
    <w:rsid w:val="00F31DB5"/>
    <w:rsid w:val="00F332E8"/>
    <w:rsid w:val="00F3535D"/>
    <w:rsid w:val="00F353ED"/>
    <w:rsid w:val="00F379FF"/>
    <w:rsid w:val="00F41EA8"/>
    <w:rsid w:val="00F425C9"/>
    <w:rsid w:val="00F4345F"/>
    <w:rsid w:val="00F43663"/>
    <w:rsid w:val="00F4478A"/>
    <w:rsid w:val="00F554EB"/>
    <w:rsid w:val="00F5571D"/>
    <w:rsid w:val="00F5753E"/>
    <w:rsid w:val="00F5796E"/>
    <w:rsid w:val="00F60FD2"/>
    <w:rsid w:val="00F6428F"/>
    <w:rsid w:val="00F67B76"/>
    <w:rsid w:val="00F71F9E"/>
    <w:rsid w:val="00F753AC"/>
    <w:rsid w:val="00F77080"/>
    <w:rsid w:val="00F81BCB"/>
    <w:rsid w:val="00F84542"/>
    <w:rsid w:val="00F86E82"/>
    <w:rsid w:val="00F877C8"/>
    <w:rsid w:val="00F95C71"/>
    <w:rsid w:val="00FA241C"/>
    <w:rsid w:val="00FA2BF9"/>
    <w:rsid w:val="00FA5853"/>
    <w:rsid w:val="00FA666C"/>
    <w:rsid w:val="00FA6A82"/>
    <w:rsid w:val="00FB06AA"/>
    <w:rsid w:val="00FB0935"/>
    <w:rsid w:val="00FB31B1"/>
    <w:rsid w:val="00FB6784"/>
    <w:rsid w:val="00FB7480"/>
    <w:rsid w:val="00FB7A5E"/>
    <w:rsid w:val="00FB7ECF"/>
    <w:rsid w:val="00FB7F8B"/>
    <w:rsid w:val="00FC08F0"/>
    <w:rsid w:val="00FC0F47"/>
    <w:rsid w:val="00FC3D3E"/>
    <w:rsid w:val="00FC5918"/>
    <w:rsid w:val="00FC7044"/>
    <w:rsid w:val="00FC7799"/>
    <w:rsid w:val="00FC7B42"/>
    <w:rsid w:val="00FD0CE7"/>
    <w:rsid w:val="00FD4003"/>
    <w:rsid w:val="00FE0245"/>
    <w:rsid w:val="00FE4F70"/>
    <w:rsid w:val="00FE7198"/>
    <w:rsid w:val="00FF1551"/>
    <w:rsid w:val="00FF1B9B"/>
    <w:rsid w:val="00FF40F5"/>
    <w:rsid w:val="00FF44D4"/>
    <w:rsid w:val="00FF4700"/>
    <w:rsid w:val="00FF4964"/>
    <w:rsid w:val="00FF6D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52A92A"/>
  <w15:chartTrackingRefBased/>
  <w15:docId w15:val="{0118058A-AB04-F845-93FD-1550670D4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C0F47"/>
    <w:pPr>
      <w:spacing w:after="240" w:line="360" w:lineRule="auto"/>
      <w:jc w:val="both"/>
    </w:pPr>
    <w:rPr>
      <w:sz w:val="22"/>
      <w:lang w:val="es-ES" w:eastAsia="es-ES"/>
    </w:rPr>
  </w:style>
  <w:style w:type="paragraph" w:styleId="Ttulo1">
    <w:name w:val="heading 1"/>
    <w:basedOn w:val="Normal"/>
    <w:next w:val="Normal"/>
    <w:link w:val="Ttulo1Car"/>
    <w:uiPriority w:val="9"/>
    <w:qFormat/>
    <w:rsid w:val="00FC0F47"/>
    <w:pPr>
      <w:keepNext/>
      <w:spacing w:before="240" w:after="60"/>
      <w:outlineLvl w:val="0"/>
    </w:pPr>
    <w:rPr>
      <w:b/>
      <w:bCs/>
      <w:kern w:val="32"/>
      <w:sz w:val="36"/>
      <w:szCs w:val="32"/>
    </w:rPr>
  </w:style>
  <w:style w:type="paragraph" w:styleId="Ttulo2">
    <w:name w:val="heading 2"/>
    <w:basedOn w:val="Normal"/>
    <w:next w:val="Normal"/>
    <w:link w:val="Ttulo2Car"/>
    <w:uiPriority w:val="9"/>
    <w:unhideWhenUsed/>
    <w:qFormat/>
    <w:rsid w:val="004A36F5"/>
    <w:pPr>
      <w:keepNext/>
      <w:keepLines/>
      <w:spacing w:before="40" w:after="0" w:line="259" w:lineRule="auto"/>
      <w:jc w:val="left"/>
      <w:outlineLvl w:val="1"/>
    </w:pPr>
    <w:rPr>
      <w:b/>
      <w:noProof/>
      <w:color w:val="000000"/>
      <w:sz w:val="32"/>
      <w:szCs w:val="26"/>
      <w:lang w:val="en-GB"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072652"/>
    <w:pPr>
      <w:pBdr>
        <w:bottom w:val="single" w:sz="8" w:space="1" w:color="auto"/>
      </w:pBdr>
      <w:spacing w:after="0" w:line="240" w:lineRule="auto"/>
      <w:jc w:val="left"/>
    </w:pPr>
  </w:style>
  <w:style w:type="character" w:styleId="Nmerodepgina">
    <w:name w:val="page number"/>
    <w:rsid w:val="00072652"/>
    <w:rPr>
      <w:rFonts w:ascii="Arial" w:hAnsi="Arial"/>
      <w:sz w:val="20"/>
    </w:rPr>
  </w:style>
  <w:style w:type="paragraph" w:customStyle="1" w:styleId="indep">
    <w:name w:val="indep"/>
    <w:basedOn w:val="Textoindependiente"/>
    <w:rsid w:val="00072652"/>
    <w:pPr>
      <w:spacing w:after="0" w:line="240" w:lineRule="auto"/>
      <w:jc w:val="left"/>
    </w:pPr>
  </w:style>
  <w:style w:type="paragraph" w:styleId="Textoindependiente">
    <w:name w:val="Body Text"/>
    <w:basedOn w:val="Normal"/>
    <w:rsid w:val="00072652"/>
    <w:pPr>
      <w:spacing w:after="120"/>
    </w:pPr>
  </w:style>
  <w:style w:type="paragraph" w:styleId="Textodeglobo">
    <w:name w:val="Balloon Text"/>
    <w:basedOn w:val="Normal"/>
    <w:semiHidden/>
    <w:rsid w:val="00CD1BBB"/>
    <w:rPr>
      <w:rFonts w:ascii="Tahoma" w:hAnsi="Tahoma" w:cs="Tahoma"/>
      <w:sz w:val="16"/>
      <w:szCs w:val="16"/>
    </w:rPr>
  </w:style>
  <w:style w:type="paragraph" w:styleId="Piedepgina">
    <w:name w:val="footer"/>
    <w:basedOn w:val="Normal"/>
    <w:link w:val="PiedepginaCar"/>
    <w:uiPriority w:val="99"/>
    <w:rsid w:val="00DF7F1F"/>
    <w:pPr>
      <w:tabs>
        <w:tab w:val="center" w:pos="4320"/>
        <w:tab w:val="right" w:pos="8640"/>
      </w:tabs>
    </w:pPr>
  </w:style>
  <w:style w:type="character" w:customStyle="1" w:styleId="Ttulo1Car">
    <w:name w:val="Título 1 Car"/>
    <w:link w:val="Ttulo1"/>
    <w:uiPriority w:val="9"/>
    <w:rsid w:val="00FC0F47"/>
    <w:rPr>
      <w:rFonts w:eastAsia="Times New Roman" w:cs="Times New Roman"/>
      <w:b/>
      <w:bCs/>
      <w:kern w:val="32"/>
      <w:sz w:val="36"/>
      <w:szCs w:val="32"/>
      <w:lang w:val="es-ES" w:eastAsia="es-ES"/>
    </w:rPr>
  </w:style>
  <w:style w:type="paragraph" w:styleId="Ttulo">
    <w:name w:val="Title"/>
    <w:aliases w:val="Titulo 3"/>
    <w:basedOn w:val="Normal"/>
    <w:next w:val="Normal"/>
    <w:link w:val="TtuloCar"/>
    <w:uiPriority w:val="10"/>
    <w:qFormat/>
    <w:rsid w:val="00201CAB"/>
    <w:pPr>
      <w:spacing w:before="240" w:after="60"/>
      <w:jc w:val="left"/>
      <w:outlineLvl w:val="0"/>
    </w:pPr>
    <w:rPr>
      <w:b/>
      <w:bCs/>
      <w:kern w:val="28"/>
      <w:sz w:val="28"/>
      <w:szCs w:val="32"/>
    </w:rPr>
  </w:style>
  <w:style w:type="character" w:customStyle="1" w:styleId="TtuloCar">
    <w:name w:val="Título Car"/>
    <w:aliases w:val="Titulo 3 Car"/>
    <w:link w:val="Ttulo"/>
    <w:uiPriority w:val="10"/>
    <w:rsid w:val="00201CAB"/>
    <w:rPr>
      <w:b/>
      <w:bCs/>
      <w:kern w:val="28"/>
      <w:sz w:val="28"/>
      <w:szCs w:val="32"/>
      <w:lang w:val="es-ES" w:eastAsia="es-ES"/>
    </w:rPr>
  </w:style>
  <w:style w:type="paragraph" w:styleId="Subttulo">
    <w:name w:val="Subtitle"/>
    <w:basedOn w:val="Normal"/>
    <w:next w:val="Normal"/>
    <w:link w:val="SubttuloCar"/>
    <w:uiPriority w:val="11"/>
    <w:qFormat/>
    <w:rsid w:val="00B85D4F"/>
    <w:pPr>
      <w:spacing w:after="60"/>
      <w:jc w:val="left"/>
      <w:outlineLvl w:val="1"/>
    </w:pPr>
    <w:rPr>
      <w:b/>
      <w:sz w:val="24"/>
    </w:rPr>
  </w:style>
  <w:style w:type="character" w:customStyle="1" w:styleId="SubttuloCar">
    <w:name w:val="Subtítulo Car"/>
    <w:link w:val="Subttulo"/>
    <w:uiPriority w:val="11"/>
    <w:rsid w:val="00B85D4F"/>
    <w:rPr>
      <w:b/>
      <w:sz w:val="24"/>
      <w:szCs w:val="24"/>
      <w:lang w:val="es-ES" w:eastAsia="es-ES"/>
    </w:rPr>
  </w:style>
  <w:style w:type="character" w:styleId="nfasissutil">
    <w:name w:val="Subtle Emphasis"/>
    <w:aliases w:val="Subtitulo 2"/>
    <w:uiPriority w:val="19"/>
    <w:qFormat/>
    <w:rsid w:val="000A7BF6"/>
    <w:rPr>
      <w:iCs/>
    </w:rPr>
  </w:style>
  <w:style w:type="character" w:customStyle="1" w:styleId="Ttulo2Car">
    <w:name w:val="Título 2 Car"/>
    <w:link w:val="Ttulo2"/>
    <w:uiPriority w:val="9"/>
    <w:rsid w:val="004A36F5"/>
    <w:rPr>
      <w:b/>
      <w:noProof/>
      <w:color w:val="000000"/>
      <w:sz w:val="32"/>
      <w:szCs w:val="26"/>
      <w:lang w:eastAsia="en-US"/>
    </w:rPr>
  </w:style>
  <w:style w:type="paragraph" w:styleId="Prrafodelista">
    <w:name w:val="List Paragraph"/>
    <w:basedOn w:val="Normal"/>
    <w:uiPriority w:val="34"/>
    <w:qFormat/>
    <w:rsid w:val="007F4B2F"/>
    <w:pPr>
      <w:spacing w:after="160" w:line="259" w:lineRule="auto"/>
      <w:ind w:left="720"/>
      <w:contextualSpacing/>
      <w:jc w:val="left"/>
    </w:pPr>
    <w:rPr>
      <w:rFonts w:ascii="Calibri" w:eastAsia="Calibri" w:hAnsi="Calibri"/>
      <w:noProof/>
      <w:szCs w:val="22"/>
      <w:lang w:val="en-GB" w:eastAsia="en-US"/>
    </w:rPr>
  </w:style>
  <w:style w:type="table" w:styleId="Tabladecuadrcula3">
    <w:name w:val="Grid Table 3"/>
    <w:basedOn w:val="Tablanormal"/>
    <w:uiPriority w:val="48"/>
    <w:rsid w:val="005F332A"/>
    <w:rPr>
      <w:rFonts w:ascii="Calibri" w:eastAsia="Calibri" w:hAnsi="Calibri"/>
      <w:sz w:val="22"/>
      <w:szCs w:val="22"/>
      <w:lang w:eastAsia="en-US"/>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Refdecomentario">
    <w:name w:val="annotation reference"/>
    <w:uiPriority w:val="99"/>
    <w:semiHidden/>
    <w:unhideWhenUsed/>
    <w:rsid w:val="005F332A"/>
    <w:rPr>
      <w:sz w:val="16"/>
      <w:szCs w:val="16"/>
    </w:rPr>
  </w:style>
  <w:style w:type="paragraph" w:styleId="Textocomentario">
    <w:name w:val="annotation text"/>
    <w:basedOn w:val="Normal"/>
    <w:link w:val="TextocomentarioCar"/>
    <w:uiPriority w:val="99"/>
    <w:semiHidden/>
    <w:unhideWhenUsed/>
    <w:rsid w:val="005F332A"/>
    <w:pPr>
      <w:spacing w:after="160" w:line="240" w:lineRule="auto"/>
      <w:jc w:val="left"/>
    </w:pPr>
    <w:rPr>
      <w:rFonts w:ascii="Calibri" w:eastAsia="Calibri" w:hAnsi="Calibri"/>
      <w:noProof/>
      <w:sz w:val="20"/>
      <w:lang w:val="en-GB" w:eastAsia="en-US"/>
    </w:rPr>
  </w:style>
  <w:style w:type="character" w:customStyle="1" w:styleId="TextocomentarioCar">
    <w:name w:val="Texto comentario Car"/>
    <w:link w:val="Textocomentario"/>
    <w:uiPriority w:val="99"/>
    <w:semiHidden/>
    <w:rsid w:val="005F332A"/>
    <w:rPr>
      <w:rFonts w:ascii="Calibri" w:eastAsia="Calibri" w:hAnsi="Calibri"/>
      <w:noProof/>
      <w:lang w:eastAsia="en-US"/>
    </w:rPr>
  </w:style>
  <w:style w:type="character" w:styleId="Hipervnculo">
    <w:name w:val="Hyperlink"/>
    <w:uiPriority w:val="99"/>
    <w:unhideWhenUsed/>
    <w:rsid w:val="00A93C3B"/>
    <w:rPr>
      <w:color w:val="0563C1"/>
      <w:u w:val="single"/>
    </w:rPr>
  </w:style>
  <w:style w:type="table" w:styleId="Tablaconcuadrcula">
    <w:name w:val="Table Grid"/>
    <w:basedOn w:val="Tablanormal"/>
    <w:uiPriority w:val="59"/>
    <w:rsid w:val="00CF7A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CF7AA6"/>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laconcuadrcula1clara">
    <w:name w:val="Grid Table 1 Light"/>
    <w:basedOn w:val="Tablanormal"/>
    <w:uiPriority w:val="46"/>
    <w:rsid w:val="00CF7AA6"/>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PiedepginaCar">
    <w:name w:val="Pie de página Car"/>
    <w:link w:val="Piedepgina"/>
    <w:uiPriority w:val="99"/>
    <w:rsid w:val="000D650C"/>
    <w:rPr>
      <w:sz w:val="22"/>
      <w:lang w:val="es-ES" w:eastAsia="es-ES"/>
    </w:rPr>
  </w:style>
  <w:style w:type="character" w:customStyle="1" w:styleId="apple-converted-space">
    <w:name w:val="apple-converted-space"/>
    <w:rsid w:val="00012DAA"/>
  </w:style>
  <w:style w:type="character" w:styleId="Textoennegrita">
    <w:name w:val="Strong"/>
    <w:uiPriority w:val="22"/>
    <w:qFormat/>
    <w:rsid w:val="002C27E3"/>
    <w:rPr>
      <w:b/>
      <w:bCs/>
    </w:rPr>
  </w:style>
  <w:style w:type="character" w:styleId="Hipervnculovisitado">
    <w:name w:val="FollowedHyperlink"/>
    <w:uiPriority w:val="99"/>
    <w:semiHidden/>
    <w:unhideWhenUsed/>
    <w:rsid w:val="00DE1B33"/>
    <w:rPr>
      <w:color w:val="954F72"/>
      <w:u w:val="single"/>
    </w:rPr>
  </w:style>
  <w:style w:type="paragraph" w:styleId="Asuntodelcomentario">
    <w:name w:val="annotation subject"/>
    <w:basedOn w:val="Textocomentario"/>
    <w:next w:val="Textocomentario"/>
    <w:link w:val="AsuntodelcomentarioCar"/>
    <w:uiPriority w:val="99"/>
    <w:semiHidden/>
    <w:unhideWhenUsed/>
    <w:rsid w:val="00671C0F"/>
    <w:pPr>
      <w:spacing w:after="240" w:line="360" w:lineRule="auto"/>
      <w:jc w:val="both"/>
    </w:pPr>
    <w:rPr>
      <w:rFonts w:ascii="Times New Roman" w:eastAsia="Times New Roman" w:hAnsi="Times New Roman"/>
      <w:b/>
      <w:bCs/>
      <w:noProof w:val="0"/>
      <w:lang w:val="es-ES" w:eastAsia="es-ES"/>
    </w:rPr>
  </w:style>
  <w:style w:type="character" w:customStyle="1" w:styleId="AsuntodelcomentarioCar">
    <w:name w:val="Asunto del comentario Car"/>
    <w:link w:val="Asuntodelcomentario"/>
    <w:uiPriority w:val="99"/>
    <w:semiHidden/>
    <w:rsid w:val="00671C0F"/>
    <w:rPr>
      <w:rFonts w:ascii="Calibri" w:eastAsia="Calibri" w:hAnsi="Calibri"/>
      <w:b/>
      <w:bCs/>
      <w:noProof/>
      <w:lang w:val="es-ES" w:eastAsia="es-ES"/>
    </w:rPr>
  </w:style>
  <w:style w:type="paragraph" w:styleId="Descripcin">
    <w:name w:val="caption"/>
    <w:basedOn w:val="Normal"/>
    <w:next w:val="Normal"/>
    <w:uiPriority w:val="35"/>
    <w:unhideWhenUsed/>
    <w:qFormat/>
    <w:rsid w:val="00C330D7"/>
    <w:pPr>
      <w:spacing w:after="200" w:line="240" w:lineRule="auto"/>
    </w:pPr>
    <w:rPr>
      <w:i/>
      <w:iCs/>
      <w:color w:val="44546A" w:themeColor="text2"/>
      <w:sz w:val="18"/>
      <w:szCs w:val="18"/>
    </w:rPr>
  </w:style>
  <w:style w:type="paragraph" w:styleId="Sinespaciado">
    <w:name w:val="No Spacing"/>
    <w:uiPriority w:val="1"/>
    <w:qFormat/>
    <w:rsid w:val="00BA33E9"/>
    <w:pPr>
      <w:jc w:val="both"/>
    </w:pPr>
    <w:rPr>
      <w:sz w:val="22"/>
      <w:lang w:val="es-ES" w:eastAsia="es-ES"/>
    </w:rPr>
  </w:style>
  <w:style w:type="paragraph" w:styleId="TtuloTDC">
    <w:name w:val="TOC Heading"/>
    <w:basedOn w:val="Ttulo1"/>
    <w:next w:val="Normal"/>
    <w:uiPriority w:val="39"/>
    <w:unhideWhenUsed/>
    <w:qFormat/>
    <w:rsid w:val="007452BA"/>
    <w:pPr>
      <w:keepLines/>
      <w:spacing w:after="0" w:line="259" w:lineRule="auto"/>
      <w:jc w:val="left"/>
      <w:outlineLvl w:val="9"/>
    </w:pPr>
    <w:rPr>
      <w:rFonts w:asciiTheme="majorHAnsi" w:eastAsiaTheme="majorEastAsia" w:hAnsiTheme="majorHAnsi" w:cstheme="majorBidi"/>
      <w:b w:val="0"/>
      <w:bCs w:val="0"/>
      <w:color w:val="2E74B5" w:themeColor="accent1" w:themeShade="BF"/>
      <w:kern w:val="0"/>
      <w:sz w:val="32"/>
      <w:lang w:val="en-GB" w:eastAsia="en-GB"/>
    </w:rPr>
  </w:style>
  <w:style w:type="paragraph" w:styleId="Tabladeilustraciones">
    <w:name w:val="table of figures"/>
    <w:basedOn w:val="Normal"/>
    <w:next w:val="Normal"/>
    <w:uiPriority w:val="99"/>
    <w:unhideWhenUsed/>
    <w:rsid w:val="00F67B76"/>
    <w:pPr>
      <w:spacing w:after="0"/>
    </w:pPr>
  </w:style>
  <w:style w:type="paragraph" w:styleId="TDC1">
    <w:name w:val="toc 1"/>
    <w:basedOn w:val="Normal"/>
    <w:next w:val="Normal"/>
    <w:autoRedefine/>
    <w:uiPriority w:val="39"/>
    <w:unhideWhenUsed/>
    <w:rsid w:val="00333F57"/>
    <w:pPr>
      <w:tabs>
        <w:tab w:val="right" w:leader="dot" w:pos="9247"/>
      </w:tabs>
      <w:spacing w:after="100" w:line="276" w:lineRule="auto"/>
    </w:pPr>
  </w:style>
  <w:style w:type="paragraph" w:styleId="TDC2">
    <w:name w:val="toc 2"/>
    <w:basedOn w:val="Normal"/>
    <w:next w:val="Normal"/>
    <w:autoRedefine/>
    <w:uiPriority w:val="39"/>
    <w:unhideWhenUsed/>
    <w:rsid w:val="00B90ADB"/>
    <w:pPr>
      <w:tabs>
        <w:tab w:val="right" w:leader="dot" w:pos="9247"/>
      </w:tabs>
      <w:spacing w:after="100" w:line="276" w:lineRule="auto"/>
      <w:ind w:left="220"/>
    </w:pPr>
    <w:rPr>
      <w:noProof/>
      <w:color w:val="000000" w:themeColor="text1"/>
      <w:sz w:val="20"/>
    </w:rPr>
  </w:style>
  <w:style w:type="paragraph" w:styleId="NormalWeb">
    <w:name w:val="Normal (Web)"/>
    <w:basedOn w:val="Normal"/>
    <w:uiPriority w:val="99"/>
    <w:semiHidden/>
    <w:unhideWhenUsed/>
    <w:rsid w:val="001C26AD"/>
    <w:pPr>
      <w:spacing w:before="100" w:beforeAutospacing="1" w:after="100" w:afterAutospacing="1" w:line="240" w:lineRule="auto"/>
      <w:jc w:val="left"/>
    </w:pPr>
    <w:rPr>
      <w:sz w:val="24"/>
      <w:lang w:val="en-GB" w:eastAsia="en-GB"/>
    </w:rPr>
  </w:style>
  <w:style w:type="paragraph" w:styleId="TDC3">
    <w:name w:val="toc 3"/>
    <w:basedOn w:val="Normal"/>
    <w:next w:val="Normal"/>
    <w:autoRedefine/>
    <w:uiPriority w:val="39"/>
    <w:unhideWhenUsed/>
    <w:rsid w:val="00DD61E2"/>
    <w:pPr>
      <w:spacing w:after="100" w:line="259" w:lineRule="auto"/>
      <w:ind w:left="440"/>
      <w:jc w:val="left"/>
    </w:pPr>
    <w:rPr>
      <w:rFonts w:asciiTheme="minorHAnsi" w:eastAsiaTheme="minorEastAsia" w:hAnsiTheme="minorHAnsi" w:cstheme="minorBidi"/>
      <w:szCs w:val="22"/>
      <w:lang w:val="en-GB" w:eastAsia="en-GB"/>
    </w:rPr>
  </w:style>
  <w:style w:type="paragraph" w:styleId="TDC4">
    <w:name w:val="toc 4"/>
    <w:basedOn w:val="Normal"/>
    <w:next w:val="Normal"/>
    <w:autoRedefine/>
    <w:uiPriority w:val="39"/>
    <w:unhideWhenUsed/>
    <w:rsid w:val="00DD61E2"/>
    <w:pPr>
      <w:spacing w:after="100" w:line="259" w:lineRule="auto"/>
      <w:ind w:left="660"/>
      <w:jc w:val="left"/>
    </w:pPr>
    <w:rPr>
      <w:rFonts w:asciiTheme="minorHAnsi" w:eastAsiaTheme="minorEastAsia" w:hAnsiTheme="minorHAnsi" w:cstheme="minorBidi"/>
      <w:szCs w:val="22"/>
      <w:lang w:val="en-GB" w:eastAsia="en-GB"/>
    </w:rPr>
  </w:style>
  <w:style w:type="paragraph" w:styleId="TDC5">
    <w:name w:val="toc 5"/>
    <w:basedOn w:val="Normal"/>
    <w:next w:val="Normal"/>
    <w:autoRedefine/>
    <w:uiPriority w:val="39"/>
    <w:unhideWhenUsed/>
    <w:rsid w:val="00DD61E2"/>
    <w:pPr>
      <w:spacing w:after="100" w:line="259" w:lineRule="auto"/>
      <w:ind w:left="880"/>
      <w:jc w:val="left"/>
    </w:pPr>
    <w:rPr>
      <w:rFonts w:asciiTheme="minorHAnsi" w:eastAsiaTheme="minorEastAsia" w:hAnsiTheme="minorHAnsi" w:cstheme="minorBidi"/>
      <w:szCs w:val="22"/>
      <w:lang w:val="en-GB" w:eastAsia="en-GB"/>
    </w:rPr>
  </w:style>
  <w:style w:type="paragraph" w:styleId="TDC6">
    <w:name w:val="toc 6"/>
    <w:basedOn w:val="Normal"/>
    <w:next w:val="Normal"/>
    <w:autoRedefine/>
    <w:uiPriority w:val="39"/>
    <w:unhideWhenUsed/>
    <w:rsid w:val="00DD61E2"/>
    <w:pPr>
      <w:spacing w:after="100" w:line="259" w:lineRule="auto"/>
      <w:ind w:left="1100"/>
      <w:jc w:val="left"/>
    </w:pPr>
    <w:rPr>
      <w:rFonts w:asciiTheme="minorHAnsi" w:eastAsiaTheme="minorEastAsia" w:hAnsiTheme="minorHAnsi" w:cstheme="minorBidi"/>
      <w:szCs w:val="22"/>
      <w:lang w:val="en-GB" w:eastAsia="en-GB"/>
    </w:rPr>
  </w:style>
  <w:style w:type="paragraph" w:styleId="TDC7">
    <w:name w:val="toc 7"/>
    <w:basedOn w:val="Normal"/>
    <w:next w:val="Normal"/>
    <w:autoRedefine/>
    <w:uiPriority w:val="39"/>
    <w:unhideWhenUsed/>
    <w:rsid w:val="00DD61E2"/>
    <w:pPr>
      <w:spacing w:after="100" w:line="259" w:lineRule="auto"/>
      <w:ind w:left="1320"/>
      <w:jc w:val="left"/>
    </w:pPr>
    <w:rPr>
      <w:rFonts w:asciiTheme="minorHAnsi" w:eastAsiaTheme="minorEastAsia" w:hAnsiTheme="minorHAnsi" w:cstheme="minorBidi"/>
      <w:szCs w:val="22"/>
      <w:lang w:val="en-GB" w:eastAsia="en-GB"/>
    </w:rPr>
  </w:style>
  <w:style w:type="paragraph" w:styleId="TDC8">
    <w:name w:val="toc 8"/>
    <w:basedOn w:val="Normal"/>
    <w:next w:val="Normal"/>
    <w:autoRedefine/>
    <w:uiPriority w:val="39"/>
    <w:unhideWhenUsed/>
    <w:rsid w:val="00DD61E2"/>
    <w:pPr>
      <w:spacing w:after="100" w:line="259" w:lineRule="auto"/>
      <w:ind w:left="1540"/>
      <w:jc w:val="left"/>
    </w:pPr>
    <w:rPr>
      <w:rFonts w:asciiTheme="minorHAnsi" w:eastAsiaTheme="minorEastAsia" w:hAnsiTheme="minorHAnsi" w:cstheme="minorBidi"/>
      <w:szCs w:val="22"/>
      <w:lang w:val="en-GB" w:eastAsia="en-GB"/>
    </w:rPr>
  </w:style>
  <w:style w:type="paragraph" w:styleId="TDC9">
    <w:name w:val="toc 9"/>
    <w:basedOn w:val="Normal"/>
    <w:next w:val="Normal"/>
    <w:autoRedefine/>
    <w:uiPriority w:val="39"/>
    <w:unhideWhenUsed/>
    <w:rsid w:val="00DD61E2"/>
    <w:pPr>
      <w:spacing w:after="100" w:line="259" w:lineRule="auto"/>
      <w:ind w:left="1760"/>
      <w:jc w:val="left"/>
    </w:pPr>
    <w:rPr>
      <w:rFonts w:asciiTheme="minorHAnsi" w:eastAsiaTheme="minorEastAsia" w:hAnsiTheme="minorHAnsi" w:cstheme="minorBidi"/>
      <w:szCs w:val="22"/>
      <w:lang w:val="en-GB" w:eastAsia="en-GB"/>
    </w:rPr>
  </w:style>
  <w:style w:type="character" w:customStyle="1" w:styleId="EncabezadoCar">
    <w:name w:val="Encabezado Car"/>
    <w:basedOn w:val="Fuentedeprrafopredeter"/>
    <w:link w:val="Encabezado"/>
    <w:uiPriority w:val="99"/>
    <w:rsid w:val="00EC4B99"/>
    <w:rPr>
      <w:sz w:val="22"/>
      <w:lang w:val="es-ES" w:eastAsia="es-ES"/>
    </w:rPr>
  </w:style>
  <w:style w:type="character" w:styleId="Mencinsinresolver">
    <w:name w:val="Unresolved Mention"/>
    <w:basedOn w:val="Fuentedeprrafopredeter"/>
    <w:uiPriority w:val="99"/>
    <w:rsid w:val="00637B2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040449">
      <w:bodyDiv w:val="1"/>
      <w:marLeft w:val="0"/>
      <w:marRight w:val="0"/>
      <w:marTop w:val="0"/>
      <w:marBottom w:val="0"/>
      <w:divBdr>
        <w:top w:val="none" w:sz="0" w:space="0" w:color="auto"/>
        <w:left w:val="none" w:sz="0" w:space="0" w:color="auto"/>
        <w:bottom w:val="none" w:sz="0" w:space="0" w:color="auto"/>
        <w:right w:val="none" w:sz="0" w:space="0" w:color="auto"/>
      </w:divBdr>
    </w:div>
    <w:div w:id="483355232">
      <w:bodyDiv w:val="1"/>
      <w:marLeft w:val="0"/>
      <w:marRight w:val="0"/>
      <w:marTop w:val="0"/>
      <w:marBottom w:val="0"/>
      <w:divBdr>
        <w:top w:val="none" w:sz="0" w:space="0" w:color="auto"/>
        <w:left w:val="none" w:sz="0" w:space="0" w:color="auto"/>
        <w:bottom w:val="none" w:sz="0" w:space="0" w:color="auto"/>
        <w:right w:val="none" w:sz="0" w:space="0" w:color="auto"/>
      </w:divBdr>
    </w:div>
    <w:div w:id="556085351">
      <w:bodyDiv w:val="1"/>
      <w:marLeft w:val="0"/>
      <w:marRight w:val="0"/>
      <w:marTop w:val="0"/>
      <w:marBottom w:val="0"/>
      <w:divBdr>
        <w:top w:val="none" w:sz="0" w:space="0" w:color="auto"/>
        <w:left w:val="none" w:sz="0" w:space="0" w:color="auto"/>
        <w:bottom w:val="none" w:sz="0" w:space="0" w:color="auto"/>
        <w:right w:val="none" w:sz="0" w:space="0" w:color="auto"/>
      </w:divBdr>
    </w:div>
    <w:div w:id="576524607">
      <w:bodyDiv w:val="1"/>
      <w:marLeft w:val="0"/>
      <w:marRight w:val="0"/>
      <w:marTop w:val="0"/>
      <w:marBottom w:val="0"/>
      <w:divBdr>
        <w:top w:val="none" w:sz="0" w:space="0" w:color="auto"/>
        <w:left w:val="none" w:sz="0" w:space="0" w:color="auto"/>
        <w:bottom w:val="none" w:sz="0" w:space="0" w:color="auto"/>
        <w:right w:val="none" w:sz="0" w:space="0" w:color="auto"/>
      </w:divBdr>
    </w:div>
    <w:div w:id="619844174">
      <w:bodyDiv w:val="1"/>
      <w:marLeft w:val="0"/>
      <w:marRight w:val="0"/>
      <w:marTop w:val="0"/>
      <w:marBottom w:val="0"/>
      <w:divBdr>
        <w:top w:val="none" w:sz="0" w:space="0" w:color="auto"/>
        <w:left w:val="none" w:sz="0" w:space="0" w:color="auto"/>
        <w:bottom w:val="none" w:sz="0" w:space="0" w:color="auto"/>
        <w:right w:val="none" w:sz="0" w:space="0" w:color="auto"/>
      </w:divBdr>
    </w:div>
    <w:div w:id="782505529">
      <w:bodyDiv w:val="1"/>
      <w:marLeft w:val="0"/>
      <w:marRight w:val="0"/>
      <w:marTop w:val="0"/>
      <w:marBottom w:val="0"/>
      <w:divBdr>
        <w:top w:val="none" w:sz="0" w:space="0" w:color="auto"/>
        <w:left w:val="none" w:sz="0" w:space="0" w:color="auto"/>
        <w:bottom w:val="none" w:sz="0" w:space="0" w:color="auto"/>
        <w:right w:val="none" w:sz="0" w:space="0" w:color="auto"/>
      </w:divBdr>
    </w:div>
    <w:div w:id="800418209">
      <w:bodyDiv w:val="1"/>
      <w:marLeft w:val="0"/>
      <w:marRight w:val="0"/>
      <w:marTop w:val="0"/>
      <w:marBottom w:val="0"/>
      <w:divBdr>
        <w:top w:val="none" w:sz="0" w:space="0" w:color="auto"/>
        <w:left w:val="none" w:sz="0" w:space="0" w:color="auto"/>
        <w:bottom w:val="none" w:sz="0" w:space="0" w:color="auto"/>
        <w:right w:val="none" w:sz="0" w:space="0" w:color="auto"/>
      </w:divBdr>
    </w:div>
    <w:div w:id="830871200">
      <w:bodyDiv w:val="1"/>
      <w:marLeft w:val="0"/>
      <w:marRight w:val="0"/>
      <w:marTop w:val="0"/>
      <w:marBottom w:val="0"/>
      <w:divBdr>
        <w:top w:val="none" w:sz="0" w:space="0" w:color="auto"/>
        <w:left w:val="none" w:sz="0" w:space="0" w:color="auto"/>
        <w:bottom w:val="none" w:sz="0" w:space="0" w:color="auto"/>
        <w:right w:val="none" w:sz="0" w:space="0" w:color="auto"/>
      </w:divBdr>
    </w:div>
    <w:div w:id="1023215969">
      <w:bodyDiv w:val="1"/>
      <w:marLeft w:val="0"/>
      <w:marRight w:val="0"/>
      <w:marTop w:val="0"/>
      <w:marBottom w:val="0"/>
      <w:divBdr>
        <w:top w:val="none" w:sz="0" w:space="0" w:color="auto"/>
        <w:left w:val="none" w:sz="0" w:space="0" w:color="auto"/>
        <w:bottom w:val="none" w:sz="0" w:space="0" w:color="auto"/>
        <w:right w:val="none" w:sz="0" w:space="0" w:color="auto"/>
      </w:divBdr>
    </w:div>
    <w:div w:id="1025984612">
      <w:bodyDiv w:val="1"/>
      <w:marLeft w:val="0"/>
      <w:marRight w:val="0"/>
      <w:marTop w:val="0"/>
      <w:marBottom w:val="0"/>
      <w:divBdr>
        <w:top w:val="none" w:sz="0" w:space="0" w:color="auto"/>
        <w:left w:val="none" w:sz="0" w:space="0" w:color="auto"/>
        <w:bottom w:val="none" w:sz="0" w:space="0" w:color="auto"/>
        <w:right w:val="none" w:sz="0" w:space="0" w:color="auto"/>
      </w:divBdr>
    </w:div>
    <w:div w:id="1111240396">
      <w:bodyDiv w:val="1"/>
      <w:marLeft w:val="0"/>
      <w:marRight w:val="0"/>
      <w:marTop w:val="0"/>
      <w:marBottom w:val="0"/>
      <w:divBdr>
        <w:top w:val="none" w:sz="0" w:space="0" w:color="auto"/>
        <w:left w:val="none" w:sz="0" w:space="0" w:color="auto"/>
        <w:bottom w:val="none" w:sz="0" w:space="0" w:color="auto"/>
        <w:right w:val="none" w:sz="0" w:space="0" w:color="auto"/>
      </w:divBdr>
    </w:div>
    <w:div w:id="1156607203">
      <w:bodyDiv w:val="1"/>
      <w:marLeft w:val="0"/>
      <w:marRight w:val="0"/>
      <w:marTop w:val="0"/>
      <w:marBottom w:val="0"/>
      <w:divBdr>
        <w:top w:val="none" w:sz="0" w:space="0" w:color="auto"/>
        <w:left w:val="none" w:sz="0" w:space="0" w:color="auto"/>
        <w:bottom w:val="none" w:sz="0" w:space="0" w:color="auto"/>
        <w:right w:val="none" w:sz="0" w:space="0" w:color="auto"/>
      </w:divBdr>
    </w:div>
    <w:div w:id="1187787489">
      <w:bodyDiv w:val="1"/>
      <w:marLeft w:val="0"/>
      <w:marRight w:val="0"/>
      <w:marTop w:val="0"/>
      <w:marBottom w:val="0"/>
      <w:divBdr>
        <w:top w:val="none" w:sz="0" w:space="0" w:color="auto"/>
        <w:left w:val="none" w:sz="0" w:space="0" w:color="auto"/>
        <w:bottom w:val="none" w:sz="0" w:space="0" w:color="auto"/>
        <w:right w:val="none" w:sz="0" w:space="0" w:color="auto"/>
      </w:divBdr>
    </w:div>
    <w:div w:id="1282106636">
      <w:bodyDiv w:val="1"/>
      <w:marLeft w:val="0"/>
      <w:marRight w:val="0"/>
      <w:marTop w:val="0"/>
      <w:marBottom w:val="0"/>
      <w:divBdr>
        <w:top w:val="none" w:sz="0" w:space="0" w:color="auto"/>
        <w:left w:val="none" w:sz="0" w:space="0" w:color="auto"/>
        <w:bottom w:val="none" w:sz="0" w:space="0" w:color="auto"/>
        <w:right w:val="none" w:sz="0" w:space="0" w:color="auto"/>
      </w:divBdr>
    </w:div>
    <w:div w:id="1351296121">
      <w:bodyDiv w:val="1"/>
      <w:marLeft w:val="0"/>
      <w:marRight w:val="0"/>
      <w:marTop w:val="0"/>
      <w:marBottom w:val="0"/>
      <w:divBdr>
        <w:top w:val="none" w:sz="0" w:space="0" w:color="auto"/>
        <w:left w:val="none" w:sz="0" w:space="0" w:color="auto"/>
        <w:bottom w:val="none" w:sz="0" w:space="0" w:color="auto"/>
        <w:right w:val="none" w:sz="0" w:space="0" w:color="auto"/>
      </w:divBdr>
    </w:div>
    <w:div w:id="1496605686">
      <w:bodyDiv w:val="1"/>
      <w:marLeft w:val="0"/>
      <w:marRight w:val="0"/>
      <w:marTop w:val="0"/>
      <w:marBottom w:val="0"/>
      <w:divBdr>
        <w:top w:val="none" w:sz="0" w:space="0" w:color="auto"/>
        <w:left w:val="none" w:sz="0" w:space="0" w:color="auto"/>
        <w:bottom w:val="none" w:sz="0" w:space="0" w:color="auto"/>
        <w:right w:val="none" w:sz="0" w:space="0" w:color="auto"/>
      </w:divBdr>
    </w:div>
    <w:div w:id="1539322025">
      <w:bodyDiv w:val="1"/>
      <w:marLeft w:val="0"/>
      <w:marRight w:val="0"/>
      <w:marTop w:val="0"/>
      <w:marBottom w:val="0"/>
      <w:divBdr>
        <w:top w:val="none" w:sz="0" w:space="0" w:color="auto"/>
        <w:left w:val="none" w:sz="0" w:space="0" w:color="auto"/>
        <w:bottom w:val="none" w:sz="0" w:space="0" w:color="auto"/>
        <w:right w:val="none" w:sz="0" w:space="0" w:color="auto"/>
      </w:divBdr>
    </w:div>
    <w:div w:id="1763987386">
      <w:bodyDiv w:val="1"/>
      <w:marLeft w:val="0"/>
      <w:marRight w:val="0"/>
      <w:marTop w:val="0"/>
      <w:marBottom w:val="0"/>
      <w:divBdr>
        <w:top w:val="none" w:sz="0" w:space="0" w:color="auto"/>
        <w:left w:val="none" w:sz="0" w:space="0" w:color="auto"/>
        <w:bottom w:val="none" w:sz="0" w:space="0" w:color="auto"/>
        <w:right w:val="none" w:sz="0" w:space="0" w:color="auto"/>
      </w:divBdr>
    </w:div>
    <w:div w:id="1937904193">
      <w:bodyDiv w:val="1"/>
      <w:marLeft w:val="0"/>
      <w:marRight w:val="0"/>
      <w:marTop w:val="0"/>
      <w:marBottom w:val="0"/>
      <w:divBdr>
        <w:top w:val="none" w:sz="0" w:space="0" w:color="auto"/>
        <w:left w:val="none" w:sz="0" w:space="0" w:color="auto"/>
        <w:bottom w:val="none" w:sz="0" w:space="0" w:color="auto"/>
        <w:right w:val="none" w:sz="0" w:space="0" w:color="auto"/>
      </w:divBdr>
    </w:div>
    <w:div w:id="2000452154">
      <w:bodyDiv w:val="1"/>
      <w:marLeft w:val="0"/>
      <w:marRight w:val="0"/>
      <w:marTop w:val="0"/>
      <w:marBottom w:val="0"/>
      <w:divBdr>
        <w:top w:val="none" w:sz="0" w:space="0" w:color="auto"/>
        <w:left w:val="none" w:sz="0" w:space="0" w:color="auto"/>
        <w:bottom w:val="none" w:sz="0" w:space="0" w:color="auto"/>
        <w:right w:val="none" w:sz="0" w:space="0" w:color="auto"/>
      </w:divBdr>
    </w:div>
    <w:div w:id="2031175108">
      <w:bodyDiv w:val="1"/>
      <w:marLeft w:val="0"/>
      <w:marRight w:val="0"/>
      <w:marTop w:val="0"/>
      <w:marBottom w:val="0"/>
      <w:divBdr>
        <w:top w:val="none" w:sz="0" w:space="0" w:color="auto"/>
        <w:left w:val="none" w:sz="0" w:space="0" w:color="auto"/>
        <w:bottom w:val="none" w:sz="0" w:space="0" w:color="auto"/>
        <w:right w:val="none" w:sz="0" w:space="0" w:color="auto"/>
      </w:divBdr>
    </w:div>
    <w:div w:id="2039886912">
      <w:bodyDiv w:val="1"/>
      <w:marLeft w:val="0"/>
      <w:marRight w:val="0"/>
      <w:marTop w:val="0"/>
      <w:marBottom w:val="0"/>
      <w:divBdr>
        <w:top w:val="none" w:sz="0" w:space="0" w:color="auto"/>
        <w:left w:val="none" w:sz="0" w:space="0" w:color="auto"/>
        <w:bottom w:val="none" w:sz="0" w:space="0" w:color="auto"/>
        <w:right w:val="none" w:sz="0" w:space="0" w:color="auto"/>
      </w:divBdr>
    </w:div>
    <w:div w:id="2058163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ass-lang.com/" TargetMode="External"/><Relationship Id="rId117" Type="http://schemas.openxmlformats.org/officeDocument/2006/relationships/image" Target="media/image62.png"/><Relationship Id="rId21" Type="http://schemas.openxmlformats.org/officeDocument/2006/relationships/hyperlink" Target="https://angular.io/" TargetMode="External"/><Relationship Id="rId42" Type="http://schemas.openxmlformats.org/officeDocument/2006/relationships/hyperlink" Target="https://www.javascript.com/" TargetMode="External"/><Relationship Id="rId47" Type="http://schemas.openxmlformats.org/officeDocument/2006/relationships/hyperlink" Target="https://geekflare.com/" TargetMode="External"/><Relationship Id="rId63" Type="http://schemas.openxmlformats.org/officeDocument/2006/relationships/image" Target="media/image12.png"/><Relationship Id="rId68" Type="http://schemas.openxmlformats.org/officeDocument/2006/relationships/image" Target="media/image13.png"/><Relationship Id="rId84" Type="http://schemas.openxmlformats.org/officeDocument/2006/relationships/image" Target="media/image29.png"/><Relationship Id="rId89" Type="http://schemas.openxmlformats.org/officeDocument/2006/relationships/image" Target="media/image34.png"/><Relationship Id="rId112" Type="http://schemas.openxmlformats.org/officeDocument/2006/relationships/image" Target="media/image57.png"/><Relationship Id="rId16" Type="http://schemas.openxmlformats.org/officeDocument/2006/relationships/hyperlink" Target="http://www.icsoft.org/" TargetMode="External"/><Relationship Id="rId107" Type="http://schemas.openxmlformats.org/officeDocument/2006/relationships/image" Target="media/image52.png"/><Relationship Id="rId11" Type="http://schemas.openxmlformats.org/officeDocument/2006/relationships/image" Target="media/image3.png"/><Relationship Id="rId32" Type="http://schemas.openxmlformats.org/officeDocument/2006/relationships/hyperlink" Target="https://startbootstrap.com/" TargetMode="External"/><Relationship Id="rId37" Type="http://schemas.openxmlformats.org/officeDocument/2006/relationships/hyperlink" Target="http://www.doctrine-project.org/" TargetMode="External"/><Relationship Id="rId53" Type="http://schemas.openxmlformats.org/officeDocument/2006/relationships/hyperlink" Target="https://www.insticc.org/Primoris/Default.aspx/" TargetMode="External"/><Relationship Id="rId58" Type="http://schemas.openxmlformats.org/officeDocument/2006/relationships/hyperlink" Target="http://www.tawdis.net" TargetMode="External"/><Relationship Id="rId74" Type="http://schemas.openxmlformats.org/officeDocument/2006/relationships/image" Target="media/image19.png"/><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35.png"/><Relationship Id="rId95" Type="http://schemas.openxmlformats.org/officeDocument/2006/relationships/image" Target="media/image40.png"/><Relationship Id="rId22" Type="http://schemas.openxmlformats.org/officeDocument/2006/relationships/hyperlink" Target="https://material.angular.io/" TargetMode="External"/><Relationship Id="rId27" Type="http://schemas.openxmlformats.org/officeDocument/2006/relationships/hyperlink" Target="https://medium.com/" TargetMode="External"/><Relationship Id="rId43" Type="http://schemas.openxmlformats.org/officeDocument/2006/relationships/hyperlink" Target="https://datatables.net/" TargetMode="External"/><Relationship Id="rId48" Type="http://schemas.openxmlformats.org/officeDocument/2006/relationships/hyperlink" Target="https://fg.ull.es/sistedes2017/" TargetMode="External"/><Relationship Id="rId64" Type="http://schemas.openxmlformats.org/officeDocument/2006/relationships/hyperlink" Target="https://raiolanetworks.es/hosting/" TargetMode="External"/><Relationship Id="rId69" Type="http://schemas.openxmlformats.org/officeDocument/2006/relationships/image" Target="media/image14.svg"/><Relationship Id="rId113" Type="http://schemas.openxmlformats.org/officeDocument/2006/relationships/image" Target="media/image58.png"/><Relationship Id="rId118" Type="http://schemas.openxmlformats.org/officeDocument/2006/relationships/image" Target="media/image63.png"/><Relationship Id="rId80" Type="http://schemas.openxmlformats.org/officeDocument/2006/relationships/image" Target="media/image25.png"/><Relationship Id="rId85" Type="http://schemas.openxmlformats.org/officeDocument/2006/relationships/image" Target="media/image30.png"/><Relationship Id="rId12" Type="http://schemas.openxmlformats.org/officeDocument/2006/relationships/hyperlink" Target="http://www.easychair.org" TargetMode="External"/><Relationship Id="rId17" Type="http://schemas.openxmlformats.org/officeDocument/2006/relationships/hyperlink" Target="http://www.enase.org/" TargetMode="External"/><Relationship Id="rId33" Type="http://schemas.openxmlformats.org/officeDocument/2006/relationships/hyperlink" Target="https://www.virtualbox.org/" TargetMode="External"/><Relationship Id="rId38" Type="http://schemas.openxmlformats.org/officeDocument/2006/relationships/hyperlink" Target="https://www.w3schools.com/" TargetMode="External"/><Relationship Id="rId59" Type="http://schemas.openxmlformats.org/officeDocument/2006/relationships/image" Target="media/image8.png"/><Relationship Id="rId103" Type="http://schemas.openxmlformats.org/officeDocument/2006/relationships/image" Target="media/image48.png"/><Relationship Id="rId108" Type="http://schemas.openxmlformats.org/officeDocument/2006/relationships/image" Target="media/image53.png"/><Relationship Id="rId124" Type="http://schemas.openxmlformats.org/officeDocument/2006/relationships/footer" Target="footer1.xml"/><Relationship Id="rId54" Type="http://schemas.openxmlformats.org/officeDocument/2006/relationships/hyperlink" Target="https://www.owasp.org/" TargetMode="External"/><Relationship Id="rId70" Type="http://schemas.openxmlformats.org/officeDocument/2006/relationships/image" Target="media/image15.png"/><Relationship Id="rId75" Type="http://schemas.openxmlformats.org/officeDocument/2006/relationships/image" Target="media/image20.png"/><Relationship Id="rId91" Type="http://schemas.openxmlformats.org/officeDocument/2006/relationships/image" Target="media/image36.png"/><Relationship Id="rId96"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nodejs.org/es/" TargetMode="External"/><Relationship Id="rId28" Type="http://schemas.openxmlformats.org/officeDocument/2006/relationships/hyperlink" Target="http://expressjs.com/es/" TargetMode="External"/><Relationship Id="rId49" Type="http://schemas.openxmlformats.org/officeDocument/2006/relationships/hyperlink" Target="http://www.icsoft.org/" TargetMode="External"/><Relationship Id="rId114" Type="http://schemas.openxmlformats.org/officeDocument/2006/relationships/image" Target="media/image59.png"/><Relationship Id="rId119" Type="http://schemas.openxmlformats.org/officeDocument/2006/relationships/image" Target="media/image64.png"/><Relationship Id="rId44" Type="http://schemas.openxmlformats.org/officeDocument/2006/relationships/hyperlink" Target="https://github.com/" TargetMode="External"/><Relationship Id="rId60" Type="http://schemas.openxmlformats.org/officeDocument/2006/relationships/image" Target="media/image9.png"/><Relationship Id="rId65" Type="http://schemas.openxmlformats.org/officeDocument/2006/relationships/hyperlink" Target="https://sered.net/hosting-espa%C3%B1a-ssd" TargetMode="External"/><Relationship Id="rId81" Type="http://schemas.openxmlformats.org/officeDocument/2006/relationships/image" Target="media/image26.svg"/><Relationship Id="rId86" Type="http://schemas.openxmlformats.org/officeDocument/2006/relationships/image" Target="media/image31.png"/><Relationship Id="rId13" Type="http://schemas.openxmlformats.org/officeDocument/2006/relationships/image" Target="media/image4.png"/><Relationship Id="rId18" Type="http://schemas.openxmlformats.org/officeDocument/2006/relationships/hyperlink" Target="https://fg.ull.es/sistedes2017" TargetMode="External"/><Relationship Id="rId39" Type="http://schemas.openxmlformats.org/officeDocument/2006/relationships/hyperlink" Target="https://www.mysql.com/" TargetMode="External"/><Relationship Id="rId109" Type="http://schemas.openxmlformats.org/officeDocument/2006/relationships/image" Target="media/image54.png"/><Relationship Id="rId34" Type="http://schemas.openxmlformats.org/officeDocument/2006/relationships/hyperlink" Target="https://www.centos.org/" TargetMode="External"/><Relationship Id="rId50" Type="http://schemas.openxmlformats.org/officeDocument/2006/relationships/hyperlink" Target="http://www.enase.org/" TargetMode="External"/><Relationship Id="rId55" Type="http://schemas.openxmlformats.org/officeDocument/2006/relationships/hyperlink" Target="https://www.digitalocean.com" TargetMode="External"/><Relationship Id="rId76" Type="http://schemas.openxmlformats.org/officeDocument/2006/relationships/image" Target="media/image21.png"/><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https://www.npmjs.com/" TargetMode="External"/><Relationship Id="rId24" Type="http://schemas.openxmlformats.org/officeDocument/2006/relationships/hyperlink" Target="https://firebase.google.com/" TargetMode="External"/><Relationship Id="rId40" Type="http://schemas.openxmlformats.org/officeDocument/2006/relationships/hyperlink" Target="http://getbootstrap.com" TargetMode="External"/><Relationship Id="rId45" Type="http://schemas.openxmlformats.org/officeDocument/2006/relationships/hyperlink" Target="https://es.stackoverflow.com/" TargetMode="External"/><Relationship Id="rId66" Type="http://schemas.openxmlformats.org/officeDocument/2006/relationships/hyperlink" Target="https://www.adjenet.net/hosting" TargetMode="External"/><Relationship Id="rId87" Type="http://schemas.openxmlformats.org/officeDocument/2006/relationships/image" Target="media/image32.png"/><Relationship Id="rId110" Type="http://schemas.openxmlformats.org/officeDocument/2006/relationships/image" Target="media/image55.png"/><Relationship Id="rId115" Type="http://schemas.openxmlformats.org/officeDocument/2006/relationships/image" Target="media/image60.png"/><Relationship Id="rId61" Type="http://schemas.openxmlformats.org/officeDocument/2006/relationships/image" Target="media/image10.png"/><Relationship Id="rId82" Type="http://schemas.openxmlformats.org/officeDocument/2006/relationships/image" Target="media/image27.png"/><Relationship Id="rId19" Type="http://schemas.openxmlformats.org/officeDocument/2006/relationships/image" Target="media/image6.png"/><Relationship Id="rId14" Type="http://schemas.openxmlformats.org/officeDocument/2006/relationships/hyperlink" Target="https://www.insticc.org" TargetMode="External"/><Relationship Id="rId30" Type="http://schemas.openxmlformats.org/officeDocument/2006/relationships/hyperlink" Target="https://www.udemy.com/" TargetMode="External"/><Relationship Id="rId35" Type="http://schemas.openxmlformats.org/officeDocument/2006/relationships/hyperlink" Target="https://httpd.apache.org/" TargetMode="External"/><Relationship Id="rId56" Type="http://schemas.openxmlformats.org/officeDocument/2006/relationships/hyperlink" Target="https://www.crazyegg.com/blog/principles-website-usability/" TargetMode="Externa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www.aconf.org/" TargetMode="External"/><Relationship Id="rId72" Type="http://schemas.openxmlformats.org/officeDocument/2006/relationships/image" Target="media/image17.png"/><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hyperlink" Target="https://developers.google.com/speed/pagespeed/insights/" TargetMode="External"/><Relationship Id="rId3" Type="http://schemas.openxmlformats.org/officeDocument/2006/relationships/styles" Target="styles.xml"/><Relationship Id="rId25" Type="http://schemas.openxmlformats.org/officeDocument/2006/relationships/hyperlink" Target="https://code.visualstudio.com/" TargetMode="External"/><Relationship Id="rId46" Type="http://schemas.openxmlformats.org/officeDocument/2006/relationships/hyperlink" Target="https://www.wikipedia.org/" TargetMode="External"/><Relationship Id="rId67" Type="http://schemas.openxmlformats.org/officeDocument/2006/relationships/hyperlink" Target="https://firebase.google.com/pricing/" TargetMode="External"/><Relationship Id="rId116" Type="http://schemas.openxmlformats.org/officeDocument/2006/relationships/image" Target="media/image61.png"/><Relationship Id="rId20" Type="http://schemas.openxmlformats.org/officeDocument/2006/relationships/image" Target="media/image7.png"/><Relationship Id="rId41" Type="http://schemas.openxmlformats.org/officeDocument/2006/relationships/hyperlink" Target="https://jquery.com/" TargetMode="External"/><Relationship Id="rId62" Type="http://schemas.openxmlformats.org/officeDocument/2006/relationships/image" Target="media/image11.png"/><Relationship Id="rId83" Type="http://schemas.openxmlformats.org/officeDocument/2006/relationships/image" Target="media/image28.png"/><Relationship Id="rId88" Type="http://schemas.openxmlformats.org/officeDocument/2006/relationships/image" Target="media/image33.svg"/><Relationship Id="rId111" Type="http://schemas.openxmlformats.org/officeDocument/2006/relationships/image" Target="media/image56.png"/><Relationship Id="rId15" Type="http://schemas.openxmlformats.org/officeDocument/2006/relationships/image" Target="media/image5.png"/><Relationship Id="rId36" Type="http://schemas.openxmlformats.org/officeDocument/2006/relationships/hyperlink" Target="http://php.net/" TargetMode="External"/><Relationship Id="rId57" Type="http://schemas.openxmlformats.org/officeDocument/2006/relationships/hyperlink" Target="http://www.usabilityfirst.com/usability-methods/" TargetMode="External"/><Relationship Id="rId106" Type="http://schemas.openxmlformats.org/officeDocument/2006/relationships/image" Target="media/image51.png"/><Relationship Id="rId10" Type="http://schemas.openxmlformats.org/officeDocument/2006/relationships/hyperlink" Target="https://www.aconf.org" TargetMode="External"/><Relationship Id="rId31" Type="http://schemas.openxmlformats.org/officeDocument/2006/relationships/hyperlink" Target="https://parall.ax/products/jspdf" TargetMode="External"/><Relationship Id="rId52" Type="http://schemas.openxmlformats.org/officeDocument/2006/relationships/hyperlink" Target="http://easychair.org/licenses.cgi" TargetMode="External"/><Relationship Id="rId73" Type="http://schemas.openxmlformats.org/officeDocument/2006/relationships/image" Target="media/image18.png"/><Relationship Id="rId78" Type="http://schemas.openxmlformats.org/officeDocument/2006/relationships/image" Target="media/image23.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9206AA-64F3-9F40-9450-16F23C96D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5550</TotalTime>
  <Pages>167</Pages>
  <Words>28575</Words>
  <Characters>157166</Characters>
  <Application>Microsoft Office Word</Application>
  <DocSecurity>0</DocSecurity>
  <Lines>1309</Lines>
  <Paragraphs>370</Paragraphs>
  <ScaleCrop>false</ScaleCrop>
  <HeadingPairs>
    <vt:vector size="2" baseType="variant">
      <vt:variant>
        <vt:lpstr>Título</vt:lpstr>
      </vt:variant>
      <vt:variant>
        <vt:i4>1</vt:i4>
      </vt:variant>
    </vt:vector>
  </HeadingPairs>
  <TitlesOfParts>
    <vt:vector size="1" baseType="lpstr">
      <vt:lpstr> Lataforma web para</vt:lpstr>
    </vt:vector>
  </TitlesOfParts>
  <Company>Fluor</Company>
  <LinksUpToDate>false</LinksUpToDate>
  <CharactersWithSpaces>185371</CharactersWithSpaces>
  <SharedDoc>false</SharedDoc>
  <HLinks>
    <vt:vector size="156" baseType="variant">
      <vt:variant>
        <vt:i4>2293789</vt:i4>
      </vt:variant>
      <vt:variant>
        <vt:i4>78</vt:i4>
      </vt:variant>
      <vt:variant>
        <vt:i4>0</vt:i4>
      </vt:variant>
      <vt:variant>
        <vt:i4>5</vt:i4>
      </vt:variant>
      <vt:variant>
        <vt:lpwstr>https://es.wikipedia.org/wiki/Modelo_entidad-relaci%C3%B3n</vt:lpwstr>
      </vt:variant>
      <vt:variant>
        <vt:lpwstr/>
      </vt:variant>
      <vt:variant>
        <vt:i4>5242951</vt:i4>
      </vt:variant>
      <vt:variant>
        <vt:i4>75</vt:i4>
      </vt:variant>
      <vt:variant>
        <vt:i4>0</vt:i4>
      </vt:variant>
      <vt:variant>
        <vt:i4>5</vt:i4>
      </vt:variant>
      <vt:variant>
        <vt:lpwstr>https://es.slideshare.net/csalazarc/modelo-de-datos-14506949</vt:lpwstr>
      </vt:variant>
      <vt:variant>
        <vt:lpwstr/>
      </vt:variant>
      <vt:variant>
        <vt:i4>786526</vt:i4>
      </vt:variant>
      <vt:variant>
        <vt:i4>72</vt:i4>
      </vt:variant>
      <vt:variant>
        <vt:i4>0</vt:i4>
      </vt:variant>
      <vt:variant>
        <vt:i4>5</vt:i4>
      </vt:variant>
      <vt:variant>
        <vt:lpwstr>http://www.linuxjournal.com/content/rails-and-postgresql</vt:lpwstr>
      </vt:variant>
      <vt:variant>
        <vt:lpwstr/>
      </vt:variant>
      <vt:variant>
        <vt:i4>1310807</vt:i4>
      </vt:variant>
      <vt:variant>
        <vt:i4>69</vt:i4>
      </vt:variant>
      <vt:variant>
        <vt:i4>0</vt:i4>
      </vt:variant>
      <vt:variant>
        <vt:i4>5</vt:i4>
      </vt:variant>
      <vt:variant>
        <vt:lpwstr>https://www.madetech.com/blog/pros-and-cons-of-ruby-on-rails</vt:lpwstr>
      </vt:variant>
      <vt:variant>
        <vt:lpwstr/>
      </vt:variant>
      <vt:variant>
        <vt:i4>1048663</vt:i4>
      </vt:variant>
      <vt:variant>
        <vt:i4>66</vt:i4>
      </vt:variant>
      <vt:variant>
        <vt:i4>0</vt:i4>
      </vt:variant>
      <vt:variant>
        <vt:i4>5</vt:i4>
      </vt:variant>
      <vt:variant>
        <vt:lpwstr>https://github.com/webcaetano/mongo-mysql</vt:lpwstr>
      </vt:variant>
      <vt:variant>
        <vt:lpwstr/>
      </vt:variant>
      <vt:variant>
        <vt:i4>3539056</vt:i4>
      </vt:variant>
      <vt:variant>
        <vt:i4>63</vt:i4>
      </vt:variant>
      <vt:variant>
        <vt:i4>0</vt:i4>
      </vt:variant>
      <vt:variant>
        <vt:i4>5</vt:i4>
      </vt:variant>
      <vt:variant>
        <vt:lpwstr>http://nghenglim.github.io/PostgreSQL-9.5.0-vs-MariaDB-10.1.11-vs-MySQL-5.7.0-year-2016/?time=1</vt:lpwstr>
      </vt:variant>
      <vt:variant>
        <vt:lpwstr/>
      </vt:variant>
      <vt:variant>
        <vt:i4>2097260</vt:i4>
      </vt:variant>
      <vt:variant>
        <vt:i4>60</vt:i4>
      </vt:variant>
      <vt:variant>
        <vt:i4>0</vt:i4>
      </vt:variant>
      <vt:variant>
        <vt:i4>5</vt:i4>
      </vt:variant>
      <vt:variant>
        <vt:lpwstr>https://es.wikipedia.org/wiki/AngularJS</vt:lpwstr>
      </vt:variant>
      <vt:variant>
        <vt:lpwstr/>
      </vt:variant>
      <vt:variant>
        <vt:i4>1179677</vt:i4>
      </vt:variant>
      <vt:variant>
        <vt:i4>57</vt:i4>
      </vt:variant>
      <vt:variant>
        <vt:i4>0</vt:i4>
      </vt:variant>
      <vt:variant>
        <vt:i4>5</vt:i4>
      </vt:variant>
      <vt:variant>
        <vt:lpwstr>http://www.comentum.com/ruby-on-rails-vs-php-comparison.html</vt:lpwstr>
      </vt:variant>
      <vt:variant>
        <vt:lpwstr/>
      </vt:variant>
      <vt:variant>
        <vt:i4>2359352</vt:i4>
      </vt:variant>
      <vt:variant>
        <vt:i4>54</vt:i4>
      </vt:variant>
      <vt:variant>
        <vt:i4>0</vt:i4>
      </vt:variant>
      <vt:variant>
        <vt:i4>5</vt:i4>
      </vt:variant>
      <vt:variant>
        <vt:lpwstr>https://msdn.microsoft.com/es-es/library/dd566231.aspx</vt:lpwstr>
      </vt:variant>
      <vt:variant>
        <vt:lpwstr/>
      </vt:variant>
      <vt:variant>
        <vt:i4>2162740</vt:i4>
      </vt:variant>
      <vt:variant>
        <vt:i4>51</vt:i4>
      </vt:variant>
      <vt:variant>
        <vt:i4>0</vt:i4>
      </vt:variant>
      <vt:variant>
        <vt:i4>5</vt:i4>
      </vt:variant>
      <vt:variant>
        <vt:lpwstr>http://jagonzalez.org/deberias-usar-python-para-el-desarrollo-web/</vt:lpwstr>
      </vt:variant>
      <vt:variant>
        <vt:lpwstr/>
      </vt:variant>
      <vt:variant>
        <vt:i4>4456473</vt:i4>
      </vt:variant>
      <vt:variant>
        <vt:i4>48</vt:i4>
      </vt:variant>
      <vt:variant>
        <vt:i4>0</vt:i4>
      </vt:variant>
      <vt:variant>
        <vt:i4>5</vt:i4>
      </vt:variant>
      <vt:variant>
        <vt:lpwstr>http://php.net/manual/es/intro-whatis.php</vt:lpwstr>
      </vt:variant>
      <vt:variant>
        <vt:lpwstr/>
      </vt:variant>
      <vt:variant>
        <vt:i4>3342383</vt:i4>
      </vt:variant>
      <vt:variant>
        <vt:i4>45</vt:i4>
      </vt:variant>
      <vt:variant>
        <vt:i4>0</vt:i4>
      </vt:variant>
      <vt:variant>
        <vt:i4>5</vt:i4>
      </vt:variant>
      <vt:variant>
        <vt:lpwstr>https://www.digitalocean.com/pricing/</vt:lpwstr>
      </vt:variant>
      <vt:variant>
        <vt:lpwstr>droplet</vt:lpwstr>
      </vt:variant>
      <vt:variant>
        <vt:i4>2031696</vt:i4>
      </vt:variant>
      <vt:variant>
        <vt:i4>42</vt:i4>
      </vt:variant>
      <vt:variant>
        <vt:i4>0</vt:i4>
      </vt:variant>
      <vt:variant>
        <vt:i4>5</vt:i4>
      </vt:variant>
      <vt:variant>
        <vt:lpwstr>https://www.facilcloud.com/noticias/sql-vs-nosql-which-one-should-i-use/</vt:lpwstr>
      </vt:variant>
      <vt:variant>
        <vt:lpwstr/>
      </vt:variant>
      <vt:variant>
        <vt:i4>6160407</vt:i4>
      </vt:variant>
      <vt:variant>
        <vt:i4>39</vt:i4>
      </vt:variant>
      <vt:variant>
        <vt:i4>0</vt:i4>
      </vt:variant>
      <vt:variant>
        <vt:i4>5</vt:i4>
      </vt:variant>
      <vt:variant>
        <vt:lpwstr>https://blog.pandorafms.org/es/nosql-vs-sql-diferencias-y-cuando-elegir-cada-una/</vt:lpwstr>
      </vt:variant>
      <vt:variant>
        <vt:lpwstr/>
      </vt:variant>
      <vt:variant>
        <vt:i4>7405619</vt:i4>
      </vt:variant>
      <vt:variant>
        <vt:i4>36</vt:i4>
      </vt:variant>
      <vt:variant>
        <vt:i4>0</vt:i4>
      </vt:variant>
      <vt:variant>
        <vt:i4>5</vt:i4>
      </vt:variant>
      <vt:variant>
        <vt:lpwstr>https://serprogramador.es/que-es-frontend-y-backend-en-la-programacion-web/</vt:lpwstr>
      </vt:variant>
      <vt:variant>
        <vt:lpwstr/>
      </vt:variant>
      <vt:variant>
        <vt:i4>4521997</vt:i4>
      </vt:variant>
      <vt:variant>
        <vt:i4>33</vt:i4>
      </vt:variant>
      <vt:variant>
        <vt:i4>0</vt:i4>
      </vt:variant>
      <vt:variant>
        <vt:i4>5</vt:i4>
      </vt:variant>
      <vt:variant>
        <vt:lpwstr>https://www.brainvire.com/six-benefits-of-using-mvc-model-for-effective-web-application-development/</vt:lpwstr>
      </vt:variant>
      <vt:variant>
        <vt:lpwstr/>
      </vt:variant>
      <vt:variant>
        <vt:i4>589850</vt:i4>
      </vt:variant>
      <vt:variant>
        <vt:i4>27</vt:i4>
      </vt:variant>
      <vt:variant>
        <vt:i4>0</vt:i4>
      </vt:variant>
      <vt:variant>
        <vt:i4>5</vt:i4>
      </vt:variant>
      <vt:variant>
        <vt:lpwstr>http://michelletorres.mx/mvc-y-su-importancia-en-la-web/</vt:lpwstr>
      </vt:variant>
      <vt:variant>
        <vt:lpwstr/>
      </vt:variant>
      <vt:variant>
        <vt:i4>5046277</vt:i4>
      </vt:variant>
      <vt:variant>
        <vt:i4>24</vt:i4>
      </vt:variant>
      <vt:variant>
        <vt:i4>0</vt:i4>
      </vt:variant>
      <vt:variant>
        <vt:i4>5</vt:i4>
      </vt:variant>
      <vt:variant>
        <vt:lpwstr>http://www.unversidadempresa.com/</vt:lpwstr>
      </vt:variant>
      <vt:variant>
        <vt:lpwstr/>
      </vt:variant>
      <vt:variant>
        <vt:i4>3670134</vt:i4>
      </vt:variant>
      <vt:variant>
        <vt:i4>21</vt:i4>
      </vt:variant>
      <vt:variant>
        <vt:i4>0</vt:i4>
      </vt:variant>
      <vt:variant>
        <vt:i4>5</vt:i4>
      </vt:variant>
      <vt:variant>
        <vt:lpwstr>http://www.talentoteca.com/</vt:lpwstr>
      </vt:variant>
      <vt:variant>
        <vt:lpwstr/>
      </vt:variant>
      <vt:variant>
        <vt:i4>5439569</vt:i4>
      </vt:variant>
      <vt:variant>
        <vt:i4>18</vt:i4>
      </vt:variant>
      <vt:variant>
        <vt:i4>0</vt:i4>
      </vt:variant>
      <vt:variant>
        <vt:i4>5</vt:i4>
      </vt:variant>
      <vt:variant>
        <vt:lpwstr>https://www.indeed.com/about</vt:lpwstr>
      </vt:variant>
      <vt:variant>
        <vt:lpwstr/>
      </vt:variant>
      <vt:variant>
        <vt:i4>4194321</vt:i4>
      </vt:variant>
      <vt:variant>
        <vt:i4>15</vt:i4>
      </vt:variant>
      <vt:variant>
        <vt:i4>0</vt:i4>
      </vt:variant>
      <vt:variant>
        <vt:i4>5</vt:i4>
      </vt:variant>
      <vt:variant>
        <vt:lpwstr>http://www.bebee.com/</vt:lpwstr>
      </vt:variant>
      <vt:variant>
        <vt:lpwstr/>
      </vt:variant>
      <vt:variant>
        <vt:i4>2949169</vt:i4>
      </vt:variant>
      <vt:variant>
        <vt:i4>12</vt:i4>
      </vt:variant>
      <vt:variant>
        <vt:i4>0</vt:i4>
      </vt:variant>
      <vt:variant>
        <vt:i4>5</vt:i4>
      </vt:variant>
      <vt:variant>
        <vt:lpwstr>http://www.indeed.com/</vt:lpwstr>
      </vt:variant>
      <vt:variant>
        <vt:lpwstr/>
      </vt:variant>
      <vt:variant>
        <vt:i4>6488191</vt:i4>
      </vt:variant>
      <vt:variant>
        <vt:i4>9</vt:i4>
      </vt:variant>
      <vt:variant>
        <vt:i4>0</vt:i4>
      </vt:variant>
      <vt:variant>
        <vt:i4>5</vt:i4>
      </vt:variant>
      <vt:variant>
        <vt:lpwstr>https://builtwith.com/linkedin.com</vt:lpwstr>
      </vt:variant>
      <vt:variant>
        <vt:lpwstr/>
      </vt:variant>
      <vt:variant>
        <vt:i4>2883682</vt:i4>
      </vt:variant>
      <vt:variant>
        <vt:i4>6</vt:i4>
      </vt:variant>
      <vt:variant>
        <vt:i4>0</vt:i4>
      </vt:variant>
      <vt:variant>
        <vt:i4>5</vt:i4>
      </vt:variant>
      <vt:variant>
        <vt:lpwstr>https://w3techs.com/sites/info/linkedin.com</vt:lpwstr>
      </vt:variant>
      <vt:variant>
        <vt:lpwstr/>
      </vt:variant>
      <vt:variant>
        <vt:i4>8323105</vt:i4>
      </vt:variant>
      <vt:variant>
        <vt:i4>3</vt:i4>
      </vt:variant>
      <vt:variant>
        <vt:i4>0</vt:i4>
      </vt:variant>
      <vt:variant>
        <vt:i4>5</vt:i4>
      </vt:variant>
      <vt:variant>
        <vt:lpwstr>https://www.genbeta.com/redes-sociales-y-comunidades/repasamos-la-historia-de-linkedin-la-compra-estrella-de-microsoft</vt:lpwstr>
      </vt:variant>
      <vt:variant>
        <vt:lpwstr/>
      </vt:variant>
      <vt:variant>
        <vt:i4>4915286</vt:i4>
      </vt:variant>
      <vt:variant>
        <vt:i4>0</vt:i4>
      </vt:variant>
      <vt:variant>
        <vt:i4>0</vt:i4>
      </vt:variant>
      <vt:variant>
        <vt:i4>5</vt:i4>
      </vt:variant>
      <vt:variant>
        <vt:lpwstr>http://www.linkedin.com/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Lataforma web para</dc:title>
  <dc:subject/>
  <dc:creator>Fluor Employee</dc:creator>
  <cp:keywords/>
  <dc:description/>
  <cp:lastModifiedBy>Guillermo Vigil Rodríguez</cp:lastModifiedBy>
  <cp:revision>19</cp:revision>
  <cp:lastPrinted>2013-06-03T17:06:00Z</cp:lastPrinted>
  <dcterms:created xsi:type="dcterms:W3CDTF">2018-03-07T18:26:00Z</dcterms:created>
  <dcterms:modified xsi:type="dcterms:W3CDTF">2018-06-28T08:20:00Z</dcterms:modified>
</cp:coreProperties>
</file>