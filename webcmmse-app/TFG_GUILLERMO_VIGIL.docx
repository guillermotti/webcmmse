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Nº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23C121BE" w14:textId="3E6C0B60" w:rsidR="007452BA" w:rsidRPr="0037566D" w:rsidRDefault="007452BA"/>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62DB387E" w14:textId="77777777" w:rsidR="000F4EFA" w:rsidRDefault="000F4EFA" w:rsidP="007D7625">
      <w:pPr>
        <w:pStyle w:val="Ttulo1"/>
        <w:jc w:val="center"/>
      </w:pPr>
      <w:bookmarkStart w:id="0" w:name="_Toc486444061"/>
      <w:bookmarkStart w:id="1"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r>
        <w:t>DOCUMENTO</w:t>
      </w:r>
      <w:r w:rsidR="00FC0F47">
        <w:t xml:space="preserve"> 1: MEMORIA</w:t>
      </w:r>
      <w:bookmarkEnd w:id="0"/>
      <w:bookmarkEnd w:id="1"/>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75F0B53B" w14:textId="550301B5" w:rsidR="005B42DF" w:rsidRDefault="00FC3D3E" w:rsidP="007705EF">
      <w:pPr>
        <w:spacing w:after="0" w:line="240" w:lineRule="auto"/>
        <w:jc w:val="left"/>
      </w:pPr>
      <w:r>
        <w:br w:type="page"/>
      </w:r>
    </w:p>
    <w:p w14:paraId="4B4F6381" w14:textId="30885CE5" w:rsidR="00201CAB" w:rsidRDefault="00201CAB" w:rsidP="007705EF">
      <w:pPr>
        <w:pStyle w:val="Ttulo"/>
        <w:spacing w:before="0" w:after="240"/>
      </w:pPr>
      <w:bookmarkStart w:id="2" w:name="_Toc505426962"/>
      <w:r>
        <w:lastRenderedPageBreak/>
        <w:t>1.</w:t>
      </w:r>
      <w:r w:rsidR="009601FA">
        <w:t>1</w:t>
      </w:r>
      <w:r>
        <w:t xml:space="preserve"> </w:t>
      </w:r>
      <w:r w:rsidR="000454FF">
        <w:t>Resumen</w:t>
      </w:r>
      <w:bookmarkEnd w:id="2"/>
    </w:p>
    <w:p w14:paraId="489C3134" w14:textId="078EBD9F"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w:t>
      </w:r>
      <w:proofErr w:type="spellStart"/>
      <w:r w:rsidR="00A34827" w:rsidRPr="00A34827">
        <w:rPr>
          <w:i/>
        </w:rPr>
        <w:t>Conference</w:t>
      </w:r>
      <w:proofErr w:type="spellEnd"/>
      <w:r w:rsidR="00A34827" w:rsidRPr="00A34827">
        <w:rPr>
          <w:i/>
        </w:rPr>
        <w:t xml:space="preserve"> </w:t>
      </w:r>
      <w:proofErr w:type="spellStart"/>
      <w:r w:rsidR="00A34827" w:rsidRPr="00A34827">
        <w:rPr>
          <w:i/>
        </w:rPr>
        <w:t>on</w:t>
      </w:r>
      <w:proofErr w:type="spellEnd"/>
      <w:r w:rsidR="00A34827" w:rsidRPr="00A34827">
        <w:rPr>
          <w:i/>
        </w:rPr>
        <w:t xml:space="preserve"> </w:t>
      </w:r>
      <w:proofErr w:type="spellStart"/>
      <w:r w:rsidR="00A34827" w:rsidRPr="00A34827">
        <w:rPr>
          <w:i/>
        </w:rPr>
        <w:t>Computational</w:t>
      </w:r>
      <w:proofErr w:type="spellEnd"/>
      <w:r w:rsidR="00A34827" w:rsidRPr="00A34827">
        <w:rPr>
          <w:i/>
        </w:rPr>
        <w:t xml:space="preserve"> and </w:t>
      </w:r>
      <w:proofErr w:type="spellStart"/>
      <w:r w:rsidR="00A34827" w:rsidRPr="00A34827">
        <w:rPr>
          <w:i/>
        </w:rPr>
        <w:t>Mathematical</w:t>
      </w:r>
      <w:proofErr w:type="spellEnd"/>
      <w:r w:rsidR="00A34827" w:rsidRPr="00A34827">
        <w:rPr>
          <w:i/>
        </w:rPr>
        <w:t xml:space="preserve"> </w:t>
      </w:r>
      <w:proofErr w:type="spellStart"/>
      <w:r w:rsidR="00A34827" w:rsidRPr="00A34827">
        <w:rPr>
          <w:i/>
        </w:rPr>
        <w:t>Methods</w:t>
      </w:r>
      <w:proofErr w:type="spellEnd"/>
      <w:r w:rsidR="00A34827" w:rsidRPr="00A34827">
        <w:rPr>
          <w:i/>
        </w:rPr>
        <w:t xml:space="preserve"> in </w:t>
      </w:r>
      <w:proofErr w:type="spellStart"/>
      <w:r w:rsidR="00A34827" w:rsidRPr="00A34827">
        <w:rPr>
          <w:i/>
        </w:rPr>
        <w:t>Science</w:t>
      </w:r>
      <w:proofErr w:type="spellEnd"/>
      <w:r w:rsidR="00A34827" w:rsidRPr="00A34827">
        <w:rPr>
          <w:i/>
        </w:rPr>
        <w:t xml:space="preserve"> and </w:t>
      </w:r>
      <w:proofErr w:type="spellStart"/>
      <w:r w:rsidR="00A34827" w:rsidRPr="00A34827">
        <w:rPr>
          <w:i/>
        </w:rPr>
        <w:t>Engineering</w:t>
      </w:r>
      <w:proofErr w:type="spellEnd"/>
      <w:r w:rsidR="00A34827" w:rsidRPr="00A34827">
        <w:t xml:space="preserve"> </w:t>
      </w:r>
      <w:r w:rsidR="00A34827">
        <w:t xml:space="preserve">(de aquí en adelante CMMSE), </w:t>
      </w:r>
      <w:r w:rsidR="00A34827" w:rsidRPr="00A34827">
        <w:t xml:space="preserve">que se </w:t>
      </w:r>
      <w:r w:rsidR="00A34827">
        <w:t>celebra</w:t>
      </w:r>
      <w:r w:rsidR="00A34827" w:rsidRPr="00A34827">
        <w:t xml:space="preserve"> </w:t>
      </w:r>
      <w:r w:rsidR="00A34827">
        <w:t>en</w:t>
      </w:r>
      <w:r w:rsidR="00A34827" w:rsidRPr="00A34827">
        <w:t xml:space="preserve"> julio de </w:t>
      </w:r>
      <w:r w:rsidR="00A34827">
        <w:t>cada año</w:t>
      </w:r>
      <w:r w:rsidR="00A34827" w:rsidRPr="00A34827">
        <w:t xml:space="preserve"> en Rota (Cádiz).</w:t>
      </w:r>
    </w:p>
    <w:p w14:paraId="7702901B" w14:textId="66EFCB80"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59F390B6"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diferentes nuevas funcionalidades a petició</w:t>
      </w:r>
      <w:r w:rsidR="001C33BE">
        <w:t>n de la directiva del</w:t>
      </w:r>
      <w:r w:rsidR="00C77EF7">
        <w:t xml:space="preserve"> CMMSE.</w:t>
      </w:r>
    </w:p>
    <w:p w14:paraId="780AAE56" w14:textId="046C11A1"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archivos a la plataforma con contenido científico para presentarlos en dicho congreso. También podrán seguir el proceso de aceptación de </w:t>
      </w:r>
      <w:r w:rsidR="00842785">
        <w:t>artículos a presentar</w:t>
      </w:r>
      <w:r>
        <w:t>, y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proofErr w:type="spellStart"/>
      <w:r w:rsidR="00842785">
        <w:t>framework</w:t>
      </w:r>
      <w:proofErr w:type="spellEnd"/>
      <w:r w:rsidR="00842785">
        <w:t xml:space="preserve"> web </w:t>
      </w:r>
      <w:r w:rsidR="00842785" w:rsidRPr="00842785">
        <w:rPr>
          <w:i/>
        </w:rPr>
        <w:t xml:space="preserve">open </w:t>
      </w:r>
      <w:proofErr w:type="spellStart"/>
      <w:r w:rsidR="00842785" w:rsidRPr="00842785">
        <w:rPr>
          <w:i/>
        </w:rPr>
        <w:t>source</w:t>
      </w:r>
      <w:proofErr w:type="spellEnd"/>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proofErr w:type="spellStart"/>
      <w:r w:rsidR="00842785">
        <w:t>Sass</w:t>
      </w:r>
      <w:proofErr w:type="spellEnd"/>
      <w:r w:rsidR="00C83100" w:rsidRPr="00D618C9">
        <w:t>,</w:t>
      </w:r>
      <w:r w:rsidR="00842785">
        <w:t xml:space="preserve"> </w:t>
      </w:r>
      <w:proofErr w:type="spellStart"/>
      <w:r w:rsidR="00842785">
        <w:t>TypesScript</w:t>
      </w:r>
      <w:proofErr w:type="spellEnd"/>
      <w:r w:rsidR="00842785">
        <w:t>, JavaS</w:t>
      </w:r>
      <w:r w:rsidR="00D04F6C" w:rsidRPr="00D618C9">
        <w:t>cript</w:t>
      </w:r>
      <w:r w:rsidR="00C83100" w:rsidRPr="00D618C9">
        <w:t xml:space="preserve"> o </w:t>
      </w:r>
      <w:proofErr w:type="spellStart"/>
      <w:r w:rsidR="00C83100" w:rsidRPr="00D618C9">
        <w:t>jQuery</w:t>
      </w:r>
      <w:proofErr w:type="spellEnd"/>
      <w:r w:rsidR="000454FF" w:rsidRPr="00D618C9">
        <w:t xml:space="preserve"> </w:t>
      </w:r>
      <w:r w:rsidR="00DC0601" w:rsidRPr="00D618C9">
        <w:t>se han utilizado</w:t>
      </w:r>
      <w:r w:rsidR="00D04F6C" w:rsidRPr="00D618C9">
        <w:t xml:space="preserve"> para satisfacer l</w:t>
      </w:r>
      <w:r w:rsidR="00DC0601" w:rsidRPr="00D618C9">
        <w:t xml:space="preserve">as necesidades del </w:t>
      </w:r>
      <w:proofErr w:type="spellStart"/>
      <w:r w:rsidR="00DC0601" w:rsidRPr="00D618C9">
        <w:rPr>
          <w:i/>
        </w:rPr>
        <w:t>front-end</w:t>
      </w:r>
      <w:proofErr w:type="spellEnd"/>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proofErr w:type="spellStart"/>
      <w:r w:rsidR="00842785">
        <w:t>Firebase</w:t>
      </w:r>
      <w:proofErr w:type="spellEnd"/>
      <w:r w:rsidR="00842785">
        <w:t xml:space="preserve"> Cloud </w:t>
      </w:r>
      <w:proofErr w:type="spellStart"/>
      <w:r w:rsidR="00842785">
        <w:t>Firestore</w:t>
      </w:r>
      <w:proofErr w:type="spellEnd"/>
      <w:r w:rsidR="00842785">
        <w:t>,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w:t>
      </w:r>
      <w:r w:rsidR="00DC0601">
        <w:lastRenderedPageBreak/>
        <w:t xml:space="preserve">sido desarrollada </w:t>
      </w:r>
      <w:r w:rsidR="00DC0601" w:rsidRPr="002A3B95">
        <w:t>a medida</w:t>
      </w:r>
      <w:r w:rsidR="00DC0601">
        <w:t xml:space="preserve"> para ejecutarse sobre un servidor </w:t>
      </w:r>
      <w:r w:rsidR="005C6AF0">
        <w:t>web o para ser subida a un hosting con unos 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Otro punto importante a destacar es el uso de GitHub, repositorio de control de versiones usado a lo largo del desarrollo del proyecto</w:t>
      </w:r>
      <w:r w:rsidR="00761E64">
        <w:t>.</w:t>
      </w:r>
    </w:p>
    <w:p w14:paraId="19255644" w14:textId="3EE2B625" w:rsidR="009601FA" w:rsidRDefault="009601FA" w:rsidP="00400601">
      <w:pPr>
        <w:spacing w:line="240" w:lineRule="auto"/>
      </w:pPr>
    </w:p>
    <w:p w14:paraId="1A728E86" w14:textId="77777777" w:rsidR="00761E64" w:rsidRDefault="00761E64" w:rsidP="00400601">
      <w:pPr>
        <w:spacing w:line="240" w:lineRule="auto"/>
      </w:pPr>
    </w:p>
    <w:p w14:paraId="7E30AD3F" w14:textId="676BD347" w:rsidR="00400601" w:rsidRPr="00400601" w:rsidRDefault="00201CAB" w:rsidP="007705EF">
      <w:pPr>
        <w:pStyle w:val="Ttulo"/>
        <w:spacing w:before="0" w:after="240"/>
      </w:pPr>
      <w:bookmarkStart w:id="3" w:name="_Toc505426963"/>
      <w:r w:rsidRPr="00201CAB">
        <w:t xml:space="preserve">1.2 </w:t>
      </w:r>
      <w:r w:rsidR="000454FF">
        <w:t>Introducción</w:t>
      </w:r>
      <w:bookmarkEnd w:id="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5213DE62"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proofErr w:type="spellStart"/>
      <w:r w:rsidRPr="00C248B8">
        <w:rPr>
          <w:i/>
        </w:rPr>
        <w:t>source</w:t>
      </w:r>
      <w:proofErr w:type="spellEnd"/>
      <w:r>
        <w:rPr>
          <w:i/>
        </w:rPr>
        <w:t xml:space="preserve">) </w:t>
      </w:r>
      <w:r>
        <w:t>ampliamente testada</w:t>
      </w:r>
      <w:r w:rsidR="004D2474">
        <w:t>s por diferentes comunidades de desarrolladores de aplicaciones.</w:t>
      </w:r>
    </w:p>
    <w:p w14:paraId="6EE3E010" w14:textId="48AC8D8F" w:rsidR="004D2474" w:rsidRDefault="004D2474" w:rsidP="00D32971">
      <w:pPr>
        <w:spacing w:before="240"/>
        <w:ind w:firstLine="720"/>
      </w:pPr>
      <w:r w:rsidRPr="004D2474">
        <w:t xml:space="preserve">La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la misma.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w:t>
      </w:r>
      <w:r w:rsidR="009601FA">
        <w:lastRenderedPageBreak/>
        <w:t>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6DA7E143" w14:textId="42789A30" w:rsidR="00D32971" w:rsidRDefault="00D32971" w:rsidP="00761E64">
      <w:pPr>
        <w:pStyle w:val="indep"/>
      </w:pPr>
      <w:bookmarkStart w:id="4" w:name="_Toc486444062"/>
    </w:p>
    <w:p w14:paraId="0AC6B4A6" w14:textId="68D7EE6D" w:rsidR="00637B2F" w:rsidRPr="00637B2F" w:rsidRDefault="00637B2F" w:rsidP="00637B2F"/>
    <w:p w14:paraId="3893B3EA" w14:textId="6C3EB9E0" w:rsidR="00912E0D" w:rsidRPr="00912E0D" w:rsidRDefault="001227EC" w:rsidP="007705EF">
      <w:pPr>
        <w:pStyle w:val="Ttulo"/>
        <w:spacing w:before="0" w:after="240"/>
      </w:pPr>
      <w:bookmarkStart w:id="5" w:name="_Toc505426964"/>
      <w:r>
        <w:t>1</w:t>
      </w:r>
      <w:r w:rsidR="009601FA">
        <w:t>.3</w:t>
      </w:r>
      <w:r>
        <w:t xml:space="preserve"> </w:t>
      </w:r>
      <w:r w:rsidR="000454FF">
        <w:t>Objetivos y alcance</w:t>
      </w:r>
      <w:bookmarkEnd w:id="4"/>
      <w:bookmarkEnd w:id="5"/>
    </w:p>
    <w:p w14:paraId="1569DA79" w14:textId="052B226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t xml:space="preserve">, así como el alcance de 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Default="009601FA" w:rsidP="007705EF">
      <w:pPr>
        <w:pStyle w:val="Subttulo"/>
        <w:spacing w:after="240"/>
      </w:pPr>
      <w:bookmarkStart w:id="6" w:name="_Toc486444063"/>
      <w:bookmarkStart w:id="7" w:name="_Toc505426965"/>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6"/>
      <w:bookmarkEnd w:id="7"/>
    </w:p>
    <w:p w14:paraId="0309BD94" w14:textId="0BFDDFE2"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a las personas que asistan al CMMSE y a todas las personas que la dirigen</w:t>
      </w:r>
      <w:r w:rsidR="007B3D7F" w:rsidRPr="007B634A">
        <w:t>.</w:t>
      </w:r>
    </w:p>
    <w:p w14:paraId="27BA94BC" w14:textId="399E6FF9" w:rsidR="007B3D7F" w:rsidRPr="007B634A" w:rsidRDefault="007B3D7F" w:rsidP="009601FA">
      <w:pPr>
        <w:ind w:firstLine="720"/>
        <w:rPr>
          <w:szCs w:val="22"/>
        </w:rPr>
      </w:pPr>
      <w:r w:rsidRPr="007B634A">
        <w:rPr>
          <w:szCs w:val="22"/>
        </w:rPr>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lastRenderedPageBreak/>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0454FF" w:rsidRDefault="009601FA" w:rsidP="007705EF">
      <w:pPr>
        <w:pStyle w:val="Subttulo"/>
        <w:spacing w:after="240"/>
      </w:pPr>
      <w:bookmarkStart w:id="8" w:name="_Toc486444064"/>
      <w:bookmarkStart w:id="9" w:name="_Toc505426966"/>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8"/>
      <w:bookmarkEnd w:id="9"/>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lastRenderedPageBreak/>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FF668C6" w:rsidR="00B170E9" w:rsidRDefault="00B170E9" w:rsidP="00B170E9">
      <w:pPr>
        <w:spacing w:line="276" w:lineRule="auto"/>
        <w:rPr>
          <w:sz w:val="24"/>
        </w:rPr>
      </w:pPr>
    </w:p>
    <w:p w14:paraId="2B1E71D0" w14:textId="77777777" w:rsidR="003F23C4" w:rsidRDefault="003F23C4" w:rsidP="00B170E9">
      <w:pPr>
        <w:spacing w:line="276" w:lineRule="auto"/>
        <w:rPr>
          <w:sz w:val="24"/>
        </w:rPr>
      </w:pPr>
    </w:p>
    <w:p w14:paraId="0D616B4F" w14:textId="034C608E" w:rsidR="009601FA" w:rsidRDefault="009601FA" w:rsidP="007705EF">
      <w:pPr>
        <w:pStyle w:val="Ttulo"/>
        <w:spacing w:before="0" w:after="240"/>
        <w:rPr>
          <w:rStyle w:val="nfasissutil"/>
          <w:iCs w:val="0"/>
        </w:rPr>
      </w:pPr>
      <w:bookmarkStart w:id="10" w:name="_Toc486444065"/>
      <w:bookmarkStart w:id="11" w:name="_Toc505426967"/>
      <w:r>
        <w:rPr>
          <w:rStyle w:val="nfasissutil"/>
          <w:iCs w:val="0"/>
        </w:rPr>
        <w:t>1.4</w:t>
      </w:r>
      <w:r w:rsidR="00F4345F">
        <w:rPr>
          <w:rStyle w:val="nfasissutil"/>
          <w:iCs w:val="0"/>
        </w:rPr>
        <w:t xml:space="preserve"> </w:t>
      </w:r>
      <w:r w:rsidR="000454FF">
        <w:rPr>
          <w:rStyle w:val="nfasissutil"/>
          <w:iCs w:val="0"/>
        </w:rPr>
        <w:t>Estudios y análisis previos</w:t>
      </w:r>
      <w:bookmarkEnd w:id="10"/>
      <w:bookmarkEnd w:id="11"/>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Default="009601FA" w:rsidP="007705EF">
      <w:pPr>
        <w:pStyle w:val="Subttulo"/>
        <w:spacing w:after="240"/>
      </w:pPr>
      <w:bookmarkStart w:id="12" w:name="_Toc486444066"/>
      <w:bookmarkStart w:id="13" w:name="_Toc505426968"/>
      <w:r>
        <w:t>1.4.1</w:t>
      </w:r>
      <w:r w:rsidR="008B2E22">
        <w:t xml:space="preserve"> </w:t>
      </w:r>
      <w:r w:rsidR="000454FF">
        <w:t>Estudios de carácter teórico</w:t>
      </w:r>
      <w:bookmarkEnd w:id="12"/>
      <w:bookmarkEnd w:id="13"/>
    </w:p>
    <w:p w14:paraId="61AA7CCF" w14:textId="070E6A8A"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podemos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t>Plataformas como</w:t>
      </w:r>
      <w:r w:rsidR="00631381">
        <w:t xml:space="preserve"> </w:t>
      </w:r>
      <w:proofErr w:type="spellStart"/>
      <w:r w:rsidR="00C82441">
        <w:t>Aconf</w:t>
      </w:r>
      <w:proofErr w:type="spellEnd"/>
      <w:r w:rsidR="00631381">
        <w:t xml:space="preserve">, </w:t>
      </w:r>
      <w:proofErr w:type="spellStart"/>
      <w:r w:rsidR="00C82441">
        <w:t>EasyChair</w:t>
      </w:r>
      <w:proofErr w:type="spellEnd"/>
      <w:r w:rsidR="00631381">
        <w:t xml:space="preserve">, o </w:t>
      </w:r>
      <w:proofErr w:type="spellStart"/>
      <w:r w:rsidR="00C82441">
        <w:t>Primoris</w:t>
      </w:r>
      <w:proofErr w:type="spellEnd"/>
      <w:r w:rsidR="00C82441">
        <w:t xml:space="preserve">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 xml:space="preserve">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w:t>
      </w:r>
      <w:r>
        <w:lastRenderedPageBreak/>
        <w:t>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 xml:space="preserve">Por otro lado, estas plataformas se ofertan en algunos casos gratuitamente con unos servicios mínimos, con la idea de atraer clientes que más tarde necesitarán alguno de los servicios de pago. Es el caso de </w:t>
      </w:r>
      <w:proofErr w:type="spellStart"/>
      <w:r>
        <w:t>Aconf</w:t>
      </w:r>
      <w:proofErr w:type="spellEnd"/>
      <w:r>
        <w:t xml:space="preserve"> y </w:t>
      </w:r>
      <w:proofErr w:type="spellStart"/>
      <w:r>
        <w:t>EasyChair</w:t>
      </w:r>
      <w:proofErr w:type="spellEnd"/>
      <w:r>
        <w:t>.</w:t>
      </w:r>
    </w:p>
    <w:p w14:paraId="0EB06299" w14:textId="7AF1DBC7" w:rsidR="00095326" w:rsidRDefault="00095326">
      <w:pPr>
        <w:ind w:firstLine="720"/>
      </w:pPr>
      <w:r>
        <w:t xml:space="preserve"> </w:t>
      </w:r>
      <w:r w:rsidR="00E67923">
        <w:t xml:space="preserve">Otra de las posibilidades existentes en el mercado es el desarrollo de la aplicación de gestión del congreso por parte de la propia organización que lo imparte. Un ejemplo es </w:t>
      </w:r>
      <w:proofErr w:type="spellStart"/>
      <w:r w:rsidR="00E67923">
        <w:t>Sistedes</w:t>
      </w:r>
      <w:proofErr w:type="spellEnd"/>
      <w:r w:rsidR="00E67923">
        <w:t>,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0D2624E9" w:rsidR="00557E93" w:rsidRDefault="00ED4422" w:rsidP="007705EF">
      <w:bookmarkStart w:id="14" w:name="_Toc486444067"/>
      <w:bookmarkStart w:id="15" w:name="_Toc505426969"/>
      <w:r w:rsidRPr="00E67923">
        <w:rPr>
          <w:rStyle w:val="SubttuloCar"/>
        </w:rPr>
        <w:t>1.</w:t>
      </w:r>
      <w:r w:rsidR="009601FA">
        <w:rPr>
          <w:rStyle w:val="SubttuloCar"/>
        </w:rPr>
        <w:t>4</w:t>
      </w:r>
      <w:r w:rsidRPr="00E67923">
        <w:rPr>
          <w:rStyle w:val="SubttuloCar"/>
        </w:rPr>
        <w:t xml:space="preserve">.1.1 </w:t>
      </w:r>
      <w:bookmarkEnd w:id="14"/>
      <w:proofErr w:type="spellStart"/>
      <w:r w:rsidR="00E67923">
        <w:rPr>
          <w:rStyle w:val="SubttuloCar"/>
        </w:rPr>
        <w:t>Aconf</w:t>
      </w:r>
      <w:bookmarkEnd w:id="15"/>
      <w:proofErr w:type="spellEnd"/>
      <w:r w:rsidR="00095326">
        <w:t xml:space="preserve"> (</w:t>
      </w:r>
      <w:hyperlink r:id="rId10"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proofErr w:type="spellStart"/>
      <w:r w:rsidR="009D0144" w:rsidRPr="009D0144">
        <w:rPr>
          <w:i/>
        </w:rPr>
        <w:t>service</w:t>
      </w:r>
      <w:proofErr w:type="spellEnd"/>
      <w:r w:rsidR="009D0144" w:rsidRPr="009D0144">
        <w:rPr>
          <w:i/>
        </w:rPr>
        <w:t xml:space="preserve"> as a software</w:t>
      </w:r>
      <w:r w:rsidR="009D0144">
        <w:rPr>
          <w:i/>
        </w:rPr>
        <w:t xml:space="preserve"> </w:t>
      </w:r>
      <w:r w:rsidR="009D0144">
        <w:t>(</w:t>
      </w:r>
      <w:proofErr w:type="spellStart"/>
      <w:r w:rsidR="009D0144" w:rsidRPr="009D0144">
        <w:rPr>
          <w:i/>
        </w:rPr>
        <w:t>Saas</w:t>
      </w:r>
      <w:proofErr w:type="spellEnd"/>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rPr>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2E97700D" w:rsidR="00ED4422" w:rsidRDefault="00EF6573" w:rsidP="00557E93">
      <w:pPr>
        <w:pStyle w:val="Descripcin"/>
        <w:jc w:val="center"/>
        <w:rPr>
          <w:sz w:val="20"/>
          <w:szCs w:val="20"/>
        </w:rPr>
      </w:pPr>
      <w:bookmarkStart w:id="16" w:name="_Toc486443706"/>
      <w:bookmarkStart w:id="17"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Pr>
          <w:sz w:val="20"/>
          <w:szCs w:val="20"/>
        </w:rPr>
        <w:t xml:space="preserve"> </w:t>
      </w:r>
      <w:bookmarkEnd w:id="16"/>
      <w:r w:rsidR="00557E93">
        <w:rPr>
          <w:sz w:val="20"/>
          <w:szCs w:val="20"/>
        </w:rPr>
        <w:t xml:space="preserve">Página inicial de </w:t>
      </w:r>
      <w:proofErr w:type="spellStart"/>
      <w:r w:rsidR="00557E93">
        <w:rPr>
          <w:sz w:val="20"/>
          <w:szCs w:val="20"/>
        </w:rPr>
        <w:t>Aconf</w:t>
      </w:r>
      <w:bookmarkEnd w:id="17"/>
      <w:proofErr w:type="spellEnd"/>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lastRenderedPageBreak/>
        <w:t>Respecto a las tecnologías utilizadas, está basado en una herramienta WYSIWYG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See</w:t>
      </w:r>
      <w:proofErr w:type="spellEnd"/>
      <w:r w:rsidRPr="009C4D90">
        <w:rPr>
          <w:i/>
        </w:rPr>
        <w:t xml:space="preserve"> </w:t>
      </w:r>
      <w:proofErr w:type="spellStart"/>
      <w:r w:rsidRPr="009C4D90">
        <w:rPr>
          <w:i/>
        </w:rPr>
        <w:t>Is</w:t>
      </w:r>
      <w:proofErr w:type="spellEnd"/>
      <w:r w:rsidRPr="009C4D90">
        <w:rPr>
          <w:i/>
        </w:rPr>
        <w:t xml:space="preserve">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Get</w:t>
      </w:r>
      <w:proofErr w:type="spellEnd"/>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2956F305" w:rsidR="009C4D90" w:rsidRDefault="00EC2D74" w:rsidP="007705EF">
      <w:pPr>
        <w:rPr>
          <w:szCs w:val="22"/>
        </w:rPr>
      </w:pPr>
      <w:bookmarkStart w:id="18" w:name="_Toc486444068"/>
      <w:bookmarkStart w:id="19" w:name="_Toc505426970"/>
      <w:r w:rsidRPr="00EC2D74">
        <w:rPr>
          <w:rStyle w:val="SubttuloCar"/>
        </w:rPr>
        <w:t>1.</w:t>
      </w:r>
      <w:r w:rsidR="009601FA">
        <w:rPr>
          <w:rStyle w:val="SubttuloCar"/>
        </w:rPr>
        <w:t>4</w:t>
      </w:r>
      <w:r w:rsidRPr="00EC2D74">
        <w:rPr>
          <w:rStyle w:val="SubttuloCar"/>
        </w:rPr>
        <w:t xml:space="preserve">.1.2 </w:t>
      </w:r>
      <w:bookmarkEnd w:id="18"/>
      <w:proofErr w:type="spellStart"/>
      <w:r w:rsidR="009C4D90">
        <w:rPr>
          <w:rStyle w:val="SubttuloCar"/>
        </w:rPr>
        <w:t>EasyChair</w:t>
      </w:r>
      <w:bookmarkEnd w:id="19"/>
      <w:proofErr w:type="spellEnd"/>
      <w:r w:rsidR="009C4D90">
        <w:rPr>
          <w:rStyle w:val="SubttuloCar"/>
        </w:rPr>
        <w:t xml:space="preserve"> </w:t>
      </w:r>
      <w:r w:rsidR="006662AA" w:rsidRPr="00EC2D74">
        <w:rPr>
          <w:szCs w:val="22"/>
        </w:rPr>
        <w:t>(</w:t>
      </w:r>
      <w:hyperlink r:id="rId12"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 xml:space="preserve">a </w:t>
      </w:r>
      <w:proofErr w:type="spellStart"/>
      <w:r>
        <w:rPr>
          <w:szCs w:val="22"/>
        </w:rPr>
        <w:t>Aconf</w:t>
      </w:r>
      <w:proofErr w:type="spellEnd"/>
      <w:r w:rsidR="006662AA" w:rsidRPr="00EC2D74">
        <w:rPr>
          <w:szCs w:val="22"/>
        </w:rPr>
        <w:t xml:space="preserve">, </w:t>
      </w:r>
      <w:proofErr w:type="spellStart"/>
      <w:r>
        <w:rPr>
          <w:szCs w:val="22"/>
        </w:rPr>
        <w:t>EasyChair</w:t>
      </w:r>
      <w:proofErr w:type="spellEnd"/>
      <w:r>
        <w:rPr>
          <w:szCs w:val="22"/>
        </w:rPr>
        <w:t xml:space="preserve"> </w:t>
      </w:r>
      <w:r w:rsidR="006662AA" w:rsidRPr="00EC2D74">
        <w:rPr>
          <w:szCs w:val="22"/>
        </w:rPr>
        <w:t xml:space="preserve">es otro de los portales web más famosos para </w:t>
      </w:r>
      <w:r>
        <w:rPr>
          <w:szCs w:val="22"/>
        </w:rPr>
        <w:t xml:space="preserve">gestionar congresos. </w:t>
      </w:r>
      <w:r w:rsidR="00156A70">
        <w:rPr>
          <w:szCs w:val="22"/>
        </w:rPr>
        <w:t xml:space="preserve">Se encuentra en el mercado desde el 2002, con más de dos millones de usuarios y más de 60.000 conferencias en sus servidores. Al igual que </w:t>
      </w:r>
      <w:proofErr w:type="spellStart"/>
      <w:r w:rsidR="00156A70">
        <w:rPr>
          <w:szCs w:val="22"/>
        </w:rPr>
        <w:t>Aconf</w:t>
      </w:r>
      <w:proofErr w:type="spellEnd"/>
      <w:r w:rsidR="00156A70">
        <w:rPr>
          <w:szCs w:val="22"/>
        </w:rPr>
        <w:t>,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rPr>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1D547E83" w:rsidR="000300C4" w:rsidRDefault="007452BA" w:rsidP="00156A70">
      <w:pPr>
        <w:pStyle w:val="Descripcin"/>
        <w:ind w:firstLine="720"/>
        <w:jc w:val="center"/>
      </w:pPr>
      <w:bookmarkStart w:id="20"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t xml:space="preserve"> </w:t>
      </w:r>
      <w:r w:rsidRPr="00815E11">
        <w:rPr>
          <w:sz w:val="20"/>
          <w:szCs w:val="20"/>
        </w:rPr>
        <w:t xml:space="preserve">Página </w:t>
      </w:r>
      <w:proofErr w:type="spellStart"/>
      <w:r w:rsidR="00156A70">
        <w:rPr>
          <w:sz w:val="20"/>
          <w:szCs w:val="20"/>
        </w:rPr>
        <w:t>inical</w:t>
      </w:r>
      <w:proofErr w:type="spellEnd"/>
      <w:r w:rsidRPr="00815E11">
        <w:rPr>
          <w:sz w:val="20"/>
          <w:szCs w:val="20"/>
        </w:rPr>
        <w:t xml:space="preserve"> de </w:t>
      </w:r>
      <w:proofErr w:type="spellStart"/>
      <w:r w:rsidR="00156A70">
        <w:rPr>
          <w:sz w:val="20"/>
          <w:szCs w:val="20"/>
        </w:rPr>
        <w:t>EasyChair</w:t>
      </w:r>
      <w:bookmarkEnd w:id="20"/>
      <w:proofErr w:type="spellEnd"/>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lastRenderedPageBreak/>
        <w:tab/>
        <w:t xml:space="preserve">El lenguaje para el desarrollo de esta plataforma es PHP. Al igual que </w:t>
      </w:r>
      <w:proofErr w:type="spellStart"/>
      <w:r>
        <w:rPr>
          <w:szCs w:val="22"/>
        </w:rPr>
        <w:t>Aconf</w:t>
      </w:r>
      <w:proofErr w:type="spellEnd"/>
      <w:r>
        <w:rPr>
          <w:szCs w:val="22"/>
        </w:rPr>
        <w:t xml:space="preserve">, el resto de </w:t>
      </w:r>
      <w:proofErr w:type="gramStart"/>
      <w:r>
        <w:rPr>
          <w:szCs w:val="22"/>
        </w:rPr>
        <w:t>tecnologías</w:t>
      </w:r>
      <w:proofErr w:type="gramEnd"/>
      <w:r>
        <w:rPr>
          <w:szCs w:val="22"/>
        </w:rPr>
        <w:t xml:space="preserve"> usadas se mantienen en secreto.</w:t>
      </w:r>
    </w:p>
    <w:p w14:paraId="5E387DA9" w14:textId="416AA23E" w:rsidR="0069511B" w:rsidRDefault="007B2515" w:rsidP="007705EF">
      <w:pPr>
        <w:ind w:firstLine="720"/>
        <w:rPr>
          <w:szCs w:val="22"/>
        </w:rPr>
      </w:pPr>
      <w:r>
        <w:rPr>
          <w:szCs w:val="22"/>
        </w:rPr>
        <w:t xml:space="preserve">En relación con </w:t>
      </w:r>
      <w:proofErr w:type="spellStart"/>
      <w:r w:rsidR="00156A70">
        <w:rPr>
          <w:szCs w:val="22"/>
        </w:rPr>
        <w:t>Aconf</w:t>
      </w:r>
      <w:proofErr w:type="spellEnd"/>
      <w:r w:rsidR="00156A70">
        <w:rPr>
          <w:szCs w:val="22"/>
        </w:rPr>
        <w:t xml:space="preserve">, el propósito de sus servicios es similar, con la diferencia de que </w:t>
      </w:r>
      <w:proofErr w:type="spellStart"/>
      <w:r w:rsidR="00156A70">
        <w:rPr>
          <w:szCs w:val="22"/>
        </w:rPr>
        <w:t>EasyChair</w:t>
      </w:r>
      <w:proofErr w:type="spellEnd"/>
      <w:r w:rsidR="00156A70">
        <w:rPr>
          <w:szCs w:val="22"/>
        </w:rPr>
        <w:t xml:space="preserve"> ofrece un servicio de creación de aplicación para aquellas organizaciones no académicas que deseen organizar un congreso.</w:t>
      </w:r>
    </w:p>
    <w:p w14:paraId="5619D2E9" w14:textId="4E95CAC4" w:rsidR="00C621E0" w:rsidRDefault="00EC2D74" w:rsidP="00C621E0">
      <w:pPr>
        <w:rPr>
          <w:szCs w:val="22"/>
        </w:rPr>
      </w:pPr>
      <w:bookmarkStart w:id="21" w:name="_Toc486444069"/>
      <w:bookmarkStart w:id="22" w:name="_Toc505426971"/>
      <w:r w:rsidRPr="00F554EB">
        <w:rPr>
          <w:rStyle w:val="SubttuloCar"/>
        </w:rPr>
        <w:t>1.</w:t>
      </w:r>
      <w:r w:rsidR="009601FA">
        <w:rPr>
          <w:rStyle w:val="SubttuloCar"/>
        </w:rPr>
        <w:t>4</w:t>
      </w:r>
      <w:r w:rsidRPr="00F554EB">
        <w:rPr>
          <w:rStyle w:val="SubttuloCar"/>
        </w:rPr>
        <w:t xml:space="preserve">.1.3 </w:t>
      </w:r>
      <w:bookmarkEnd w:id="21"/>
      <w:proofErr w:type="spellStart"/>
      <w:r w:rsidR="00C621E0">
        <w:rPr>
          <w:rStyle w:val="SubttuloCar"/>
        </w:rPr>
        <w:t>Primoris</w:t>
      </w:r>
      <w:bookmarkEnd w:id="22"/>
      <w:proofErr w:type="spellEnd"/>
      <w:r w:rsidR="00014F24" w:rsidRPr="00FC7B42">
        <w:rPr>
          <w:szCs w:val="22"/>
        </w:rPr>
        <w:t xml:space="preserve"> (</w:t>
      </w:r>
      <w:hyperlink r:id="rId14" w:history="1">
        <w:r w:rsidR="00C621E0" w:rsidRPr="00151B5C">
          <w:rPr>
            <w:rStyle w:val="Hipervnculo"/>
          </w:rPr>
          <w:t>www.insticc.org</w:t>
        </w:r>
      </w:hyperlink>
      <w:r w:rsidR="00C621E0">
        <w:rPr>
          <w:szCs w:val="22"/>
        </w:rPr>
        <w:t>)</w:t>
      </w:r>
    </w:p>
    <w:p w14:paraId="5F16D00A" w14:textId="558E75BF"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B62935">
        <w:rPr>
          <w:szCs w:val="22"/>
        </w:rPr>
        <w:t>e se comercializa con el slogan:</w:t>
      </w:r>
      <w:r w:rsidR="00D90CF1">
        <w:rPr>
          <w:szCs w:val="22"/>
        </w:rPr>
        <w:t xml:space="preserve"> la primera de la nueva generación de sistemas de gestión de </w:t>
      </w:r>
      <w:proofErr w:type="gramStart"/>
      <w:r w:rsidR="00D90CF1">
        <w:rPr>
          <w:szCs w:val="22"/>
        </w:rPr>
        <w:t>eventos</w:t>
      </w:r>
      <w:r w:rsidR="00B62935">
        <w:rPr>
          <w:szCs w:val="22"/>
        </w:rPr>
        <w:t>,</w:t>
      </w:r>
      <w:proofErr w:type="gramEnd"/>
      <w:r w:rsidR="00D90CF1">
        <w:rPr>
          <w:szCs w:val="22"/>
        </w:rPr>
        <w:t xml:space="preserve"> soporta todo el proceso de gestión de congresos como </w:t>
      </w:r>
      <w:proofErr w:type="spellStart"/>
      <w:r w:rsidR="00D90CF1">
        <w:rPr>
          <w:szCs w:val="22"/>
        </w:rPr>
        <w:t>Aconf</w:t>
      </w:r>
      <w:proofErr w:type="spellEnd"/>
      <w:r w:rsidR="00D90CF1">
        <w:rPr>
          <w:szCs w:val="22"/>
        </w:rPr>
        <w:t xml:space="preserve"> y </w:t>
      </w:r>
      <w:proofErr w:type="spellStart"/>
      <w:r w:rsidR="00D90CF1">
        <w:rPr>
          <w:szCs w:val="22"/>
        </w:rPr>
        <w:t>EasyChair</w:t>
      </w:r>
      <w:proofErr w:type="spellEnd"/>
      <w:r w:rsidR="00D90CF1">
        <w:rPr>
          <w:szCs w:val="22"/>
        </w:rPr>
        <w:t xml:space="preserve">. Con una interfaz moderna, gestiona todas las operaciones necesarias para el </w:t>
      </w:r>
      <w:proofErr w:type="spellStart"/>
      <w:r w:rsidR="00D90CF1" w:rsidRPr="00D90CF1">
        <w:rPr>
          <w:i/>
          <w:szCs w:val="22"/>
        </w:rPr>
        <w:t>front-end</w:t>
      </w:r>
      <w:proofErr w:type="spellEnd"/>
      <w:r w:rsidR="00D90CF1">
        <w:rPr>
          <w:szCs w:val="22"/>
        </w:rPr>
        <w:t xml:space="preserve"> y </w:t>
      </w:r>
      <w:r w:rsidR="00D90CF1" w:rsidRPr="00D90CF1">
        <w:rPr>
          <w:i/>
          <w:szCs w:val="22"/>
        </w:rPr>
        <w:t>back-</w:t>
      </w:r>
      <w:proofErr w:type="spellStart"/>
      <w:r w:rsidR="00D90CF1" w:rsidRPr="00D90CF1">
        <w:rPr>
          <w:i/>
          <w:szCs w:val="22"/>
        </w:rPr>
        <w:t>end</w:t>
      </w:r>
      <w:proofErr w:type="spellEnd"/>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rPr>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5">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418147F2" w:rsidR="003F6A24" w:rsidRPr="00D72A94" w:rsidRDefault="003F6A24" w:rsidP="00D90CF1">
      <w:pPr>
        <w:pStyle w:val="Descripcin"/>
        <w:ind w:firstLine="720"/>
        <w:jc w:val="center"/>
        <w:rPr>
          <w:sz w:val="20"/>
          <w:szCs w:val="20"/>
        </w:rPr>
      </w:pPr>
      <w:bookmarkStart w:id="23"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Pr="00D72A94">
        <w:rPr>
          <w:sz w:val="20"/>
          <w:szCs w:val="20"/>
        </w:rPr>
        <w:t xml:space="preserve"> Página </w:t>
      </w:r>
      <w:r w:rsidR="00D90CF1">
        <w:rPr>
          <w:sz w:val="20"/>
          <w:szCs w:val="20"/>
        </w:rPr>
        <w:t>inicial</w:t>
      </w:r>
      <w:r w:rsidRPr="00D72A94">
        <w:rPr>
          <w:sz w:val="20"/>
          <w:szCs w:val="20"/>
        </w:rPr>
        <w:t xml:space="preserve"> de </w:t>
      </w:r>
      <w:proofErr w:type="spellStart"/>
      <w:r w:rsidR="00D90CF1">
        <w:rPr>
          <w:sz w:val="20"/>
          <w:szCs w:val="20"/>
        </w:rPr>
        <w:t>Primoris</w:t>
      </w:r>
      <w:bookmarkEnd w:id="23"/>
      <w:proofErr w:type="spellEnd"/>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proofErr w:type="spellStart"/>
      <w:r w:rsidRPr="00D90CF1">
        <w:rPr>
          <w:i/>
          <w:szCs w:val="22"/>
        </w:rPr>
        <w:t>framework</w:t>
      </w:r>
      <w:proofErr w:type="spellEnd"/>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lastRenderedPageBreak/>
        <w:t xml:space="preserve">La diferencia con las otras plataformas ya comentadas es que </w:t>
      </w:r>
      <w:proofErr w:type="spellStart"/>
      <w:r>
        <w:rPr>
          <w:szCs w:val="22"/>
        </w:rPr>
        <w:t>Primoris</w:t>
      </w:r>
      <w:proofErr w:type="spellEnd"/>
      <w:r>
        <w:rPr>
          <w:szCs w:val="22"/>
        </w:rPr>
        <w:t xml:space="preserve">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0F4EFA" w:rsidP="00711475">
      <w:pPr>
        <w:pStyle w:val="Prrafodelista"/>
        <w:numPr>
          <w:ilvl w:val="0"/>
          <w:numId w:val="33"/>
        </w:numPr>
        <w:rPr>
          <w:rFonts w:ascii="Times New Roman" w:hAnsi="Times New Roman"/>
        </w:rPr>
      </w:pPr>
      <w:hyperlink r:id="rId16"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58B4C3D3" w:rsidR="00D90CF1" w:rsidRPr="007705EF" w:rsidRDefault="000F4EFA" w:rsidP="007705EF">
      <w:pPr>
        <w:pStyle w:val="Prrafodelista"/>
        <w:numPr>
          <w:ilvl w:val="0"/>
          <w:numId w:val="33"/>
        </w:numPr>
        <w:spacing w:after="240" w:line="360" w:lineRule="auto"/>
        <w:ind w:left="1434" w:hanging="357"/>
        <w:rPr>
          <w:rFonts w:ascii="Times New Roman" w:hAnsi="Times New Roman"/>
        </w:rPr>
      </w:pPr>
      <w:hyperlink r:id="rId17"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1DF76990" w:rsidR="00D90CF1" w:rsidRDefault="00EC2D74" w:rsidP="00D90CF1">
      <w:bookmarkStart w:id="24" w:name="_Toc486444071"/>
      <w:bookmarkStart w:id="25" w:name="_Toc505426972"/>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24"/>
      <w:proofErr w:type="spellStart"/>
      <w:r w:rsidR="00711475">
        <w:rPr>
          <w:rStyle w:val="SubttuloCar"/>
        </w:rPr>
        <w:t>Sistedes</w:t>
      </w:r>
      <w:bookmarkEnd w:id="25"/>
      <w:proofErr w:type="spellEnd"/>
      <w:r w:rsidR="00711475">
        <w:rPr>
          <w:rStyle w:val="SubttuloCar"/>
        </w:rPr>
        <w:t xml:space="preserve"> </w:t>
      </w:r>
      <w:r w:rsidR="00377E72">
        <w:t>(</w:t>
      </w:r>
      <w:hyperlink r:id="rId18" w:history="1">
        <w:r w:rsidR="00711475" w:rsidRPr="00151B5C">
          <w:rPr>
            <w:rStyle w:val="Hipervnculo"/>
          </w:rPr>
          <w:t>https://fg.ull.es/sistedes2017</w:t>
        </w:r>
      </w:hyperlink>
      <w:r w:rsidR="00D90CF1">
        <w:t>)</w:t>
      </w:r>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rPr>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9">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1BB1ED62" w:rsidR="0064146E" w:rsidRDefault="0064146E" w:rsidP="00A11A38">
      <w:pPr>
        <w:pStyle w:val="Descripcin"/>
        <w:ind w:firstLine="720"/>
        <w:jc w:val="center"/>
        <w:rPr>
          <w:sz w:val="20"/>
          <w:szCs w:val="20"/>
        </w:rPr>
      </w:pPr>
      <w:bookmarkStart w:id="26"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Pr="00D72A94">
        <w:rPr>
          <w:sz w:val="20"/>
          <w:szCs w:val="20"/>
        </w:rPr>
        <w:t xml:space="preserve"> Página </w:t>
      </w:r>
      <w:r w:rsidR="000E32B5">
        <w:rPr>
          <w:sz w:val="20"/>
          <w:szCs w:val="20"/>
        </w:rPr>
        <w:t>inicial</w:t>
      </w:r>
      <w:r w:rsidRPr="00D72A94">
        <w:rPr>
          <w:sz w:val="20"/>
          <w:szCs w:val="20"/>
        </w:rPr>
        <w:t xml:space="preserve"> de </w:t>
      </w:r>
      <w:proofErr w:type="spellStart"/>
      <w:r w:rsidR="000E32B5">
        <w:rPr>
          <w:sz w:val="20"/>
          <w:szCs w:val="20"/>
        </w:rPr>
        <w:t>Sistedes</w:t>
      </w:r>
      <w:bookmarkEnd w:id="26"/>
      <w:proofErr w:type="spellEnd"/>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lastRenderedPageBreak/>
        <w:t xml:space="preserve">En cuanto a las tecnologías, </w:t>
      </w:r>
      <w:proofErr w:type="spellStart"/>
      <w:r>
        <w:t>Sistedes</w:t>
      </w:r>
      <w:proofErr w:type="spellEnd"/>
      <w:r>
        <w:t xml:space="preserve"> fue desarrollada con </w:t>
      </w:r>
      <w:proofErr w:type="spellStart"/>
      <w:r w:rsidR="00DE5F34">
        <w:t>WordPress</w:t>
      </w:r>
      <w:proofErr w:type="spellEnd"/>
      <w:r w:rsidR="00DE5F34">
        <w:t xml:space="preserve">, un sistema de gestión de contenidos (CMS) muy utilizado a día de hoy. </w:t>
      </w:r>
      <w:proofErr w:type="spellStart"/>
      <w:r w:rsidR="00DE5F34">
        <w:t>WordPress</w:t>
      </w:r>
      <w:proofErr w:type="spellEnd"/>
      <w:r w:rsidR="00DE5F34">
        <w:t xml:space="preserve"> está basado en PHP y </w:t>
      </w:r>
      <w:proofErr w:type="spellStart"/>
      <w:r w:rsidR="00DE5F34">
        <w:t>MySQL</w:t>
      </w:r>
      <w:proofErr w:type="spellEnd"/>
      <w:r w:rsidR="00DE5F34">
        <w:t xml:space="preserve"> ejecutado en un servidor Apache. En el lado del cliente, </w:t>
      </w:r>
      <w:proofErr w:type="spellStart"/>
      <w:r w:rsidR="00DE5F34">
        <w:t>WordPress</w:t>
      </w:r>
      <w:proofErr w:type="spellEnd"/>
      <w:r w:rsidR="00DE5F34">
        <w:t xml:space="preserve"> proporciona un amplio abanico de plantillas creadas por diversos desarrolladores. Estas plantillas suelen estar hechas con código JavaScript, </w:t>
      </w:r>
      <w:proofErr w:type="spellStart"/>
      <w:r w:rsidR="00DE5F34">
        <w:t>jQuery</w:t>
      </w:r>
      <w:proofErr w:type="spellEnd"/>
      <w:r w:rsidR="00DE5F34">
        <w:t>, HTML5 y CSS3. Algunas de estas plantillas son gratuitas pero la mayoría son de pago.</w:t>
      </w:r>
    </w:p>
    <w:p w14:paraId="56F2F407" w14:textId="5DF6CF93" w:rsidR="00711475" w:rsidRDefault="00377E72" w:rsidP="00711475">
      <w:pPr>
        <w:ind w:firstLine="720"/>
      </w:pPr>
      <w:r>
        <w:t xml:space="preserve">Sin duda, </w:t>
      </w:r>
      <w:proofErr w:type="spellStart"/>
      <w:r w:rsidR="00711475">
        <w:t>Sistedes</w:t>
      </w:r>
      <w:proofErr w:type="spellEnd"/>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62143FDC"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podemos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proofErr w:type="spellStart"/>
      <w:r w:rsidR="00151C00" w:rsidRPr="008C6552">
        <w:rPr>
          <w:i/>
        </w:rPr>
        <w:t>frameworks</w:t>
      </w:r>
      <w:proofErr w:type="spellEnd"/>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27" w:name="_Toc486444073"/>
      <w:bookmarkStart w:id="28" w:name="_Toc505426973"/>
      <w:r>
        <w:t>1.4</w:t>
      </w:r>
      <w:r w:rsidR="00034852">
        <w:t>.</w:t>
      </w:r>
      <w:r w:rsidR="008C6552">
        <w:t>2</w:t>
      </w:r>
      <w:r w:rsidR="00034852">
        <w:t xml:space="preserve"> </w:t>
      </w:r>
      <w:r w:rsidR="001A7433">
        <w:t>Estudios de carácter técnico</w:t>
      </w:r>
      <w:bookmarkEnd w:id="27"/>
      <w:bookmarkEnd w:id="2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proofErr w:type="spellStart"/>
      <w:r w:rsidRPr="008C6552">
        <w:rPr>
          <w:i/>
        </w:rPr>
        <w:t>framework</w:t>
      </w:r>
      <w:proofErr w:type="spellEnd"/>
      <w:r>
        <w:t xml:space="preserve"> y lenguaje de programación. En general, </w:t>
      </w:r>
      <w:r w:rsidR="008C6552">
        <w:t>un</w:t>
      </w:r>
      <w:r>
        <w:t xml:space="preserve"> </w:t>
      </w:r>
      <w:proofErr w:type="spellStart"/>
      <w:r w:rsidRPr="008C6552">
        <w:rPr>
          <w:i/>
        </w:rPr>
        <w:t>framework</w:t>
      </w:r>
      <w:proofErr w:type="spellEnd"/>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proofErr w:type="spellStart"/>
      <w:r w:rsidR="00954ACD" w:rsidRPr="00954ACD">
        <w:rPr>
          <w:i/>
        </w:rPr>
        <w:t>framework</w:t>
      </w:r>
      <w:proofErr w:type="spellEnd"/>
      <w:r w:rsidR="00954ACD">
        <w:t xml:space="preserve"> podrá estar desarrollado por uno o más lenguajes de programación distintos</w:t>
      </w:r>
      <w:r w:rsidR="007A1560">
        <w:t xml:space="preserve"> y normalmente están estructurados con patrones de diseño</w:t>
      </w:r>
      <w:r>
        <w:t xml:space="preserve">. Estos componentes del </w:t>
      </w:r>
      <w:proofErr w:type="spellStart"/>
      <w:r w:rsidRPr="008C6552">
        <w:rPr>
          <w:i/>
        </w:rPr>
        <w:t>framework</w:t>
      </w:r>
      <w:proofErr w:type="spellEnd"/>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lastRenderedPageBreak/>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BE3782">
      <w:pPr>
        <w:pStyle w:val="Subttulo"/>
      </w:pPr>
      <w:bookmarkStart w:id="29" w:name="_Toc486444074"/>
      <w:bookmarkStart w:id="30" w:name="_Toc505426974"/>
      <w:r>
        <w:t>1.</w:t>
      </w:r>
      <w:r w:rsidR="00BE3782">
        <w:t>4</w:t>
      </w:r>
      <w:r>
        <w:t xml:space="preserve">.2.1 </w:t>
      </w:r>
      <w:r w:rsidR="001A7433">
        <w:t>P</w:t>
      </w:r>
      <w:bookmarkEnd w:id="29"/>
      <w:r>
        <w:t>atrones de diseño</w:t>
      </w:r>
      <w:bookmarkEnd w:id="30"/>
    </w:p>
    <w:p w14:paraId="7D97B176" w14:textId="218FDAE2" w:rsidR="00735BA5" w:rsidRDefault="000A6018" w:rsidP="00735BA5">
      <w:pPr>
        <w:spacing w:before="240"/>
        <w:ind w:firstLine="720"/>
      </w:pPr>
      <w:r>
        <w:t>E</w:t>
      </w:r>
      <w:r w:rsidR="00EF0BB7">
        <w:t xml:space="preserve">n </w:t>
      </w:r>
      <w:proofErr w:type="spellStart"/>
      <w:r w:rsidR="00EF0BB7" w:rsidRPr="000A6018">
        <w:rPr>
          <w:i/>
        </w:rPr>
        <w:t>frameworks</w:t>
      </w:r>
      <w:proofErr w:type="spellEnd"/>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proofErr w:type="spellStart"/>
      <w:r w:rsidR="00EF0BB7" w:rsidRPr="000A6018">
        <w:rPr>
          <w:i/>
        </w:rPr>
        <w:t>frameworks</w:t>
      </w:r>
      <w:proofErr w:type="spellEnd"/>
      <w:r w:rsidR="00EF0BB7">
        <w:t xml:space="preserve"> de desarrollo web.</w:t>
      </w:r>
    </w:p>
    <w:p w14:paraId="667B2CC4" w14:textId="3A281067" w:rsidR="002C27E3" w:rsidRDefault="000A6018" w:rsidP="000A6018">
      <w:pPr>
        <w:ind w:firstLine="720"/>
        <w:rPr>
          <w:szCs w:val="22"/>
          <w:shd w:val="clear" w:color="auto" w:fill="FFFFFF"/>
        </w:rPr>
      </w:pPr>
      <w:r>
        <w:rPr>
          <w:szCs w:val="22"/>
        </w:rPr>
        <w:t>Co</w:t>
      </w:r>
      <w:r w:rsidR="00A11A38">
        <w:rPr>
          <w:szCs w:val="22"/>
        </w:rPr>
        <w:t>mo se puede ver en la figura 5</w:t>
      </w:r>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31" w:name="_Toc505426975"/>
      <w:r>
        <w:rPr>
          <w:rStyle w:val="SubttuloCar"/>
        </w:rPr>
        <w:t>1.4.2.1.1</w:t>
      </w:r>
      <w:r w:rsidR="0048028E">
        <w:rPr>
          <w:rStyle w:val="SubttuloCar"/>
        </w:rPr>
        <w:t xml:space="preserve"> </w:t>
      </w:r>
      <w:r w:rsidR="002C27E3" w:rsidRPr="00E94102">
        <w:rPr>
          <w:rStyle w:val="SubttuloCar"/>
        </w:rPr>
        <w:t>Modelo</w:t>
      </w:r>
      <w:bookmarkEnd w:id="31"/>
    </w:p>
    <w:p w14:paraId="1E715471" w14:textId="24481DC7" w:rsidR="00E7713C" w:rsidRPr="00E7713C" w:rsidRDefault="0048028E" w:rsidP="0048028E">
      <w:pPr>
        <w:ind w:firstLine="720"/>
      </w:pPr>
      <w:r>
        <w:rPr>
          <w:szCs w:val="22"/>
        </w:rPr>
        <w:t>E</w:t>
      </w:r>
      <w:r w:rsidR="002C27E3" w:rsidRPr="00E7713C">
        <w:rPr>
          <w:szCs w:val="22"/>
        </w:rPr>
        <w:t>sta capa s</w:t>
      </w:r>
      <w:r w:rsidR="002C27E3" w:rsidRPr="00E7713C">
        <w:rPr>
          <w:szCs w:val="22"/>
          <w:bdr w:val="none" w:sz="0" w:space="0" w:color="auto" w:frame="1"/>
          <w:shd w:val="clear" w:color="auto" w:fill="FFFFFF"/>
        </w:rPr>
        <w:t xml:space="preserve">e encarga de comunicarse con la base de datos 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32" w:name="_Toc505426976"/>
      <w:r>
        <w:rPr>
          <w:rStyle w:val="SubttuloCar"/>
        </w:rPr>
        <w:t xml:space="preserve">1.4.2.1.2 </w:t>
      </w:r>
      <w:r w:rsidR="002C27E3" w:rsidRPr="00E94102">
        <w:rPr>
          <w:rStyle w:val="SubttuloCar"/>
        </w:rPr>
        <w:t>Vista</w:t>
      </w:r>
      <w:bookmarkEnd w:id="32"/>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48028E">
      <w:pPr>
        <w:keepNext/>
        <w:rPr>
          <w:bCs/>
          <w:szCs w:val="22"/>
          <w:bdr w:val="none" w:sz="0" w:space="0" w:color="auto" w:frame="1"/>
          <w:shd w:val="clear" w:color="auto" w:fill="FFFFFF"/>
        </w:rPr>
      </w:pPr>
      <w:bookmarkStart w:id="33" w:name="_Toc505426977"/>
      <w:r w:rsidRPr="00E94102">
        <w:rPr>
          <w:rStyle w:val="SubttuloCar"/>
        </w:rPr>
        <w:t xml:space="preserve">1.4.2.1.3 </w:t>
      </w:r>
      <w:r w:rsidR="002C27E3" w:rsidRPr="00E94102">
        <w:rPr>
          <w:rStyle w:val="SubttuloCar"/>
        </w:rPr>
        <w:t>Controlador</w:t>
      </w:r>
      <w:bookmarkEnd w:id="33"/>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w:t>
      </w:r>
      <w:r w:rsidR="00E7713C" w:rsidRPr="00E7713C">
        <w:rPr>
          <w:szCs w:val="22"/>
          <w:shd w:val="clear" w:color="auto" w:fill="FFFFFF"/>
        </w:rPr>
        <w:lastRenderedPageBreak/>
        <w:t xml:space="preserve">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r>
        <w:rPr>
          <w:noProof/>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p>
    <w:p w14:paraId="4C993DCE" w14:textId="51A61DFD"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Pr="00E94102">
        <w:rPr>
          <w:sz w:val="20"/>
          <w:szCs w:val="20"/>
        </w:rPr>
        <w:t xml:space="preserve"> </w:t>
      </w:r>
      <w:r w:rsidR="0048028E">
        <w:rPr>
          <w:sz w:val="20"/>
          <w:szCs w:val="20"/>
        </w:rPr>
        <w:t>Esquema patrón MVC</w:t>
      </w:r>
      <w:r w:rsidR="00FE0245" w:rsidRPr="00E94102">
        <w:rPr>
          <w:sz w:val="20"/>
          <w:szCs w:val="20"/>
        </w:rPr>
        <w:t>.</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t>Entre</w:t>
      </w:r>
      <w:r w:rsidR="00C70C1A">
        <w:rPr>
          <w:bCs/>
          <w:szCs w:val="22"/>
          <w:bdr w:val="none" w:sz="0" w:space="0" w:color="auto" w:frame="1"/>
          <w:shd w:val="clear" w:color="auto" w:fill="FFFFFF"/>
        </w:rPr>
        <w:t xml:space="preserve"> las ventajas de utilizar </w:t>
      </w:r>
      <w:proofErr w:type="spellStart"/>
      <w:r w:rsidR="00C70C1A" w:rsidRPr="0048028E">
        <w:rPr>
          <w:bCs/>
          <w:i/>
          <w:szCs w:val="22"/>
          <w:bdr w:val="none" w:sz="0" w:space="0" w:color="auto" w:frame="1"/>
          <w:shd w:val="clear" w:color="auto" w:fill="FFFFFF"/>
        </w:rPr>
        <w:t>frameworks</w:t>
      </w:r>
      <w:proofErr w:type="spellEnd"/>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xml:space="preserve">, HTML, </w:t>
      </w:r>
      <w:proofErr w:type="spellStart"/>
      <w:r>
        <w:t>jQuery</w:t>
      </w:r>
      <w:proofErr w:type="spellEnd"/>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E0775">
      <w:pPr>
        <w:spacing w:line="276" w:lineRule="auto"/>
        <w:jc w:val="left"/>
      </w:pPr>
    </w:p>
    <w:p w14:paraId="7080FF4D" w14:textId="5B444AB2" w:rsidR="00645DFD" w:rsidRDefault="00DA4BE3" w:rsidP="00DA4BE3">
      <w:pPr>
        <w:pStyle w:val="Subttulo"/>
      </w:pPr>
      <w:bookmarkStart w:id="34" w:name="_Toc486444075"/>
      <w:bookmarkStart w:id="35" w:name="_Toc505426978"/>
      <w:r>
        <w:lastRenderedPageBreak/>
        <w:t>1.</w:t>
      </w:r>
      <w:r w:rsidR="00645DFD">
        <w:t>4</w:t>
      </w:r>
      <w:r>
        <w:t xml:space="preserve">.2.2 </w:t>
      </w:r>
      <w:r w:rsidR="00E94102">
        <w:t>L</w:t>
      </w:r>
      <w:bookmarkEnd w:id="34"/>
      <w:r>
        <w:t>enguajes de Programación</w:t>
      </w:r>
      <w:bookmarkEnd w:id="35"/>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w:t>
      </w:r>
      <w:proofErr w:type="spellStart"/>
      <w:r w:rsidR="000626C0" w:rsidRPr="00DA4BE3">
        <w:rPr>
          <w:i/>
        </w:rPr>
        <w:t>end</w:t>
      </w:r>
      <w:proofErr w:type="spellEnd"/>
      <w:r w:rsidR="000626C0">
        <w:t xml:space="preserve">) </w:t>
      </w:r>
      <w:r w:rsidR="005F4164">
        <w:t>y lenguajes en el lado del cl</w:t>
      </w:r>
      <w:r w:rsidR="000626C0">
        <w:t>iente (</w:t>
      </w:r>
      <w:proofErr w:type="spellStart"/>
      <w:r w:rsidR="000626C0" w:rsidRPr="00DA4BE3">
        <w:rPr>
          <w:i/>
        </w:rPr>
        <w:t>front-end</w:t>
      </w:r>
      <w:proofErr w:type="spellEnd"/>
      <w:r w:rsidR="000626C0">
        <w:t>).</w:t>
      </w:r>
    </w:p>
    <w:p w14:paraId="6AE09C91" w14:textId="48998016" w:rsidR="001922A3" w:rsidRDefault="000626C0" w:rsidP="00DA4BE3">
      <w:r>
        <w:tab/>
        <w:t>Los lenguajes en el lado del servidor (</w:t>
      </w:r>
      <w:r w:rsidRPr="003A01B6">
        <w:rPr>
          <w:i/>
        </w:rPr>
        <w:t>back-</w:t>
      </w:r>
      <w:proofErr w:type="spellStart"/>
      <w:r w:rsidRPr="003A01B6">
        <w:rPr>
          <w:i/>
        </w:rPr>
        <w:t>end</w:t>
      </w:r>
      <w:proofErr w:type="spellEnd"/>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343C255F" w:rsidR="003A01B6" w:rsidRDefault="000626C0" w:rsidP="003A01B6">
      <w:pPr>
        <w:ind w:firstLine="720"/>
      </w:pPr>
      <w:r>
        <w:t xml:space="preserve">Por otra parte, los lenguajes en el lado del cliente </w:t>
      </w:r>
      <w:r w:rsidR="003A01B6">
        <w:t>(</w:t>
      </w:r>
      <w:proofErr w:type="spellStart"/>
      <w:r w:rsidR="003A01B6" w:rsidRPr="003A01B6">
        <w:rPr>
          <w:i/>
        </w:rPr>
        <w:t>front-end</w:t>
      </w:r>
      <w:proofErr w:type="spellEnd"/>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w:t>
      </w:r>
      <w:proofErr w:type="spellStart"/>
      <w:r w:rsidR="00EE0775">
        <w:t>TypeScript</w:t>
      </w:r>
      <w:proofErr w:type="spellEnd"/>
      <w:r w:rsidR="00EE0775">
        <w:t xml:space="preserve"> o </w:t>
      </w:r>
      <w:r w:rsidR="003A01B6">
        <w:t xml:space="preserve">librerías como </w:t>
      </w:r>
      <w:proofErr w:type="spellStart"/>
      <w:r w:rsidR="003A01B6">
        <w:t>j</w:t>
      </w:r>
      <w:r w:rsidR="001922A3">
        <w:t>Query</w:t>
      </w:r>
      <w:proofErr w:type="spellEnd"/>
      <w:r w:rsidR="003A01B6">
        <w:t xml:space="preserve"> o </w:t>
      </w:r>
      <w:proofErr w:type="spellStart"/>
      <w:r w:rsidR="003A01B6" w:rsidRPr="003A01B6">
        <w:rPr>
          <w:i/>
        </w:rPr>
        <w:t>frameworks</w:t>
      </w:r>
      <w:proofErr w:type="spellEnd"/>
      <w:r w:rsidR="003A01B6">
        <w:t xml:space="preserve"> como Angular o </w:t>
      </w:r>
      <w:proofErr w:type="spellStart"/>
      <w:r w:rsidR="003A01B6">
        <w:t>React</w:t>
      </w:r>
      <w:proofErr w:type="spellEnd"/>
      <w:r w:rsidR="001922A3">
        <w:t xml:space="preserve"> son los principales lenguajes</w:t>
      </w:r>
      <w:r w:rsidR="00EE0775">
        <w:t xml:space="preserve"> del lado del cliente</w:t>
      </w:r>
      <w:r w:rsidR="001922A3">
        <w:t xml:space="preserve"> usados en la mayoría de </w:t>
      </w:r>
      <w:proofErr w:type="gramStart"/>
      <w:r w:rsidR="001922A3">
        <w:t>aplicaciones</w:t>
      </w:r>
      <w:proofErr w:type="gramEnd"/>
      <w:r w:rsidR="001922A3">
        <w:t xml:space="preserve">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w:t>
      </w:r>
      <w:proofErr w:type="spellStart"/>
      <w:r w:rsidR="001922A3" w:rsidRPr="003A01B6">
        <w:rPr>
          <w:i/>
        </w:rPr>
        <w:t>end</w:t>
      </w:r>
      <w:proofErr w:type="spellEnd"/>
      <w:r w:rsidR="001922A3">
        <w:t xml:space="preserve"> de una aplicación necesitará de los lenguajes del lado del cliente para </w:t>
      </w:r>
      <w:r>
        <w:t xml:space="preserve">que el usuario pueda interactuar con la información de la base de datos </w:t>
      </w:r>
      <w:r w:rsidR="001922A3">
        <w:t xml:space="preserve">y el </w:t>
      </w:r>
      <w:proofErr w:type="spellStart"/>
      <w:r w:rsidR="001922A3" w:rsidRPr="003A01B6">
        <w:rPr>
          <w:i/>
        </w:rPr>
        <w:t>front-end</w:t>
      </w:r>
      <w:proofErr w:type="spellEnd"/>
      <w:r w:rsidR="001922A3">
        <w:t xml:space="preserve"> necesitará aquella información </w:t>
      </w:r>
      <w:r>
        <w:t xml:space="preserve">suministrada por </w:t>
      </w:r>
      <w:r w:rsidR="001922A3">
        <w:t xml:space="preserve">el </w:t>
      </w:r>
      <w:r w:rsidR="001922A3" w:rsidRPr="003A01B6">
        <w:rPr>
          <w:i/>
        </w:rPr>
        <w:t>back-</w:t>
      </w:r>
      <w:proofErr w:type="spellStart"/>
      <w:r w:rsidR="001922A3" w:rsidRPr="003A01B6">
        <w:rPr>
          <w:i/>
        </w:rPr>
        <w:t>end</w:t>
      </w:r>
      <w:proofErr w:type="spellEnd"/>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w:t>
      </w:r>
      <w:proofErr w:type="spellStart"/>
      <w:r w:rsidR="00B40C1A" w:rsidRPr="003A01B6">
        <w:rPr>
          <w:i/>
        </w:rPr>
        <w:t>end</w:t>
      </w:r>
      <w:proofErr w:type="spellEnd"/>
      <w:r>
        <w:t xml:space="preserve"> con sus correspondientes </w:t>
      </w:r>
      <w:proofErr w:type="spellStart"/>
      <w:r w:rsidRPr="003A01B6">
        <w:rPr>
          <w:i/>
        </w:rPr>
        <w:t>frameworks</w:t>
      </w:r>
      <w:proofErr w:type="spellEnd"/>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F257A5">
      <w:bookmarkStart w:id="36" w:name="_Toc505426979"/>
      <w:r w:rsidRPr="00645DFD">
        <w:rPr>
          <w:rStyle w:val="SubttuloCar"/>
        </w:rPr>
        <w:t xml:space="preserve">1.4.2.2.1 </w:t>
      </w:r>
      <w:r w:rsidR="0085570F" w:rsidRPr="00645DFD">
        <w:rPr>
          <w:rStyle w:val="SubttuloCar"/>
        </w:rPr>
        <w:t>PHP</w:t>
      </w:r>
      <w:bookmarkEnd w:id="36"/>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proofErr w:type="spellStart"/>
      <w:r w:rsidR="0085570F" w:rsidRPr="00F16424">
        <w:rPr>
          <w:i/>
        </w:rPr>
        <w:t>frameworks</w:t>
      </w:r>
      <w:proofErr w:type="spellEnd"/>
      <w:r w:rsidR="0085570F">
        <w:t xml:space="preserve"> más utilizados son </w:t>
      </w:r>
      <w:proofErr w:type="spellStart"/>
      <w:r w:rsidR="0085570F">
        <w:t>Laravel</w:t>
      </w:r>
      <w:proofErr w:type="spellEnd"/>
      <w:r w:rsidR="0085570F">
        <w:t xml:space="preserve">, </w:t>
      </w:r>
      <w:proofErr w:type="spellStart"/>
      <w:r w:rsidR="0085570F">
        <w:t>CakePHP</w:t>
      </w:r>
      <w:proofErr w:type="spellEnd"/>
      <w:r w:rsidR="0085570F">
        <w:t xml:space="preserve">, </w:t>
      </w:r>
      <w:proofErr w:type="spellStart"/>
      <w:r w:rsidR="0085570F">
        <w:t>Symfony</w:t>
      </w:r>
      <w:proofErr w:type="spellEnd"/>
      <w:r w:rsidR="0085570F">
        <w:t xml:space="preserve"> o </w:t>
      </w:r>
      <w:proofErr w:type="spellStart"/>
      <w:r w:rsidR="0085570F">
        <w:t>CodeIgniter</w:t>
      </w:r>
      <w:proofErr w:type="spellEnd"/>
      <w:r w:rsidR="00233F9E">
        <w:t>.</w:t>
      </w:r>
    </w:p>
    <w:p w14:paraId="51F40211" w14:textId="77777777" w:rsidR="00F257A5" w:rsidRDefault="00645DFD" w:rsidP="00F257A5">
      <w:bookmarkStart w:id="37" w:name="_Toc505426980"/>
      <w:r w:rsidRPr="00645DFD">
        <w:rPr>
          <w:rStyle w:val="SubttuloCar"/>
        </w:rPr>
        <w:lastRenderedPageBreak/>
        <w:t xml:space="preserve">1.4.2.2.2 </w:t>
      </w:r>
      <w:r w:rsidR="00233F9E" w:rsidRPr="00645DFD">
        <w:rPr>
          <w:rStyle w:val="SubttuloCar"/>
        </w:rPr>
        <w:t>Java</w:t>
      </w:r>
      <w:bookmarkEnd w:id="37"/>
    </w:p>
    <w:p w14:paraId="44C32699" w14:textId="57FAF774" w:rsidR="00FA6A82" w:rsidRPr="00FA6A82" w:rsidRDefault="00233F9E" w:rsidP="00006866">
      <w:pPr>
        <w:ind w:firstLine="720"/>
      </w:pPr>
      <w:proofErr w:type="spellStart"/>
      <w:r>
        <w:t>Struts</w:t>
      </w:r>
      <w:proofErr w:type="spellEnd"/>
      <w:r>
        <w:t xml:space="preserve">, Spring o </w:t>
      </w:r>
      <w:proofErr w:type="spellStart"/>
      <w:r>
        <w:t>JavaServerFaces</w:t>
      </w:r>
      <w:proofErr w:type="spellEnd"/>
      <w:r>
        <w:t xml:space="preserve"> son algunos de los </w:t>
      </w:r>
      <w:proofErr w:type="spellStart"/>
      <w:r w:rsidR="002371DE" w:rsidRPr="00F16424">
        <w:rPr>
          <w:i/>
        </w:rPr>
        <w:t>frameworks</w:t>
      </w:r>
      <w:proofErr w:type="spellEnd"/>
      <w:r w:rsidR="002371DE">
        <w:t xml:space="preserve"> </w:t>
      </w:r>
      <w:r>
        <w:t>más usados.</w:t>
      </w:r>
    </w:p>
    <w:p w14:paraId="61B82D9D" w14:textId="77777777" w:rsidR="00F257A5" w:rsidRDefault="00645DFD" w:rsidP="00F257A5">
      <w:bookmarkStart w:id="38" w:name="_Toc505426981"/>
      <w:r w:rsidRPr="00645DFD">
        <w:rPr>
          <w:rStyle w:val="SubttuloCar"/>
        </w:rPr>
        <w:t xml:space="preserve">1.4.2.2.3 </w:t>
      </w:r>
      <w:r w:rsidR="00233F9E" w:rsidRPr="00645DFD">
        <w:rPr>
          <w:rStyle w:val="SubttuloCar"/>
        </w:rPr>
        <w:t>Ruby</w:t>
      </w:r>
      <w:bookmarkEnd w:id="38"/>
    </w:p>
    <w:p w14:paraId="29A95BB4" w14:textId="03FE2BAD" w:rsidR="00FA6A82" w:rsidRDefault="00F257A5" w:rsidP="00006866">
      <w:pPr>
        <w:ind w:firstLine="720"/>
      </w:pPr>
      <w:r>
        <w:t>P</w:t>
      </w:r>
      <w:r w:rsidR="00F16424">
        <w:t>ara Ruby</w:t>
      </w:r>
      <w:r w:rsidR="00233F9E">
        <w:t xml:space="preserve"> el </w:t>
      </w:r>
      <w:proofErr w:type="spellStart"/>
      <w:r w:rsidR="00233F9E" w:rsidRPr="00F16424">
        <w:rPr>
          <w:i/>
        </w:rPr>
        <w:t>framework</w:t>
      </w:r>
      <w:proofErr w:type="spellEnd"/>
      <w:r w:rsidR="00233F9E">
        <w:t xml:space="preserve"> más usado es Ruby </w:t>
      </w:r>
      <w:proofErr w:type="spellStart"/>
      <w:r w:rsidR="00233F9E">
        <w:t>on</w:t>
      </w:r>
      <w:proofErr w:type="spellEnd"/>
      <w:r w:rsidR="00233F9E">
        <w:t xml:space="preserve"> </w:t>
      </w:r>
      <w:proofErr w:type="spellStart"/>
      <w:r w:rsidR="00233F9E">
        <w:t>Rails</w:t>
      </w:r>
      <w:proofErr w:type="spellEnd"/>
      <w:r w:rsidR="00233F9E">
        <w:t>.</w:t>
      </w:r>
    </w:p>
    <w:p w14:paraId="3D3FB939" w14:textId="77777777" w:rsidR="00F257A5" w:rsidRDefault="00645DFD" w:rsidP="00F257A5">
      <w:bookmarkStart w:id="39" w:name="_Toc505426982"/>
      <w:r w:rsidRPr="00645DFD">
        <w:rPr>
          <w:rStyle w:val="SubttuloCar"/>
        </w:rPr>
        <w:t>1.4.2.2.4 Python</w:t>
      </w:r>
      <w:bookmarkEnd w:id="39"/>
    </w:p>
    <w:p w14:paraId="768D593E" w14:textId="50B18205" w:rsidR="00645DFD" w:rsidRDefault="00F257A5" w:rsidP="00006866">
      <w:pPr>
        <w:ind w:firstLine="720"/>
      </w:pPr>
      <w:r>
        <w:t>P</w:t>
      </w:r>
      <w:r w:rsidR="00645DFD" w:rsidRPr="00645DFD">
        <w:t xml:space="preserve">ara este lenguaje de programación el </w:t>
      </w:r>
      <w:proofErr w:type="spellStart"/>
      <w:r w:rsidR="00645DFD" w:rsidRPr="00F16424">
        <w:rPr>
          <w:i/>
        </w:rPr>
        <w:t>framework</w:t>
      </w:r>
      <w:proofErr w:type="spellEnd"/>
      <w:r w:rsidR="00645DFD" w:rsidRPr="00645DFD">
        <w:t xml:space="preserve"> más usado en la actualidad es Django.</w:t>
      </w:r>
    </w:p>
    <w:p w14:paraId="7B0498F3" w14:textId="77777777" w:rsidR="00F257A5" w:rsidRDefault="00EE0775" w:rsidP="00F257A5">
      <w:r>
        <w:rPr>
          <w:rStyle w:val="SubttuloCar"/>
        </w:rPr>
        <w:t>1</w:t>
      </w:r>
      <w:r w:rsidRPr="00EE0775">
        <w:rPr>
          <w:rStyle w:val="SubttuloCar"/>
        </w:rPr>
        <w:t>.4.2.2.5 C#</w:t>
      </w:r>
    </w:p>
    <w:p w14:paraId="7C0A9888" w14:textId="7A6CA0C1" w:rsidR="00EE0775" w:rsidRDefault="00F257A5" w:rsidP="00006866">
      <w:pPr>
        <w:ind w:firstLine="720"/>
      </w:pPr>
      <w:r>
        <w:t xml:space="preserve">El </w:t>
      </w:r>
      <w:proofErr w:type="spellStart"/>
      <w:r w:rsidRPr="00F257A5">
        <w:rPr>
          <w:i/>
        </w:rPr>
        <w:t>framework</w:t>
      </w:r>
      <w:proofErr w:type="spellEnd"/>
      <w:r>
        <w:t xml:space="preserve"> usado por este lenguaje es .NET, propiedad de Microsoft.</w:t>
      </w:r>
    </w:p>
    <w:p w14:paraId="454026C9" w14:textId="77777777" w:rsidR="00F257A5" w:rsidRDefault="009B1162" w:rsidP="00F257A5">
      <w:pPr>
        <w:rPr>
          <w:rStyle w:val="SubttuloCar"/>
          <w:b w:val="0"/>
        </w:rPr>
      </w:pPr>
      <w:bookmarkStart w:id="40" w:name="_Toc505426983"/>
      <w:r w:rsidRPr="009B1162">
        <w:rPr>
          <w:rStyle w:val="SubttuloCar"/>
        </w:rPr>
        <w:t>1.</w:t>
      </w:r>
      <w:r w:rsidR="00F257A5">
        <w:rPr>
          <w:rStyle w:val="SubttuloCar"/>
        </w:rPr>
        <w:t>4.2.2.6</w:t>
      </w:r>
      <w:r>
        <w:rPr>
          <w:rStyle w:val="SubttuloCar"/>
        </w:rPr>
        <w:t xml:space="preserve"> Node.js</w:t>
      </w:r>
    </w:p>
    <w:p w14:paraId="0ECD5E78" w14:textId="491CD818" w:rsidR="009B1162" w:rsidRPr="009B1162" w:rsidRDefault="00F257A5" w:rsidP="00006866">
      <w:pPr>
        <w:ind w:firstLine="720"/>
        <w:rPr>
          <w:rStyle w:val="SubttuloCar"/>
          <w:b w:val="0"/>
        </w:rPr>
      </w:pPr>
      <w:r>
        <w:rPr>
          <w:rStyle w:val="SubttuloCar"/>
          <w:b w:val="0"/>
        </w:rPr>
        <w:t>B</w:t>
      </w:r>
      <w:r w:rsidR="009B1162" w:rsidRPr="009B1162">
        <w:rPr>
          <w:rStyle w:val="SubttuloCar"/>
          <w:b w:val="0"/>
          <w:sz w:val="22"/>
        </w:rPr>
        <w:t xml:space="preserve">asado en JavaScript, los </w:t>
      </w:r>
      <w:proofErr w:type="spellStart"/>
      <w:r w:rsidR="009B1162" w:rsidRPr="009B1162">
        <w:rPr>
          <w:rStyle w:val="SubttuloCar"/>
          <w:b w:val="0"/>
          <w:i/>
          <w:sz w:val="22"/>
        </w:rPr>
        <w:t>frameworks</w:t>
      </w:r>
      <w:proofErr w:type="spellEnd"/>
      <w:r w:rsidR="009B1162" w:rsidRPr="009B1162">
        <w:rPr>
          <w:rStyle w:val="SubttuloCar"/>
          <w:b w:val="0"/>
          <w:sz w:val="22"/>
        </w:rPr>
        <w:t xml:space="preserve"> más potentes y utilizados son Angular y </w:t>
      </w:r>
      <w:proofErr w:type="spellStart"/>
      <w:r w:rsidR="009B1162" w:rsidRPr="009B1162">
        <w:rPr>
          <w:rStyle w:val="SubttuloCar"/>
          <w:b w:val="0"/>
          <w:sz w:val="22"/>
        </w:rPr>
        <w:t>React</w:t>
      </w:r>
      <w:proofErr w:type="spellEnd"/>
      <w:r w:rsidR="009B1162" w:rsidRPr="009B1162">
        <w:rPr>
          <w:rStyle w:val="SubttuloCar"/>
          <w:b w:val="0"/>
          <w:sz w:val="22"/>
        </w:rPr>
        <w:t>.</w:t>
      </w:r>
      <w:bookmarkEnd w:id="40"/>
    </w:p>
    <w:p w14:paraId="543D360A" w14:textId="77777777" w:rsidR="0004627F" w:rsidRDefault="0004627F" w:rsidP="009B1162"/>
    <w:p w14:paraId="26A2A6AA" w14:textId="38B089D2" w:rsidR="00645DFD" w:rsidRDefault="0004627F" w:rsidP="00645DFD">
      <w:pPr>
        <w:pStyle w:val="Subttulo"/>
      </w:pPr>
      <w:bookmarkStart w:id="41" w:name="_Toc486444076"/>
      <w:bookmarkStart w:id="42" w:name="_Toc505426984"/>
      <w:r>
        <w:t>1.</w:t>
      </w:r>
      <w:r w:rsidR="00645DFD">
        <w:t>4</w:t>
      </w:r>
      <w:r>
        <w:t xml:space="preserve">.2.3 </w:t>
      </w:r>
      <w:r w:rsidR="001A7433">
        <w:t>Sistema de gestión de bases de datos</w:t>
      </w:r>
      <w:bookmarkEnd w:id="41"/>
      <w:bookmarkEnd w:id="42"/>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5A40C910"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B40C1A">
        <w:t xml:space="preserve">, </w:t>
      </w:r>
      <w:r w:rsidR="00436534">
        <w:t>sin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La principal diferencia entre estos dos tipos de bases de datos es que las </w:t>
      </w:r>
      <w:r w:rsidR="00436534">
        <w:t xml:space="preserve">no relacionales </w:t>
      </w:r>
      <w:r w:rsidR="004E0802">
        <w:t xml:space="preserve">no utilizan el modelo relacional que las SQL sí utilizan.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lastRenderedPageBreak/>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 xml:space="preserve">Ejemplos: </w:t>
      </w:r>
      <w:proofErr w:type="spellStart"/>
      <w:r w:rsidR="00102511">
        <w:t>PostgreS</w:t>
      </w:r>
      <w:r w:rsidR="00436534">
        <w:t>QL</w:t>
      </w:r>
      <w:proofErr w:type="spellEnd"/>
      <w:r w:rsidR="00436534">
        <w:t xml:space="preserve">, </w:t>
      </w:r>
      <w:proofErr w:type="spellStart"/>
      <w:r w:rsidR="00436534">
        <w:t>MySQL</w:t>
      </w:r>
      <w:proofErr w:type="spellEnd"/>
      <w:r w:rsidR="00436534">
        <w:t>, Oracle</w:t>
      </w:r>
      <w:r w:rsidR="00102511">
        <w:t>, etc.</w:t>
      </w:r>
    </w:p>
    <w:p w14:paraId="649AE85C" w14:textId="449FEB5E"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BB5CBD">
        <w:t xml:space="preserve"> También cuentan con la capacidad de escalado horizontal, es decir, la capacidad que tiene</w:t>
      </w:r>
      <w:r w:rsidR="00436534">
        <w:t>n</w:t>
      </w:r>
      <w:r w:rsidR="00BB5CBD">
        <w:t xml:space="preserve"> la</w:t>
      </w:r>
      <w:r w:rsidR="00436534">
        <w:t>s</w:t>
      </w:r>
      <w:r w:rsidR="00BB5CBD">
        <w:t xml:space="preserve"> base</w:t>
      </w:r>
      <w:r w:rsidR="00436534">
        <w:t>s</w:t>
      </w:r>
      <w:r w:rsidR="00BB5CBD">
        <w:t xml:space="preserve"> de datos </w:t>
      </w:r>
      <w:r w:rsidR="00436534">
        <w:t>no relacionales</w:t>
      </w:r>
      <w:r w:rsidR="00BB5CBD">
        <w:t xml:space="preserve"> de crecer en la misma máquina, sin tener que almacenarse en máquinas más grande</w:t>
      </w:r>
      <w:r w:rsidR="00B42964">
        <w:t>s</w:t>
      </w:r>
      <w:r w:rsidR="00BB5CBD">
        <w:t xml:space="preserve"> </w:t>
      </w:r>
      <w:r w:rsidR="00436534">
        <w:t>mientras</w:t>
      </w:r>
      <w:r w:rsidR="00BB5CBD">
        <w:t xml:space="preserve"> </w:t>
      </w:r>
      <w:r w:rsidR="00436534">
        <w:t xml:space="preserve">aumenta su </w:t>
      </w:r>
      <w:r w:rsidR="00BB5CBD">
        <w:t>crecimiento.</w:t>
      </w:r>
      <w:r w:rsidR="00FE7198">
        <w:t xml:space="preserve"> </w:t>
      </w:r>
      <w:r w:rsidR="00102511">
        <w:t xml:space="preserve">Ejemplos: </w:t>
      </w:r>
      <w:proofErr w:type="spellStart"/>
      <w:r w:rsidR="00102511">
        <w:t>MongoDB</w:t>
      </w:r>
      <w:proofErr w:type="spellEnd"/>
      <w:r w:rsidR="00102511">
        <w:t>,</w:t>
      </w:r>
      <w:r w:rsidR="00DF31DE">
        <w:t xml:space="preserve"> </w:t>
      </w:r>
      <w:proofErr w:type="spellStart"/>
      <w:r w:rsidR="00F257A5">
        <w:t>Firebase</w:t>
      </w:r>
      <w:proofErr w:type="spellEnd"/>
      <w:r w:rsidR="00F257A5">
        <w:t xml:space="preserve"> Cloud </w:t>
      </w:r>
      <w:proofErr w:type="spellStart"/>
      <w:r w:rsidR="00F257A5">
        <w:t>Firestore</w:t>
      </w:r>
      <w:proofErr w:type="spellEnd"/>
      <w:r w:rsidR="00F257A5">
        <w:t>,</w:t>
      </w:r>
      <w:r w:rsidR="00102511">
        <w:t xml:space="preserve"> </w:t>
      </w:r>
      <w:proofErr w:type="spellStart"/>
      <w:r w:rsidR="00436534">
        <w:t>Cassandra</w:t>
      </w:r>
      <w:proofErr w:type="spellEnd"/>
      <w:r w:rsidR="00436534">
        <w:t xml:space="preserve">, </w:t>
      </w:r>
      <w:proofErr w:type="spellStart"/>
      <w:r w:rsidR="00102511">
        <w:t>CouchDB</w:t>
      </w:r>
      <w:proofErr w:type="spellEnd"/>
      <w:r w:rsidR="00102511">
        <w:t xml:space="preserve">, </w:t>
      </w:r>
      <w:proofErr w:type="spellStart"/>
      <w:r w:rsidR="00102511">
        <w:t>Redis</w:t>
      </w:r>
      <w:proofErr w:type="spellEnd"/>
      <w:r w:rsidR="00102511">
        <w:t>,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486717F9" w:rsidR="00BB5CBD" w:rsidRDefault="00BB5CBD" w:rsidP="00BB5CBD">
      <w:pPr>
        <w:jc w:val="left"/>
      </w:pPr>
    </w:p>
    <w:p w14:paraId="360F8F43" w14:textId="77777777" w:rsidR="00CF2652" w:rsidRPr="004E0802" w:rsidRDefault="00CF2652" w:rsidP="00BB5CBD">
      <w:pPr>
        <w:jc w:val="left"/>
      </w:pPr>
    </w:p>
    <w:p w14:paraId="16F845FE" w14:textId="79F102C2" w:rsidR="00900ECE" w:rsidRDefault="00FA241C" w:rsidP="00900ECE">
      <w:pPr>
        <w:pStyle w:val="Ttulo"/>
      </w:pPr>
      <w:bookmarkStart w:id="43" w:name="_Toc505426985"/>
      <w:r>
        <w:t>1.5</w:t>
      </w:r>
      <w:r w:rsidR="00900ECE">
        <w:t xml:space="preserve"> Organización del documento</w:t>
      </w:r>
      <w:bookmarkEnd w:id="43"/>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44" w:name="_Toc505426986"/>
      <w:r w:rsidRPr="00AF511A">
        <w:rPr>
          <w:rStyle w:val="SubttuloCar"/>
        </w:rPr>
        <w:t xml:space="preserve">1.5.1 </w:t>
      </w:r>
      <w:r w:rsidR="006B7623">
        <w:rPr>
          <w:rStyle w:val="SubttuloCar"/>
        </w:rPr>
        <w:t>Documento</w:t>
      </w:r>
      <w:r w:rsidR="00760A77" w:rsidRPr="00AF511A">
        <w:rPr>
          <w:rStyle w:val="SubttuloCar"/>
        </w:rPr>
        <w:t xml:space="preserve"> 1 – Memoria</w:t>
      </w:r>
      <w:bookmarkEnd w:id="44"/>
    </w:p>
    <w:p w14:paraId="0DAFFB3D" w14:textId="3A48ECF5" w:rsidR="000F4A66" w:rsidRDefault="00454981" w:rsidP="00940A77">
      <w:pPr>
        <w:ind w:firstLine="720"/>
      </w:pPr>
      <w:r>
        <w:lastRenderedPageBreak/>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09FB4553" w14:textId="4A418815" w:rsidR="002C14FC" w:rsidRDefault="00AF511A" w:rsidP="002C14FC">
      <w:bookmarkStart w:id="45" w:name="_Toc505426987"/>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45"/>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46" w:name="_Toc505426988"/>
      <w:r w:rsidRPr="00AF511A">
        <w:rPr>
          <w:rStyle w:val="SubttuloCar"/>
        </w:rPr>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46"/>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47" w:name="_Toc505426989"/>
      <w:r w:rsidRPr="006B7623">
        <w:rPr>
          <w:rStyle w:val="SubttuloCar"/>
        </w:rPr>
        <w:t xml:space="preserve">1.5.4 Documento 4 – Análisis </w:t>
      </w:r>
      <w:r w:rsidR="008E6F86">
        <w:rPr>
          <w:rStyle w:val="SubttuloCar"/>
        </w:rPr>
        <w:t>de requisitos del sistema</w:t>
      </w:r>
      <w:bookmarkEnd w:id="47"/>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48" w:name="_Toc505426990"/>
      <w:r w:rsidRPr="006B7623">
        <w:rPr>
          <w:rStyle w:val="SubttuloCar"/>
        </w:rPr>
        <w:t>1.5.5 Documento 5 – Diseño del sistema</w:t>
      </w:r>
      <w:bookmarkEnd w:id="48"/>
    </w:p>
    <w:p w14:paraId="05E4CC18" w14:textId="01F2F8AB" w:rsidR="006B7623" w:rsidRDefault="00721037" w:rsidP="00721037">
      <w:pPr>
        <w:ind w:firstLine="720"/>
      </w:pPr>
      <w:r>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49" w:name="_Toc505426991"/>
      <w:r w:rsidRPr="006B7623">
        <w:rPr>
          <w:rStyle w:val="SubttuloCar"/>
        </w:rPr>
        <w:t>1.5.6 Documento 6 – Pruebas</w:t>
      </w:r>
      <w:bookmarkEnd w:id="49"/>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5F68F757" w14:textId="007DC960" w:rsidR="006E5BC5" w:rsidRDefault="006E5BC5" w:rsidP="00721037">
      <w:bookmarkStart w:id="50" w:name="_Toc505426993"/>
      <w:r>
        <w:rPr>
          <w:rStyle w:val="SubttuloCar"/>
        </w:rPr>
        <w:t>1.5.8 D</w:t>
      </w:r>
      <w:r w:rsidR="00CF2652">
        <w:rPr>
          <w:rStyle w:val="SubttuloCar"/>
        </w:rPr>
        <w:t>ocumento 7</w:t>
      </w:r>
      <w:r>
        <w:rPr>
          <w:rStyle w:val="SubttuloCar"/>
        </w:rPr>
        <w:t xml:space="preserve"> </w:t>
      </w:r>
      <w:r w:rsidRPr="006B7623">
        <w:rPr>
          <w:rStyle w:val="SubttuloCar"/>
        </w:rPr>
        <w:t>–</w:t>
      </w:r>
      <w:r>
        <w:rPr>
          <w:rStyle w:val="SubttuloCar"/>
        </w:rPr>
        <w:t xml:space="preserve"> Manuales</w:t>
      </w:r>
      <w:bookmarkEnd w:id="50"/>
    </w:p>
    <w:p w14:paraId="2E47DE9B" w14:textId="445C7AD5" w:rsidR="005E4870" w:rsidRPr="006B7623" w:rsidRDefault="008E6F86" w:rsidP="00721037">
      <w:pPr>
        <w:ind w:firstLine="720"/>
      </w:pPr>
      <w:r>
        <w:lastRenderedPageBreak/>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4A30F22" w:rsidR="00745B2C" w:rsidRDefault="00745B2C" w:rsidP="00745B2C"/>
    <w:p w14:paraId="2E889273" w14:textId="77777777" w:rsidR="00CF2652" w:rsidRDefault="00CF2652" w:rsidP="00745B2C"/>
    <w:p w14:paraId="62057263" w14:textId="77273C6D" w:rsidR="00745B2C" w:rsidRDefault="00FA241C" w:rsidP="00900ECE">
      <w:pPr>
        <w:pStyle w:val="Ttulo"/>
      </w:pPr>
      <w:bookmarkStart w:id="51" w:name="_Toc505426994"/>
      <w:r>
        <w:t>1.6</w:t>
      </w:r>
      <w:r w:rsidR="00900ECE">
        <w:t xml:space="preserve"> </w:t>
      </w:r>
      <w:r w:rsidR="001A7433">
        <w:t>Conclusiones y ampliaciones</w:t>
      </w:r>
      <w:bookmarkEnd w:id="51"/>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52" w:name="_Toc505426995"/>
      <w:r>
        <w:t>1.6</w:t>
      </w:r>
      <w:r w:rsidR="00900ECE">
        <w:t xml:space="preserve">.1 </w:t>
      </w:r>
      <w:r w:rsidR="001A7433">
        <w:t>Conclusiones</w:t>
      </w:r>
      <w:bookmarkEnd w:id="52"/>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53" w:name="_Toc505426996"/>
      <w:r>
        <w:t>1.6</w:t>
      </w:r>
      <w:r w:rsidR="00900ECE">
        <w:t xml:space="preserve">.2 </w:t>
      </w:r>
      <w:r w:rsidR="001A7433">
        <w:t>Ampliaciones</w:t>
      </w:r>
      <w:bookmarkEnd w:id="53"/>
    </w:p>
    <w:p w14:paraId="1D6F8325" w14:textId="65348E77" w:rsidR="00EE7D9C" w:rsidRDefault="00745B2C" w:rsidP="00745B2C">
      <w:pPr>
        <w:spacing w:before="240"/>
      </w:pPr>
      <w:r>
        <w:lastRenderedPageBreak/>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41E44EBB" w14:textId="39220EE4" w:rsidR="00745B2C" w:rsidRDefault="00FA241C" w:rsidP="00FF6D1B">
      <w:pPr>
        <w:pStyle w:val="Subttulo"/>
      </w:pPr>
      <w:bookmarkStart w:id="54" w:name="_Toc505426997"/>
      <w:r>
        <w:t>1.6</w:t>
      </w:r>
      <w:r w:rsidR="00F108C7">
        <w:t>.2.1</w:t>
      </w:r>
      <w:r w:rsidR="00745B2C">
        <w:t xml:space="preserve"> </w:t>
      </w:r>
      <w:r w:rsidR="00FF6D1B">
        <w:t>Mejora de la infraestructura</w:t>
      </w:r>
      <w:bookmarkEnd w:id="54"/>
    </w:p>
    <w:p w14:paraId="17B41A0F" w14:textId="537C14CC" w:rsidR="00D00386" w:rsidRDefault="00745B2C" w:rsidP="00745B2C">
      <w:pPr>
        <w:spacing w:before="240"/>
      </w:pPr>
      <w:r>
        <w:tab/>
      </w:r>
      <w:r w:rsidR="00FF6D1B">
        <w:t xml:space="preserve">Esta mejora incluye una mejora del </w:t>
      </w:r>
      <w:r w:rsidR="00FF6D1B" w:rsidRPr="00D00386">
        <w:rPr>
          <w:i/>
        </w:rPr>
        <w:t>hardware</w:t>
      </w:r>
      <w:r w:rsidR="00FF6D1B">
        <w:t xml:space="preserve"> del sistema. Hoy en día los usuarios de internet demandan una gran velocidad en las operaciones y en la navegación de las páginas y aplicaciones web. Es por </w:t>
      </w:r>
      <w:r w:rsidR="00D00386">
        <w:t>lo</w:t>
      </w:r>
      <w:r w:rsidR="00FF6D1B">
        <w:t xml:space="preserve"> que una de las posibles mejoras sería el remplazo del disco duro, que actualmente</w:t>
      </w:r>
      <w:r w:rsidR="00D00386">
        <w:t xml:space="preserve"> es un disco </w:t>
      </w:r>
      <w:r w:rsidR="00FF6D1B">
        <w:t xml:space="preserve">de </w:t>
      </w:r>
      <w:r w:rsidR="00D00386">
        <w:t xml:space="preserve">grabación magnética (HDD) por una unidad de estado sólido (SSD). Los discos SSD tienen una gran mejora respecto a los discos HDD, por su fiabilidad, su velocidad y su consumo. Otra mejora de la infraestructura sería la interfaz de red, la memoria RAM y/o el procesador del sistema. </w:t>
      </w:r>
    </w:p>
    <w:p w14:paraId="017F2DF5" w14:textId="5A58B211" w:rsidR="00F108C7" w:rsidRDefault="00D00386" w:rsidP="00D00386">
      <w:pPr>
        <w:spacing w:before="240"/>
        <w:ind w:firstLine="720"/>
      </w:pPr>
      <w:r>
        <w:t>En la actualidad existen dispositivos mucho más potentes que mejorarían considerablemente la velocidad total del sistema. En detrimento de estas mejoras está el precio a pagar por ellas. La mejora de estos dispositivos requiere de una gran inversión.</w:t>
      </w:r>
    </w:p>
    <w:p w14:paraId="0814062A" w14:textId="5E355D32" w:rsidR="00745B2C" w:rsidRDefault="00FA241C" w:rsidP="00FF6D1B">
      <w:pPr>
        <w:pStyle w:val="Subttulo"/>
      </w:pPr>
      <w:bookmarkStart w:id="55" w:name="_Toc505426998"/>
      <w:r>
        <w:t>1.6</w:t>
      </w:r>
      <w:r w:rsidR="00F108C7">
        <w:t xml:space="preserve">.2.2 </w:t>
      </w:r>
      <w:r w:rsidR="00D00386">
        <w:t xml:space="preserve">Mantenimiento continuo de actualizaciones de </w:t>
      </w:r>
      <w:r w:rsidR="00D00386" w:rsidRPr="00D00386">
        <w:rPr>
          <w:i/>
        </w:rPr>
        <w:t>software</w:t>
      </w:r>
      <w:bookmarkEnd w:id="55"/>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 xml:space="preserve">open </w:t>
      </w:r>
      <w:proofErr w:type="spellStart"/>
      <w:r w:rsidR="00FB31B1" w:rsidRPr="00FB31B1">
        <w:rPr>
          <w:i/>
        </w:rPr>
        <w:t>source</w:t>
      </w:r>
      <w:proofErr w:type="spellEnd"/>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82F78C1" w:rsidR="00745B2C" w:rsidRDefault="00FA241C" w:rsidP="00FF6D1B">
      <w:pPr>
        <w:pStyle w:val="Subttulo"/>
      </w:pPr>
      <w:bookmarkStart w:id="56" w:name="_Toc505426999"/>
      <w:r>
        <w:t>1.6</w:t>
      </w:r>
      <w:r w:rsidR="00F108C7">
        <w:t>.2.3</w:t>
      </w:r>
      <w:r w:rsidR="00745B2C">
        <w:t xml:space="preserve"> </w:t>
      </w:r>
      <w:bookmarkEnd w:id="56"/>
      <w:r w:rsidR="00011AA2">
        <w:t>Creación de</w:t>
      </w:r>
      <w:r w:rsidR="00672200">
        <w:t xml:space="preserve"> aplicación móvil nativa</w:t>
      </w:r>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w:t>
      </w:r>
      <w:proofErr w:type="gramStart"/>
      <w:r w:rsidR="00672200">
        <w:t>e</w:t>
      </w:r>
      <w:proofErr w:type="gramEnd"/>
      <w:r w:rsidR="00672200">
        <w:t xml:space="preserve"> </w:t>
      </w:r>
      <w:r w:rsidR="00011AA2">
        <w:t>iOS del sistema</w:t>
      </w:r>
      <w:r w:rsidR="00672200">
        <w:t xml:space="preserve">. Una de las grandes ventajas de usar Angular es que se adapta </w:t>
      </w:r>
      <w:r w:rsidR="00011AA2">
        <w:t xml:space="preserve">con mucha facilidad a la </w:t>
      </w:r>
      <w:proofErr w:type="spellStart"/>
      <w:r w:rsidR="00011AA2">
        <w:t>responsividad</w:t>
      </w:r>
      <w:proofErr w:type="spellEnd"/>
      <w:r w:rsidR="00011AA2">
        <w:t xml:space="preserve"> de las pantallas móviles. Además, existen algunos </w:t>
      </w:r>
      <w:proofErr w:type="spellStart"/>
      <w:r w:rsidR="00011AA2" w:rsidRPr="00011AA2">
        <w:rPr>
          <w:i/>
        </w:rPr>
        <w:t>frameworks</w:t>
      </w:r>
      <w:proofErr w:type="spellEnd"/>
      <w:r w:rsidR="00011AA2">
        <w:t xml:space="preserve"> como </w:t>
      </w:r>
      <w:proofErr w:type="spellStart"/>
      <w:r w:rsidR="00011AA2">
        <w:lastRenderedPageBreak/>
        <w:t>Ionic</w:t>
      </w:r>
      <w:proofErr w:type="spellEnd"/>
      <w:r w:rsidR="00011AA2">
        <w:t xml:space="preserve">, que permiten adaptar la mayoría del código web de una aplicación en Angular para convertirla con unos simples comandos de consola a una aplicación móvil nativa. </w:t>
      </w:r>
    </w:p>
    <w:p w14:paraId="2B2549FB" w14:textId="1C7A21B7" w:rsidR="00745B2C" w:rsidRDefault="00011AA2" w:rsidP="00011AA2">
      <w:pPr>
        <w:spacing w:before="240"/>
        <w:ind w:firstLine="720"/>
      </w:pPr>
      <w:r>
        <w:t xml:space="preserve">Por otro lado, otra ventaja muy importante es el uso de </w:t>
      </w:r>
      <w:proofErr w:type="spellStart"/>
      <w:r>
        <w:t>Firebase</w:t>
      </w:r>
      <w:proofErr w:type="spellEnd"/>
      <w:r>
        <w:t xml:space="preserve">. Los datos de la base de datos se encuentran alojados en la nube y gracias a su arquitectura, los datos pueden ser servidos en tiempo real tanto a aplicaciones web como a aplicaciones nativas móvil Android </w:t>
      </w:r>
      <w:proofErr w:type="gramStart"/>
      <w:r>
        <w:t>e</w:t>
      </w:r>
      <w:proofErr w:type="gramEnd"/>
      <w:r>
        <w:t xml:space="preserve"> iOS.</w:t>
      </w:r>
    </w:p>
    <w:p w14:paraId="2899E573" w14:textId="22C20596" w:rsidR="007527CA" w:rsidRDefault="007527CA" w:rsidP="007527CA">
      <w:pPr>
        <w:pStyle w:val="Subttulo"/>
      </w:pPr>
      <w:bookmarkStart w:id="57" w:name="_Toc505427000"/>
      <w:r>
        <w:t>1.6.2.4 Internacionalización</w:t>
      </w:r>
      <w:bookmarkEnd w:id="5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4CF97196" w:rsidR="009A027D" w:rsidRDefault="009A027D" w:rsidP="009A027D">
      <w:pPr>
        <w:pStyle w:val="Subttulo"/>
      </w:pPr>
      <w:r>
        <w:t xml:space="preserve">1.6.2.5 Creación de un </w:t>
      </w:r>
      <w:proofErr w:type="spellStart"/>
      <w:r>
        <w:t>Chatbot</w:t>
      </w:r>
      <w:proofErr w:type="spellEnd"/>
      <w:r>
        <w:t xml:space="preserve"> en el sistema</w:t>
      </w:r>
    </w:p>
    <w:p w14:paraId="55CEC155" w14:textId="43E4224E" w:rsidR="009A027D" w:rsidRPr="009A027D" w:rsidRDefault="009A027D" w:rsidP="009A027D">
      <w:pPr>
        <w:spacing w:before="240"/>
      </w:pPr>
      <w:r>
        <w:tab/>
        <w:t xml:space="preserve">Una de las tendencias actuales en el mercado web es el uso de un </w:t>
      </w:r>
      <w:proofErr w:type="spellStart"/>
      <w:r>
        <w:t>Chatbot</w:t>
      </w:r>
      <w:proofErr w:type="spellEnd"/>
      <w:r>
        <w:t xml:space="preserve"> dentro de las aplicaciones web. Se trata de un componente que ayude al usuario a realizar acciones dentro del sistema con un agente de IA que responda a las preguntas o cuestiones qu</w:t>
      </w:r>
      <w:r w:rsidR="001C649A">
        <w:t xml:space="preserve">e el usuario se plantea. </w:t>
      </w:r>
      <w:proofErr w:type="spellStart"/>
      <w:r w:rsidR="001C649A">
        <w:t>Dialogf</w:t>
      </w:r>
      <w:r>
        <w:t>low</w:t>
      </w:r>
      <w:proofErr w:type="spellEnd"/>
      <w:r>
        <w:t xml:space="preserve"> de Google es una de las plataformas que más valor tienen a día de hoy. Con esta herramienta se pueden crear agentes que interaccionen con el usuario si este lo desea. </w:t>
      </w:r>
    </w:p>
    <w:p w14:paraId="35F31504" w14:textId="77777777" w:rsidR="009A027D" w:rsidRPr="007705EF" w:rsidRDefault="009A027D" w:rsidP="00745B2C"/>
    <w:p w14:paraId="5093F1D5" w14:textId="2B6AA971" w:rsidR="00745B2C" w:rsidRPr="00ED3F38" w:rsidRDefault="00ED3F38" w:rsidP="00745B2C">
      <w:r>
        <w:rPr>
          <w:i/>
        </w:rPr>
        <w:t xml:space="preserve"> </w:t>
      </w:r>
    </w:p>
    <w:p w14:paraId="3598DC0C" w14:textId="51CA9A8B" w:rsidR="00900ECE" w:rsidRDefault="00FA241C" w:rsidP="00EE7D9C">
      <w:pPr>
        <w:pStyle w:val="Ttulo"/>
      </w:pPr>
      <w:bookmarkStart w:id="58" w:name="_Toc505427001"/>
      <w:r>
        <w:t>1.7</w:t>
      </w:r>
      <w:r w:rsidR="00900ECE">
        <w:t xml:space="preserve"> </w:t>
      </w:r>
      <w:r w:rsidR="001A7433">
        <w:t>Bibliografía</w:t>
      </w:r>
      <w:bookmarkEnd w:id="58"/>
    </w:p>
    <w:p w14:paraId="22EB0E72" w14:textId="34560A8A" w:rsidR="00EE7D9C" w:rsidRDefault="00ED3F38" w:rsidP="00EE7D9C">
      <w:r>
        <w:lastRenderedPageBreak/>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59" w:name="_Toc505427002"/>
      <w:r>
        <w:t>1</w:t>
      </w:r>
      <w:r w:rsidR="00FA241C">
        <w:t>.7</w:t>
      </w:r>
      <w:r>
        <w:t xml:space="preserve">.1 </w:t>
      </w:r>
      <w:r w:rsidR="00745B2C" w:rsidRPr="009D74F5">
        <w:t>Libros y artículos</w:t>
      </w:r>
      <w:bookmarkEnd w:id="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60" w:name="_Toc505427003"/>
      <w:r>
        <w:t>1.7</w:t>
      </w:r>
      <w:r w:rsidR="00900ECE" w:rsidRPr="00F108C7">
        <w:t xml:space="preserve">.2 </w:t>
      </w:r>
      <w:r w:rsidR="00745B2C" w:rsidRPr="00F108C7">
        <w:t>Referencias en internet</w:t>
      </w:r>
      <w:bookmarkEnd w:id="60"/>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04A07446"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21" w:history="1">
        <w:r w:rsidRPr="00A44281">
          <w:rPr>
            <w:rStyle w:val="Hipervnculo"/>
            <w:rFonts w:ascii="Times New Roman" w:hAnsi="Times New Roman"/>
            <w:lang w:val="es-ES" w:eastAsia="en-GB"/>
          </w:rPr>
          <w:t>https://angular.io/</w:t>
        </w:r>
      </w:hyperlink>
    </w:p>
    <w:p w14:paraId="44F97667" w14:textId="41A3FB4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22" w:history="1">
        <w:r w:rsidRPr="00A44281">
          <w:rPr>
            <w:rStyle w:val="Hipervnculo"/>
            <w:rFonts w:ascii="Times New Roman" w:hAnsi="Times New Roman"/>
            <w:lang w:val="es-ES"/>
          </w:rPr>
          <w:t>https://material.angular.</w:t>
        </w:r>
        <w:r w:rsidRPr="00A44281">
          <w:rPr>
            <w:rStyle w:val="Hipervnculo"/>
            <w:rFonts w:ascii="Times New Roman" w:hAnsi="Times New Roman"/>
            <w:lang w:val="es-ES"/>
          </w:rPr>
          <w:t>i</w:t>
        </w:r>
        <w:r w:rsidRPr="00A44281">
          <w:rPr>
            <w:rStyle w:val="Hipervnculo"/>
            <w:rFonts w:ascii="Times New Roman" w:hAnsi="Times New Roman"/>
            <w:lang w:val="es-ES"/>
          </w:rPr>
          <w:t>o/</w:t>
        </w:r>
      </w:hyperlink>
    </w:p>
    <w:p w14:paraId="4AEAEAB8" w14:textId="69F91778"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23"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5E52751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4"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12D3E85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5"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6047AE0B"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6"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78E2790A"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Medium</w:t>
      </w:r>
      <w:r>
        <w:rPr>
          <w:rFonts w:ascii="Times New Roman" w:hAnsi="Times New Roman"/>
          <w:lang w:val="es-ES"/>
        </w:rPr>
        <w:t xml:space="preserve">: </w:t>
      </w:r>
      <w:hyperlink r:id="rId27"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113D2349"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8"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026BFEF8"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lastRenderedPageBreak/>
        <w:t>NPM Package manager</w:t>
      </w:r>
      <w:r w:rsidR="00E34E88">
        <w:rPr>
          <w:rFonts w:ascii="Times New Roman" w:hAnsi="Times New Roman"/>
          <w:lang w:val="en-US"/>
        </w:rPr>
        <w:t xml:space="preserve">: </w:t>
      </w:r>
      <w:hyperlink r:id="rId29" w:history="1">
        <w:r w:rsidR="00E34E88" w:rsidRPr="003F07A1">
          <w:rPr>
            <w:rStyle w:val="Hipervnculo"/>
            <w:rFonts w:ascii="Times New Roman" w:hAnsi="Times New Roman"/>
            <w:lang w:val="en-US"/>
          </w:rPr>
          <w:t>https://www.npmjs.com/</w:t>
        </w:r>
      </w:hyperlink>
    </w:p>
    <w:p w14:paraId="74151D53" w14:textId="7706AB55"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30" w:history="1">
        <w:r w:rsidRPr="003F07A1">
          <w:rPr>
            <w:rStyle w:val="Hipervnculo"/>
            <w:rFonts w:ascii="Times New Roman" w:hAnsi="Times New Roman"/>
            <w:lang w:val="en-US"/>
          </w:rPr>
          <w:t>https://www.udemy.com/</w:t>
        </w:r>
      </w:hyperlink>
    </w:p>
    <w:p w14:paraId="6B6DF749" w14:textId="0B4EEE94"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31" w:history="1">
        <w:r w:rsidRPr="003F07A1">
          <w:rPr>
            <w:rStyle w:val="Hipervnculo"/>
            <w:rFonts w:ascii="Times New Roman" w:hAnsi="Times New Roman"/>
            <w:lang w:val="es-ES"/>
          </w:rPr>
          <w:t>https://parall.ax/products/jspdf</w:t>
        </w:r>
      </w:hyperlink>
    </w:p>
    <w:p w14:paraId="18993172" w14:textId="7810D663"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32"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067E8B9A"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33" w:history="1">
        <w:r w:rsidRPr="00A44281">
          <w:rPr>
            <w:rStyle w:val="Hipervnculo"/>
            <w:rFonts w:ascii="Times New Roman" w:hAnsi="Times New Roman"/>
            <w:lang w:val="es-ES" w:eastAsia="en-GB"/>
          </w:rPr>
          <w:t>https://www.virtualbox.org/</w:t>
        </w:r>
      </w:hyperlink>
    </w:p>
    <w:p w14:paraId="26470F44" w14:textId="01246409"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4" w:history="1">
        <w:r w:rsidRPr="00A44281">
          <w:rPr>
            <w:rStyle w:val="Hipervnculo"/>
            <w:rFonts w:ascii="Times New Roman" w:hAnsi="Times New Roman"/>
            <w:lang w:val="es-ES" w:eastAsia="en-GB"/>
          </w:rPr>
          <w:t>https://www.centos.org/</w:t>
        </w:r>
      </w:hyperlink>
    </w:p>
    <w:p w14:paraId="510AF15B" w14:textId="3F4940F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5" w:history="1">
        <w:r w:rsidRPr="00A44281">
          <w:rPr>
            <w:rStyle w:val="Hipervnculo"/>
            <w:rFonts w:ascii="Times New Roman" w:hAnsi="Times New Roman"/>
            <w:lang w:val="es-ES"/>
          </w:rPr>
          <w:t>https://httpd.apach</w:t>
        </w:r>
        <w:r w:rsidRPr="00A44281">
          <w:rPr>
            <w:rStyle w:val="Hipervnculo"/>
            <w:rFonts w:ascii="Times New Roman" w:hAnsi="Times New Roman"/>
            <w:lang w:val="es-ES"/>
          </w:rPr>
          <w:t>e</w:t>
        </w:r>
        <w:r w:rsidRPr="00A44281">
          <w:rPr>
            <w:rStyle w:val="Hipervnculo"/>
            <w:rFonts w:ascii="Times New Roman" w:hAnsi="Times New Roman"/>
            <w:lang w:val="es-ES"/>
          </w:rPr>
          <w:t>.org/</w:t>
        </w:r>
      </w:hyperlink>
    </w:p>
    <w:p w14:paraId="784EC75B" w14:textId="1DA4ECF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http://php.net/</w:t>
        </w:r>
      </w:hyperlink>
    </w:p>
    <w:p w14:paraId="5B23F7D4" w14:textId="544A0EB2"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7" w:history="1">
        <w:r w:rsidRPr="00A44281">
          <w:rPr>
            <w:rStyle w:val="Hipervnculo"/>
            <w:rFonts w:ascii="Times New Roman" w:hAnsi="Times New Roman"/>
            <w:lang w:val="en-US"/>
          </w:rPr>
          <w:t>http://www.doctrine-project.org/</w:t>
        </w:r>
      </w:hyperlink>
    </w:p>
    <w:p w14:paraId="595068A7" w14:textId="2BE10099"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8" w:history="1">
        <w:r w:rsidR="009C7F54" w:rsidRPr="00A44281">
          <w:rPr>
            <w:rStyle w:val="Hipervnculo"/>
            <w:rFonts w:ascii="Times New Roman" w:hAnsi="Times New Roman"/>
            <w:lang w:val="en-US"/>
          </w:rPr>
          <w:t>https://www.w3schools.com/</w:t>
        </w:r>
      </w:hyperlink>
    </w:p>
    <w:p w14:paraId="1BC1E745" w14:textId="132756A3"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https://www.mysql.com/</w:t>
        </w:r>
      </w:hyperlink>
    </w:p>
    <w:p w14:paraId="7E0C8EC7" w14:textId="591AE4F8"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http://getbootstrap.com</w:t>
        </w:r>
      </w:hyperlink>
    </w:p>
    <w:p w14:paraId="77CEF3CE" w14:textId="3865E56E"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https://jquery.com/</w:t>
        </w:r>
      </w:hyperlink>
    </w:p>
    <w:p w14:paraId="381F6D40" w14:textId="2FC9B117"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42" w:history="1">
        <w:r w:rsidRPr="00A44281">
          <w:rPr>
            <w:rStyle w:val="Hipervnculo"/>
            <w:rFonts w:ascii="Times New Roman" w:hAnsi="Times New Roman"/>
            <w:lang w:val="es-ES"/>
          </w:rPr>
          <w:t>https://www.javascript.com/</w:t>
        </w:r>
      </w:hyperlink>
    </w:p>
    <w:p w14:paraId="679B81E4" w14:textId="598B46C3"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43" w:history="1">
        <w:r w:rsidRPr="00A44281">
          <w:rPr>
            <w:rStyle w:val="Hipervnculo"/>
            <w:rFonts w:ascii="Times New Roman" w:hAnsi="Times New Roman"/>
            <w:lang w:val="es-ES"/>
          </w:rPr>
          <w:t>https://datatables.net/</w:t>
        </w:r>
      </w:hyperlink>
    </w:p>
    <w:p w14:paraId="54530F9A" w14:textId="2A60309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4" w:history="1">
        <w:r w:rsidRPr="00A44281">
          <w:rPr>
            <w:rStyle w:val="Hipervnculo"/>
            <w:rFonts w:ascii="Times New Roman" w:hAnsi="Times New Roman"/>
            <w:lang w:val="es-ES"/>
          </w:rPr>
          <w:t>https://github.com/</w:t>
        </w:r>
      </w:hyperlink>
    </w:p>
    <w:p w14:paraId="67951293" w14:textId="2230363C"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5" w:history="1">
        <w:r w:rsidRPr="00A44281">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6"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7"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8"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9"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50"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51"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52"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53"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4"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5"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56"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7" w:history="1">
        <w:r w:rsidRPr="0068731F">
          <w:rPr>
            <w:rStyle w:val="Hipervnculo"/>
            <w:rFonts w:ascii="Times New Roman" w:hAnsi="Times New Roman"/>
            <w:lang w:val="es-ES"/>
          </w:rPr>
          <w:t>http://www.usabilityfirst.com/usability-methods/</w:t>
        </w:r>
      </w:hyperlink>
    </w:p>
    <w:p w14:paraId="34428084" w14:textId="5C0D06AA"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lastRenderedPageBreak/>
        <w:t>Herramienta de medición de usabilidad</w:t>
      </w:r>
      <w:r>
        <w:rPr>
          <w:rFonts w:ascii="Times New Roman" w:hAnsi="Times New Roman"/>
          <w:lang w:val="es-ES"/>
        </w:rPr>
        <w:t xml:space="preserve">: </w:t>
      </w:r>
      <w:hyperlink r:id="rId58" w:history="1">
        <w:r w:rsidRPr="0068731F">
          <w:rPr>
            <w:rStyle w:val="Hipervnculo"/>
            <w:rFonts w:ascii="Times New Roman" w:hAnsi="Times New Roman"/>
            <w:lang w:val="es-ES"/>
          </w:rPr>
          <w:t>http://www.tawdis.net</w:t>
        </w:r>
      </w:hyperlink>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61"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62" w:name="_Toc505427193"/>
      <w:r>
        <w:t>DOCUMENTO</w:t>
      </w:r>
      <w:r w:rsidR="00D40F18">
        <w:t xml:space="preserve"> 2: PLANIFICACIÓN Y PRESUPUESTO</w:t>
      </w:r>
      <w:bookmarkEnd w:id="61"/>
      <w:bookmarkEnd w:id="62"/>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E34E88" w:rsidRDefault="00D40F18" w:rsidP="007705EF">
      <w:pPr>
        <w:pStyle w:val="Ttulo2"/>
        <w:spacing w:before="0" w:after="240" w:line="360" w:lineRule="auto"/>
        <w:rPr>
          <w:sz w:val="28"/>
          <w:szCs w:val="28"/>
          <w:lang w:val="es-ES"/>
        </w:rPr>
      </w:pPr>
      <w:bookmarkStart w:id="63" w:name="_Toc486444079"/>
      <w:bookmarkStart w:id="64" w:name="_Toc505427195"/>
      <w:r w:rsidRPr="00E34E88">
        <w:rPr>
          <w:sz w:val="28"/>
          <w:szCs w:val="28"/>
          <w:lang w:val="es-ES"/>
        </w:rPr>
        <w:lastRenderedPageBreak/>
        <w:t>2.</w:t>
      </w:r>
      <w:r w:rsidR="00662744" w:rsidRPr="00E34E88">
        <w:rPr>
          <w:sz w:val="28"/>
          <w:szCs w:val="28"/>
          <w:lang w:val="es-ES"/>
        </w:rPr>
        <w:t>1</w:t>
      </w:r>
      <w:r w:rsidRPr="00E34E88">
        <w:rPr>
          <w:sz w:val="28"/>
          <w:szCs w:val="28"/>
          <w:lang w:val="es-ES"/>
        </w:rPr>
        <w:t xml:space="preserve"> </w:t>
      </w:r>
      <w:r w:rsidR="00AB4842" w:rsidRPr="00E34E88">
        <w:rPr>
          <w:sz w:val="28"/>
          <w:szCs w:val="28"/>
          <w:lang w:val="es-ES"/>
        </w:rPr>
        <w:t>Introducción</w:t>
      </w:r>
      <w:bookmarkEnd w:id="63"/>
      <w:bookmarkEnd w:id="64"/>
    </w:p>
    <w:p w14:paraId="7324BE7F" w14:textId="1EED6548" w:rsidR="007F4B2F" w:rsidRDefault="00AD0A13" w:rsidP="007705EF">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2E0B686" w14:textId="428E9900" w:rsidR="0020207A" w:rsidRDefault="0020207A" w:rsidP="006305ED">
      <w:pPr>
        <w:jc w:val="left"/>
      </w:pPr>
    </w:p>
    <w:p w14:paraId="73906F36" w14:textId="77777777" w:rsidR="00E34E88" w:rsidRDefault="00E34E88" w:rsidP="006305ED">
      <w:pPr>
        <w:jc w:val="left"/>
      </w:pPr>
    </w:p>
    <w:p w14:paraId="08319B5E" w14:textId="2915369D" w:rsidR="00B65559" w:rsidRPr="00B65559" w:rsidRDefault="00662744" w:rsidP="007705EF">
      <w:pPr>
        <w:pStyle w:val="Ttulo"/>
        <w:spacing w:before="0" w:after="240"/>
        <w:jc w:val="both"/>
      </w:pPr>
      <w:bookmarkStart w:id="65" w:name="_Toc486444080"/>
      <w:bookmarkStart w:id="66" w:name="_Toc505427196"/>
      <w:r>
        <w:t>2.2</w:t>
      </w:r>
      <w:r w:rsidR="007F4B2F">
        <w:t xml:space="preserve"> </w:t>
      </w:r>
      <w:r w:rsidR="00AB4842">
        <w:t>Planificación temporal</w:t>
      </w:r>
      <w:bookmarkEnd w:id="65"/>
      <w:bookmarkEnd w:id="6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43A01A37" w:rsidR="00B85D4F" w:rsidRPr="003F0654" w:rsidRDefault="003F0654" w:rsidP="003F0654">
      <w:pPr>
        <w:pStyle w:val="Descripcin"/>
        <w:ind w:left="2880" w:firstLine="720"/>
        <w:rPr>
          <w:sz w:val="20"/>
          <w:szCs w:val="20"/>
        </w:rPr>
      </w:pPr>
      <w:bookmarkStart w:id="67"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Pr="003F0654">
        <w:rPr>
          <w:sz w:val="20"/>
          <w:szCs w:val="20"/>
        </w:rPr>
        <w:t xml:space="preserve"> Diagrama Gantt</w:t>
      </w:r>
      <w:bookmarkEnd w:id="67"/>
      <w:r w:rsidR="00BB6880">
        <w:rPr>
          <w:sz w:val="20"/>
          <w:szCs w:val="20"/>
        </w:rPr>
        <w:t xml:space="preserve"> – Visión global</w:t>
      </w:r>
    </w:p>
    <w:p w14:paraId="634902EE" w14:textId="24824C29" w:rsidR="009514E7" w:rsidRDefault="009514E7" w:rsidP="00B85D4F"/>
    <w:p w14:paraId="75B39C26" w14:textId="06D95584" w:rsidR="00BB6880" w:rsidRDefault="00662744" w:rsidP="007705EF">
      <w:pPr>
        <w:pStyle w:val="Subttulo"/>
        <w:spacing w:after="240"/>
        <w:jc w:val="both"/>
      </w:pPr>
      <w:bookmarkStart w:id="68" w:name="_Toc505427197"/>
      <w:r>
        <w:lastRenderedPageBreak/>
        <w:t>2.2.1</w:t>
      </w:r>
      <w:r w:rsidR="00B85D4F">
        <w:t xml:space="preserve"> Fase de análisis</w:t>
      </w:r>
      <w:bookmarkEnd w:id="68"/>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355E171A" w:rsidR="00B85D4F" w:rsidRPr="003F0654" w:rsidRDefault="003F0654" w:rsidP="003F0654">
      <w:pPr>
        <w:pStyle w:val="Descripcin"/>
        <w:ind w:left="2160" w:firstLine="720"/>
        <w:rPr>
          <w:sz w:val="20"/>
        </w:rPr>
      </w:pPr>
      <w:bookmarkStart w:id="69"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Pr="003F0654">
        <w:rPr>
          <w:sz w:val="20"/>
        </w:rPr>
        <w:t xml:space="preserve"> Diagrama Gantt - Fase de análisis</w:t>
      </w:r>
      <w:bookmarkEnd w:id="69"/>
    </w:p>
    <w:p w14:paraId="068BF8A3" w14:textId="60907C2D" w:rsidR="009514E7" w:rsidRDefault="009514E7" w:rsidP="00B85D4F">
      <w:pPr>
        <w:pStyle w:val="Subttulo"/>
        <w:jc w:val="both"/>
      </w:pPr>
    </w:p>
    <w:p w14:paraId="2F4B2DB3" w14:textId="7DE3136B" w:rsidR="00B85D4F" w:rsidRDefault="00662744" w:rsidP="007705EF">
      <w:pPr>
        <w:pStyle w:val="Subttulo"/>
        <w:spacing w:after="240"/>
        <w:jc w:val="both"/>
      </w:pPr>
      <w:bookmarkStart w:id="70" w:name="_Toc505427198"/>
      <w:r>
        <w:t>2.2.2</w:t>
      </w:r>
      <w:r w:rsidR="00B85D4F">
        <w:t xml:space="preserve"> Fase de diseño</w:t>
      </w:r>
      <w:bookmarkEnd w:id="70"/>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604C7327" w:rsidR="0034043A" w:rsidRPr="007705EF" w:rsidRDefault="003F0654" w:rsidP="007705EF">
      <w:pPr>
        <w:pStyle w:val="Descripcin"/>
        <w:ind w:left="2160" w:firstLine="720"/>
        <w:rPr>
          <w:sz w:val="20"/>
        </w:rPr>
      </w:pPr>
      <w:bookmarkStart w:id="71"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Pr="003F0654">
        <w:rPr>
          <w:sz w:val="20"/>
        </w:rPr>
        <w:t xml:space="preserve"> Diagrama Gantt - Fase de diseño</w:t>
      </w:r>
      <w:bookmarkEnd w:id="71"/>
    </w:p>
    <w:p w14:paraId="10D4ED88" w14:textId="4A20AF05" w:rsidR="00B85D4F" w:rsidRDefault="00B85D4F" w:rsidP="007705EF">
      <w:pPr>
        <w:pStyle w:val="Subttulo"/>
        <w:spacing w:after="240"/>
        <w:jc w:val="both"/>
      </w:pPr>
      <w:bookmarkStart w:id="72" w:name="_Toc505427199"/>
      <w:r>
        <w:lastRenderedPageBreak/>
        <w:t>2.</w:t>
      </w:r>
      <w:r w:rsidR="00662744">
        <w:t>2.3</w:t>
      </w:r>
      <w:r>
        <w:t xml:space="preserve"> Fase de implementación</w:t>
      </w:r>
      <w:bookmarkEnd w:id="72"/>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887A837" w:rsidR="00B85D4F" w:rsidRPr="003F0654" w:rsidRDefault="003F0654" w:rsidP="003F0654">
      <w:pPr>
        <w:pStyle w:val="Descripcin"/>
        <w:ind w:left="2160" w:firstLine="720"/>
        <w:rPr>
          <w:sz w:val="20"/>
          <w:szCs w:val="20"/>
        </w:rPr>
      </w:pPr>
      <w:bookmarkStart w:id="73"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Pr="003F0654">
        <w:rPr>
          <w:sz w:val="20"/>
          <w:szCs w:val="20"/>
        </w:rPr>
        <w:t xml:space="preserve"> Diagrama Gantt - Fase de implementación</w:t>
      </w:r>
      <w:bookmarkEnd w:id="73"/>
    </w:p>
    <w:p w14:paraId="70341FCC" w14:textId="77777777" w:rsidR="00B85D4F" w:rsidRPr="00B85D4F" w:rsidRDefault="00B85D4F" w:rsidP="00B85D4F"/>
    <w:p w14:paraId="4F0EDD02" w14:textId="0D4BA5B3" w:rsidR="00B85D4F" w:rsidRDefault="00662744" w:rsidP="007705EF">
      <w:pPr>
        <w:pStyle w:val="Subttulo"/>
        <w:spacing w:after="240"/>
        <w:jc w:val="both"/>
      </w:pPr>
      <w:bookmarkStart w:id="74" w:name="_Toc505427200"/>
      <w:r>
        <w:t>2.2.4</w:t>
      </w:r>
      <w:r w:rsidR="00B85D4F">
        <w:t xml:space="preserve"> Fase de pruebas</w:t>
      </w:r>
      <w:bookmarkEnd w:id="74"/>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2E1548DD" w:rsidR="006A5469" w:rsidRDefault="00D40B4B" w:rsidP="00E34E88">
      <w:pPr>
        <w:pStyle w:val="Descripcin"/>
        <w:ind w:left="2160" w:firstLine="720"/>
        <w:rPr>
          <w:sz w:val="20"/>
        </w:rPr>
      </w:pPr>
      <w:bookmarkStart w:id="75"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Pr="00914108">
        <w:rPr>
          <w:sz w:val="20"/>
        </w:rPr>
        <w:t xml:space="preserve"> Diagrama Gantt - Fase de pruebas</w:t>
      </w:r>
      <w:bookmarkEnd w:id="75"/>
    </w:p>
    <w:p w14:paraId="1AB5AF62" w14:textId="3BF78AA2" w:rsidR="007705EF" w:rsidRPr="007705EF" w:rsidRDefault="007705EF" w:rsidP="007705EF"/>
    <w:p w14:paraId="5C27A1F3" w14:textId="5A0932CC" w:rsidR="007F4B2F" w:rsidRDefault="00662744" w:rsidP="007705EF">
      <w:pPr>
        <w:pStyle w:val="Ttulo"/>
        <w:spacing w:before="0" w:after="240"/>
        <w:jc w:val="both"/>
      </w:pPr>
      <w:bookmarkStart w:id="76" w:name="_Toc486444081"/>
      <w:bookmarkStart w:id="77" w:name="_Toc505427201"/>
      <w:r>
        <w:lastRenderedPageBreak/>
        <w:t>2.3</w:t>
      </w:r>
      <w:r w:rsidR="007F4B2F">
        <w:t xml:space="preserve"> </w:t>
      </w:r>
      <w:r w:rsidR="00AB4842">
        <w:t>Presupuesto</w:t>
      </w:r>
      <w:bookmarkEnd w:id="76"/>
      <w:bookmarkEnd w:id="77"/>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0E2970" w:rsidRDefault="00F353ED" w:rsidP="007705EF">
      <w:pPr>
        <w:pStyle w:val="Subttulo"/>
        <w:spacing w:after="240"/>
      </w:pPr>
      <w:bookmarkStart w:id="78" w:name="_Toc486444082"/>
      <w:bookmarkStart w:id="79"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78"/>
      <w:bookmarkEnd w:id="79"/>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 xml:space="preserve">open </w:t>
      </w:r>
      <w:proofErr w:type="spellStart"/>
      <w:r w:rsidR="001A76F7" w:rsidRPr="001A76F7">
        <w:rPr>
          <w:i/>
          <w:szCs w:val="22"/>
        </w:rPr>
        <w:t>source</w:t>
      </w:r>
      <w:proofErr w:type="spellEnd"/>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w:t>
      </w:r>
      <w:proofErr w:type="spellStart"/>
      <w:r w:rsidR="007A4678">
        <w:rPr>
          <w:szCs w:val="22"/>
        </w:rPr>
        <w:t>Code</w:t>
      </w:r>
      <w:proofErr w:type="spellEnd"/>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80" w:name="_Toc486444083"/>
      <w:r w:rsidRPr="006211ED">
        <w:t xml:space="preserve">Un aspecto importante a destacar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proofErr w:type="spellStart"/>
      <w:r w:rsidR="003429AF">
        <w:rPr>
          <w:rStyle w:val="Textoennegrita"/>
          <w:rFonts w:cs="Arial"/>
          <w:b w:val="0"/>
          <w:bCs w:val="0"/>
          <w:szCs w:val="22"/>
        </w:rPr>
        <w:t>MacBook</w:t>
      </w:r>
      <w:proofErr w:type="spellEnd"/>
      <w:r w:rsidR="003429AF">
        <w:rPr>
          <w:rStyle w:val="Textoennegrita"/>
          <w:rFonts w:cs="Arial"/>
          <w:b w:val="0"/>
          <w:bCs w:val="0"/>
          <w:szCs w:val="22"/>
        </w:rPr>
        <w:t xml:space="preserve"> Pro 15’’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80"/>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88F65A7" w:rsidR="004405ED" w:rsidRPr="004405ED" w:rsidRDefault="007F4B2F" w:rsidP="00FC7044">
      <w:pPr>
        <w:spacing w:after="120"/>
        <w:ind w:firstLine="720"/>
        <w:rPr>
          <w:color w:val="0563C1"/>
          <w:szCs w:val="22"/>
          <w:u w:val="single"/>
        </w:rPr>
      </w:pPr>
      <w:r w:rsidRPr="007A326F">
        <w:rPr>
          <w:szCs w:val="22"/>
        </w:rPr>
        <w:t>Cabe destacar que si se decide subir la aplicación web a un hosting (servidor en la nube) para que esta esté disponible en internet se 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xml:space="preserve">. Los siguientes enlaces muestran ejemplos de tarifas competitivas actuales que se ofertan: </w:t>
      </w:r>
    </w:p>
    <w:p w14:paraId="2A5774AA" w14:textId="68FD906F" w:rsidR="004405ED" w:rsidRPr="004405ED" w:rsidRDefault="004405ED" w:rsidP="004405ED">
      <w:pPr>
        <w:pStyle w:val="Prrafodelista"/>
        <w:numPr>
          <w:ilvl w:val="0"/>
          <w:numId w:val="35"/>
        </w:numPr>
        <w:rPr>
          <w:rStyle w:val="Hipervnculo"/>
          <w:rFonts w:ascii="Times New Roman" w:hAnsi="Times New Roman"/>
          <w:color w:val="auto"/>
          <w:u w:val="none"/>
        </w:rPr>
      </w:pPr>
      <w:r w:rsidRPr="004405ED">
        <w:rPr>
          <w:rStyle w:val="Hipervnculo"/>
          <w:rFonts w:ascii="Times New Roman" w:hAnsi="Times New Roman"/>
        </w:rPr>
        <w:fldChar w:fldCharType="begin"/>
      </w:r>
      <w:r w:rsidRPr="004405ED">
        <w:rPr>
          <w:rStyle w:val="Hipervnculo"/>
          <w:rFonts w:ascii="Times New Roman" w:hAnsi="Times New Roman"/>
        </w:rPr>
        <w:instrText xml:space="preserve"> HYPERLINK "https://raiolanetworks.es/hosting/" </w:instrText>
      </w:r>
      <w:r w:rsidRPr="004405ED">
        <w:rPr>
          <w:rStyle w:val="Hipervnculo"/>
          <w:rFonts w:ascii="Times New Roman" w:hAnsi="Times New Roman"/>
        </w:rPr>
        <w:fldChar w:fldCharType="separate"/>
      </w:r>
      <w:r w:rsidRPr="004405ED">
        <w:rPr>
          <w:rStyle w:val="Hipervnculo"/>
          <w:rFonts w:ascii="Times New Roman" w:hAnsi="Times New Roman"/>
        </w:rPr>
        <w:t>https://raiolanetworks.es/hosting/</w:t>
      </w:r>
      <w:r w:rsidRPr="004405ED">
        <w:rPr>
          <w:rStyle w:val="Hipervnculo"/>
          <w:rFonts w:ascii="Times New Roman" w:hAnsi="Times New Roman"/>
        </w:rPr>
        <w:fldChar w:fldCharType="end"/>
      </w:r>
    </w:p>
    <w:p w14:paraId="250FFF37" w14:textId="77777777" w:rsidR="004405ED" w:rsidRPr="004405ED" w:rsidRDefault="004405ED" w:rsidP="004405ED">
      <w:pPr>
        <w:pStyle w:val="Prrafodelista"/>
        <w:numPr>
          <w:ilvl w:val="0"/>
          <w:numId w:val="35"/>
        </w:numPr>
        <w:rPr>
          <w:rFonts w:ascii="Times New Roman" w:hAnsi="Times New Roman"/>
        </w:rPr>
      </w:pPr>
      <w:hyperlink r:id="rId64" w:history="1">
        <w:r w:rsidRPr="004405ED">
          <w:rPr>
            <w:rStyle w:val="Hipervnculo"/>
            <w:rFonts w:ascii="Times New Roman" w:hAnsi="Times New Roman"/>
          </w:rPr>
          <w:t>https://sered.net/hosting-espa%C3%B1a-ssd</w:t>
        </w:r>
      </w:hyperlink>
    </w:p>
    <w:p w14:paraId="70A52FB0" w14:textId="6C2A1261" w:rsidR="007F4B2F" w:rsidRPr="004405ED" w:rsidRDefault="005C5454" w:rsidP="004405ED">
      <w:pPr>
        <w:pStyle w:val="Prrafodelista"/>
        <w:numPr>
          <w:ilvl w:val="0"/>
          <w:numId w:val="35"/>
        </w:numPr>
      </w:pPr>
      <w:hyperlink r:id="rId65" w:history="1">
        <w:r w:rsidRPr="004405ED">
          <w:rPr>
            <w:rStyle w:val="Hipervnculo"/>
            <w:rFonts w:ascii="Times New Roman" w:hAnsi="Times New Roman"/>
          </w:rPr>
          <w:t>https://www.adjenet.net/hosting</w:t>
        </w:r>
      </w:hyperlink>
      <w:r w:rsidRPr="004405ED">
        <w:rPr>
          <w:rStyle w:val="Hipervnculo"/>
        </w:rPr>
        <w:t xml:space="preserve"> </w:t>
      </w:r>
      <w:r w:rsidR="007F4B2F" w:rsidRPr="004405ED">
        <w:br/>
      </w:r>
    </w:p>
    <w:tbl>
      <w:tblPr>
        <w:tblStyle w:val="Tablaconcuadrcula"/>
        <w:tblW w:w="0" w:type="auto"/>
        <w:tblLayout w:type="fixed"/>
        <w:tblLook w:val="04A0" w:firstRow="1" w:lastRow="0" w:firstColumn="1" w:lastColumn="0" w:noHBand="0" w:noVBand="1"/>
      </w:tblPr>
      <w:tblGrid>
        <w:gridCol w:w="567"/>
        <w:gridCol w:w="2694"/>
        <w:gridCol w:w="1134"/>
        <w:gridCol w:w="1100"/>
        <w:gridCol w:w="1593"/>
        <w:gridCol w:w="1951"/>
      </w:tblGrid>
      <w:tr w:rsidR="005F332A" w:rsidRPr="006012C2" w14:paraId="42327C43" w14:textId="77777777" w:rsidTr="00666108">
        <w:tc>
          <w:tcPr>
            <w:tcW w:w="567" w:type="dxa"/>
            <w:shd w:val="clear" w:color="auto" w:fill="D9D9D9" w:themeFill="background1" w:themeFillShade="D9"/>
            <w:vAlign w:val="center"/>
          </w:tcPr>
          <w:p w14:paraId="0C235852" w14:textId="77777777" w:rsidR="005F332A" w:rsidRPr="00CA27A6" w:rsidRDefault="005F332A" w:rsidP="00666108">
            <w:pPr>
              <w:spacing w:after="0"/>
              <w:jc w:val="center"/>
              <w:rPr>
                <w:rFonts w:eastAsia="Calibri"/>
                <w:b/>
                <w:bCs/>
                <w:i/>
                <w:iCs/>
                <w:szCs w:val="22"/>
              </w:rPr>
            </w:pPr>
            <w:r w:rsidRPr="00CA27A6">
              <w:rPr>
                <w:rFonts w:eastAsia="Calibri"/>
                <w:b/>
                <w:bCs/>
                <w:i/>
                <w:iCs/>
                <w:szCs w:val="22"/>
              </w:rPr>
              <w:t>#</w:t>
            </w:r>
          </w:p>
        </w:tc>
        <w:tc>
          <w:tcPr>
            <w:tcW w:w="2694" w:type="dxa"/>
            <w:shd w:val="clear" w:color="auto" w:fill="D9D9D9" w:themeFill="background1" w:themeFillShade="D9"/>
            <w:vAlign w:val="center"/>
          </w:tcPr>
          <w:p w14:paraId="42FFEC20" w14:textId="77777777" w:rsidR="005F332A" w:rsidRPr="00CA27A6" w:rsidRDefault="005F332A" w:rsidP="00666108">
            <w:pPr>
              <w:spacing w:after="0"/>
              <w:jc w:val="center"/>
              <w:rPr>
                <w:rFonts w:eastAsia="Calibri"/>
                <w:b/>
                <w:bCs/>
                <w:szCs w:val="22"/>
              </w:rPr>
            </w:pPr>
            <w:r w:rsidRPr="00CA27A6">
              <w:rPr>
                <w:rFonts w:eastAsia="Calibri"/>
                <w:b/>
                <w:bCs/>
                <w:szCs w:val="22"/>
              </w:rPr>
              <w:t>Descripción</w:t>
            </w:r>
          </w:p>
        </w:tc>
        <w:tc>
          <w:tcPr>
            <w:tcW w:w="1134" w:type="dxa"/>
            <w:shd w:val="clear" w:color="auto" w:fill="D9D9D9" w:themeFill="background1" w:themeFillShade="D9"/>
            <w:vAlign w:val="center"/>
          </w:tcPr>
          <w:p w14:paraId="6F125326" w14:textId="77777777" w:rsidR="005F332A" w:rsidRPr="00CA27A6" w:rsidRDefault="005F332A" w:rsidP="00666108">
            <w:pPr>
              <w:spacing w:after="0"/>
              <w:jc w:val="center"/>
              <w:rPr>
                <w:rFonts w:eastAsia="Calibri"/>
                <w:b/>
                <w:bCs/>
                <w:szCs w:val="22"/>
              </w:rPr>
            </w:pPr>
            <w:r w:rsidRPr="00CA27A6">
              <w:rPr>
                <w:rFonts w:eastAsia="Calibri"/>
                <w:b/>
                <w:bCs/>
                <w:szCs w:val="22"/>
              </w:rPr>
              <w:t>Unidad</w:t>
            </w:r>
          </w:p>
        </w:tc>
        <w:tc>
          <w:tcPr>
            <w:tcW w:w="1100" w:type="dxa"/>
            <w:shd w:val="clear" w:color="auto" w:fill="D9D9D9" w:themeFill="background1" w:themeFillShade="D9"/>
            <w:vAlign w:val="center"/>
          </w:tcPr>
          <w:p w14:paraId="2D0CDC9B" w14:textId="77777777" w:rsidR="005F332A" w:rsidRPr="00CA27A6" w:rsidRDefault="005F332A" w:rsidP="00666108">
            <w:pPr>
              <w:spacing w:after="0"/>
              <w:jc w:val="center"/>
              <w:rPr>
                <w:rFonts w:eastAsia="Calibri"/>
                <w:b/>
                <w:bCs/>
                <w:szCs w:val="22"/>
              </w:rPr>
            </w:pPr>
            <w:r w:rsidRPr="00CA27A6">
              <w:rPr>
                <w:rFonts w:eastAsia="Calibri"/>
                <w:b/>
                <w:bCs/>
                <w:szCs w:val="22"/>
              </w:rPr>
              <w:t>Cantidad</w:t>
            </w:r>
          </w:p>
        </w:tc>
        <w:tc>
          <w:tcPr>
            <w:tcW w:w="1593" w:type="dxa"/>
            <w:shd w:val="clear" w:color="auto" w:fill="D9D9D9" w:themeFill="background1" w:themeFillShade="D9"/>
            <w:vAlign w:val="center"/>
          </w:tcPr>
          <w:p w14:paraId="6177ED44" w14:textId="7255CCC1" w:rsidR="005F332A" w:rsidRPr="00CA27A6" w:rsidRDefault="005F332A" w:rsidP="00666108">
            <w:pPr>
              <w:spacing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951" w:type="dxa"/>
            <w:shd w:val="clear" w:color="auto" w:fill="D9D9D9" w:themeFill="background1" w:themeFillShade="D9"/>
            <w:vAlign w:val="center"/>
          </w:tcPr>
          <w:p w14:paraId="50D62411" w14:textId="77777777" w:rsidR="005F332A" w:rsidRPr="00CA27A6" w:rsidRDefault="005F332A" w:rsidP="00666108">
            <w:pPr>
              <w:spacing w:after="0"/>
              <w:jc w:val="center"/>
              <w:rPr>
                <w:rFonts w:eastAsia="Calibri"/>
                <w:b/>
                <w:bCs/>
                <w:szCs w:val="22"/>
              </w:rPr>
            </w:pPr>
            <w:r w:rsidRPr="00CA27A6">
              <w:rPr>
                <w:rFonts w:eastAsia="Calibri"/>
                <w:b/>
                <w:bCs/>
                <w:szCs w:val="22"/>
              </w:rPr>
              <w:t>Total</w:t>
            </w:r>
          </w:p>
        </w:tc>
      </w:tr>
      <w:tr w:rsidR="005F332A" w:rsidRPr="006012C2" w14:paraId="4D91AF6D" w14:textId="77777777" w:rsidTr="00521E17">
        <w:trPr>
          <w:trHeight w:val="651"/>
        </w:trPr>
        <w:tc>
          <w:tcPr>
            <w:tcW w:w="567" w:type="dxa"/>
            <w:shd w:val="clear" w:color="auto" w:fill="F2F2F2" w:themeFill="background1" w:themeFillShade="F2"/>
            <w:vAlign w:val="center"/>
          </w:tcPr>
          <w:p w14:paraId="25D5F93F" w14:textId="77777777" w:rsidR="005F332A" w:rsidRPr="006012C2" w:rsidRDefault="005F332A" w:rsidP="00521E17">
            <w:pPr>
              <w:spacing w:after="0"/>
              <w:jc w:val="center"/>
              <w:rPr>
                <w:rFonts w:eastAsia="Calibri"/>
                <w:i/>
                <w:iCs/>
                <w:szCs w:val="22"/>
              </w:rPr>
            </w:pPr>
            <w:r w:rsidRPr="006012C2">
              <w:rPr>
                <w:rFonts w:eastAsia="Calibri"/>
                <w:i/>
                <w:iCs/>
                <w:szCs w:val="22"/>
              </w:rPr>
              <w:t>1</w:t>
            </w:r>
          </w:p>
        </w:tc>
        <w:tc>
          <w:tcPr>
            <w:tcW w:w="2694" w:type="dxa"/>
            <w:shd w:val="clear" w:color="auto" w:fill="F2F2F2" w:themeFill="background1" w:themeFillShade="F2"/>
            <w:vAlign w:val="center"/>
          </w:tcPr>
          <w:p w14:paraId="1CC7B6BD" w14:textId="469A27F3" w:rsidR="005F332A" w:rsidRPr="00C760C1" w:rsidRDefault="005C5454" w:rsidP="00521E17">
            <w:pPr>
              <w:spacing w:after="0"/>
              <w:jc w:val="center"/>
              <w:rPr>
                <w:rFonts w:eastAsia="Calibri"/>
                <w:szCs w:val="22"/>
              </w:rPr>
            </w:pPr>
            <w:proofErr w:type="spellStart"/>
            <w:r w:rsidRPr="00C760C1">
              <w:rPr>
                <w:rFonts w:eastAsia="Calibri"/>
                <w:szCs w:val="22"/>
              </w:rPr>
              <w:t>MacBook</w:t>
            </w:r>
            <w:proofErr w:type="spellEnd"/>
            <w:r w:rsidRPr="00C760C1">
              <w:rPr>
                <w:rFonts w:eastAsia="Calibri"/>
                <w:szCs w:val="22"/>
              </w:rPr>
              <w:t xml:space="preserve"> Pro 15’’</w:t>
            </w:r>
            <w:r w:rsidR="00C760C1" w:rsidRPr="00C760C1">
              <w:rPr>
                <w:rFonts w:eastAsia="Calibri"/>
                <w:szCs w:val="22"/>
              </w:rPr>
              <w:t xml:space="preserve"> 2016</w:t>
            </w:r>
            <w:r w:rsidRPr="00C760C1">
              <w:rPr>
                <w:rFonts w:eastAsia="Calibri"/>
                <w:szCs w:val="22"/>
              </w:rPr>
              <w:t xml:space="preserve"> Intel i7 - 16</w:t>
            </w:r>
            <w:r w:rsidR="005F332A" w:rsidRPr="00C760C1">
              <w:rPr>
                <w:rFonts w:eastAsia="Calibri"/>
                <w:szCs w:val="22"/>
              </w:rPr>
              <w:t>GB</w:t>
            </w:r>
          </w:p>
        </w:tc>
        <w:tc>
          <w:tcPr>
            <w:tcW w:w="1134"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00" w:type="dxa"/>
            <w:shd w:val="clear" w:color="auto" w:fill="F2F2F2" w:themeFill="background1" w:themeFillShade="F2"/>
            <w:vAlign w:val="center"/>
          </w:tcPr>
          <w:p w14:paraId="63FAC508" w14:textId="7E4EB820" w:rsidR="005F332A" w:rsidRPr="006012C2" w:rsidRDefault="00210884"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2665B1E7" w14:textId="16E450EB" w:rsidR="005F332A" w:rsidRPr="006012C2" w:rsidRDefault="00C760C1" w:rsidP="00521E17">
            <w:pPr>
              <w:spacing w:after="0"/>
              <w:jc w:val="center"/>
              <w:rPr>
                <w:rFonts w:eastAsia="Calibri"/>
                <w:szCs w:val="22"/>
              </w:rPr>
            </w:pPr>
            <w:r>
              <w:rPr>
                <w:rFonts w:eastAsia="Calibri"/>
                <w:szCs w:val="22"/>
              </w:rPr>
              <w:t>939,82 €</w:t>
            </w:r>
          </w:p>
        </w:tc>
        <w:tc>
          <w:tcPr>
            <w:tcW w:w="1951" w:type="dxa"/>
            <w:shd w:val="clear" w:color="auto" w:fill="F2F2F2" w:themeFill="background1" w:themeFillShade="F2"/>
            <w:vAlign w:val="center"/>
          </w:tcPr>
          <w:p w14:paraId="2666B746" w14:textId="1AFF8F73" w:rsidR="005F332A" w:rsidRPr="006012C2" w:rsidRDefault="00C760C1" w:rsidP="00521E17">
            <w:pPr>
              <w:spacing w:after="0"/>
              <w:jc w:val="center"/>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521E17">
        <w:trPr>
          <w:trHeight w:val="481"/>
        </w:trPr>
        <w:tc>
          <w:tcPr>
            <w:tcW w:w="567" w:type="dxa"/>
            <w:shd w:val="clear" w:color="auto" w:fill="F2F2F2" w:themeFill="background1" w:themeFillShade="F2"/>
            <w:vAlign w:val="center"/>
          </w:tcPr>
          <w:p w14:paraId="6903CEDF" w14:textId="77777777" w:rsidR="005F332A" w:rsidRPr="006012C2" w:rsidRDefault="005F332A" w:rsidP="00521E17">
            <w:pPr>
              <w:spacing w:after="0"/>
              <w:jc w:val="center"/>
              <w:rPr>
                <w:rFonts w:eastAsia="Calibri"/>
                <w:i/>
                <w:iCs/>
                <w:szCs w:val="22"/>
              </w:rPr>
            </w:pPr>
            <w:r w:rsidRPr="006012C2">
              <w:rPr>
                <w:rFonts w:eastAsia="Calibri"/>
                <w:i/>
                <w:iCs/>
                <w:szCs w:val="22"/>
              </w:rPr>
              <w:t>2</w:t>
            </w:r>
          </w:p>
        </w:tc>
        <w:tc>
          <w:tcPr>
            <w:tcW w:w="2694"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1134"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00" w:type="dxa"/>
            <w:shd w:val="clear" w:color="auto" w:fill="F2F2F2" w:themeFill="background1" w:themeFillShade="F2"/>
            <w:vAlign w:val="center"/>
          </w:tcPr>
          <w:p w14:paraId="78F38972" w14:textId="441AC2C7" w:rsidR="005F332A" w:rsidRPr="006012C2" w:rsidRDefault="00C760C1" w:rsidP="00521E17">
            <w:pPr>
              <w:spacing w:after="0"/>
              <w:jc w:val="center"/>
              <w:rPr>
                <w:rFonts w:eastAsia="Calibri"/>
                <w:szCs w:val="22"/>
              </w:rPr>
            </w:pPr>
            <w:r>
              <w:rPr>
                <w:rFonts w:eastAsia="Calibri"/>
                <w:szCs w:val="22"/>
              </w:rPr>
              <w:t>20</w:t>
            </w:r>
          </w:p>
        </w:tc>
        <w:tc>
          <w:tcPr>
            <w:tcW w:w="1593" w:type="dxa"/>
            <w:shd w:val="clear" w:color="auto" w:fill="F2F2F2" w:themeFill="background1" w:themeFillShade="F2"/>
            <w:vAlign w:val="center"/>
          </w:tcPr>
          <w:p w14:paraId="31ECC364" w14:textId="5486BBC2" w:rsidR="005F332A" w:rsidRPr="006012C2" w:rsidRDefault="001E40E5" w:rsidP="00521E17">
            <w:pPr>
              <w:spacing w:after="0"/>
              <w:jc w:val="center"/>
              <w:rPr>
                <w:rFonts w:eastAsia="Calibri"/>
                <w:szCs w:val="22"/>
              </w:rPr>
            </w:pPr>
            <w:r>
              <w:rPr>
                <w:rFonts w:eastAsia="Calibri"/>
                <w:szCs w:val="22"/>
              </w:rPr>
              <w:t>25</w:t>
            </w:r>
            <w:r w:rsidR="00C760C1">
              <w:rPr>
                <w:rFonts w:eastAsia="Calibri"/>
                <w:szCs w:val="22"/>
              </w:rPr>
              <w:t xml:space="preserve"> €</w:t>
            </w:r>
          </w:p>
        </w:tc>
        <w:tc>
          <w:tcPr>
            <w:tcW w:w="1951" w:type="dxa"/>
            <w:shd w:val="clear" w:color="auto" w:fill="F2F2F2" w:themeFill="background1" w:themeFillShade="F2"/>
            <w:vAlign w:val="center"/>
          </w:tcPr>
          <w:p w14:paraId="6310993C" w14:textId="6CFA2929" w:rsidR="005F332A" w:rsidRPr="006012C2" w:rsidRDefault="001E40E5" w:rsidP="00521E17">
            <w:pPr>
              <w:spacing w:after="0"/>
              <w:jc w:val="center"/>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521E17">
        <w:trPr>
          <w:trHeight w:val="481"/>
        </w:trPr>
        <w:tc>
          <w:tcPr>
            <w:tcW w:w="567" w:type="dxa"/>
            <w:shd w:val="clear" w:color="auto" w:fill="F2F2F2" w:themeFill="background1" w:themeFillShade="F2"/>
            <w:vAlign w:val="center"/>
          </w:tcPr>
          <w:p w14:paraId="26F60E27" w14:textId="4C73CB86" w:rsidR="00521E17" w:rsidRPr="006012C2" w:rsidRDefault="00521E17" w:rsidP="00521E17">
            <w:pPr>
              <w:spacing w:after="0"/>
              <w:jc w:val="center"/>
              <w:rPr>
                <w:rFonts w:eastAsia="Calibri"/>
                <w:i/>
                <w:iCs/>
                <w:szCs w:val="22"/>
              </w:rPr>
            </w:pPr>
            <w:r>
              <w:rPr>
                <w:rFonts w:eastAsia="Calibri"/>
                <w:i/>
                <w:iCs/>
                <w:szCs w:val="22"/>
              </w:rPr>
              <w:t>3</w:t>
            </w:r>
          </w:p>
        </w:tc>
        <w:tc>
          <w:tcPr>
            <w:tcW w:w="2694"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w:t>
            </w:r>
            <w:proofErr w:type="spellStart"/>
            <w:r w:rsidR="00C760C1">
              <w:rPr>
                <w:rFonts w:eastAsia="Calibri"/>
                <w:szCs w:val="22"/>
              </w:rPr>
              <w:t>macOS</w:t>
            </w:r>
            <w:proofErr w:type="spellEnd"/>
            <w:r w:rsidR="00C760C1">
              <w:rPr>
                <w:rFonts w:eastAsia="Calibri"/>
                <w:szCs w:val="22"/>
              </w:rPr>
              <w:t xml:space="preserve"> High Sierra)</w:t>
            </w:r>
          </w:p>
        </w:tc>
        <w:tc>
          <w:tcPr>
            <w:tcW w:w="1134"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00" w:type="dxa"/>
            <w:shd w:val="clear" w:color="auto" w:fill="F2F2F2" w:themeFill="background1" w:themeFillShade="F2"/>
            <w:vAlign w:val="center"/>
          </w:tcPr>
          <w:p w14:paraId="526D3493" w14:textId="24FE36CF" w:rsidR="00521E17" w:rsidRDefault="00521E17"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4286D32E" w14:textId="0C2B1000" w:rsidR="00521E17" w:rsidRPr="006012C2" w:rsidRDefault="00521E17" w:rsidP="00521E17">
            <w:pPr>
              <w:spacing w:after="0"/>
              <w:jc w:val="center"/>
              <w:rPr>
                <w:rFonts w:eastAsia="Calibri"/>
                <w:szCs w:val="22"/>
              </w:rPr>
            </w:pPr>
            <w:r>
              <w:rPr>
                <w:rFonts w:eastAsia="Calibri"/>
                <w:szCs w:val="22"/>
              </w:rPr>
              <w:t>0</w:t>
            </w:r>
            <w:r w:rsidR="00C760C1">
              <w:rPr>
                <w:rFonts w:eastAsia="Calibri"/>
                <w:szCs w:val="22"/>
              </w:rPr>
              <w:t xml:space="preserve"> €</w:t>
            </w:r>
          </w:p>
        </w:tc>
        <w:tc>
          <w:tcPr>
            <w:tcW w:w="1951" w:type="dxa"/>
            <w:shd w:val="clear" w:color="auto" w:fill="F2F2F2" w:themeFill="background1" w:themeFillShade="F2"/>
            <w:vAlign w:val="center"/>
          </w:tcPr>
          <w:p w14:paraId="49605524" w14:textId="6B066833" w:rsidR="00521E17" w:rsidRDefault="00521E17" w:rsidP="00521E17">
            <w:pPr>
              <w:spacing w:after="0"/>
              <w:jc w:val="center"/>
              <w:rPr>
                <w:rFonts w:eastAsia="Calibri"/>
                <w:szCs w:val="22"/>
              </w:rPr>
            </w:pPr>
            <w:r>
              <w:rPr>
                <w:rFonts w:eastAsia="Calibri"/>
                <w:szCs w:val="22"/>
              </w:rPr>
              <w:t>0 €</w:t>
            </w:r>
          </w:p>
        </w:tc>
      </w:tr>
      <w:tr w:rsidR="00521E17" w:rsidRPr="006012C2" w14:paraId="1EF3FF81" w14:textId="77777777" w:rsidTr="00521E17">
        <w:trPr>
          <w:trHeight w:val="481"/>
        </w:trPr>
        <w:tc>
          <w:tcPr>
            <w:tcW w:w="567" w:type="dxa"/>
            <w:shd w:val="clear" w:color="auto" w:fill="F2F2F2" w:themeFill="background1" w:themeFillShade="F2"/>
            <w:vAlign w:val="center"/>
          </w:tcPr>
          <w:p w14:paraId="23BCF269" w14:textId="5C67CA02" w:rsidR="00521E17" w:rsidRDefault="001E40E5" w:rsidP="00521E17">
            <w:pPr>
              <w:spacing w:after="0"/>
              <w:jc w:val="center"/>
              <w:rPr>
                <w:rFonts w:eastAsia="Calibri"/>
                <w:i/>
                <w:iCs/>
                <w:szCs w:val="22"/>
              </w:rPr>
            </w:pPr>
            <w:r>
              <w:rPr>
                <w:rFonts w:eastAsia="Calibri"/>
                <w:i/>
                <w:iCs/>
                <w:szCs w:val="22"/>
              </w:rPr>
              <w:t>4</w:t>
            </w:r>
          </w:p>
        </w:tc>
        <w:tc>
          <w:tcPr>
            <w:tcW w:w="2694"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1134"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00" w:type="dxa"/>
            <w:shd w:val="clear" w:color="auto" w:fill="F2F2F2" w:themeFill="background1" w:themeFillShade="F2"/>
            <w:vAlign w:val="center"/>
          </w:tcPr>
          <w:p w14:paraId="5586C58B" w14:textId="6B13C49E" w:rsidR="00521E17" w:rsidRDefault="00521E17"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2E555690" w14:textId="192FF988" w:rsidR="00521E17" w:rsidRDefault="00521E17" w:rsidP="00521E17">
            <w:pPr>
              <w:spacing w:after="0"/>
              <w:jc w:val="center"/>
              <w:rPr>
                <w:rFonts w:eastAsia="Calibri"/>
                <w:szCs w:val="22"/>
              </w:rPr>
            </w:pPr>
            <w:r>
              <w:rPr>
                <w:rFonts w:eastAsia="Calibri"/>
                <w:szCs w:val="22"/>
              </w:rPr>
              <w:t>0</w:t>
            </w:r>
            <w:r w:rsidR="00C760C1">
              <w:rPr>
                <w:rFonts w:eastAsia="Calibri"/>
                <w:szCs w:val="22"/>
              </w:rPr>
              <w:t xml:space="preserve"> €</w:t>
            </w:r>
          </w:p>
        </w:tc>
        <w:tc>
          <w:tcPr>
            <w:tcW w:w="1951" w:type="dxa"/>
            <w:shd w:val="clear" w:color="auto" w:fill="F2F2F2" w:themeFill="background1" w:themeFillShade="F2"/>
            <w:vAlign w:val="center"/>
          </w:tcPr>
          <w:p w14:paraId="1AE6AFD3" w14:textId="424714D4" w:rsidR="00521E17" w:rsidRDefault="00521E17" w:rsidP="00521E17">
            <w:pPr>
              <w:spacing w:after="0"/>
              <w:jc w:val="center"/>
              <w:rPr>
                <w:rFonts w:eastAsia="Calibri"/>
                <w:szCs w:val="22"/>
              </w:rPr>
            </w:pPr>
            <w:r>
              <w:rPr>
                <w:rFonts w:eastAsia="Calibri"/>
                <w:szCs w:val="22"/>
              </w:rPr>
              <w:t>0 €</w:t>
            </w:r>
          </w:p>
        </w:tc>
      </w:tr>
      <w:tr w:rsidR="00521E17" w:rsidRPr="006012C2" w14:paraId="7CF24E9D" w14:textId="77777777" w:rsidTr="00521E17">
        <w:trPr>
          <w:trHeight w:val="481"/>
        </w:trPr>
        <w:tc>
          <w:tcPr>
            <w:tcW w:w="567" w:type="dxa"/>
            <w:shd w:val="clear" w:color="auto" w:fill="F2F2F2" w:themeFill="background1" w:themeFillShade="F2"/>
            <w:vAlign w:val="center"/>
          </w:tcPr>
          <w:p w14:paraId="0B98295F" w14:textId="47F31FEA" w:rsidR="00521E17" w:rsidRDefault="001E40E5" w:rsidP="00521E17">
            <w:pPr>
              <w:spacing w:after="0"/>
              <w:jc w:val="center"/>
              <w:rPr>
                <w:rFonts w:eastAsia="Calibri"/>
                <w:i/>
                <w:iCs/>
                <w:szCs w:val="22"/>
              </w:rPr>
            </w:pPr>
            <w:r>
              <w:rPr>
                <w:rFonts w:eastAsia="Calibri"/>
                <w:i/>
                <w:iCs/>
                <w:szCs w:val="22"/>
              </w:rPr>
              <w:t>5</w:t>
            </w:r>
          </w:p>
        </w:tc>
        <w:tc>
          <w:tcPr>
            <w:tcW w:w="2694" w:type="dxa"/>
            <w:shd w:val="clear" w:color="auto" w:fill="F2F2F2" w:themeFill="background1" w:themeFillShade="F2"/>
            <w:vAlign w:val="center"/>
          </w:tcPr>
          <w:p w14:paraId="6777E64B" w14:textId="59F93D74" w:rsidR="00521E17" w:rsidRDefault="00521E17" w:rsidP="00521E17">
            <w:pPr>
              <w:spacing w:after="0" w:line="276" w:lineRule="auto"/>
              <w:jc w:val="center"/>
              <w:rPr>
                <w:rFonts w:eastAsia="Calibri"/>
                <w:szCs w:val="22"/>
              </w:rPr>
            </w:pPr>
            <w:r>
              <w:rPr>
                <w:rFonts w:eastAsia="Calibri"/>
                <w:szCs w:val="22"/>
              </w:rPr>
              <w:t>Entorno de desarrollo</w:t>
            </w:r>
            <w:r w:rsidR="00C760C1">
              <w:rPr>
                <w:rFonts w:eastAsia="Calibri"/>
                <w:szCs w:val="22"/>
              </w:rPr>
              <w:t xml:space="preserve"> (Visual Studio </w:t>
            </w:r>
            <w:proofErr w:type="spellStart"/>
            <w:r w:rsidR="00C760C1">
              <w:rPr>
                <w:rFonts w:eastAsia="Calibri"/>
                <w:szCs w:val="22"/>
              </w:rPr>
              <w:t>Code</w:t>
            </w:r>
            <w:proofErr w:type="spellEnd"/>
            <w:r w:rsidR="00C760C1">
              <w:rPr>
                <w:rFonts w:eastAsia="Calibri"/>
                <w:szCs w:val="22"/>
              </w:rPr>
              <w:t>)</w:t>
            </w:r>
          </w:p>
        </w:tc>
        <w:tc>
          <w:tcPr>
            <w:tcW w:w="1134"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00" w:type="dxa"/>
            <w:shd w:val="clear" w:color="auto" w:fill="F2F2F2" w:themeFill="background1" w:themeFillShade="F2"/>
            <w:vAlign w:val="center"/>
          </w:tcPr>
          <w:p w14:paraId="66761D42" w14:textId="4B754FB2" w:rsidR="00521E17" w:rsidRDefault="00521E17" w:rsidP="00521E17">
            <w:pPr>
              <w:spacing w:after="0"/>
              <w:jc w:val="center"/>
              <w:rPr>
                <w:rFonts w:eastAsia="Calibri"/>
                <w:szCs w:val="22"/>
              </w:rPr>
            </w:pPr>
            <w:r>
              <w:rPr>
                <w:rFonts w:eastAsia="Calibri"/>
                <w:szCs w:val="22"/>
              </w:rPr>
              <w:t>1</w:t>
            </w:r>
          </w:p>
        </w:tc>
        <w:tc>
          <w:tcPr>
            <w:tcW w:w="1593" w:type="dxa"/>
            <w:shd w:val="clear" w:color="auto" w:fill="F2F2F2" w:themeFill="background1" w:themeFillShade="F2"/>
            <w:vAlign w:val="center"/>
          </w:tcPr>
          <w:p w14:paraId="5C4D6B61" w14:textId="581D6F99" w:rsidR="00521E17" w:rsidRDefault="00521E17" w:rsidP="00521E17">
            <w:pPr>
              <w:spacing w:after="0"/>
              <w:jc w:val="center"/>
              <w:rPr>
                <w:rFonts w:eastAsia="Calibri"/>
                <w:szCs w:val="22"/>
              </w:rPr>
            </w:pPr>
            <w:r>
              <w:rPr>
                <w:rFonts w:eastAsia="Calibri"/>
                <w:szCs w:val="22"/>
              </w:rPr>
              <w:t>0</w:t>
            </w:r>
            <w:r w:rsidR="00C760C1">
              <w:rPr>
                <w:rFonts w:eastAsia="Calibri"/>
                <w:szCs w:val="22"/>
              </w:rPr>
              <w:t xml:space="preserve"> €</w:t>
            </w:r>
          </w:p>
        </w:tc>
        <w:tc>
          <w:tcPr>
            <w:tcW w:w="1951" w:type="dxa"/>
            <w:shd w:val="clear" w:color="auto" w:fill="F2F2F2" w:themeFill="background1" w:themeFillShade="F2"/>
            <w:vAlign w:val="center"/>
          </w:tcPr>
          <w:p w14:paraId="211D527D" w14:textId="2A949BA7" w:rsidR="00521E17" w:rsidRDefault="00521E17" w:rsidP="00521E17">
            <w:pPr>
              <w:spacing w:after="0"/>
              <w:jc w:val="center"/>
              <w:rPr>
                <w:rFonts w:eastAsia="Calibri"/>
                <w:szCs w:val="22"/>
              </w:rPr>
            </w:pPr>
            <w:r>
              <w:rPr>
                <w:rFonts w:eastAsia="Calibri"/>
                <w:szCs w:val="22"/>
              </w:rPr>
              <w:t>0 €</w:t>
            </w:r>
          </w:p>
        </w:tc>
      </w:tr>
      <w:tr w:rsidR="005F332A" w:rsidRPr="006012C2" w14:paraId="0B55E09E" w14:textId="77777777" w:rsidTr="00521E17">
        <w:trPr>
          <w:trHeight w:val="229"/>
        </w:trPr>
        <w:tc>
          <w:tcPr>
            <w:tcW w:w="567"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2694"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1134"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00" w:type="dxa"/>
            <w:shd w:val="clear" w:color="auto" w:fill="F2F2F2" w:themeFill="background1" w:themeFillShade="F2"/>
          </w:tcPr>
          <w:p w14:paraId="063B3D60" w14:textId="77777777" w:rsidR="005F332A" w:rsidRPr="006012C2" w:rsidRDefault="005F332A" w:rsidP="00C20BF1">
            <w:pPr>
              <w:spacing w:before="240"/>
              <w:jc w:val="center"/>
              <w:rPr>
                <w:rFonts w:eastAsia="Calibri"/>
                <w:szCs w:val="22"/>
              </w:rPr>
            </w:pPr>
          </w:p>
        </w:tc>
        <w:tc>
          <w:tcPr>
            <w:tcW w:w="1593" w:type="dxa"/>
            <w:shd w:val="clear" w:color="auto" w:fill="D9D9D9" w:themeFill="background1" w:themeFillShade="D9"/>
          </w:tcPr>
          <w:p w14:paraId="29AE3DEE" w14:textId="77777777" w:rsidR="005F332A" w:rsidRPr="00CA27A6" w:rsidRDefault="00CA27A6" w:rsidP="00CA27A6">
            <w:pPr>
              <w:spacing w:before="240"/>
              <w:jc w:val="center"/>
              <w:rPr>
                <w:rFonts w:eastAsia="Calibri"/>
                <w:i/>
                <w:szCs w:val="22"/>
              </w:rPr>
            </w:pPr>
            <w:r w:rsidRPr="00CA27A6">
              <w:rPr>
                <w:rFonts w:eastAsia="Calibri"/>
                <w:b/>
                <w:i/>
                <w:szCs w:val="22"/>
              </w:rPr>
              <w:t>SUBTOTAL</w:t>
            </w:r>
          </w:p>
        </w:tc>
        <w:tc>
          <w:tcPr>
            <w:tcW w:w="1951" w:type="dxa"/>
            <w:shd w:val="clear" w:color="auto" w:fill="D9D9D9" w:themeFill="background1" w:themeFillShade="D9"/>
          </w:tcPr>
          <w:p w14:paraId="1C8A93D4" w14:textId="4C232114" w:rsidR="005F332A" w:rsidRPr="00CA27A6" w:rsidRDefault="001E40E5" w:rsidP="00FC7044">
            <w:pPr>
              <w:spacing w:before="240"/>
              <w:jc w:val="center"/>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2B42011F" w14:textId="2EFF7A22" w:rsidR="00C760C1" w:rsidRDefault="00C760C1" w:rsidP="00FC7044">
      <w:pPr>
        <w:pStyle w:val="Descripcin"/>
        <w:spacing w:before="120" w:line="360" w:lineRule="auto"/>
        <w:jc w:val="center"/>
        <w:rPr>
          <w:sz w:val="20"/>
        </w:rPr>
      </w:pPr>
      <w:r w:rsidRPr="00C760C1">
        <w:rPr>
          <w:sz w:val="20"/>
        </w:rPr>
        <w:t xml:space="preserve">Tabla </w:t>
      </w:r>
      <w:r>
        <w:rPr>
          <w:sz w:val="20"/>
        </w:rPr>
        <w:t>1</w:t>
      </w:r>
      <w:r w:rsidRPr="00C760C1">
        <w:rPr>
          <w:sz w:val="20"/>
        </w:rPr>
        <w:t xml:space="preserve"> </w:t>
      </w:r>
      <w:r>
        <w:rPr>
          <w:sz w:val="20"/>
        </w:rPr>
        <w:t>Coste del material software/hardware</w:t>
      </w:r>
    </w:p>
    <w:p w14:paraId="19FD3788" w14:textId="77777777" w:rsidR="007705EF" w:rsidRPr="007705EF" w:rsidRDefault="007705EF" w:rsidP="007705EF"/>
    <w:p w14:paraId="73C7BC1A" w14:textId="723DD4F8" w:rsidR="00F353ED" w:rsidRPr="004A36F5" w:rsidRDefault="00662744" w:rsidP="007705EF">
      <w:pPr>
        <w:pStyle w:val="Subttulo"/>
        <w:spacing w:after="240"/>
        <w:rPr>
          <w:rStyle w:val="nfasissutil"/>
          <w:iCs w:val="0"/>
        </w:rPr>
      </w:pPr>
      <w:bookmarkStart w:id="81" w:name="_Toc486444084"/>
      <w:bookmarkStart w:id="82" w:name="_Toc505427203"/>
      <w:r w:rsidRPr="00C760C1">
        <w:rPr>
          <w:rStyle w:val="nfasissutil"/>
        </w:rPr>
        <w:t>2.3.2</w:t>
      </w:r>
      <w:r w:rsidR="00F353ED" w:rsidRPr="00C760C1">
        <w:rPr>
          <w:rStyle w:val="nfasissutil"/>
        </w:rPr>
        <w:t xml:space="preserve"> </w:t>
      </w:r>
      <w:r w:rsidR="00A206E3" w:rsidRPr="00C760C1">
        <w:rPr>
          <w:rStyle w:val="nfasissutil"/>
        </w:rPr>
        <w:t>Coste del personal</w:t>
      </w:r>
      <w:bookmarkEnd w:id="81"/>
      <w:bookmarkEnd w:id="82"/>
    </w:p>
    <w:p w14:paraId="1B5E40C8" w14:textId="77777777" w:rsidR="00377BE9" w:rsidRDefault="00054B08" w:rsidP="00C760C1">
      <w:pPr>
        <w:ind w:firstLine="720"/>
      </w:pPr>
      <w:r>
        <w:rPr>
          <w:szCs w:val="22"/>
        </w:rPr>
        <w:lastRenderedPageBreak/>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702"/>
        <w:gridCol w:w="4537"/>
        <w:gridCol w:w="1135"/>
        <w:gridCol w:w="1559"/>
        <w:gridCol w:w="1314"/>
      </w:tblGrid>
      <w:tr w:rsidR="00281FA6" w14:paraId="453C2A7E" w14:textId="77777777" w:rsidTr="004D3480">
        <w:tc>
          <w:tcPr>
            <w:tcW w:w="702" w:type="dxa"/>
            <w:shd w:val="clear" w:color="auto" w:fill="D0CECE" w:themeFill="background2" w:themeFillShade="E6"/>
            <w:vAlign w:val="center"/>
          </w:tcPr>
          <w:p w14:paraId="5E7943E2" w14:textId="576C9B78" w:rsidR="00281FA6" w:rsidRPr="004A74B5" w:rsidRDefault="00281FA6" w:rsidP="004A74B5">
            <w:pPr>
              <w:spacing w:after="0"/>
              <w:jc w:val="center"/>
              <w:rPr>
                <w:b/>
              </w:rPr>
            </w:pPr>
            <w:r w:rsidRPr="004A74B5">
              <w:rPr>
                <w:b/>
              </w:rPr>
              <w:t>#</w:t>
            </w:r>
          </w:p>
        </w:tc>
        <w:tc>
          <w:tcPr>
            <w:tcW w:w="4537" w:type="dxa"/>
            <w:shd w:val="clear" w:color="auto" w:fill="D0CECE" w:themeFill="background2" w:themeFillShade="E6"/>
            <w:vAlign w:val="center"/>
          </w:tcPr>
          <w:p w14:paraId="6D2E1468" w14:textId="3B2905BA" w:rsidR="00281FA6" w:rsidRPr="004A74B5" w:rsidRDefault="004A74B5" w:rsidP="004A74B5">
            <w:pPr>
              <w:spacing w:after="0"/>
              <w:jc w:val="center"/>
              <w:rPr>
                <w:b/>
              </w:rPr>
            </w:pPr>
            <w:r w:rsidRPr="004A74B5">
              <w:rPr>
                <w:b/>
              </w:rPr>
              <w:t>Descripción</w:t>
            </w:r>
          </w:p>
        </w:tc>
        <w:tc>
          <w:tcPr>
            <w:tcW w:w="1135" w:type="dxa"/>
            <w:shd w:val="clear" w:color="auto" w:fill="D0CECE" w:themeFill="background2" w:themeFillShade="E6"/>
            <w:vAlign w:val="center"/>
          </w:tcPr>
          <w:p w14:paraId="1BD1DBC9" w14:textId="65279F73" w:rsidR="004A74B5" w:rsidRPr="004A74B5" w:rsidRDefault="00281FA6" w:rsidP="004A74B5">
            <w:pPr>
              <w:spacing w:after="0"/>
              <w:jc w:val="center"/>
              <w:rPr>
                <w:b/>
              </w:rPr>
            </w:pPr>
            <w:r w:rsidRPr="004A74B5">
              <w:rPr>
                <w:b/>
              </w:rPr>
              <w:t>Cantidad</w:t>
            </w:r>
            <w:r w:rsidR="004A74B5" w:rsidRPr="004A74B5">
              <w:rPr>
                <w:b/>
              </w:rPr>
              <w:br/>
              <w:t>(días)</w:t>
            </w:r>
          </w:p>
        </w:tc>
        <w:tc>
          <w:tcPr>
            <w:tcW w:w="1559" w:type="dxa"/>
            <w:shd w:val="clear" w:color="auto" w:fill="D0CECE" w:themeFill="background2" w:themeFillShade="E6"/>
            <w:vAlign w:val="center"/>
          </w:tcPr>
          <w:p w14:paraId="5CE96730" w14:textId="13DACBDD" w:rsidR="00281FA6" w:rsidRPr="004A74B5" w:rsidRDefault="00281FA6" w:rsidP="004A74B5">
            <w:pPr>
              <w:spacing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4A74B5">
            <w:pPr>
              <w:spacing w:after="0"/>
              <w:jc w:val="center"/>
              <w:rPr>
                <w:b/>
              </w:rPr>
            </w:pPr>
            <w:r w:rsidRPr="004A74B5">
              <w:rPr>
                <w:b/>
              </w:rPr>
              <w:t>Total</w:t>
            </w:r>
          </w:p>
        </w:tc>
      </w:tr>
      <w:tr w:rsidR="00281FA6" w14:paraId="1B088632" w14:textId="77777777" w:rsidTr="00521E17">
        <w:tc>
          <w:tcPr>
            <w:tcW w:w="702" w:type="dxa"/>
            <w:shd w:val="clear" w:color="auto" w:fill="F2F2F2" w:themeFill="background1" w:themeFillShade="F2"/>
            <w:vAlign w:val="center"/>
          </w:tcPr>
          <w:p w14:paraId="22190E4E" w14:textId="4535F2CE" w:rsidR="00281FA6" w:rsidRPr="00533D80" w:rsidRDefault="00443B73" w:rsidP="004A74B5">
            <w:pPr>
              <w:spacing w:after="0"/>
              <w:jc w:val="center"/>
              <w:rPr>
                <w:i/>
              </w:rPr>
            </w:pPr>
            <w:r w:rsidRPr="00533D80">
              <w:rPr>
                <w:i/>
              </w:rPr>
              <w:t>1</w:t>
            </w:r>
          </w:p>
        </w:tc>
        <w:tc>
          <w:tcPr>
            <w:tcW w:w="4537"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135" w:type="dxa"/>
            <w:shd w:val="clear" w:color="auto" w:fill="F2F2F2" w:themeFill="background1" w:themeFillShade="F2"/>
            <w:vAlign w:val="center"/>
          </w:tcPr>
          <w:p w14:paraId="48C771B8" w14:textId="7C5C64C8" w:rsidR="00281FA6" w:rsidRDefault="004D3480" w:rsidP="00521E17">
            <w:pPr>
              <w:spacing w:after="0"/>
              <w:jc w:val="center"/>
            </w:pPr>
            <w:r>
              <w:t>-</w:t>
            </w:r>
          </w:p>
        </w:tc>
        <w:tc>
          <w:tcPr>
            <w:tcW w:w="1559" w:type="dxa"/>
            <w:shd w:val="clear" w:color="auto" w:fill="F2F2F2" w:themeFill="background1" w:themeFillShade="F2"/>
            <w:vAlign w:val="center"/>
          </w:tcPr>
          <w:p w14:paraId="266268C0" w14:textId="7F934344" w:rsidR="00281FA6" w:rsidRDefault="004D3480" w:rsidP="00521E17">
            <w:pPr>
              <w:spacing w:after="0"/>
              <w:jc w:val="center"/>
            </w:pPr>
            <w:r>
              <w:t>-</w:t>
            </w:r>
          </w:p>
        </w:tc>
        <w:tc>
          <w:tcPr>
            <w:tcW w:w="1314" w:type="dxa"/>
            <w:shd w:val="clear" w:color="auto" w:fill="F2F2F2" w:themeFill="background1" w:themeFillShade="F2"/>
            <w:vAlign w:val="center"/>
          </w:tcPr>
          <w:p w14:paraId="28595D7A" w14:textId="4F887639" w:rsidR="00281FA6" w:rsidRDefault="004D3480" w:rsidP="00521E17">
            <w:pPr>
              <w:spacing w:after="0"/>
              <w:jc w:val="center"/>
            </w:pPr>
            <w:r>
              <w:t>-</w:t>
            </w:r>
          </w:p>
        </w:tc>
      </w:tr>
      <w:tr w:rsidR="00281FA6" w14:paraId="1AF44EBA" w14:textId="77777777" w:rsidTr="00521E17">
        <w:tc>
          <w:tcPr>
            <w:tcW w:w="702" w:type="dxa"/>
            <w:shd w:val="clear" w:color="auto" w:fill="F2F2F2" w:themeFill="background1" w:themeFillShade="F2"/>
            <w:vAlign w:val="center"/>
          </w:tcPr>
          <w:p w14:paraId="1EE01B98" w14:textId="1EE1BE54" w:rsidR="00281FA6" w:rsidRPr="00533D80" w:rsidRDefault="00281FA6" w:rsidP="00533D80">
            <w:pPr>
              <w:spacing w:after="0"/>
              <w:jc w:val="right"/>
              <w:rPr>
                <w:i/>
              </w:rPr>
            </w:pPr>
            <w:r w:rsidRPr="00533D80">
              <w:rPr>
                <w:i/>
              </w:rPr>
              <w:t>1.1</w:t>
            </w:r>
          </w:p>
        </w:tc>
        <w:tc>
          <w:tcPr>
            <w:tcW w:w="4537"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135" w:type="dxa"/>
            <w:shd w:val="clear" w:color="auto" w:fill="F2F2F2" w:themeFill="background1" w:themeFillShade="F2"/>
            <w:vAlign w:val="center"/>
          </w:tcPr>
          <w:p w14:paraId="15695C8B" w14:textId="3C8C5E6B" w:rsidR="00281FA6" w:rsidRDefault="00533D80" w:rsidP="00521E17">
            <w:pPr>
              <w:spacing w:after="0"/>
              <w:jc w:val="center"/>
            </w:pPr>
            <w:r>
              <w:t>45</w:t>
            </w:r>
          </w:p>
        </w:tc>
        <w:tc>
          <w:tcPr>
            <w:tcW w:w="1559" w:type="dxa"/>
            <w:shd w:val="clear" w:color="auto" w:fill="F2F2F2" w:themeFill="background1" w:themeFillShade="F2"/>
            <w:vAlign w:val="center"/>
          </w:tcPr>
          <w:p w14:paraId="060FEAD6" w14:textId="3738E34B" w:rsidR="00281FA6" w:rsidRDefault="00533D80" w:rsidP="00521E17">
            <w:pPr>
              <w:spacing w:after="0"/>
              <w:jc w:val="center"/>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521E17">
            <w:pPr>
              <w:spacing w:after="0"/>
              <w:jc w:val="center"/>
            </w:pPr>
            <w:r>
              <w:t>1.350</w:t>
            </w:r>
            <w:r w:rsidR="00CD6BD5">
              <w:t xml:space="preserve"> €</w:t>
            </w:r>
          </w:p>
        </w:tc>
      </w:tr>
      <w:tr w:rsidR="00281FA6" w14:paraId="2A234C38" w14:textId="77777777" w:rsidTr="00521E17">
        <w:tc>
          <w:tcPr>
            <w:tcW w:w="702" w:type="dxa"/>
            <w:shd w:val="clear" w:color="auto" w:fill="F2F2F2" w:themeFill="background1" w:themeFillShade="F2"/>
            <w:vAlign w:val="center"/>
          </w:tcPr>
          <w:p w14:paraId="297D08F8" w14:textId="517EC3AC" w:rsidR="00281FA6" w:rsidRPr="00533D80" w:rsidRDefault="00533D80" w:rsidP="004A74B5">
            <w:pPr>
              <w:spacing w:after="0"/>
              <w:jc w:val="right"/>
              <w:rPr>
                <w:i/>
              </w:rPr>
            </w:pPr>
            <w:r w:rsidRPr="00533D80">
              <w:rPr>
                <w:i/>
              </w:rPr>
              <w:t>1</w:t>
            </w:r>
            <w:r w:rsidR="00443B73" w:rsidRPr="00533D80">
              <w:rPr>
                <w:i/>
              </w:rPr>
              <w:t>.2</w:t>
            </w:r>
          </w:p>
        </w:tc>
        <w:tc>
          <w:tcPr>
            <w:tcW w:w="4537"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135" w:type="dxa"/>
            <w:shd w:val="clear" w:color="auto" w:fill="F2F2F2" w:themeFill="background1" w:themeFillShade="F2"/>
            <w:vAlign w:val="center"/>
          </w:tcPr>
          <w:p w14:paraId="3E1598B8" w14:textId="319063F3" w:rsidR="00281FA6" w:rsidRDefault="00533D80" w:rsidP="00521E17">
            <w:pPr>
              <w:spacing w:after="0"/>
              <w:jc w:val="center"/>
            </w:pPr>
            <w:r>
              <w:t>53</w:t>
            </w:r>
          </w:p>
        </w:tc>
        <w:tc>
          <w:tcPr>
            <w:tcW w:w="1559" w:type="dxa"/>
            <w:shd w:val="clear" w:color="auto" w:fill="F2F2F2" w:themeFill="background1" w:themeFillShade="F2"/>
            <w:vAlign w:val="center"/>
          </w:tcPr>
          <w:p w14:paraId="5D909F36" w14:textId="1277C699" w:rsidR="00281FA6" w:rsidRDefault="00533D80" w:rsidP="00521E17">
            <w:pPr>
              <w:spacing w:after="0"/>
              <w:jc w:val="center"/>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521E17">
            <w:pPr>
              <w:spacing w:after="0"/>
              <w:jc w:val="center"/>
            </w:pPr>
            <w:r>
              <w:t>1.</w:t>
            </w:r>
            <w:r w:rsidR="00533D80">
              <w:t>590</w:t>
            </w:r>
            <w:r>
              <w:t xml:space="preserve"> €</w:t>
            </w:r>
          </w:p>
        </w:tc>
      </w:tr>
      <w:tr w:rsidR="00443B73" w14:paraId="1EAC7820" w14:textId="77777777" w:rsidTr="00521E17">
        <w:tc>
          <w:tcPr>
            <w:tcW w:w="702" w:type="dxa"/>
            <w:shd w:val="clear" w:color="auto" w:fill="F2F2F2" w:themeFill="background1" w:themeFillShade="F2"/>
            <w:vAlign w:val="center"/>
          </w:tcPr>
          <w:p w14:paraId="0DED6968" w14:textId="3A94242B" w:rsidR="00443B73" w:rsidRPr="00533D80" w:rsidRDefault="00533D80" w:rsidP="004A74B5">
            <w:pPr>
              <w:spacing w:after="0"/>
              <w:jc w:val="right"/>
              <w:rPr>
                <w:i/>
              </w:rPr>
            </w:pPr>
            <w:r w:rsidRPr="00533D80">
              <w:rPr>
                <w:i/>
              </w:rPr>
              <w:t>1.3</w:t>
            </w:r>
          </w:p>
        </w:tc>
        <w:tc>
          <w:tcPr>
            <w:tcW w:w="4537"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135" w:type="dxa"/>
            <w:shd w:val="clear" w:color="auto" w:fill="F2F2F2" w:themeFill="background1" w:themeFillShade="F2"/>
            <w:vAlign w:val="center"/>
          </w:tcPr>
          <w:p w14:paraId="378C6434" w14:textId="088A3418" w:rsidR="00443B73" w:rsidRDefault="00533D80" w:rsidP="00521E17">
            <w:pPr>
              <w:spacing w:after="0"/>
              <w:jc w:val="center"/>
            </w:pPr>
            <w:r>
              <w:t>50</w:t>
            </w:r>
          </w:p>
        </w:tc>
        <w:tc>
          <w:tcPr>
            <w:tcW w:w="1559" w:type="dxa"/>
            <w:shd w:val="clear" w:color="auto" w:fill="F2F2F2" w:themeFill="background1" w:themeFillShade="F2"/>
            <w:vAlign w:val="center"/>
          </w:tcPr>
          <w:p w14:paraId="1FED0159" w14:textId="18F99530" w:rsidR="00443B73" w:rsidRDefault="00533D80" w:rsidP="00521E17">
            <w:pPr>
              <w:spacing w:after="0"/>
              <w:jc w:val="center"/>
            </w:pPr>
            <w:r>
              <w:t>30 €</w:t>
            </w:r>
          </w:p>
        </w:tc>
        <w:tc>
          <w:tcPr>
            <w:tcW w:w="1314" w:type="dxa"/>
            <w:shd w:val="clear" w:color="auto" w:fill="F2F2F2" w:themeFill="background1" w:themeFillShade="F2"/>
            <w:vAlign w:val="center"/>
          </w:tcPr>
          <w:p w14:paraId="625980BB" w14:textId="7B1B6766" w:rsidR="00443B73" w:rsidRDefault="00533D80" w:rsidP="00521E17">
            <w:pPr>
              <w:spacing w:after="0"/>
              <w:jc w:val="center"/>
            </w:pPr>
            <w:r>
              <w:t>1.500 €</w:t>
            </w:r>
          </w:p>
        </w:tc>
      </w:tr>
      <w:tr w:rsidR="00281FA6" w14:paraId="2DF86441" w14:textId="77777777" w:rsidTr="00521E17">
        <w:tc>
          <w:tcPr>
            <w:tcW w:w="702" w:type="dxa"/>
            <w:shd w:val="clear" w:color="auto" w:fill="F2F2F2" w:themeFill="background1" w:themeFillShade="F2"/>
            <w:vAlign w:val="center"/>
          </w:tcPr>
          <w:p w14:paraId="79DDB669" w14:textId="171C11C1" w:rsidR="00281FA6" w:rsidRPr="00533D80" w:rsidRDefault="00443B73" w:rsidP="004A74B5">
            <w:pPr>
              <w:spacing w:after="0"/>
              <w:jc w:val="center"/>
              <w:rPr>
                <w:i/>
              </w:rPr>
            </w:pPr>
            <w:r w:rsidRPr="00533D80">
              <w:rPr>
                <w:i/>
              </w:rPr>
              <w:t>2</w:t>
            </w:r>
          </w:p>
        </w:tc>
        <w:tc>
          <w:tcPr>
            <w:tcW w:w="4537" w:type="dxa"/>
            <w:shd w:val="clear" w:color="auto" w:fill="F2F2F2" w:themeFill="background1" w:themeFillShade="F2"/>
            <w:vAlign w:val="center"/>
          </w:tcPr>
          <w:p w14:paraId="49ABD45A" w14:textId="59D74DBE" w:rsidR="00281FA6" w:rsidRPr="004A74B5" w:rsidRDefault="00377BE9" w:rsidP="00443B73">
            <w:pPr>
              <w:spacing w:after="0"/>
              <w:jc w:val="center"/>
            </w:pPr>
            <w:r>
              <w:t xml:space="preserve">       </w:t>
            </w:r>
            <w:r w:rsidR="00281FA6" w:rsidRPr="004A74B5">
              <w:t>Programador informático</w:t>
            </w:r>
          </w:p>
        </w:tc>
        <w:tc>
          <w:tcPr>
            <w:tcW w:w="1135" w:type="dxa"/>
            <w:shd w:val="clear" w:color="auto" w:fill="F2F2F2" w:themeFill="background1" w:themeFillShade="F2"/>
            <w:vAlign w:val="center"/>
          </w:tcPr>
          <w:p w14:paraId="5FFE646C" w14:textId="0C0AABB4" w:rsidR="00281FA6" w:rsidRDefault="004D3480" w:rsidP="00521E17">
            <w:pPr>
              <w:spacing w:after="0"/>
              <w:jc w:val="center"/>
            </w:pPr>
            <w:r>
              <w:t>-</w:t>
            </w:r>
          </w:p>
        </w:tc>
        <w:tc>
          <w:tcPr>
            <w:tcW w:w="1559" w:type="dxa"/>
            <w:shd w:val="clear" w:color="auto" w:fill="F2F2F2" w:themeFill="background1" w:themeFillShade="F2"/>
            <w:vAlign w:val="center"/>
          </w:tcPr>
          <w:p w14:paraId="3D5F7A5F" w14:textId="1069C49A" w:rsidR="00281FA6" w:rsidRDefault="004D3480" w:rsidP="00521E17">
            <w:pPr>
              <w:spacing w:after="0"/>
              <w:jc w:val="center"/>
            </w:pPr>
            <w:r>
              <w:t>-</w:t>
            </w:r>
          </w:p>
        </w:tc>
        <w:tc>
          <w:tcPr>
            <w:tcW w:w="1314" w:type="dxa"/>
            <w:shd w:val="clear" w:color="auto" w:fill="F2F2F2" w:themeFill="background1" w:themeFillShade="F2"/>
            <w:vAlign w:val="center"/>
          </w:tcPr>
          <w:p w14:paraId="12E66103" w14:textId="44A801DD" w:rsidR="00281FA6" w:rsidRDefault="004D3480" w:rsidP="00521E17">
            <w:pPr>
              <w:spacing w:after="0"/>
              <w:jc w:val="center"/>
            </w:pPr>
            <w:r>
              <w:t>-</w:t>
            </w:r>
          </w:p>
        </w:tc>
      </w:tr>
      <w:tr w:rsidR="00281FA6" w14:paraId="3AEDA286" w14:textId="77777777" w:rsidTr="00521E17">
        <w:tc>
          <w:tcPr>
            <w:tcW w:w="702" w:type="dxa"/>
            <w:shd w:val="clear" w:color="auto" w:fill="F2F2F2" w:themeFill="background1" w:themeFillShade="F2"/>
            <w:vAlign w:val="center"/>
          </w:tcPr>
          <w:p w14:paraId="272FC0B6" w14:textId="40B1B100" w:rsidR="00281FA6" w:rsidRPr="00533D80" w:rsidRDefault="00443B73" w:rsidP="004A74B5">
            <w:pPr>
              <w:spacing w:after="0"/>
              <w:jc w:val="right"/>
              <w:rPr>
                <w:i/>
              </w:rPr>
            </w:pPr>
            <w:r w:rsidRPr="00533D80">
              <w:rPr>
                <w:i/>
              </w:rPr>
              <w:t>2.1</w:t>
            </w:r>
          </w:p>
        </w:tc>
        <w:tc>
          <w:tcPr>
            <w:tcW w:w="4537"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135" w:type="dxa"/>
            <w:shd w:val="clear" w:color="auto" w:fill="F2F2F2" w:themeFill="background1" w:themeFillShade="F2"/>
            <w:vAlign w:val="center"/>
          </w:tcPr>
          <w:p w14:paraId="2D07EBF4" w14:textId="777938AD" w:rsidR="00281FA6" w:rsidRDefault="00533D80" w:rsidP="00521E17">
            <w:pPr>
              <w:spacing w:after="0"/>
              <w:jc w:val="center"/>
            </w:pPr>
            <w:r>
              <w:t>160</w:t>
            </w:r>
          </w:p>
        </w:tc>
        <w:tc>
          <w:tcPr>
            <w:tcW w:w="1559" w:type="dxa"/>
            <w:shd w:val="clear" w:color="auto" w:fill="F2F2F2" w:themeFill="background1" w:themeFillShade="F2"/>
            <w:vAlign w:val="center"/>
          </w:tcPr>
          <w:p w14:paraId="23F3B1A8" w14:textId="6EABB01C" w:rsidR="00281FA6" w:rsidRDefault="00533D80" w:rsidP="00521E17">
            <w:pPr>
              <w:spacing w:after="0"/>
              <w:jc w:val="center"/>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521E17">
            <w:pPr>
              <w:spacing w:after="0"/>
              <w:jc w:val="center"/>
            </w:pPr>
            <w:r>
              <w:t>4.800</w:t>
            </w:r>
            <w:r w:rsidR="00CD6BD5">
              <w:t xml:space="preserve"> €</w:t>
            </w:r>
          </w:p>
        </w:tc>
      </w:tr>
      <w:tr w:rsidR="00281FA6" w14:paraId="636C6F89" w14:textId="77777777" w:rsidTr="00521E17">
        <w:tc>
          <w:tcPr>
            <w:tcW w:w="702" w:type="dxa"/>
            <w:shd w:val="clear" w:color="auto" w:fill="F2F2F2" w:themeFill="background1" w:themeFillShade="F2"/>
            <w:vAlign w:val="center"/>
          </w:tcPr>
          <w:p w14:paraId="4980C1C6" w14:textId="55FA5AD9" w:rsidR="00281FA6" w:rsidRPr="00533D80" w:rsidRDefault="00443B73" w:rsidP="004A74B5">
            <w:pPr>
              <w:spacing w:after="0"/>
              <w:jc w:val="right"/>
              <w:rPr>
                <w:i/>
              </w:rPr>
            </w:pPr>
            <w:r w:rsidRPr="00533D80">
              <w:rPr>
                <w:i/>
              </w:rPr>
              <w:t>2.</w:t>
            </w:r>
            <w:r w:rsidR="00533D80" w:rsidRPr="00533D80">
              <w:rPr>
                <w:i/>
              </w:rPr>
              <w:t>2</w:t>
            </w:r>
          </w:p>
        </w:tc>
        <w:tc>
          <w:tcPr>
            <w:tcW w:w="4537"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135" w:type="dxa"/>
            <w:shd w:val="clear" w:color="auto" w:fill="F2F2F2" w:themeFill="background1" w:themeFillShade="F2"/>
            <w:vAlign w:val="center"/>
          </w:tcPr>
          <w:p w14:paraId="0F75F425" w14:textId="3376AD58" w:rsidR="00281FA6" w:rsidRDefault="00533D80" w:rsidP="00521E17">
            <w:pPr>
              <w:spacing w:after="0"/>
              <w:jc w:val="center"/>
            </w:pPr>
            <w:r>
              <w:t>30</w:t>
            </w:r>
          </w:p>
        </w:tc>
        <w:tc>
          <w:tcPr>
            <w:tcW w:w="1559" w:type="dxa"/>
            <w:shd w:val="clear" w:color="auto" w:fill="F2F2F2" w:themeFill="background1" w:themeFillShade="F2"/>
            <w:vAlign w:val="center"/>
          </w:tcPr>
          <w:p w14:paraId="3B23DC06" w14:textId="6E2F3CA9" w:rsidR="00281FA6" w:rsidRDefault="00533D80" w:rsidP="00521E17">
            <w:pPr>
              <w:spacing w:after="0"/>
              <w:jc w:val="center"/>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521E17">
            <w:pPr>
              <w:spacing w:after="0"/>
              <w:jc w:val="center"/>
            </w:pPr>
            <w:r>
              <w:t>900</w:t>
            </w:r>
            <w:r w:rsidR="00CD6BD5">
              <w:t xml:space="preserve"> €</w:t>
            </w:r>
          </w:p>
        </w:tc>
      </w:tr>
      <w:tr w:rsidR="00533D80" w14:paraId="5F42631E" w14:textId="77777777" w:rsidTr="00521E17">
        <w:tc>
          <w:tcPr>
            <w:tcW w:w="702" w:type="dxa"/>
            <w:shd w:val="clear" w:color="auto" w:fill="F2F2F2" w:themeFill="background1" w:themeFillShade="F2"/>
            <w:vAlign w:val="center"/>
          </w:tcPr>
          <w:p w14:paraId="137D90B8" w14:textId="0DE0912D" w:rsidR="00533D80" w:rsidRPr="00533D80" w:rsidRDefault="00533D80" w:rsidP="004A74B5">
            <w:pPr>
              <w:spacing w:after="0"/>
              <w:jc w:val="right"/>
              <w:rPr>
                <w:i/>
              </w:rPr>
            </w:pPr>
            <w:r w:rsidRPr="00533D80">
              <w:rPr>
                <w:i/>
              </w:rPr>
              <w:t>2.3</w:t>
            </w:r>
          </w:p>
        </w:tc>
        <w:tc>
          <w:tcPr>
            <w:tcW w:w="4537"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135" w:type="dxa"/>
            <w:shd w:val="clear" w:color="auto" w:fill="F2F2F2" w:themeFill="background1" w:themeFillShade="F2"/>
            <w:vAlign w:val="center"/>
          </w:tcPr>
          <w:p w14:paraId="641018F1" w14:textId="6CAACCBF" w:rsidR="00533D80" w:rsidRDefault="00533D80" w:rsidP="00521E17">
            <w:pPr>
              <w:spacing w:after="0"/>
              <w:jc w:val="center"/>
            </w:pPr>
            <w:r>
              <w:t>55</w:t>
            </w:r>
          </w:p>
        </w:tc>
        <w:tc>
          <w:tcPr>
            <w:tcW w:w="1559" w:type="dxa"/>
            <w:shd w:val="clear" w:color="auto" w:fill="F2F2F2" w:themeFill="background1" w:themeFillShade="F2"/>
            <w:vAlign w:val="center"/>
          </w:tcPr>
          <w:p w14:paraId="5899C4D1" w14:textId="4BA59159" w:rsidR="00533D80" w:rsidRDefault="00533D80" w:rsidP="00521E17">
            <w:pPr>
              <w:spacing w:after="0"/>
              <w:jc w:val="center"/>
            </w:pPr>
            <w:r>
              <w:t>30 €</w:t>
            </w:r>
          </w:p>
        </w:tc>
        <w:tc>
          <w:tcPr>
            <w:tcW w:w="1314" w:type="dxa"/>
            <w:shd w:val="clear" w:color="auto" w:fill="F2F2F2" w:themeFill="background1" w:themeFillShade="F2"/>
            <w:vAlign w:val="center"/>
          </w:tcPr>
          <w:p w14:paraId="1E207C04" w14:textId="7305C394" w:rsidR="00533D80" w:rsidRDefault="00533D80" w:rsidP="00521E17">
            <w:pPr>
              <w:spacing w:after="0"/>
              <w:jc w:val="center"/>
            </w:pPr>
            <w:r>
              <w:t>1.650 €</w:t>
            </w:r>
          </w:p>
        </w:tc>
      </w:tr>
      <w:tr w:rsidR="00281FA6" w14:paraId="0E7C81B1" w14:textId="77777777" w:rsidTr="004D3480">
        <w:tc>
          <w:tcPr>
            <w:tcW w:w="702" w:type="dxa"/>
            <w:shd w:val="clear" w:color="auto" w:fill="F2F2F2" w:themeFill="background1" w:themeFillShade="F2"/>
            <w:vAlign w:val="center"/>
          </w:tcPr>
          <w:p w14:paraId="011EE6DF" w14:textId="314D8E40" w:rsidR="00281FA6" w:rsidRDefault="00281FA6" w:rsidP="004D3480">
            <w:pPr>
              <w:spacing w:before="240"/>
              <w:jc w:val="center"/>
            </w:pPr>
          </w:p>
        </w:tc>
        <w:tc>
          <w:tcPr>
            <w:tcW w:w="4537" w:type="dxa"/>
            <w:shd w:val="clear" w:color="auto" w:fill="F2F2F2" w:themeFill="background1" w:themeFillShade="F2"/>
            <w:vAlign w:val="center"/>
          </w:tcPr>
          <w:p w14:paraId="198BB63B" w14:textId="77777777" w:rsidR="00281FA6" w:rsidRDefault="00281FA6" w:rsidP="004D3480">
            <w:pPr>
              <w:spacing w:before="240"/>
              <w:jc w:val="center"/>
            </w:pPr>
          </w:p>
        </w:tc>
        <w:tc>
          <w:tcPr>
            <w:tcW w:w="1135"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521E17">
            <w:pPr>
              <w:spacing w:before="240"/>
              <w:jc w:val="center"/>
              <w:rPr>
                <w:b/>
              </w:rPr>
            </w:pPr>
            <w:r>
              <w:rPr>
                <w:b/>
              </w:rPr>
              <w:t>11.790</w:t>
            </w:r>
            <w:r w:rsidR="004D3480" w:rsidRPr="004D3480">
              <w:rPr>
                <w:b/>
              </w:rPr>
              <w:t xml:space="preserve"> €</w:t>
            </w:r>
          </w:p>
        </w:tc>
      </w:tr>
    </w:tbl>
    <w:p w14:paraId="7AB2DE71" w14:textId="0E467EF4" w:rsidR="00D33730" w:rsidRDefault="00725754" w:rsidP="00725754">
      <w:pPr>
        <w:pStyle w:val="Descripcin"/>
        <w:spacing w:before="120" w:line="360" w:lineRule="auto"/>
        <w:jc w:val="center"/>
        <w:rPr>
          <w:sz w:val="20"/>
        </w:rPr>
      </w:pPr>
      <w:bookmarkStart w:id="83" w:name="_Toc486444085"/>
      <w:r w:rsidRPr="00C760C1">
        <w:rPr>
          <w:sz w:val="20"/>
        </w:rPr>
        <w:t xml:space="preserve">Tabla </w:t>
      </w:r>
      <w:r>
        <w:rPr>
          <w:sz w:val="20"/>
        </w:rPr>
        <w:t>2</w:t>
      </w:r>
      <w:r w:rsidRPr="00C760C1">
        <w:rPr>
          <w:sz w:val="20"/>
        </w:rPr>
        <w:t xml:space="preserve"> </w:t>
      </w:r>
      <w:r>
        <w:rPr>
          <w:sz w:val="20"/>
        </w:rPr>
        <w:t>Coste del personal</w:t>
      </w:r>
    </w:p>
    <w:p w14:paraId="418107B8" w14:textId="77777777" w:rsidR="007705EF" w:rsidRPr="007705EF" w:rsidRDefault="007705EF" w:rsidP="007705EF"/>
    <w:p w14:paraId="0540F3DD" w14:textId="74E8D2D3" w:rsidR="004A36F5" w:rsidRDefault="00662744" w:rsidP="001C649A">
      <w:pPr>
        <w:pStyle w:val="Subttulo"/>
        <w:spacing w:after="240"/>
      </w:pPr>
      <w:bookmarkStart w:id="84"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83"/>
      <w:bookmarkEnd w:id="84"/>
    </w:p>
    <w:p w14:paraId="457C2317" w14:textId="49DD4E31" w:rsidR="00725754" w:rsidRDefault="001C649A" w:rsidP="001C649A">
      <w:pPr>
        <w:ind w:firstLine="720"/>
      </w:pPr>
      <w:r>
        <w:lastRenderedPageBreak/>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703"/>
        <w:gridCol w:w="2510"/>
        <w:gridCol w:w="4345"/>
        <w:gridCol w:w="1689"/>
      </w:tblGrid>
      <w:tr w:rsidR="00C20BF1" w14:paraId="0BBD3DEA" w14:textId="77777777" w:rsidTr="00666108">
        <w:tc>
          <w:tcPr>
            <w:tcW w:w="703" w:type="dxa"/>
            <w:shd w:val="clear" w:color="auto" w:fill="D0CECE" w:themeFill="background2" w:themeFillShade="E6"/>
            <w:vAlign w:val="center"/>
          </w:tcPr>
          <w:p w14:paraId="32B4DB71" w14:textId="77777777" w:rsidR="00C20BF1" w:rsidRPr="00CA27A6" w:rsidRDefault="00C20BF1" w:rsidP="00666108">
            <w:pPr>
              <w:spacing w:after="0"/>
              <w:jc w:val="center"/>
              <w:rPr>
                <w:rFonts w:eastAsia="Calibri"/>
                <w:b/>
                <w:bCs/>
                <w:i/>
                <w:iCs/>
                <w:szCs w:val="22"/>
              </w:rPr>
            </w:pPr>
            <w:r w:rsidRPr="00CA27A6">
              <w:rPr>
                <w:rFonts w:eastAsia="Calibri"/>
                <w:b/>
                <w:bCs/>
                <w:i/>
                <w:iCs/>
                <w:szCs w:val="22"/>
              </w:rPr>
              <w:t>#</w:t>
            </w:r>
          </w:p>
        </w:tc>
        <w:tc>
          <w:tcPr>
            <w:tcW w:w="2510" w:type="dxa"/>
            <w:shd w:val="clear" w:color="auto" w:fill="D0CECE" w:themeFill="background2" w:themeFillShade="E6"/>
            <w:vAlign w:val="center"/>
          </w:tcPr>
          <w:p w14:paraId="5F533E56" w14:textId="77777777" w:rsidR="00C20BF1" w:rsidRPr="00CA27A6" w:rsidRDefault="00C20BF1" w:rsidP="00666108">
            <w:pPr>
              <w:spacing w:after="0"/>
              <w:jc w:val="center"/>
              <w:rPr>
                <w:rFonts w:eastAsia="Calibri"/>
                <w:b/>
                <w:bCs/>
                <w:szCs w:val="22"/>
              </w:rPr>
            </w:pPr>
            <w:r w:rsidRPr="00CA27A6">
              <w:rPr>
                <w:rFonts w:eastAsia="Calibri"/>
                <w:b/>
                <w:bCs/>
                <w:szCs w:val="22"/>
              </w:rPr>
              <w:t>Descripción</w:t>
            </w:r>
          </w:p>
        </w:tc>
        <w:tc>
          <w:tcPr>
            <w:tcW w:w="4345" w:type="dxa"/>
            <w:shd w:val="clear" w:color="auto" w:fill="D0CECE" w:themeFill="background2" w:themeFillShade="E6"/>
            <w:vAlign w:val="center"/>
          </w:tcPr>
          <w:p w14:paraId="178B639A" w14:textId="476FC710" w:rsidR="00C20BF1" w:rsidRPr="00CA27A6" w:rsidRDefault="001C649A" w:rsidP="00666108">
            <w:pPr>
              <w:spacing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666108">
            <w:pPr>
              <w:spacing w:after="0"/>
              <w:jc w:val="center"/>
              <w:rPr>
                <w:rFonts w:eastAsia="Calibri"/>
                <w:b/>
                <w:bCs/>
                <w:szCs w:val="22"/>
              </w:rPr>
            </w:pPr>
            <w:r w:rsidRPr="00CA27A6">
              <w:rPr>
                <w:rFonts w:eastAsia="Calibri"/>
                <w:b/>
                <w:bCs/>
                <w:szCs w:val="22"/>
              </w:rPr>
              <w:t>Total</w:t>
            </w:r>
          </w:p>
        </w:tc>
      </w:tr>
      <w:tr w:rsidR="00C20BF1" w14:paraId="5869D2A6" w14:textId="77777777" w:rsidTr="00666108">
        <w:tc>
          <w:tcPr>
            <w:tcW w:w="703" w:type="dxa"/>
            <w:shd w:val="clear" w:color="auto" w:fill="F2F2F2" w:themeFill="background1" w:themeFillShade="F2"/>
            <w:vAlign w:val="center"/>
          </w:tcPr>
          <w:p w14:paraId="75FCEB02" w14:textId="77777777" w:rsidR="00C20BF1" w:rsidRPr="005B6052" w:rsidRDefault="00C20BF1" w:rsidP="00204113">
            <w:pPr>
              <w:spacing w:after="0"/>
              <w:jc w:val="center"/>
              <w:rPr>
                <w:rFonts w:eastAsia="Calibri"/>
                <w:i/>
                <w:iCs/>
                <w:szCs w:val="22"/>
              </w:rPr>
            </w:pPr>
            <w:r w:rsidRPr="005B6052">
              <w:rPr>
                <w:rFonts w:eastAsia="Calibri"/>
                <w:i/>
                <w:iCs/>
                <w:szCs w:val="22"/>
              </w:rPr>
              <w:t>1</w:t>
            </w:r>
          </w:p>
        </w:tc>
        <w:tc>
          <w:tcPr>
            <w:tcW w:w="2510" w:type="dxa"/>
            <w:shd w:val="clear" w:color="auto" w:fill="F2F2F2" w:themeFill="background1" w:themeFillShade="F2"/>
            <w:vAlign w:val="center"/>
          </w:tcPr>
          <w:p w14:paraId="02D0A3FE" w14:textId="77777777" w:rsidR="00C20BF1" w:rsidRPr="005B6052" w:rsidRDefault="00C20BF1" w:rsidP="00204113">
            <w:pPr>
              <w:spacing w:after="0"/>
              <w:jc w:val="center"/>
              <w:rPr>
                <w:rFonts w:eastAsia="Calibri"/>
                <w:szCs w:val="22"/>
              </w:rPr>
            </w:pPr>
            <w:r>
              <w:rPr>
                <w:rFonts w:eastAsia="Calibri"/>
                <w:szCs w:val="22"/>
              </w:rPr>
              <w:t>Coste del material</w:t>
            </w:r>
            <w:r>
              <w:rPr>
                <w:rFonts w:eastAsia="Calibri"/>
                <w:szCs w:val="22"/>
              </w:rPr>
              <w:br/>
              <w:t>(software/hardware)</w:t>
            </w:r>
          </w:p>
        </w:tc>
        <w:tc>
          <w:tcPr>
            <w:tcW w:w="4345" w:type="dxa"/>
            <w:shd w:val="clear" w:color="auto" w:fill="F2F2F2" w:themeFill="background1" w:themeFillShade="F2"/>
            <w:vAlign w:val="center"/>
          </w:tcPr>
          <w:p w14:paraId="192FE8EB" w14:textId="475C29FD" w:rsidR="00C20BF1" w:rsidRPr="001C649A" w:rsidRDefault="001C649A" w:rsidP="00204113">
            <w:pPr>
              <w:spacing w:after="0"/>
              <w:jc w:val="center"/>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1E40E5">
            <w:pPr>
              <w:spacing w:after="0"/>
              <w:jc w:val="center"/>
              <w:rPr>
                <w:rFonts w:eastAsia="Calibri"/>
                <w:szCs w:val="22"/>
              </w:rPr>
            </w:pPr>
            <w:r w:rsidRPr="001C649A">
              <w:rPr>
                <w:rFonts w:eastAsia="Calibri"/>
              </w:rPr>
              <w:t>1.439,82 €</w:t>
            </w:r>
          </w:p>
        </w:tc>
      </w:tr>
      <w:tr w:rsidR="00C20BF1" w14:paraId="635077BC" w14:textId="77777777" w:rsidTr="00666108">
        <w:tc>
          <w:tcPr>
            <w:tcW w:w="703" w:type="dxa"/>
            <w:shd w:val="clear" w:color="auto" w:fill="F2F2F2" w:themeFill="background1" w:themeFillShade="F2"/>
            <w:vAlign w:val="center"/>
          </w:tcPr>
          <w:p w14:paraId="6EC30963" w14:textId="77777777" w:rsidR="00C20BF1" w:rsidRPr="005B6052" w:rsidRDefault="00C20BF1" w:rsidP="00204113">
            <w:pPr>
              <w:spacing w:after="0"/>
              <w:jc w:val="center"/>
              <w:rPr>
                <w:rFonts w:eastAsia="Calibri"/>
                <w:i/>
                <w:iCs/>
                <w:szCs w:val="22"/>
              </w:rPr>
            </w:pPr>
            <w:r w:rsidRPr="005B6052">
              <w:rPr>
                <w:rFonts w:eastAsia="Calibri"/>
                <w:i/>
                <w:iCs/>
                <w:szCs w:val="22"/>
              </w:rPr>
              <w:t>2</w:t>
            </w:r>
          </w:p>
        </w:tc>
        <w:tc>
          <w:tcPr>
            <w:tcW w:w="2510"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4345" w:type="dxa"/>
            <w:shd w:val="clear" w:color="auto" w:fill="F2F2F2" w:themeFill="background1" w:themeFillShade="F2"/>
            <w:vAlign w:val="center"/>
          </w:tcPr>
          <w:p w14:paraId="3EDE1345" w14:textId="14AF9C98" w:rsidR="00C20BF1" w:rsidRPr="005B6052" w:rsidRDefault="001C649A" w:rsidP="00204113">
            <w:pPr>
              <w:spacing w:after="0"/>
              <w:jc w:val="center"/>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204113">
            <w:pPr>
              <w:spacing w:after="0"/>
              <w:jc w:val="center"/>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666108">
        <w:tc>
          <w:tcPr>
            <w:tcW w:w="703"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2510"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4345"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CB1800">
            <w:pPr>
              <w:spacing w:before="240"/>
              <w:jc w:val="center"/>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666108">
        <w:tc>
          <w:tcPr>
            <w:tcW w:w="703"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2510"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4345" w:type="dxa"/>
            <w:shd w:val="clear" w:color="auto" w:fill="F2F2F2" w:themeFill="background1" w:themeFillShade="F2"/>
            <w:vAlign w:val="center"/>
          </w:tcPr>
          <w:p w14:paraId="4AFE81A9" w14:textId="39CA9CE3" w:rsidR="00C20BF1" w:rsidRPr="005B6052" w:rsidRDefault="00D54828" w:rsidP="00204113">
            <w:pPr>
              <w:spacing w:after="0"/>
              <w:jc w:val="center"/>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CB1800">
            <w:pPr>
              <w:spacing w:after="0"/>
              <w:jc w:val="center"/>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666108">
        <w:tc>
          <w:tcPr>
            <w:tcW w:w="703"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2510"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4345"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CB1800">
            <w:pPr>
              <w:spacing w:before="240"/>
              <w:jc w:val="center"/>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3700D30F" w14:textId="24EEB7F4" w:rsidR="00515917" w:rsidRPr="001C649A" w:rsidRDefault="001C649A" w:rsidP="001C649A">
      <w:pPr>
        <w:pStyle w:val="Descripcin"/>
        <w:spacing w:before="120" w:line="360" w:lineRule="auto"/>
        <w:jc w:val="center"/>
        <w:rPr>
          <w:sz w:val="20"/>
        </w:rPr>
      </w:pPr>
      <w:r w:rsidRPr="00C760C1">
        <w:rPr>
          <w:sz w:val="20"/>
        </w:rPr>
        <w:t xml:space="preserve">Tabla </w:t>
      </w:r>
      <w:r>
        <w:rPr>
          <w:sz w:val="20"/>
        </w:rPr>
        <w:t>3</w:t>
      </w:r>
      <w:r w:rsidRPr="00C760C1">
        <w:rPr>
          <w:sz w:val="20"/>
        </w:rPr>
        <w:t xml:space="preserve"> </w:t>
      </w:r>
      <w:r>
        <w:rPr>
          <w:sz w:val="20"/>
        </w:rPr>
        <w:t>Coste total</w:t>
      </w:r>
      <w:r w:rsidR="00515917">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85" w:name="_Toc486444086"/>
      <w:bookmarkStart w:id="86" w:name="_Toc505427016"/>
      <w:bookmarkStart w:id="87" w:name="_Toc505427205"/>
      <w:r>
        <w:t xml:space="preserve">DOCUMENTO 3: </w:t>
      </w:r>
      <w:bookmarkEnd w:id="85"/>
      <w:r w:rsidR="00C87DAC">
        <w:t>REQUISITOS DE USUARIO Y ANÁLISIS DE ALTERNATIVAS</w:t>
      </w:r>
      <w:bookmarkEnd w:id="86"/>
      <w:bookmarkEnd w:id="87"/>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88" w:name="_Toc486444088"/>
      <w:r>
        <w:br w:type="page"/>
      </w:r>
    </w:p>
    <w:p w14:paraId="4B4317DE" w14:textId="0D247E6A" w:rsidR="00142BF9" w:rsidRDefault="0042626E" w:rsidP="004D4A7E">
      <w:pPr>
        <w:pStyle w:val="Subttulo"/>
        <w:jc w:val="both"/>
      </w:pPr>
      <w:bookmarkStart w:id="89" w:name="_Toc505427018"/>
      <w:bookmarkStart w:id="90" w:name="_Toc505427207"/>
      <w:r>
        <w:lastRenderedPageBreak/>
        <w:t>3.1</w:t>
      </w:r>
      <w:r w:rsidR="00142BF9">
        <w:t xml:space="preserve"> </w:t>
      </w:r>
      <w:r>
        <w:t>Introducción</w:t>
      </w:r>
      <w:bookmarkEnd w:id="88"/>
      <w:bookmarkEnd w:id="89"/>
      <w:bookmarkEnd w:id="90"/>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19BABC14" w14:textId="07BE7D9C" w:rsidR="00CD40C8" w:rsidRDefault="00CD40C8" w:rsidP="0074361A"/>
    <w:p w14:paraId="31E574FB" w14:textId="77777777" w:rsidR="00036B10" w:rsidRPr="0074361A" w:rsidRDefault="00036B10" w:rsidP="0074361A"/>
    <w:p w14:paraId="2BCE14FF" w14:textId="33640E7D" w:rsidR="00142BF9" w:rsidRDefault="00662744" w:rsidP="001C63B0">
      <w:pPr>
        <w:pStyle w:val="Subttulo"/>
        <w:spacing w:after="240"/>
      </w:pPr>
      <w:bookmarkStart w:id="91" w:name="_Toc486444089"/>
      <w:bookmarkStart w:id="92" w:name="_Toc505427019"/>
      <w:bookmarkStart w:id="93" w:name="_Toc505427208"/>
      <w:r>
        <w:t>3.2</w:t>
      </w:r>
      <w:r w:rsidR="0042626E">
        <w:t xml:space="preserve"> Identificación de usuarios participantes en el sistema</w:t>
      </w:r>
      <w:bookmarkEnd w:id="91"/>
      <w:bookmarkEnd w:id="92"/>
      <w:bookmarkEnd w:id="93"/>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proofErr w:type="spellStart"/>
      <w:r>
        <w:t>login</w:t>
      </w:r>
      <w:proofErr w:type="spellEnd"/>
      <w:r w:rsidR="004D0A0C">
        <w:t>.</w:t>
      </w:r>
    </w:p>
    <w:p w14:paraId="35651127" w14:textId="77777777" w:rsidR="00036B10" w:rsidRDefault="00036B10" w:rsidP="00142BF9">
      <w:pPr>
        <w:spacing w:line="276" w:lineRule="auto"/>
        <w:jc w:val="left"/>
      </w:pPr>
    </w:p>
    <w:p w14:paraId="1A0B345C" w14:textId="0E2A4B89" w:rsidR="00036B10" w:rsidRDefault="00036B10" w:rsidP="004D0A0C">
      <w:pPr>
        <w:pStyle w:val="Subttulo"/>
        <w:spacing w:after="240"/>
      </w:pPr>
      <w:r>
        <w:t>3.2.1 Rol de participante en el congreso</w:t>
      </w:r>
    </w:p>
    <w:p w14:paraId="3B62139F" w14:textId="19B1C6DE"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de exposición para el congreso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Default="00A64B86" w:rsidP="004D0A0C">
      <w:pPr>
        <w:pStyle w:val="Subttulo"/>
        <w:spacing w:after="240"/>
      </w:pPr>
      <w:bookmarkStart w:id="94" w:name="_Toc505427021"/>
      <w:bookmarkStart w:id="95" w:name="_Toc505427210"/>
      <w:r w:rsidRPr="00A9290F">
        <w:t>3.</w:t>
      </w:r>
      <w:r w:rsidR="00662744">
        <w:t>2</w:t>
      </w:r>
      <w:r w:rsidRPr="00A9290F">
        <w:t xml:space="preserve">.2 </w:t>
      </w:r>
      <w:r w:rsidR="00142BF9" w:rsidRPr="00A9290F">
        <w:t>Rol de</w:t>
      </w:r>
      <w:r w:rsidR="00A92A83">
        <w:t xml:space="preserve"> usuario</w:t>
      </w:r>
      <w:r w:rsidR="00142BF9" w:rsidRPr="00A9290F">
        <w:t xml:space="preserve"> </w:t>
      </w:r>
      <w:bookmarkEnd w:id="94"/>
      <w:bookmarkEnd w:id="95"/>
      <w:r w:rsidR="002D421E">
        <w:t>administrador</w:t>
      </w:r>
    </w:p>
    <w:p w14:paraId="459B8846" w14:textId="42ACDDA2" w:rsidR="00D371B3" w:rsidRPr="00171B0E" w:rsidRDefault="00CD0D3E" w:rsidP="00036B10">
      <w:pPr>
        <w:ind w:firstLine="720"/>
      </w:pPr>
      <w:r>
        <w:t xml:space="preserve">El usuario administrador podrá acceder a la aplicación a través del </w:t>
      </w:r>
      <w:proofErr w:type="spellStart"/>
      <w:r>
        <w:t>login</w:t>
      </w:r>
      <w:proofErr w:type="spellEnd"/>
      <w:r>
        <w:t xml:space="preserve">. Las credenciales (usuario y contraseña) están predefinidas, pero podrán ser modificadas dentro de la aplicación únicamente por el usuario administrador. Además, en este rol se podrá ver y modificar todos los usuarios registrados, los artículos subidos por los usuarios, los pagos subidos y su aceptación, las conferencias disponibles y los </w:t>
      </w:r>
      <w:r>
        <w:lastRenderedPageBreak/>
        <w:t>autores de los artículos. Por último, el usuario administrador podrá descargar todos los documentos asociados a la conferencia y cambiar la configuración global de toda la aplicación y de la conferencia.</w:t>
      </w:r>
    </w:p>
    <w:p w14:paraId="13EBF21E" w14:textId="219B614C" w:rsidR="00142BF9" w:rsidRDefault="00142BF9" w:rsidP="00D77714">
      <w:pPr>
        <w:jc w:val="left"/>
      </w:pPr>
    </w:p>
    <w:p w14:paraId="60F052F6" w14:textId="77777777" w:rsidR="001C63B0" w:rsidRPr="00142BF9" w:rsidRDefault="001C63B0" w:rsidP="00D77714">
      <w:pPr>
        <w:jc w:val="left"/>
      </w:pPr>
    </w:p>
    <w:p w14:paraId="5DB436BF" w14:textId="0A4A63D6" w:rsidR="00142BF9" w:rsidRDefault="00662744" w:rsidP="001C63B0">
      <w:pPr>
        <w:pStyle w:val="Subttulo"/>
        <w:spacing w:after="240"/>
        <w:jc w:val="both"/>
      </w:pPr>
      <w:bookmarkStart w:id="96" w:name="_Toc486444090"/>
      <w:bookmarkStart w:id="97" w:name="_Toc505427022"/>
      <w:bookmarkStart w:id="98" w:name="_Toc505427211"/>
      <w:r>
        <w:t>3</w:t>
      </w:r>
      <w:r w:rsidR="00142BF9">
        <w:t>.3</w:t>
      </w:r>
      <w:r w:rsidR="00917855">
        <w:t xml:space="preserve"> Requisitos de usuario</w:t>
      </w:r>
      <w:bookmarkEnd w:id="96"/>
      <w:bookmarkEnd w:id="97"/>
      <w:bookmarkEnd w:id="98"/>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BC6377">
      <w:pPr>
        <w:pStyle w:val="Subttulo"/>
        <w:spacing w:after="240"/>
      </w:pPr>
      <w:bookmarkStart w:id="99" w:name="_Toc505427023"/>
      <w:bookmarkStart w:id="100" w:name="_Toc505427212"/>
      <w:r>
        <w:t>3</w:t>
      </w:r>
      <w:r w:rsidR="00EC0D4C">
        <w:t xml:space="preserve">.3.1 </w:t>
      </w:r>
      <w:r w:rsidR="005874B2" w:rsidRPr="005874B2">
        <w:t>Requisitos de usuario comunes</w:t>
      </w:r>
      <w:bookmarkEnd w:id="99"/>
      <w:bookmarkEnd w:id="100"/>
    </w:p>
    <w:p w14:paraId="23E00424" w14:textId="76986566" w:rsidR="00C548BB" w:rsidRDefault="00BC6377" w:rsidP="00BC6377">
      <w:pPr>
        <w:numPr>
          <w:ilvl w:val="0"/>
          <w:numId w:val="11"/>
        </w:numPr>
        <w:rPr>
          <w:szCs w:val="22"/>
        </w:rPr>
      </w:pPr>
      <w:proofErr w:type="spellStart"/>
      <w:r>
        <w:rPr>
          <w:szCs w:val="22"/>
        </w:rPr>
        <w:t>Login</w:t>
      </w:r>
      <w:proofErr w:type="spellEnd"/>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50039D9" w:rsidR="00D77714" w:rsidRDefault="00BC6377" w:rsidP="00BC6377">
      <w:pPr>
        <w:numPr>
          <w:ilvl w:val="0"/>
          <w:numId w:val="11"/>
        </w:numPr>
        <w:rPr>
          <w:szCs w:val="22"/>
        </w:rPr>
      </w:pPr>
      <w:proofErr w:type="spellStart"/>
      <w:r>
        <w:rPr>
          <w:szCs w:val="22"/>
        </w:rPr>
        <w:t>Logout</w:t>
      </w:r>
      <w:proofErr w:type="spellEnd"/>
      <w:r>
        <w:rPr>
          <w:szCs w:val="22"/>
        </w:rPr>
        <w:t xml:space="preserve"> de la sesión de usuario</w:t>
      </w:r>
      <w:r w:rsidR="00D46C73">
        <w:rPr>
          <w:szCs w:val="22"/>
        </w:rPr>
        <w:t>.</w:t>
      </w:r>
      <w:r>
        <w:rPr>
          <w:szCs w:val="22"/>
        </w:rPr>
        <w:t xml:space="preserve"> El usuario saldrá a la pantalla de </w:t>
      </w:r>
      <w:proofErr w:type="spellStart"/>
      <w:r>
        <w:rPr>
          <w:szCs w:val="22"/>
        </w:rPr>
        <w:t>login</w:t>
      </w:r>
      <w:proofErr w:type="spellEnd"/>
      <w:r>
        <w:rPr>
          <w:szCs w:val="22"/>
        </w:rPr>
        <w:t xml:space="preserve"> y cerrará su sesión, por lo que tendrá que volver a </w:t>
      </w:r>
      <w:proofErr w:type="spellStart"/>
      <w:r>
        <w:rPr>
          <w:szCs w:val="22"/>
        </w:rPr>
        <w:t>loguearse</w:t>
      </w:r>
      <w:proofErr w:type="spellEnd"/>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Default="00662744" w:rsidP="002402AE">
      <w:pPr>
        <w:pStyle w:val="Subttulo"/>
        <w:spacing w:after="240"/>
      </w:pPr>
      <w:bookmarkStart w:id="101" w:name="_Toc505427024"/>
      <w:bookmarkStart w:id="102" w:name="_Toc505427213"/>
      <w:r>
        <w:lastRenderedPageBreak/>
        <w:t>3</w:t>
      </w:r>
      <w:r w:rsidR="00EC0D4C">
        <w:t xml:space="preserve">.3.2 </w:t>
      </w:r>
      <w:r w:rsidR="00D77714" w:rsidRPr="00D77714">
        <w:t xml:space="preserve">Requisitos de usuario – rol de </w:t>
      </w:r>
      <w:bookmarkEnd w:id="101"/>
      <w:bookmarkEnd w:id="102"/>
      <w:r w:rsidR="003A3033">
        <w:t>participante en el congreso</w:t>
      </w:r>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4FA7ABA6"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electrónico y recibirá una contraseña aleatoria nueva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lastRenderedPageBreak/>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A106AE" w:rsidRDefault="00662744" w:rsidP="00A106AE">
      <w:pPr>
        <w:pStyle w:val="Subttulo"/>
        <w:spacing w:after="240"/>
      </w:pPr>
      <w:bookmarkStart w:id="103" w:name="_Toc505427025"/>
      <w:bookmarkStart w:id="104" w:name="_Toc505427214"/>
      <w:r>
        <w:t>3.</w:t>
      </w:r>
      <w:r w:rsidR="002402AE">
        <w:t>3.3</w:t>
      </w:r>
      <w:r w:rsidR="00EC0D4C">
        <w:t xml:space="preserve"> </w:t>
      </w:r>
      <w:r w:rsidR="00D46C73" w:rsidRPr="00D46C73">
        <w:t xml:space="preserve">Requisitos de usuario – rol de </w:t>
      </w:r>
      <w:bookmarkEnd w:id="103"/>
      <w:bookmarkEnd w:id="104"/>
      <w:r w:rsidR="00A106AE">
        <w:t>usuario administrador</w:t>
      </w:r>
    </w:p>
    <w:p w14:paraId="2960020E" w14:textId="22B16797"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5C4F9D0F" w:rsidR="006B1D92" w:rsidRPr="00A106AE" w:rsidRDefault="006B1D92" w:rsidP="00A106AE">
      <w:pPr>
        <w:numPr>
          <w:ilvl w:val="0"/>
          <w:numId w:val="12"/>
        </w:numPr>
        <w:ind w:left="720"/>
        <w:rPr>
          <w:szCs w:val="22"/>
        </w:rPr>
      </w:pPr>
      <w:r>
        <w:rPr>
          <w:szCs w:val="22"/>
        </w:rPr>
        <w:lastRenderedPageBreak/>
        <w:t>Descarga de documentos relativos a la conferencia. Por un lado, se podrá descargar todos los certificados de asistencia de todos los usuarios registrados, todos los certificados de ponencia de todos los usuarios registrados 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tamaño a elección del usuario administrador y podrán llevar un texto en lugar del nombre de los usuarios participantes.</w:t>
      </w:r>
    </w:p>
    <w:p w14:paraId="7E990D1C" w14:textId="7CA38667" w:rsidR="00D46C73" w:rsidRDefault="0006073F" w:rsidP="00A106AE">
      <w:pPr>
        <w:jc w:val="left"/>
        <w:rPr>
          <w:szCs w:val="22"/>
        </w:rPr>
      </w:pPr>
      <w:r>
        <w:rPr>
          <w:szCs w:val="22"/>
        </w:rPr>
        <w:br/>
      </w:r>
    </w:p>
    <w:p w14:paraId="5098F663" w14:textId="62A02001" w:rsidR="00595E84" w:rsidRDefault="00662744" w:rsidP="006B1D92">
      <w:pPr>
        <w:pStyle w:val="Subttulo"/>
        <w:spacing w:after="240"/>
      </w:pPr>
      <w:bookmarkStart w:id="105" w:name="_Toc486444091"/>
      <w:bookmarkStart w:id="106" w:name="_Toc505427026"/>
      <w:bookmarkStart w:id="107" w:name="_Toc505427215"/>
      <w:r>
        <w:t>3.</w:t>
      </w:r>
      <w:r w:rsidR="00EC0D4C">
        <w:t>4</w:t>
      </w:r>
      <w:r w:rsidR="00142BF9">
        <w:t xml:space="preserve"> </w:t>
      </w:r>
      <w:r w:rsidR="00EC0D4C">
        <w:t>Análisis de alternativas</w:t>
      </w:r>
      <w:bookmarkEnd w:id="105"/>
      <w:bookmarkEnd w:id="106"/>
      <w:bookmarkEnd w:id="107"/>
    </w:p>
    <w:p w14:paraId="173120B0" w14:textId="7DA7DC13"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proofErr w:type="spellStart"/>
      <w:r w:rsidR="00595E84" w:rsidRPr="002F0D65">
        <w:rPr>
          <w:i/>
        </w:rPr>
        <w:t>frameworks</w:t>
      </w:r>
      <w:proofErr w:type="spellEnd"/>
      <w:r w:rsidR="00595E84">
        <w:t xml:space="preserve"> </w:t>
      </w:r>
      <w:r>
        <w:t>que forman</w:t>
      </w:r>
      <w:r w:rsidR="00595E84">
        <w:t xml:space="preserve"> parte </w:t>
      </w:r>
      <w:r>
        <w:t>del lado del servidor (</w:t>
      </w:r>
      <w:proofErr w:type="spellStart"/>
      <w:r w:rsidRPr="002F0D65">
        <w:rPr>
          <w:i/>
        </w:rPr>
        <w:t>back</w:t>
      </w:r>
      <w:r w:rsidR="00595E84" w:rsidRPr="002F0D65">
        <w:rPr>
          <w:i/>
        </w:rPr>
        <w:t>end</w:t>
      </w:r>
      <w:proofErr w:type="spellEnd"/>
      <w:r>
        <w:t xml:space="preserve">). En segundo lugar, se hará lo correspondiente con los lenguajes de programación y los </w:t>
      </w:r>
      <w:proofErr w:type="spellStart"/>
      <w:r w:rsidRPr="002F0D65">
        <w:rPr>
          <w:i/>
        </w:rPr>
        <w:t>frameworks</w:t>
      </w:r>
      <w:proofErr w:type="spellEnd"/>
      <w:r>
        <w:t xml:space="preserve"> asociados en la parte del cliente (</w:t>
      </w:r>
      <w:proofErr w:type="spellStart"/>
      <w:r w:rsidRPr="002F0D65">
        <w:rPr>
          <w:i/>
        </w:rPr>
        <w:t>frontend</w:t>
      </w:r>
      <w:proofErr w:type="spellEnd"/>
      <w:r>
        <w:t>). Por último, se mostrar</w:t>
      </w:r>
      <w:r w:rsidR="00777ECA">
        <w:t>á un resumen y descripción de las bases de datos más usadas.</w:t>
      </w:r>
    </w:p>
    <w:p w14:paraId="4FCD36D0" w14:textId="26A596DC" w:rsidR="00EC0D4C" w:rsidRDefault="00662744" w:rsidP="00777ECA">
      <w:pPr>
        <w:pStyle w:val="Subttulo"/>
        <w:spacing w:after="240"/>
        <w:rPr>
          <w:i/>
        </w:rPr>
      </w:pPr>
      <w:bookmarkStart w:id="108" w:name="_Toc505427027"/>
      <w:bookmarkStart w:id="109" w:name="_Toc505427216"/>
      <w:r>
        <w:t>3.</w:t>
      </w:r>
      <w:r w:rsidR="00EC0D4C">
        <w:t>4.1 Tecnolog</w:t>
      </w:r>
      <w:r w:rsidR="00777ECA">
        <w:t xml:space="preserve">ías </w:t>
      </w:r>
      <w:proofErr w:type="spellStart"/>
      <w:r w:rsidR="00777ECA" w:rsidRPr="00777ECA">
        <w:rPr>
          <w:i/>
        </w:rPr>
        <w:t>back</w:t>
      </w:r>
      <w:r w:rsidR="00297586" w:rsidRPr="00777ECA">
        <w:rPr>
          <w:i/>
        </w:rPr>
        <w:t>end</w:t>
      </w:r>
      <w:bookmarkEnd w:id="108"/>
      <w:bookmarkEnd w:id="109"/>
      <w:proofErr w:type="spellEnd"/>
    </w:p>
    <w:p w14:paraId="3999372F" w14:textId="062A8B50" w:rsidR="00777ECA" w:rsidRPr="00777ECA" w:rsidRDefault="00777ECA" w:rsidP="00777ECA">
      <w:r>
        <w:tab/>
        <w:t xml:space="preserve">La parte del lado del servidor o tecnología </w:t>
      </w:r>
      <w:proofErr w:type="spellStart"/>
      <w:r w:rsidRPr="00777ECA">
        <w:rPr>
          <w:i/>
        </w:rPr>
        <w:t>backend</w:t>
      </w:r>
      <w:proofErr w:type="spellEnd"/>
      <w:r>
        <w:t xml:space="preserve"> es la capa intermedia entre la base de datos y el código que el navegador web va a ejecutar. Estos lenguajes de programación son ejecutados desde el servidor donde está alojada la aplicación. Se encargan de tratar con los datos de la base de datos y de enviarlos al </w:t>
      </w:r>
      <w:proofErr w:type="spellStart"/>
      <w:r w:rsidRPr="00777ECA">
        <w:rPr>
          <w:i/>
        </w:rPr>
        <w:t>front</w:t>
      </w:r>
      <w:proofErr w:type="spellEnd"/>
      <w:r>
        <w:t xml:space="preserve"> para que estos sean mostrados en el navegador.</w:t>
      </w:r>
    </w:p>
    <w:p w14:paraId="12C98C9A" w14:textId="5697A37E" w:rsidR="00777ECA" w:rsidRDefault="00662744" w:rsidP="00777ECA">
      <w:pPr>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777ECA">
        <w:rPr>
          <w:rStyle w:val="nfasissutil"/>
          <w:b/>
          <w:iCs w:val="0"/>
        </w:rPr>
        <w:t>PHP</w:t>
      </w:r>
    </w:p>
    <w:p w14:paraId="545F22F2" w14:textId="45AC95DE" w:rsidR="00067D7C" w:rsidRDefault="00BF12C4" w:rsidP="00777ECA">
      <w:pPr>
        <w:spacing w:before="240"/>
        <w:ind w:firstLine="720"/>
      </w:pPr>
      <w:r>
        <w:t>A día de hoy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w:t>
      </w:r>
      <w:r w:rsidR="00595E84" w:rsidRPr="007B362F">
        <w:lastRenderedPageBreak/>
        <w:t xml:space="preserve">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w:t>
      </w:r>
      <w:proofErr w:type="spellStart"/>
      <w:r w:rsidR="00595E84" w:rsidRPr="007B362F">
        <w:t>Yahoo</w:t>
      </w:r>
      <w:proofErr w:type="spellEnd"/>
      <w:r w:rsidR="00595E84" w:rsidRPr="007B362F">
        <w:t>, Wikipedia,</w:t>
      </w:r>
      <w:r>
        <w:t xml:space="preserve"> Facebook,</w:t>
      </w:r>
      <w:r w:rsidR="00595E84" w:rsidRPr="007B362F">
        <w:t xml:space="preserve"> </w:t>
      </w:r>
      <w:proofErr w:type="spellStart"/>
      <w:r w:rsidR="00595E84" w:rsidRPr="007B362F">
        <w:t>Wordpress</w:t>
      </w:r>
      <w:proofErr w:type="spellEnd"/>
      <w:r w:rsidR="00595E84" w:rsidRPr="007B362F">
        <w:t xml:space="preserve"> o </w:t>
      </w:r>
      <w:proofErr w:type="spellStart"/>
      <w:r w:rsidR="00595E84" w:rsidRPr="007B362F">
        <w:t>Flickr</w:t>
      </w:r>
      <w:proofErr w:type="spellEnd"/>
      <w:r w:rsidR="00595E84" w:rsidRPr="007B362F">
        <w:t>).</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proofErr w:type="spellStart"/>
      <w:r w:rsidRPr="00BE3F33">
        <w:rPr>
          <w:i/>
        </w:rPr>
        <w:t>frameworks</w:t>
      </w:r>
      <w:proofErr w:type="spellEnd"/>
      <w:r>
        <w:t xml:space="preserve"> de desarrollo como </w:t>
      </w:r>
      <w:proofErr w:type="spellStart"/>
      <w:r>
        <w:t>Laravel</w:t>
      </w:r>
      <w:proofErr w:type="spellEnd"/>
      <w:r>
        <w:t xml:space="preserve">, Symfony2, </w:t>
      </w:r>
      <w:proofErr w:type="spellStart"/>
      <w:r>
        <w:t>Yii</w:t>
      </w:r>
      <w:proofErr w:type="spellEnd"/>
      <w:r>
        <w:t>, etc</w:t>
      </w:r>
      <w:r w:rsidR="00EC0D4C" w:rsidRPr="00EC0D4C">
        <w:t>.</w:t>
      </w:r>
      <w:r>
        <w:t xml:space="preserve"> </w:t>
      </w:r>
    </w:p>
    <w:p w14:paraId="4639E5B6" w14:textId="1C843969" w:rsidR="00AC1B05" w:rsidRDefault="002B4B48" w:rsidP="00454870">
      <w:pPr>
        <w:keepNext/>
        <w:jc w:val="center"/>
      </w:pPr>
      <w:r>
        <w:rPr>
          <w:noProof/>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716475" cy="898011"/>
                    </a:xfrm>
                    <a:prstGeom prst="rect">
                      <a:avLst/>
                    </a:prstGeom>
                  </pic:spPr>
                </pic:pic>
              </a:graphicData>
            </a:graphic>
          </wp:inline>
        </w:drawing>
      </w:r>
    </w:p>
    <w:p w14:paraId="10FE8EBF" w14:textId="52C7247B" w:rsidR="007B362F" w:rsidRDefault="00AC1B05" w:rsidP="007B4097">
      <w:pPr>
        <w:pStyle w:val="Descripcin"/>
        <w:jc w:val="center"/>
      </w:pPr>
      <w:bookmarkStart w:id="110"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t xml:space="preserve"> </w:t>
      </w:r>
      <w:r w:rsidR="00067D7C">
        <w:t>Logo PHP</w:t>
      </w:r>
      <w:bookmarkEnd w:id="110"/>
    </w:p>
    <w:p w14:paraId="28B73E4A" w14:textId="77777777" w:rsidR="002B4B48" w:rsidRDefault="00662744" w:rsidP="002B4B48">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Ruby</w:t>
      </w:r>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w:t>
      </w:r>
      <w:proofErr w:type="spellStart"/>
      <w:r w:rsidR="004053E4">
        <w:t>on</w:t>
      </w:r>
      <w:proofErr w:type="spellEnd"/>
      <w:r w:rsidR="004053E4">
        <w:t xml:space="preserve"> </w:t>
      </w:r>
      <w:proofErr w:type="spellStart"/>
      <w:r w:rsidR="004053E4">
        <w:t>Rails</w:t>
      </w:r>
      <w:proofErr w:type="spellEnd"/>
      <w:r w:rsidR="004053E4">
        <w:t xml:space="preserve"> es el </w:t>
      </w:r>
      <w:proofErr w:type="spellStart"/>
      <w:r w:rsidR="00595E84" w:rsidRPr="004053E4">
        <w:rPr>
          <w:i/>
        </w:rPr>
        <w:t>framework</w:t>
      </w:r>
      <w:proofErr w:type="spellEnd"/>
      <w:r w:rsidR="00595E84" w:rsidRPr="00147369">
        <w:t xml:space="preserve"> de desarrollo que se utiliza para construir aplicaciones web bajo el lenguaje Ruby. Este </w:t>
      </w:r>
      <w:proofErr w:type="spellStart"/>
      <w:r w:rsidR="00595E84" w:rsidRPr="004053E4">
        <w:rPr>
          <w:i/>
        </w:rPr>
        <w:t>framework</w:t>
      </w:r>
      <w:proofErr w:type="spellEnd"/>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a </w:t>
      </w:r>
      <w:r w:rsidR="00C5306B">
        <w:t>día de hoy por lo que la comunidad también es extensa.</w:t>
      </w:r>
      <w:r w:rsidR="00595E84" w:rsidRPr="00147369">
        <w:t xml:space="preserve"> Twitter, </w:t>
      </w:r>
      <w:proofErr w:type="spellStart"/>
      <w:r w:rsidR="00595E84" w:rsidRPr="00147369">
        <w:t>Github</w:t>
      </w:r>
      <w:proofErr w:type="spellEnd"/>
      <w:r w:rsidR="00595E84" w:rsidRPr="00147369">
        <w:t xml:space="preserve">, LinkedIn o </w:t>
      </w:r>
      <w:proofErr w:type="spellStart"/>
      <w:r w:rsidR="00595E84" w:rsidRPr="00147369">
        <w:t>SlideShare</w:t>
      </w:r>
      <w:proofErr w:type="spellEnd"/>
      <w:r w:rsidR="00595E84" w:rsidRPr="00147369">
        <w:t xml:space="preserve"> son algunas de las aplicaciones desarrolladas en Ruby </w:t>
      </w:r>
      <w:proofErr w:type="spellStart"/>
      <w:r w:rsidR="00595E84" w:rsidRPr="00147369">
        <w:t>on</w:t>
      </w:r>
      <w:proofErr w:type="spellEnd"/>
      <w:r w:rsidR="00595E84" w:rsidRPr="00147369">
        <w:t xml:space="preserve"> </w:t>
      </w:r>
      <w:proofErr w:type="spellStart"/>
      <w:r w:rsidR="00595E84" w:rsidRPr="00147369">
        <w:t>Rails</w:t>
      </w:r>
      <w:proofErr w:type="spellEnd"/>
      <w:r w:rsidR="00595E84" w:rsidRPr="00147369">
        <w:t xml:space="preserve">. </w:t>
      </w:r>
      <w:r w:rsidR="00C5306B">
        <w:t>Entre</w:t>
      </w:r>
      <w:r w:rsidR="00595E84" w:rsidRPr="00147369">
        <w:t xml:space="preserve"> las ventajas de utilizar este </w:t>
      </w:r>
      <w:proofErr w:type="spellStart"/>
      <w:r w:rsidR="00595E84" w:rsidRPr="00C5306B">
        <w:rPr>
          <w:i/>
        </w:rPr>
        <w:t>framework</w:t>
      </w:r>
      <w:proofErr w:type="spellEnd"/>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9010B2">
      <w:pPr>
        <w:keepNext/>
        <w:jc w:val="center"/>
      </w:pPr>
      <w:r>
        <w:rPr>
          <w:noProof/>
        </w:rPr>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5BC5A8A3" w:rsidR="00595E84" w:rsidRPr="000A7CA9" w:rsidRDefault="00AC1B05" w:rsidP="007B4097">
      <w:pPr>
        <w:pStyle w:val="Descripcin"/>
        <w:ind w:left="3600"/>
        <w:rPr>
          <w:rStyle w:val="nfasissutil"/>
          <w:b/>
          <w:iCs/>
        </w:rPr>
      </w:pPr>
      <w:bookmarkStart w:id="111"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67D7C">
        <w:t xml:space="preserve"> Logo Ruby</w:t>
      </w:r>
      <w:bookmarkEnd w:id="111"/>
    </w:p>
    <w:p w14:paraId="19AA9EDF" w14:textId="77777777" w:rsidR="00C5306B" w:rsidRDefault="00662744" w:rsidP="00C5306B">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C5306B">
        <w:rPr>
          <w:rStyle w:val="nfasissutil"/>
          <w:b/>
          <w:iCs w:val="0"/>
        </w:rPr>
        <w:t>Python</w:t>
      </w:r>
      <w:r w:rsidR="00595E84" w:rsidRPr="000A7CA9">
        <w:rPr>
          <w:rStyle w:val="nfasissutil"/>
          <w:b/>
          <w:iCs w:val="0"/>
        </w:rPr>
        <w:t xml:space="preserve"> </w:t>
      </w:r>
    </w:p>
    <w:p w14:paraId="321B5F43" w14:textId="6F0B5440" w:rsidR="00EC0D4C" w:rsidRDefault="00454870" w:rsidP="00454870">
      <w:pPr>
        <w:ind w:firstLine="720"/>
      </w:pPr>
      <w:r>
        <w:lastRenderedPageBreak/>
        <w:t>Se trata de un lenguaje</w:t>
      </w:r>
      <w:r w:rsidR="00595E84" w:rsidRPr="00147369">
        <w:t xml:space="preserve"> </w:t>
      </w:r>
      <w:r>
        <w:t xml:space="preserve">interpretado y </w:t>
      </w:r>
      <w:proofErr w:type="spellStart"/>
      <w:r>
        <w:t>multiparadigma</w:t>
      </w:r>
      <w:proofErr w:type="spellEnd"/>
      <w:r w:rsidR="00595E84" w:rsidRPr="00147369">
        <w:t xml:space="preserve"> creado a finales de los 80. Python se caracteriza por ser un lenguaje </w:t>
      </w:r>
      <w:r>
        <w:t xml:space="preserve">con </w:t>
      </w:r>
      <w:proofErr w:type="spellStart"/>
      <w:r>
        <w:t>tipado</w:t>
      </w:r>
      <w:proofErr w:type="spellEnd"/>
      <w:r>
        <w:t xml:space="preserve"> dinámico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proofErr w:type="spellStart"/>
      <w:r w:rsidR="00EC0D4C" w:rsidRPr="00454870">
        <w:rPr>
          <w:i/>
        </w:rPr>
        <w:t>framework</w:t>
      </w:r>
      <w:proofErr w:type="spellEnd"/>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xml:space="preserve">. Instagram, Pinterest o </w:t>
      </w:r>
      <w:proofErr w:type="spellStart"/>
      <w:r w:rsidR="00EC0D4C" w:rsidRPr="00EC0D4C">
        <w:t>The</w:t>
      </w:r>
      <w:proofErr w:type="spellEnd"/>
      <w:r w:rsidR="00EC0D4C" w:rsidRPr="00EC0D4C">
        <w:t xml:space="preserv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9010B2">
      <w:pPr>
        <w:jc w:val="center"/>
        <w:rPr>
          <w:b/>
        </w:rPr>
      </w:pPr>
      <w:r>
        <w:rPr>
          <w:b/>
          <w:noProof/>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1AA2B2D1" w:rsidR="00EC0D4C" w:rsidRPr="007B4097" w:rsidRDefault="005A0315" w:rsidP="007B4097">
      <w:pPr>
        <w:pStyle w:val="Descripcin"/>
        <w:jc w:val="center"/>
        <w:rPr>
          <w:b/>
        </w:rPr>
      </w:pPr>
      <w:bookmarkStart w:id="112"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t xml:space="preserve"> </w:t>
      </w:r>
      <w:r w:rsidR="00AA6151">
        <w:t>Logo Python</w:t>
      </w:r>
      <w:bookmarkEnd w:id="112"/>
      <w:r w:rsidR="00AA6151">
        <w:br/>
      </w:r>
    </w:p>
    <w:p w14:paraId="4DE5FB12" w14:textId="5E6DD683" w:rsidR="007B582F" w:rsidRDefault="00662744" w:rsidP="007B582F">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7B582F">
        <w:rPr>
          <w:rStyle w:val="nfasissutil"/>
          <w:b/>
          <w:iCs w:val="0"/>
        </w:rPr>
        <w:t>ASP.NET</w:t>
      </w:r>
    </w:p>
    <w:p w14:paraId="430276DD" w14:textId="252BE965"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proofErr w:type="spellStart"/>
      <w:r w:rsidRPr="00006866">
        <w:rPr>
          <w:i/>
        </w:rPr>
        <w:t>framework</w:t>
      </w:r>
      <w:proofErr w:type="spellEnd"/>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proofErr w:type="spellStart"/>
      <w:r w:rsidR="009010B2" w:rsidRPr="009010B2">
        <w:rPr>
          <w:i/>
        </w:rPr>
        <w:t>framework</w:t>
      </w:r>
      <w:proofErr w:type="spellEnd"/>
      <w:r w:rsidR="009010B2">
        <w:t xml:space="preserve"> también ofrece tecnologías </w:t>
      </w:r>
      <w:proofErr w:type="spellStart"/>
      <w:r w:rsidR="009010B2" w:rsidRPr="009010B2">
        <w:rPr>
          <w:i/>
        </w:rPr>
        <w:t>front</w:t>
      </w:r>
      <w:proofErr w:type="spellEnd"/>
      <w:r w:rsidR="009010B2">
        <w:t>.</w:t>
      </w:r>
    </w:p>
    <w:p w14:paraId="6B8C9AEA" w14:textId="16B6AB7E" w:rsidR="009010B2" w:rsidRDefault="009010B2" w:rsidP="009010B2">
      <w:pPr>
        <w:pStyle w:val="Descripcin"/>
        <w:jc w:val="center"/>
      </w:pPr>
      <w:r>
        <w:rPr>
          <w:noProof/>
        </w:rPr>
        <w:drawing>
          <wp:inline distT="0" distB="0" distL="0" distR="0" wp14:anchorId="0A69D028" wp14:editId="451C3490">
            <wp:extent cx="1804016" cy="13718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0104" cy="1391715"/>
                    </a:xfrm>
                    <a:prstGeom prst="rect">
                      <a:avLst/>
                    </a:prstGeom>
                  </pic:spPr>
                </pic:pic>
              </a:graphicData>
            </a:graphic>
          </wp:inline>
        </w:drawing>
      </w:r>
    </w:p>
    <w:p w14:paraId="4E780952" w14:textId="41B98036" w:rsidR="009010B2" w:rsidRPr="009010B2" w:rsidRDefault="009010B2" w:rsidP="007B4097">
      <w:pPr>
        <w:pStyle w:val="Descripcin"/>
        <w:jc w:val="center"/>
        <w:rPr>
          <w:rStyle w:val="nfasissutil"/>
          <w:b/>
          <w:iCs/>
        </w:rPr>
      </w:pPr>
      <w:r>
        <w:t>Figura 14 Logo ASP.NET</w:t>
      </w:r>
    </w:p>
    <w:p w14:paraId="73FC0026" w14:textId="73DDE6C6" w:rsidR="009010B2" w:rsidRDefault="00662744" w:rsidP="00777ECA">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9010B2">
        <w:rPr>
          <w:rStyle w:val="nfasissutil"/>
          <w:b/>
          <w:iCs w:val="0"/>
        </w:rPr>
        <w:t>Java EE</w:t>
      </w:r>
    </w:p>
    <w:p w14:paraId="5728CB02" w14:textId="345DED4D" w:rsidR="00EC0D4C" w:rsidRDefault="00BC1366" w:rsidP="009010B2">
      <w:pPr>
        <w:ind w:firstLine="720"/>
      </w:pPr>
      <w:r w:rsidRPr="00147369">
        <w:lastRenderedPageBreak/>
        <w:t>Java</w:t>
      </w:r>
      <w:r w:rsidR="009010B2">
        <w:t xml:space="preserve"> </w:t>
      </w:r>
      <w:r w:rsidRPr="00147369">
        <w:t xml:space="preserve">Enterprise </w:t>
      </w:r>
      <w:proofErr w:type="spellStart"/>
      <w:r w:rsidRPr="00147369">
        <w:t>Edition</w:t>
      </w:r>
      <w:proofErr w:type="spellEnd"/>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proofErr w:type="spellStart"/>
      <w:r w:rsidRPr="00B70361">
        <w:rPr>
          <w:rStyle w:val="nfasissutil"/>
          <w:i/>
          <w:iCs w:val="0"/>
        </w:rPr>
        <w:t>frameworks</w:t>
      </w:r>
      <w:proofErr w:type="spellEnd"/>
      <w:r w:rsidR="00B70361">
        <w:rPr>
          <w:rStyle w:val="nfasissutil"/>
          <w:iCs w:val="0"/>
        </w:rPr>
        <w:t xml:space="preserve"> más usados y destinado</w:t>
      </w:r>
      <w:r w:rsidRPr="00EC0D4C">
        <w:rPr>
          <w:rStyle w:val="nfasissutil"/>
          <w:iCs w:val="0"/>
        </w:rPr>
        <w:t xml:space="preserve">s al desarrollo web que se integran con los estándares de la plataforma Java EE son: </w:t>
      </w:r>
      <w:proofErr w:type="spellStart"/>
      <w:r w:rsidRPr="00EC0D4C">
        <w:rPr>
          <w:rStyle w:val="nfasissutil"/>
          <w:iCs w:val="0"/>
        </w:rPr>
        <w:t>JavaServer</w:t>
      </w:r>
      <w:proofErr w:type="spellEnd"/>
      <w:r w:rsidRPr="00EC0D4C">
        <w:rPr>
          <w:rStyle w:val="nfasissutil"/>
          <w:iCs w:val="0"/>
        </w:rPr>
        <w:t xml:space="preserve"> Faces </w:t>
      </w:r>
      <w:proofErr w:type="spellStart"/>
      <w:r w:rsidRPr="00EC0D4C">
        <w:rPr>
          <w:rStyle w:val="nfasissutil"/>
          <w:iCs w:val="0"/>
        </w:rPr>
        <w:t>framework</w:t>
      </w:r>
      <w:proofErr w:type="spellEnd"/>
      <w:r w:rsidRPr="00EC0D4C">
        <w:rPr>
          <w:rStyle w:val="nfasissutil"/>
          <w:iCs w:val="0"/>
        </w:rPr>
        <w:t xml:space="preserve">, Spring </w:t>
      </w:r>
      <w:proofErr w:type="spellStart"/>
      <w:r w:rsidRPr="00EC0D4C">
        <w:rPr>
          <w:rStyle w:val="nfasissutil"/>
          <w:iCs w:val="0"/>
        </w:rPr>
        <w:t>framework</w:t>
      </w:r>
      <w:proofErr w:type="spellEnd"/>
      <w:r w:rsidRPr="00EC0D4C">
        <w:rPr>
          <w:rStyle w:val="nfasissutil"/>
          <w:iCs w:val="0"/>
        </w:rPr>
        <w:t xml:space="preserve"> o </w:t>
      </w:r>
      <w:proofErr w:type="spellStart"/>
      <w:r w:rsidRPr="00EC0D4C">
        <w:rPr>
          <w:rStyle w:val="nfasissutil"/>
          <w:iCs w:val="0"/>
        </w:rPr>
        <w:t>Struts</w:t>
      </w:r>
      <w:proofErr w:type="spellEnd"/>
      <w:r w:rsidRPr="00EC0D4C">
        <w:rPr>
          <w:rStyle w:val="nfasissutil"/>
          <w:iCs w:val="0"/>
        </w:rPr>
        <w:t xml:space="preserve"> </w:t>
      </w:r>
      <w:proofErr w:type="spellStart"/>
      <w:r w:rsidRPr="00EC0D4C">
        <w:rPr>
          <w:rStyle w:val="nfasissutil"/>
          <w:iCs w:val="0"/>
        </w:rPr>
        <w:t>framework</w:t>
      </w:r>
      <w:proofErr w:type="spellEnd"/>
      <w:r w:rsidRPr="00EC0D4C">
        <w:rPr>
          <w:rStyle w:val="nfasissutil"/>
          <w:iCs w:val="0"/>
        </w:rPr>
        <w:t>.</w:t>
      </w:r>
    </w:p>
    <w:p w14:paraId="337F498D" w14:textId="4724526D" w:rsidR="005A0315" w:rsidRDefault="00204821" w:rsidP="00B70361">
      <w:pPr>
        <w:keepNext/>
        <w:jc w:val="center"/>
      </w:pPr>
      <w:r>
        <w:rPr>
          <w:rStyle w:val="nfasissutil"/>
          <w:b/>
          <w:iCs w:val="0"/>
          <w:noProof/>
        </w:rPr>
        <w:pict w14:anchorId="35D830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java_ee" style="width:155.9pt;height:67pt;mso-width-percent:0;mso-height-percent:0;mso-width-percent:0;mso-height-percent:0">
            <v:imagedata r:id="rId71" o:title="java_ee"/>
          </v:shape>
        </w:pict>
      </w:r>
    </w:p>
    <w:p w14:paraId="5119BC39" w14:textId="518D36AB" w:rsidR="00B70361" w:rsidRDefault="005A0315" w:rsidP="007B4097">
      <w:pPr>
        <w:pStyle w:val="Descripcin"/>
        <w:jc w:val="center"/>
      </w:pPr>
      <w:bookmarkStart w:id="113" w:name="_Toc505427348"/>
      <w:r>
        <w:t xml:space="preserve">Figura </w:t>
      </w:r>
      <w:r w:rsidR="00B70361">
        <w:t>15</w:t>
      </w:r>
      <w:r>
        <w:t xml:space="preserve"> </w:t>
      </w:r>
      <w:r w:rsidR="00AA6151">
        <w:t>Logo Java EE</w:t>
      </w:r>
      <w:bookmarkEnd w:id="113"/>
    </w:p>
    <w:p w14:paraId="4C2B5B61" w14:textId="10B3F110" w:rsidR="00B70361" w:rsidRDefault="00B70361" w:rsidP="00B70361">
      <w:pPr>
        <w:jc w:val="left"/>
        <w:rPr>
          <w:rStyle w:val="nfasissutil"/>
          <w:b/>
          <w:iCs w:val="0"/>
        </w:rPr>
      </w:pPr>
      <w:r>
        <w:rPr>
          <w:rStyle w:val="nfasissutil"/>
          <w:b/>
          <w:iCs w:val="0"/>
        </w:rPr>
        <w:t>3.4.1.6 Node.js</w:t>
      </w:r>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w:t>
      </w:r>
      <w:proofErr w:type="spellStart"/>
      <w:r w:rsidR="005B5B01">
        <w:rPr>
          <w:rStyle w:val="nfasissutil"/>
          <w:iCs w:val="0"/>
        </w:rPr>
        <w:t>ECMAScript</w:t>
      </w:r>
      <w:proofErr w:type="spellEnd"/>
      <w:r w:rsidR="005B5B01">
        <w:rPr>
          <w:rStyle w:val="nfasissutil"/>
          <w:iCs w:val="0"/>
        </w:rPr>
        <w:t xml:space="preserve">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6E0129E4" w14:textId="1D5CE429" w:rsidR="00B70361" w:rsidRDefault="00B70361" w:rsidP="00B70361">
      <w:pPr>
        <w:jc w:val="center"/>
      </w:pPr>
      <w:r>
        <w:rPr>
          <w:noProof/>
        </w:rPr>
        <w:drawing>
          <wp:inline distT="0" distB="0" distL="0" distR="0" wp14:anchorId="419C4885" wp14:editId="26452BCC">
            <wp:extent cx="1567643" cy="95884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7493" cy="970983"/>
                    </a:xfrm>
                    <a:prstGeom prst="rect">
                      <a:avLst/>
                    </a:prstGeom>
                  </pic:spPr>
                </pic:pic>
              </a:graphicData>
            </a:graphic>
          </wp:inline>
        </w:drawing>
      </w:r>
    </w:p>
    <w:p w14:paraId="3928922E" w14:textId="7C9C7E55" w:rsidR="00B70361" w:rsidRDefault="00B70361" w:rsidP="00B70361">
      <w:pPr>
        <w:pStyle w:val="Descripcin"/>
        <w:jc w:val="center"/>
      </w:pPr>
      <w:r>
        <w:lastRenderedPageBreak/>
        <w:t>Figura 16 Logo Node.js</w:t>
      </w:r>
    </w:p>
    <w:p w14:paraId="137AEFB8" w14:textId="76CABBF0" w:rsidR="007B4097" w:rsidRDefault="007B4097" w:rsidP="00595E84">
      <w:pPr>
        <w:jc w:val="left"/>
      </w:pPr>
    </w:p>
    <w:p w14:paraId="0A5D3320" w14:textId="23DCF213" w:rsidR="00EC0D4C" w:rsidRDefault="00662744" w:rsidP="00EC0D4C">
      <w:pPr>
        <w:pStyle w:val="Subttulo"/>
      </w:pPr>
      <w:bookmarkStart w:id="114" w:name="_Toc505427028"/>
      <w:bookmarkStart w:id="115" w:name="_Toc505427217"/>
      <w:r>
        <w:t>3.</w:t>
      </w:r>
      <w:r w:rsidR="00EC0D4C">
        <w:t>4.2 Tecnolog</w:t>
      </w:r>
      <w:r w:rsidR="004221EE">
        <w:t xml:space="preserve">ías </w:t>
      </w:r>
      <w:proofErr w:type="spellStart"/>
      <w:r w:rsidR="004221EE" w:rsidRPr="004221EE">
        <w:rPr>
          <w:i/>
        </w:rPr>
        <w:t>front</w:t>
      </w:r>
      <w:r w:rsidR="00297586" w:rsidRPr="004221EE">
        <w:rPr>
          <w:i/>
        </w:rPr>
        <w:t>end</w:t>
      </w:r>
      <w:bookmarkEnd w:id="114"/>
      <w:bookmarkEnd w:id="115"/>
      <w:proofErr w:type="spellEnd"/>
    </w:p>
    <w:p w14:paraId="7008C460" w14:textId="7D6A6C54" w:rsidR="007B4097" w:rsidRDefault="00595E84" w:rsidP="006371C7">
      <w:pPr>
        <w:spacing w:before="240"/>
      </w:pPr>
      <w:r>
        <w:tab/>
      </w:r>
      <w:r w:rsidR="006371C7">
        <w:t xml:space="preserve">Las tecnologías </w:t>
      </w:r>
      <w:proofErr w:type="spellStart"/>
      <w:r w:rsidR="006371C7" w:rsidRPr="006371C7">
        <w:rPr>
          <w:i/>
        </w:rPr>
        <w:t>frontend</w:t>
      </w:r>
      <w:proofErr w:type="spellEnd"/>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proofErr w:type="spellStart"/>
      <w:r w:rsidR="006371C7" w:rsidRPr="007B4097">
        <w:rPr>
          <w:i/>
        </w:rPr>
        <w:t>front</w:t>
      </w:r>
      <w:r w:rsidR="007B4097" w:rsidRPr="007B4097">
        <w:rPr>
          <w:i/>
        </w:rPr>
        <w:t>end</w:t>
      </w:r>
      <w:proofErr w:type="spellEnd"/>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Default="00662744" w:rsidP="007B4097">
      <w:pPr>
        <w:jc w:val="left"/>
        <w:rPr>
          <w:rStyle w:val="SubttuloCar"/>
        </w:rPr>
      </w:pPr>
      <w:bookmarkStart w:id="116" w:name="_Toc486815164"/>
      <w:bookmarkStart w:id="117" w:name="_Toc505427029"/>
      <w:bookmarkStart w:id="118" w:name="_Toc505427218"/>
      <w:r>
        <w:rPr>
          <w:rStyle w:val="SubttuloCar"/>
        </w:rPr>
        <w:t>3.</w:t>
      </w:r>
      <w:r w:rsidR="00EC0D4C" w:rsidRPr="00EC0D4C">
        <w:rPr>
          <w:rStyle w:val="SubttuloCar"/>
        </w:rPr>
        <w:t xml:space="preserve">4.2.1 </w:t>
      </w:r>
      <w:r w:rsidR="00595E84" w:rsidRPr="00EC0D4C">
        <w:rPr>
          <w:rStyle w:val="SubttuloCar"/>
        </w:rPr>
        <w:t>HTML</w:t>
      </w:r>
      <w:bookmarkEnd w:id="116"/>
      <w:bookmarkEnd w:id="117"/>
      <w:bookmarkEnd w:id="118"/>
      <w:r w:rsidR="007B4097">
        <w:rPr>
          <w:rStyle w:val="SubttuloCar"/>
        </w:rPr>
        <w:t>5</w:t>
      </w:r>
    </w:p>
    <w:p w14:paraId="7664E0BA" w14:textId="77777777" w:rsidR="007B4097" w:rsidRDefault="007B4097" w:rsidP="007B4097">
      <w:pPr>
        <w:ind w:firstLine="720"/>
      </w:pPr>
      <w:r>
        <w:t xml:space="preserve">HTML </w:t>
      </w:r>
      <w:r w:rsidRPr="007B4097">
        <w:t>(</w:t>
      </w:r>
      <w:proofErr w:type="spellStart"/>
      <w:r w:rsidRPr="007B4097">
        <w:t>HyperText</w:t>
      </w:r>
      <w:proofErr w:type="spellEnd"/>
      <w:r w:rsidRPr="007B4097">
        <w:t xml:space="preserve"> </w:t>
      </w:r>
      <w:proofErr w:type="spellStart"/>
      <w:r w:rsidRPr="007B4097">
        <w:t>Markup</w:t>
      </w:r>
      <w:proofErr w:type="spellEnd"/>
      <w:r w:rsidRPr="007B4097">
        <w:t xml:space="preserve"> </w:t>
      </w:r>
      <w:proofErr w:type="spellStart"/>
      <w:r w:rsidRPr="007B4097">
        <w:t>Language</w:t>
      </w:r>
      <w:proofErr w:type="spellEnd"/>
      <w:r w:rsidRPr="007B4097">
        <w:t>)</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65794430" w14:textId="2372F8C5" w:rsidR="00595E84" w:rsidRDefault="007B4097" w:rsidP="00633C17">
      <w:pPr>
        <w:spacing w:line="240" w:lineRule="auto"/>
        <w:jc w:val="center"/>
      </w:pPr>
      <w:r>
        <w:rPr>
          <w:noProof/>
        </w:rPr>
        <w:drawing>
          <wp:inline distT="0" distB="0" distL="0" distR="0" wp14:anchorId="7CF01FBC" wp14:editId="4D91BF79">
            <wp:extent cx="1121134" cy="1121134"/>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35289" cy="1135289"/>
                    </a:xfrm>
                    <a:prstGeom prst="rect">
                      <a:avLst/>
                    </a:prstGeom>
                  </pic:spPr>
                </pic:pic>
              </a:graphicData>
            </a:graphic>
          </wp:inline>
        </w:drawing>
      </w:r>
    </w:p>
    <w:p w14:paraId="13A18CF2" w14:textId="7606897A" w:rsidR="007B4097" w:rsidRDefault="007B4097" w:rsidP="007B4097">
      <w:pPr>
        <w:pStyle w:val="Descripcin"/>
        <w:jc w:val="center"/>
      </w:pPr>
      <w:r>
        <w:t>Figura 17</w:t>
      </w:r>
      <w:r>
        <w:t xml:space="preserve"> Logo </w:t>
      </w:r>
      <w:r>
        <w:t>HTML5</w:t>
      </w:r>
    </w:p>
    <w:p w14:paraId="3DD116EE" w14:textId="4E952D15" w:rsidR="00654E28" w:rsidRDefault="00662744" w:rsidP="007B4097">
      <w:pPr>
        <w:jc w:val="left"/>
        <w:rPr>
          <w:rStyle w:val="SubttuloCar"/>
        </w:rPr>
      </w:pPr>
      <w:bookmarkStart w:id="119" w:name="_Toc486815165"/>
      <w:bookmarkStart w:id="120" w:name="_Toc505427030"/>
      <w:bookmarkStart w:id="121" w:name="_Toc505427219"/>
      <w:r>
        <w:rPr>
          <w:rStyle w:val="SubttuloCar"/>
        </w:rPr>
        <w:t>3.</w:t>
      </w:r>
      <w:r w:rsidR="00EC0D4C" w:rsidRPr="00EC0D4C">
        <w:rPr>
          <w:rStyle w:val="SubttuloCar"/>
        </w:rPr>
        <w:t xml:space="preserve">4.2.2 </w:t>
      </w:r>
      <w:r w:rsidR="00595E84" w:rsidRPr="00EC0D4C">
        <w:rPr>
          <w:rStyle w:val="SubttuloCar"/>
        </w:rPr>
        <w:t>XML</w:t>
      </w:r>
      <w:bookmarkEnd w:id="119"/>
      <w:bookmarkEnd w:id="120"/>
      <w:bookmarkEnd w:id="121"/>
    </w:p>
    <w:p w14:paraId="7839E3B0" w14:textId="2BA23EFF" w:rsidR="00595E84" w:rsidRDefault="00654E28" w:rsidP="00654E28">
      <w:pPr>
        <w:ind w:firstLine="720"/>
      </w:pPr>
      <w:r>
        <w:t>XML (</w:t>
      </w:r>
      <w:proofErr w:type="spellStart"/>
      <w:r>
        <w:t>eXtensive</w:t>
      </w:r>
      <w:proofErr w:type="spellEnd"/>
      <w:r>
        <w:t xml:space="preserve"> </w:t>
      </w:r>
      <w:proofErr w:type="spellStart"/>
      <w:r>
        <w:t>Markup</w:t>
      </w:r>
      <w:proofErr w:type="spellEnd"/>
      <w:r>
        <w:t xml:space="preserve"> </w:t>
      </w:r>
      <w:proofErr w:type="spellStart"/>
      <w:r>
        <w:t>Language</w:t>
      </w:r>
      <w:proofErr w:type="spellEnd"/>
      <w:r>
        <w:t>) es un metalenguaje</w:t>
      </w:r>
      <w:r w:rsidR="00595E84">
        <w:t xml:space="preserve"> </w:t>
      </w:r>
      <w:r>
        <w:t>que permite definir lenguajes de marcas. F</w:t>
      </w:r>
      <w:r w:rsidR="00595E84">
        <w:t>ue desarrollado</w:t>
      </w:r>
      <w:r>
        <w:t xml:space="preserve"> por el W3C (</w:t>
      </w:r>
      <w:proofErr w:type="spellStart"/>
      <w:r>
        <w:t>World</w:t>
      </w:r>
      <w:proofErr w:type="spellEnd"/>
      <w:r>
        <w:t xml:space="preserve"> Wide Web </w:t>
      </w:r>
      <w:proofErr w:type="spellStart"/>
      <w:r>
        <w:t>Consortium</w:t>
      </w:r>
      <w:proofErr w:type="spellEnd"/>
      <w:r>
        <w:t>)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C775B2E" w14:textId="37D50083" w:rsidR="0006418F" w:rsidRDefault="00654E28" w:rsidP="0006418F">
      <w:pPr>
        <w:spacing w:line="240" w:lineRule="auto"/>
        <w:jc w:val="center"/>
        <w:rPr>
          <w:rStyle w:val="SubttuloCar"/>
        </w:rPr>
      </w:pPr>
      <w:bookmarkStart w:id="122" w:name="_Toc486815166"/>
      <w:bookmarkStart w:id="123" w:name="_Toc505427031"/>
      <w:bookmarkStart w:id="124" w:name="_Toc505427220"/>
      <w:r>
        <w:rPr>
          <w:b/>
          <w:noProof/>
          <w:sz w:val="24"/>
        </w:rPr>
        <w:lastRenderedPageBreak/>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702372FB" w:rsidR="0006418F" w:rsidRPr="0006418F" w:rsidRDefault="0006418F" w:rsidP="0006418F">
      <w:pPr>
        <w:pStyle w:val="Descripcin"/>
        <w:jc w:val="center"/>
        <w:rPr>
          <w:rStyle w:val="SubttuloCar"/>
          <w:b w:val="0"/>
          <w:sz w:val="18"/>
          <w:szCs w:val="18"/>
        </w:rPr>
      </w:pPr>
      <w:r>
        <w:t>Figura 18</w:t>
      </w:r>
      <w:r>
        <w:t xml:space="preserve"> Logo </w:t>
      </w:r>
      <w:r>
        <w:t>XML</w:t>
      </w:r>
    </w:p>
    <w:p w14:paraId="0FE7B676" w14:textId="77777777" w:rsidR="0006418F" w:rsidRDefault="00662744" w:rsidP="007B4097">
      <w:pPr>
        <w:jc w:val="left"/>
      </w:pPr>
      <w:r>
        <w:rPr>
          <w:rStyle w:val="SubttuloCar"/>
        </w:rPr>
        <w:t>3.</w:t>
      </w:r>
      <w:r w:rsidR="00EC0D4C" w:rsidRPr="00EC0D4C">
        <w:rPr>
          <w:rStyle w:val="SubttuloCar"/>
        </w:rPr>
        <w:t xml:space="preserve">4.2.3 </w:t>
      </w:r>
      <w:r w:rsidR="0006418F">
        <w:rPr>
          <w:rStyle w:val="SubttuloCar"/>
        </w:rPr>
        <w:t>JavaS</w:t>
      </w:r>
      <w:r w:rsidR="00595E84" w:rsidRPr="00EC0D4C">
        <w:rPr>
          <w:rStyle w:val="SubttuloCar"/>
        </w:rPr>
        <w:t>cript</w:t>
      </w:r>
      <w:bookmarkEnd w:id="122"/>
      <w:bookmarkEnd w:id="123"/>
      <w:bookmarkEnd w:id="124"/>
    </w:p>
    <w:p w14:paraId="5FE0D99C" w14:textId="70E63550"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del Python o del </w:t>
      </w:r>
      <w:proofErr w:type="spellStart"/>
      <w:r w:rsidR="00AD455B">
        <w:t>Scheme</w:t>
      </w:r>
      <w:proofErr w:type="spellEnd"/>
      <w:r w:rsidR="00AD455B">
        <w:t>.</w:t>
      </w:r>
      <w:r w:rsidR="00595E84">
        <w:t xml:space="preserve"> Se ha convertido en uno de los lenguajes más populares de </w:t>
      </w:r>
      <w:r w:rsidR="00AD455B">
        <w:t>la programación web</w:t>
      </w:r>
      <w:r w:rsidR="00595E84">
        <w:t xml:space="preserve"> y con él se pretende mejorar la experiencia del usuario.</w:t>
      </w:r>
    </w:p>
    <w:p w14:paraId="11EDAD7F" w14:textId="40E5E7B6" w:rsidR="00AD455B" w:rsidRDefault="00AD455B" w:rsidP="007E6DE4">
      <w:pPr>
        <w:jc w:val="center"/>
      </w:pPr>
      <w:r>
        <w:rPr>
          <w:noProof/>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75">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5BFA7821" w:rsidR="007E6DE4" w:rsidRDefault="007E6DE4" w:rsidP="007E6DE4">
      <w:pPr>
        <w:pStyle w:val="Descripcin"/>
        <w:jc w:val="center"/>
      </w:pPr>
      <w:r>
        <w:t>Figura 19</w:t>
      </w:r>
      <w:r>
        <w:t xml:space="preserve"> Logo </w:t>
      </w:r>
      <w:r>
        <w:t>JavaScript</w:t>
      </w:r>
    </w:p>
    <w:p w14:paraId="3E44F65A" w14:textId="3E2E1DBC" w:rsidR="00520631" w:rsidRDefault="00520631" w:rsidP="00520631">
      <w:r>
        <w:rPr>
          <w:rStyle w:val="SubttuloCar"/>
        </w:rPr>
        <w:t>3</w:t>
      </w:r>
      <w:r>
        <w:rPr>
          <w:rStyle w:val="SubttuloCar"/>
        </w:rPr>
        <w:t>.4.2.4</w:t>
      </w:r>
      <w:r w:rsidRPr="00EC0D4C">
        <w:rPr>
          <w:rStyle w:val="SubttuloCar"/>
        </w:rPr>
        <w:t xml:space="preserve"> </w:t>
      </w:r>
      <w:proofErr w:type="spellStart"/>
      <w:r>
        <w:rPr>
          <w:rStyle w:val="SubttuloCar"/>
        </w:rPr>
        <w:t>jQuery</w:t>
      </w:r>
      <w:proofErr w:type="spellEnd"/>
    </w:p>
    <w:p w14:paraId="76ABBBA6" w14:textId="03258E8F" w:rsidR="00520631" w:rsidRDefault="00520631" w:rsidP="00520631">
      <w:pPr>
        <w:ind w:firstLine="720"/>
      </w:pPr>
      <w:proofErr w:type="spellStart"/>
      <w:r>
        <w:t>jQuery</w:t>
      </w:r>
      <w:proofErr w:type="spellEnd"/>
      <w:r>
        <w:t xml:space="preserve"> es una librería multiplataforma de JavaScript, que permite simplificar la manera de interactuar con los documentos HTML, manipular el árbol DOM (</w:t>
      </w:r>
      <w:proofErr w:type="spellStart"/>
      <w:r>
        <w:t>Doment</w:t>
      </w:r>
      <w:proofErr w:type="spellEnd"/>
      <w:r>
        <w:t xml:space="preserve"> </w:t>
      </w:r>
      <w:proofErr w:type="spellStart"/>
      <w:r>
        <w:t>Object</w:t>
      </w:r>
      <w:proofErr w:type="spellEnd"/>
      <w:r>
        <w:t xml:space="preserve"> </w:t>
      </w:r>
      <w:proofErr w:type="spellStart"/>
      <w:r>
        <w:t>Model</w:t>
      </w:r>
      <w:proofErr w:type="spellEnd"/>
      <w:r>
        <w:t>)</w:t>
      </w:r>
      <w:r w:rsidR="006A4E78">
        <w:t>, manejar eventos, desarrollar animaciones y en general contenido dinámico a la aplicación web. Desarrollada en 2006 y de código abierto, se trata de la librería JavaScript más utilizada.</w:t>
      </w:r>
    </w:p>
    <w:p w14:paraId="52DAAC56" w14:textId="28C8E5A5" w:rsidR="006A4E78" w:rsidRDefault="006A4E78" w:rsidP="006A4E78">
      <w:pPr>
        <w:spacing w:line="240" w:lineRule="auto"/>
        <w:jc w:val="center"/>
      </w:pPr>
      <w:r>
        <w:rPr>
          <w:noProof/>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06DEFA1A" w:rsidR="006A4E78" w:rsidRDefault="006A4E78" w:rsidP="006A4E78">
      <w:pPr>
        <w:pStyle w:val="Descripcin"/>
        <w:jc w:val="center"/>
      </w:pPr>
      <w:r>
        <w:t>Figura 20</w:t>
      </w:r>
      <w:r>
        <w:t xml:space="preserve"> Logo </w:t>
      </w:r>
      <w:proofErr w:type="spellStart"/>
      <w:r w:rsidR="000867BA">
        <w:t>jQuery</w:t>
      </w:r>
      <w:proofErr w:type="spellEnd"/>
    </w:p>
    <w:p w14:paraId="354AD128" w14:textId="5ABA3AC8" w:rsidR="00520631" w:rsidRDefault="00520631" w:rsidP="00520631">
      <w:r>
        <w:rPr>
          <w:rStyle w:val="SubttuloCar"/>
        </w:rPr>
        <w:lastRenderedPageBreak/>
        <w:t>3</w:t>
      </w:r>
      <w:r>
        <w:rPr>
          <w:rStyle w:val="SubttuloCar"/>
        </w:rPr>
        <w:t>.4.2.5</w:t>
      </w:r>
      <w:r w:rsidRPr="00EC0D4C">
        <w:rPr>
          <w:rStyle w:val="SubttuloCar"/>
        </w:rPr>
        <w:t xml:space="preserve"> </w:t>
      </w:r>
      <w:proofErr w:type="spellStart"/>
      <w:r>
        <w:rPr>
          <w:rStyle w:val="SubttuloCar"/>
        </w:rPr>
        <w:t>TypeScript</w:t>
      </w:r>
      <w:proofErr w:type="spellEnd"/>
    </w:p>
    <w:p w14:paraId="1246BD22" w14:textId="24E9EB64" w:rsidR="00520631" w:rsidRDefault="006A4E78" w:rsidP="006A4E78">
      <w:pPr>
        <w:ind w:firstLine="720"/>
      </w:pPr>
      <w:proofErr w:type="spellStart"/>
      <w:r>
        <w:t>TypeScript</w:t>
      </w:r>
      <w:proofErr w:type="spellEnd"/>
      <w:r w:rsidR="00520631">
        <w:t xml:space="preserve"> es un </w:t>
      </w:r>
      <w:r>
        <w:t>lenguaje de programación de código abierto desarrollado y mantenido por Microsoft</w:t>
      </w:r>
      <w:r w:rsidR="000867BA">
        <w:t xml:space="preserve"> sacado al mercado en 2012</w:t>
      </w:r>
      <w:r>
        <w:t xml:space="preserve">. Se trata de un </w:t>
      </w:r>
      <w:proofErr w:type="spellStart"/>
      <w:r>
        <w:t>superconjunto</w:t>
      </w:r>
      <w:proofErr w:type="spellEnd"/>
      <w:r>
        <w:t xml:space="preserve"> de JavaScript, que básicamente añade </w:t>
      </w:r>
      <w:proofErr w:type="spellStart"/>
      <w:r>
        <w:t>tipado</w:t>
      </w:r>
      <w:proofErr w:type="spellEnd"/>
      <w:r>
        <w:t xml:space="preserve"> estático y objetos basados en clases, lo que le hace un lenguaje orientado a objetos. Cualquier código JavaScript funciona en </w:t>
      </w:r>
      <w:proofErr w:type="spellStart"/>
      <w:r>
        <w:t>TypeScript</w:t>
      </w:r>
      <w:proofErr w:type="spellEnd"/>
      <w:r>
        <w:t xml:space="preserve">. A través de un compilador, el código de </w:t>
      </w:r>
      <w:proofErr w:type="spellStart"/>
      <w:r>
        <w:t>TypeScript</w:t>
      </w:r>
      <w:proofErr w:type="spellEnd"/>
      <w:r>
        <w:t xml:space="preserve"> es traducido a JavaScript para que los navegadores </w:t>
      </w:r>
      <w:r w:rsidR="000867BA">
        <w:t>puedan ejecutar dicho código.</w:t>
      </w:r>
    </w:p>
    <w:p w14:paraId="32DF5ECF" w14:textId="63544957" w:rsidR="00520631" w:rsidRDefault="000867BA" w:rsidP="000867BA">
      <w:pPr>
        <w:spacing w:after="0" w:line="240" w:lineRule="auto"/>
        <w:jc w:val="center"/>
      </w:pPr>
      <w:r>
        <w:rPr>
          <w:noProof/>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3C037606" w:rsidR="000867BA" w:rsidRPr="00520631" w:rsidRDefault="000867BA" w:rsidP="000867BA">
      <w:pPr>
        <w:pStyle w:val="Descripcin"/>
        <w:jc w:val="center"/>
      </w:pPr>
      <w:r>
        <w:t>Figura 21</w:t>
      </w:r>
      <w:r>
        <w:t xml:space="preserve"> Logo </w:t>
      </w:r>
      <w:proofErr w:type="spellStart"/>
      <w:r>
        <w:t>TypeScript</w:t>
      </w:r>
      <w:proofErr w:type="spellEnd"/>
    </w:p>
    <w:p w14:paraId="3534184F" w14:textId="44D738BB" w:rsidR="004462FF" w:rsidRDefault="00662744" w:rsidP="007B4097">
      <w:pPr>
        <w:jc w:val="left"/>
      </w:pPr>
      <w:bookmarkStart w:id="125" w:name="_Toc486815167"/>
      <w:bookmarkStart w:id="126" w:name="_Toc505427032"/>
      <w:bookmarkStart w:id="127" w:name="_Toc505427221"/>
      <w:r>
        <w:rPr>
          <w:rStyle w:val="SubttuloCar"/>
        </w:rPr>
        <w:t>3.</w:t>
      </w:r>
      <w:r w:rsidR="00520631">
        <w:rPr>
          <w:rStyle w:val="SubttuloCar"/>
        </w:rPr>
        <w:t>4.2.6</w:t>
      </w:r>
      <w:r w:rsidR="00EC0D4C" w:rsidRPr="00EC0D4C">
        <w:rPr>
          <w:rStyle w:val="SubttuloCar"/>
        </w:rPr>
        <w:t xml:space="preserve"> </w:t>
      </w:r>
      <w:r w:rsidR="002518AB" w:rsidRPr="00EC0D4C">
        <w:rPr>
          <w:rStyle w:val="SubttuloCar"/>
        </w:rPr>
        <w:t>Angular</w:t>
      </w:r>
      <w:bookmarkEnd w:id="125"/>
      <w:bookmarkEnd w:id="126"/>
      <w:bookmarkEnd w:id="127"/>
      <w:r w:rsidR="002518AB">
        <w:t xml:space="preserve"> </w:t>
      </w:r>
    </w:p>
    <w:p w14:paraId="7162A508" w14:textId="4081EBD4" w:rsidR="00706B57" w:rsidRDefault="004462FF" w:rsidP="004462FF">
      <w:pPr>
        <w:ind w:firstLine="720"/>
      </w:pPr>
      <w:r>
        <w:t xml:space="preserve">Angular es un </w:t>
      </w:r>
      <w:proofErr w:type="spellStart"/>
      <w:r w:rsidR="002518AB" w:rsidRPr="004462FF">
        <w:rPr>
          <w:i/>
        </w:rPr>
        <w:t>framework</w:t>
      </w:r>
      <w:proofErr w:type="spellEnd"/>
      <w:r>
        <w:rPr>
          <w:i/>
        </w:rPr>
        <w:t xml:space="preserve"> </w:t>
      </w:r>
      <w:r>
        <w:t xml:space="preserve">que ha evolucionado mucho en los últimos años. Es propiedad de Google y es de código abierto. Su primera versión llamada </w:t>
      </w:r>
      <w:proofErr w:type="spellStart"/>
      <w:r>
        <w:t>AngularJS</w:t>
      </w:r>
      <w:proofErr w:type="spellEnd"/>
      <w:r>
        <w:t xml:space="preserve">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proofErr w:type="spellStart"/>
      <w:r w:rsidRPr="004462FF">
        <w:rPr>
          <w:i/>
        </w:rPr>
        <w:t>framework</w:t>
      </w:r>
      <w:proofErr w:type="spellEnd"/>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proofErr w:type="spellStart"/>
      <w:r w:rsidRPr="004462FF">
        <w:rPr>
          <w:i/>
        </w:rPr>
        <w:t>framework</w:t>
      </w:r>
      <w:proofErr w:type="spellEnd"/>
      <w:r>
        <w:t xml:space="preserve"> con nuevas características y mejoras. Desde la versi</w:t>
      </w:r>
      <w:r w:rsidR="00706B57">
        <w:t>ón dos</w:t>
      </w:r>
      <w:r>
        <w:t xml:space="preserve">, el lenguaje </w:t>
      </w:r>
      <w:r w:rsidR="00706B57">
        <w:t xml:space="preserve">en el que se basa es </w:t>
      </w:r>
      <w:proofErr w:type="spellStart"/>
      <w:r w:rsidR="00706B57">
        <w:t>TypeScript</w:t>
      </w:r>
      <w:proofErr w:type="spellEnd"/>
      <w:r w:rsidR="00706B57">
        <w:t xml:space="preserve">, orientado a objetos y con algunas diferencias considerables respecto a JavaScript. Aún así, Angular sirve al navegador el código </w:t>
      </w:r>
      <w:proofErr w:type="spellStart"/>
      <w:r w:rsidR="00706B57">
        <w:t>TypeScript</w:t>
      </w:r>
      <w:proofErr w:type="spellEnd"/>
      <w:r w:rsidR="00706B57">
        <w:t xml:space="preserve"> de la aplicación </w:t>
      </w:r>
      <w:proofErr w:type="spellStart"/>
      <w:r w:rsidR="00706B57">
        <w:t>transpilado</w:t>
      </w:r>
      <w:proofErr w:type="spellEnd"/>
      <w:r w:rsidR="00706B57">
        <w:t xml:space="preserve"> a JavaScript para que los navegadores puedan ejecutar dicho código. Angular sigue el patrón arquitectónico MVC ya que se basa en la creación de componentes y servicios. Cada componente tiene un archivo HTML, un archivo </w:t>
      </w:r>
      <w:proofErr w:type="spellStart"/>
      <w:r w:rsidR="00706B57">
        <w:t>Typescript</w:t>
      </w:r>
      <w:proofErr w:type="spellEnd"/>
      <w:r w:rsidR="00706B57">
        <w:t xml:space="preserve"> y un archivo CSS o SCSS. Esto permite organizar el código y es Angular el que se encarga de juntar todos los ficheros en la compilación.</w:t>
      </w:r>
    </w:p>
    <w:p w14:paraId="50092D7B" w14:textId="73747F38" w:rsidR="007967C7" w:rsidRDefault="00706B57" w:rsidP="00706B57">
      <w:pPr>
        <w:spacing w:line="240" w:lineRule="auto"/>
        <w:jc w:val="center"/>
      </w:pPr>
      <w:r>
        <w:rPr>
          <w:noProof/>
        </w:rPr>
        <w:lastRenderedPageBreak/>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055364" cy="1121716"/>
                    </a:xfrm>
                    <a:prstGeom prst="rect">
                      <a:avLst/>
                    </a:prstGeom>
                  </pic:spPr>
                </pic:pic>
              </a:graphicData>
            </a:graphic>
          </wp:inline>
        </w:drawing>
      </w:r>
    </w:p>
    <w:p w14:paraId="5741721E" w14:textId="7D92EDFF" w:rsidR="00706B57" w:rsidRDefault="00520631" w:rsidP="00706B57">
      <w:pPr>
        <w:pStyle w:val="Descripcin"/>
        <w:jc w:val="center"/>
      </w:pPr>
      <w:r>
        <w:t>Figura 22</w:t>
      </w:r>
      <w:r w:rsidR="00706B57">
        <w:t xml:space="preserve"> Logo </w:t>
      </w:r>
      <w:r w:rsidR="00706B57">
        <w:t>Angular</w:t>
      </w:r>
    </w:p>
    <w:p w14:paraId="339A800D" w14:textId="478415A9" w:rsidR="00706B57" w:rsidRDefault="00662744" w:rsidP="007B4097">
      <w:pPr>
        <w:jc w:val="left"/>
      </w:pPr>
      <w:bookmarkStart w:id="128" w:name="_Toc486815168"/>
      <w:bookmarkStart w:id="129" w:name="_Toc505427033"/>
      <w:bookmarkStart w:id="130" w:name="_Toc505427222"/>
      <w:r>
        <w:rPr>
          <w:rStyle w:val="SubttuloCar"/>
        </w:rPr>
        <w:t>3.</w:t>
      </w:r>
      <w:r w:rsidR="00520631">
        <w:rPr>
          <w:rStyle w:val="SubttuloCar"/>
        </w:rPr>
        <w:t>4.2.7</w:t>
      </w:r>
      <w:r w:rsidR="00EC0D4C" w:rsidRPr="00EC0D4C">
        <w:rPr>
          <w:rStyle w:val="SubttuloCar"/>
        </w:rPr>
        <w:t xml:space="preserve"> </w:t>
      </w:r>
      <w:r w:rsidR="00595E84" w:rsidRPr="00EC0D4C">
        <w:rPr>
          <w:rStyle w:val="SubttuloCar"/>
        </w:rPr>
        <w:t>CSS</w:t>
      </w:r>
      <w:bookmarkEnd w:id="128"/>
      <w:bookmarkEnd w:id="129"/>
      <w:bookmarkEnd w:id="130"/>
      <w:r w:rsidR="00AA4AC5">
        <w:rPr>
          <w:rStyle w:val="SubttuloCar"/>
        </w:rPr>
        <w:t>3</w:t>
      </w:r>
    </w:p>
    <w:p w14:paraId="4D27E5FE" w14:textId="5C24F6B8" w:rsidR="00595E84" w:rsidRDefault="00AA4AC5" w:rsidP="00AA4AC5">
      <w:pPr>
        <w:ind w:firstLine="720"/>
      </w:pPr>
      <w:r>
        <w:t>CSS (</w:t>
      </w:r>
      <w:proofErr w:type="spellStart"/>
      <w:r>
        <w:t>Cascading</w:t>
      </w:r>
      <w:proofErr w:type="spellEnd"/>
      <w:r>
        <w:t xml:space="preserve"> </w:t>
      </w:r>
      <w:proofErr w:type="spellStart"/>
      <w:r>
        <w:t>StyleSheets</w:t>
      </w:r>
      <w:proofErr w:type="spellEnd"/>
      <w:r>
        <w:t>)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w:t>
      </w:r>
      <w:proofErr w:type="spellStart"/>
      <w:r>
        <w:t>modularización</w:t>
      </w:r>
      <w:proofErr w:type="spellEnd"/>
      <w:r>
        <w:t xml:space="preserve"> de ficheros que contienen nombres de clases incluidos en el DOM (</w:t>
      </w:r>
      <w:proofErr w:type="spellStart"/>
      <w:r>
        <w:t>Definition</w:t>
      </w:r>
      <w:proofErr w:type="spellEnd"/>
      <w:r>
        <w:t xml:space="preserve"> </w:t>
      </w:r>
      <w:proofErr w:type="spellStart"/>
      <w:r>
        <w:t>Object</w:t>
      </w:r>
      <w:proofErr w:type="spellEnd"/>
      <w:r>
        <w:t xml:space="preserve"> </w:t>
      </w:r>
      <w:proofErr w:type="spellStart"/>
      <w:r>
        <w:t>Model</w:t>
      </w:r>
      <w:proofErr w:type="spellEnd"/>
      <w:r>
        <w:t xml:space="preserve">). Las clases son aplicadas siguiendo un sistema de puntuación. La clase con mayor valor es la que hace efecto en </w:t>
      </w:r>
      <w:r w:rsidR="006606BA">
        <w:t>el DOM, invalidando las clases que afectan al mismo elemento en el DOM con menor valor.</w:t>
      </w:r>
    </w:p>
    <w:p w14:paraId="1119C78A" w14:textId="40935F39" w:rsidR="006606BA" w:rsidRDefault="006606BA" w:rsidP="006606BA">
      <w:pPr>
        <w:spacing w:line="240" w:lineRule="auto"/>
        <w:jc w:val="center"/>
      </w:pPr>
      <w:r>
        <w:rPr>
          <w:noProof/>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4841D3ED" w:rsidR="006606BA" w:rsidRDefault="00520631" w:rsidP="006606BA">
      <w:pPr>
        <w:pStyle w:val="Descripcin"/>
        <w:jc w:val="center"/>
      </w:pPr>
      <w:r>
        <w:t>Figura 23</w:t>
      </w:r>
      <w:r w:rsidR="006606BA">
        <w:t xml:space="preserve"> Logo </w:t>
      </w:r>
      <w:r w:rsidR="006606BA">
        <w:t>CSS3</w:t>
      </w:r>
    </w:p>
    <w:p w14:paraId="04816124" w14:textId="2CB067D6" w:rsidR="006606BA" w:rsidRDefault="006606BA" w:rsidP="006606BA">
      <w:r>
        <w:rPr>
          <w:rStyle w:val="SubttuloCar"/>
        </w:rPr>
        <w:t>3</w:t>
      </w:r>
      <w:r w:rsidR="00520631">
        <w:rPr>
          <w:rStyle w:val="SubttuloCar"/>
        </w:rPr>
        <w:t>.4.2.8</w:t>
      </w:r>
      <w:r w:rsidRPr="00EC0D4C">
        <w:rPr>
          <w:rStyle w:val="SubttuloCar"/>
        </w:rPr>
        <w:t xml:space="preserve"> </w:t>
      </w:r>
      <w:proofErr w:type="spellStart"/>
      <w:r>
        <w:rPr>
          <w:rStyle w:val="SubttuloCar"/>
        </w:rPr>
        <w:t>Sass</w:t>
      </w:r>
      <w:proofErr w:type="spellEnd"/>
    </w:p>
    <w:p w14:paraId="0BFE349C" w14:textId="1ED14A09" w:rsidR="006606BA" w:rsidRDefault="006606BA" w:rsidP="006606BA">
      <w:pPr>
        <w:ind w:firstLine="720"/>
      </w:pPr>
      <w:proofErr w:type="spellStart"/>
      <w:r>
        <w:t>Sass</w:t>
      </w:r>
      <w:proofErr w:type="spellEnd"/>
      <w:r>
        <w:t xml:space="preserve"> es un metalenguaje de </w:t>
      </w:r>
      <w:r w:rsidR="00670D65">
        <w:t xml:space="preserve">CSS. Es un lenguaje de script que es traducido a CSS. La sintaxis más reciente, SCSS, usa el formato de bloques como CSS. Se trata de un lenguaje </w:t>
      </w:r>
      <w:proofErr w:type="spellStart"/>
      <w:r w:rsidR="00670D65">
        <w:t>precompilado</w:t>
      </w:r>
      <w:proofErr w:type="spellEnd"/>
      <w:r w:rsidR="00670D65">
        <w:t xml:space="preserve"> de hojas de estilo muy útil en la actualidad para la maquetación de aplicaciones web. A diferencia del lenguaje CSS, </w:t>
      </w:r>
      <w:proofErr w:type="spellStart"/>
      <w:r w:rsidR="00670D65">
        <w:t>Sass</w:t>
      </w:r>
      <w:proofErr w:type="spellEnd"/>
      <w:r w:rsidR="00670D65">
        <w:t xml:space="preserve"> permite la definición de variables en sus ficheros, la creación de </w:t>
      </w:r>
      <w:proofErr w:type="spellStart"/>
      <w:r w:rsidR="00670D65">
        <w:t>mixins</w:t>
      </w:r>
      <w:proofErr w:type="spellEnd"/>
      <w:r w:rsidR="00670D65">
        <w:t xml:space="preserve">, anidamiento de clases y herencia de selectores entre otras muchas cosas. Estos ficheros son </w:t>
      </w:r>
      <w:proofErr w:type="spellStart"/>
      <w:r w:rsidR="00670D65">
        <w:t>precompilados</w:t>
      </w:r>
      <w:proofErr w:type="spellEnd"/>
      <w:r w:rsidR="00670D65">
        <w:t xml:space="preserve"> a CSS para servirlos posteriormente al navegador como clases CSS comunes.</w:t>
      </w:r>
    </w:p>
    <w:p w14:paraId="6E5D68C8" w14:textId="60178A4C" w:rsidR="006606BA" w:rsidRDefault="00670D65" w:rsidP="00670D65">
      <w:pPr>
        <w:spacing w:line="240" w:lineRule="auto"/>
        <w:jc w:val="center"/>
      </w:pPr>
      <w:r>
        <w:rPr>
          <w:noProof/>
        </w:rPr>
        <w:lastRenderedPageBreak/>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3DD2F077" w:rsidR="00670D65" w:rsidRPr="006606BA" w:rsidRDefault="00520631" w:rsidP="00670D65">
      <w:pPr>
        <w:pStyle w:val="Descripcin"/>
        <w:jc w:val="center"/>
      </w:pPr>
      <w:r>
        <w:t>Figura 24</w:t>
      </w:r>
      <w:r w:rsidR="00670D65">
        <w:t xml:space="preserve"> Logo </w:t>
      </w:r>
      <w:proofErr w:type="spellStart"/>
      <w:r w:rsidR="00670D65">
        <w:t>Sass</w:t>
      </w:r>
      <w:proofErr w:type="spellEnd"/>
    </w:p>
    <w:p w14:paraId="230F69D5" w14:textId="22D37503" w:rsidR="00670D65" w:rsidRDefault="00662744" w:rsidP="007B4097">
      <w:bookmarkStart w:id="131" w:name="_Toc486815169"/>
      <w:bookmarkStart w:id="132" w:name="_Toc505427034"/>
      <w:bookmarkStart w:id="133" w:name="_Toc505427223"/>
      <w:r>
        <w:rPr>
          <w:rStyle w:val="SubttuloCar"/>
        </w:rPr>
        <w:t>3</w:t>
      </w:r>
      <w:r w:rsidR="00520631">
        <w:rPr>
          <w:rStyle w:val="SubttuloCar"/>
        </w:rPr>
        <w:t>.4.2.9</w:t>
      </w:r>
      <w:r w:rsidR="00EC0D4C" w:rsidRPr="00EC0D4C">
        <w:rPr>
          <w:rStyle w:val="SubttuloCar"/>
        </w:rPr>
        <w:t xml:space="preserve"> </w:t>
      </w:r>
      <w:proofErr w:type="spellStart"/>
      <w:r w:rsidR="00595E84" w:rsidRPr="00EC0D4C">
        <w:rPr>
          <w:rStyle w:val="SubttuloCar"/>
        </w:rPr>
        <w:t>Bootstrap</w:t>
      </w:r>
      <w:bookmarkEnd w:id="131"/>
      <w:bookmarkEnd w:id="132"/>
      <w:bookmarkEnd w:id="133"/>
      <w:proofErr w:type="spellEnd"/>
    </w:p>
    <w:p w14:paraId="59F091AD" w14:textId="0D25C65B" w:rsidR="000A213A" w:rsidRDefault="00670D65" w:rsidP="00670D65">
      <w:pPr>
        <w:ind w:firstLine="720"/>
      </w:pPr>
      <w:proofErr w:type="spellStart"/>
      <w:r>
        <w:t>Bootstrap</w:t>
      </w:r>
      <w:proofErr w:type="spellEnd"/>
      <w:r>
        <w:t xml:space="preserve"> es un </w:t>
      </w:r>
      <w:proofErr w:type="spellStart"/>
      <w:r w:rsidR="00595E84">
        <w:t>framework</w:t>
      </w:r>
      <w:proofErr w:type="spellEnd"/>
      <w:r w:rsidR="00595E84">
        <w:t xml:space="preserve"> de código abierto lanzado en el año 2011</w:t>
      </w:r>
      <w:r>
        <w:t>.</w:t>
      </w:r>
      <w:r w:rsidR="00595E84">
        <w:t xml:space="preserve"> </w:t>
      </w:r>
      <w:r>
        <w:t>Se trata de una de las mejores herramientas de maquetado y diseño para aplicaciones web que existen en la actualidad.</w:t>
      </w:r>
      <w:r w:rsidR="00595E84">
        <w:t xml:space="preserve"> </w:t>
      </w:r>
      <w:proofErr w:type="spellStart"/>
      <w:r w:rsidR="00595E84">
        <w:t>Bootstrap</w:t>
      </w:r>
      <w:proofErr w:type="spellEnd"/>
      <w:r w:rsidR="00595E84">
        <w:t xml:space="preserve"> proporciona un conjunto de </w:t>
      </w:r>
      <w:r>
        <w:t xml:space="preserve">plantillas, </w:t>
      </w:r>
      <w:proofErr w:type="spellStart"/>
      <w:r>
        <w:t>grids</w:t>
      </w:r>
      <w:proofErr w:type="spellEnd"/>
      <w:r>
        <w:t xml:space="preserve"> y otros elementos basados en HTML y CSS, así como de extensiones JavaScript adicionales.</w:t>
      </w:r>
    </w:p>
    <w:p w14:paraId="43F5DD62" w14:textId="2C33564B" w:rsidR="000B6B7D" w:rsidRDefault="00520631" w:rsidP="00520631">
      <w:pPr>
        <w:keepNext/>
        <w:spacing w:line="240" w:lineRule="auto"/>
        <w:jc w:val="center"/>
      </w:pPr>
      <w:r>
        <w:rPr>
          <w:noProof/>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77777777" w:rsidR="000867BA" w:rsidRDefault="000B6B7D" w:rsidP="00520631">
      <w:pPr>
        <w:pStyle w:val="Descripcin"/>
        <w:jc w:val="center"/>
        <w:rPr>
          <w:sz w:val="20"/>
        </w:rPr>
      </w:pPr>
      <w:bookmarkStart w:id="134" w:name="_Toc505427351"/>
      <w:r>
        <w:t xml:space="preserve">Figura </w:t>
      </w:r>
      <w:r w:rsidR="00520631">
        <w:t>25</w:t>
      </w:r>
      <w:r>
        <w:rPr>
          <w:sz w:val="20"/>
        </w:rPr>
        <w:t xml:space="preserve"> </w:t>
      </w:r>
      <w:r w:rsidR="000A213A" w:rsidRPr="000A213A">
        <w:rPr>
          <w:sz w:val="20"/>
        </w:rPr>
        <w:t xml:space="preserve">Logo </w:t>
      </w:r>
      <w:proofErr w:type="spellStart"/>
      <w:r w:rsidR="000A213A" w:rsidRPr="000A213A">
        <w:rPr>
          <w:sz w:val="20"/>
        </w:rPr>
        <w:t>Bootstrap</w:t>
      </w:r>
      <w:bookmarkEnd w:id="134"/>
      <w:proofErr w:type="spellEnd"/>
    </w:p>
    <w:p w14:paraId="224AD035" w14:textId="3B9D3298" w:rsidR="000A213A" w:rsidRPr="000867BA" w:rsidRDefault="000A213A" w:rsidP="000867BA">
      <w:pPr>
        <w:pStyle w:val="Descripcin"/>
        <w:rPr>
          <w:i w:val="0"/>
        </w:rPr>
      </w:pPr>
    </w:p>
    <w:p w14:paraId="01D68643" w14:textId="3D8E9B8C" w:rsidR="000919E7" w:rsidRDefault="00662744" w:rsidP="00EC0D4C">
      <w:pPr>
        <w:pStyle w:val="Subttulo"/>
      </w:pPr>
      <w:bookmarkStart w:id="135" w:name="_Toc505427035"/>
      <w:bookmarkStart w:id="136" w:name="_Toc505427224"/>
      <w:r>
        <w:t>3.</w:t>
      </w:r>
      <w:r w:rsidR="00EC0D4C">
        <w:t>4.3 Base de datos</w:t>
      </w:r>
      <w:bookmarkEnd w:id="135"/>
      <w:bookmarkEnd w:id="136"/>
    </w:p>
    <w:p w14:paraId="7228313E" w14:textId="2A5CD028"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5F52C14E" w14:textId="7D25D236" w:rsidR="00595E84" w:rsidRDefault="00DF31DE" w:rsidP="00595E84">
      <w:r>
        <w:rPr>
          <w:rStyle w:val="SubttuloCar"/>
        </w:rPr>
        <w:t>3</w:t>
      </w:r>
      <w:r>
        <w:rPr>
          <w:rStyle w:val="SubttuloCar"/>
        </w:rPr>
        <w:t>.4.3.1</w:t>
      </w:r>
      <w:r w:rsidRPr="00EC0D4C">
        <w:rPr>
          <w:rStyle w:val="SubttuloCar"/>
        </w:rPr>
        <w:t xml:space="preserve"> </w:t>
      </w:r>
      <w:proofErr w:type="spellStart"/>
      <w:r>
        <w:rPr>
          <w:rStyle w:val="SubttuloCar"/>
        </w:rPr>
        <w:t>MySQL</w:t>
      </w:r>
      <w:proofErr w:type="spellEnd"/>
    </w:p>
    <w:p w14:paraId="6B349854" w14:textId="593E0658" w:rsidR="00DF31DE" w:rsidRDefault="00DF31DE" w:rsidP="00595E84">
      <w:r>
        <w:tab/>
        <w:t>Es un sistema de gestión de bases de datos relacional y está considerada como la base de datos de código abierto más popular del mundo.</w:t>
      </w:r>
      <w:r w:rsidR="006C55C7">
        <w:t xml:space="preserve"> Es soportada por los lenguajes de programación más importantes </w:t>
      </w:r>
      <w:r w:rsidR="006C55C7">
        <w:lastRenderedPageBreak/>
        <w:t xml:space="preserve">y la comunidad de desarrolladores es muy amplia. Wikipedia, Google, Facebook, Twitter, </w:t>
      </w:r>
      <w:proofErr w:type="spellStart"/>
      <w:r w:rsidR="006C55C7">
        <w:t>Flickr</w:t>
      </w:r>
      <w:proofErr w:type="spellEnd"/>
      <w:r w:rsidR="006C55C7">
        <w:t xml:space="preserve"> o YouTube son algunos ejemplos de sitios web que la utilizan.</w:t>
      </w:r>
    </w:p>
    <w:p w14:paraId="3B863556" w14:textId="03D6A6D5" w:rsidR="006C55C7" w:rsidRDefault="006C55C7" w:rsidP="006C55C7">
      <w:pPr>
        <w:spacing w:line="240" w:lineRule="auto"/>
        <w:jc w:val="center"/>
      </w:pPr>
      <w:r>
        <w:rPr>
          <w:noProof/>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3">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764757CB" w:rsidR="006C55C7" w:rsidRDefault="006C55C7" w:rsidP="006C55C7">
      <w:pPr>
        <w:pStyle w:val="Descripcin"/>
        <w:jc w:val="center"/>
        <w:rPr>
          <w:sz w:val="20"/>
        </w:rPr>
      </w:pPr>
      <w:r>
        <w:t xml:space="preserve">Figura </w:t>
      </w:r>
      <w:r w:rsidR="000F5872">
        <w:t>26</w:t>
      </w:r>
      <w:r>
        <w:rPr>
          <w:sz w:val="20"/>
        </w:rPr>
        <w:t xml:space="preserve"> </w:t>
      </w:r>
      <w:r w:rsidRPr="000A213A">
        <w:rPr>
          <w:sz w:val="20"/>
        </w:rPr>
        <w:t xml:space="preserve">Logo </w:t>
      </w:r>
      <w:proofErr w:type="spellStart"/>
      <w:r w:rsidR="000F5872">
        <w:rPr>
          <w:sz w:val="20"/>
        </w:rPr>
        <w:t>MySQL</w:t>
      </w:r>
      <w:proofErr w:type="spellEnd"/>
    </w:p>
    <w:p w14:paraId="6527946F" w14:textId="7299F065" w:rsidR="006C55C7" w:rsidRDefault="006C55C7" w:rsidP="006C55C7">
      <w:r>
        <w:rPr>
          <w:rStyle w:val="SubttuloCar"/>
        </w:rPr>
        <w:t>3</w:t>
      </w:r>
      <w:r>
        <w:rPr>
          <w:rStyle w:val="SubttuloCar"/>
        </w:rPr>
        <w:t>.4.3.2</w:t>
      </w:r>
      <w:r w:rsidRPr="00EC0D4C">
        <w:rPr>
          <w:rStyle w:val="SubttuloCar"/>
        </w:rPr>
        <w:t xml:space="preserve"> </w:t>
      </w:r>
      <w:proofErr w:type="spellStart"/>
      <w:r>
        <w:rPr>
          <w:rStyle w:val="SubttuloCar"/>
        </w:rPr>
        <w:t>PostgreSQL</w:t>
      </w:r>
      <w:proofErr w:type="spellEnd"/>
    </w:p>
    <w:p w14:paraId="5CCADCAB" w14:textId="578D1142" w:rsidR="006C55C7" w:rsidRDefault="006C55C7" w:rsidP="006C55C7">
      <w:r>
        <w:tab/>
        <w:t xml:space="preserve">Es un sistema de gestión de bases de datos relacional </w:t>
      </w:r>
      <w:r>
        <w:t xml:space="preserve">orientado a objetos y de código libre. Cuenta con alta concurrencia, amplia variedad de tipos nativos, amplia seguridad, etc. </w:t>
      </w:r>
      <w:r w:rsidR="000F5872">
        <w:t xml:space="preserve">Al igual que con </w:t>
      </w:r>
      <w:proofErr w:type="spellStart"/>
      <w:r w:rsidR="000F5872">
        <w:t>MySQL</w:t>
      </w:r>
      <w:proofErr w:type="spellEnd"/>
      <w:r w:rsidR="000F5872">
        <w:t xml:space="preserve">, </w:t>
      </w:r>
      <w:proofErr w:type="spellStart"/>
      <w:r w:rsidR="000F5872">
        <w:t>PostgreSQL</w:t>
      </w:r>
      <w:proofErr w:type="spellEnd"/>
      <w:r w:rsidR="000F5872">
        <w:t xml:space="preserve"> da soporte a la mayoría de los lenguajes de programación.</w:t>
      </w:r>
    </w:p>
    <w:p w14:paraId="44E4642B" w14:textId="2BA1ABE5" w:rsidR="006C55C7" w:rsidRDefault="000F5872" w:rsidP="000F5872">
      <w:pPr>
        <w:spacing w:line="240" w:lineRule="auto"/>
        <w:jc w:val="center"/>
      </w:pPr>
      <w:r>
        <w:rPr>
          <w:noProof/>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4">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43CAD8C1" w:rsidR="000F5872" w:rsidRPr="000F5872" w:rsidRDefault="000F5872" w:rsidP="000F5872">
      <w:pPr>
        <w:pStyle w:val="Descripcin"/>
        <w:jc w:val="center"/>
        <w:rPr>
          <w:sz w:val="20"/>
        </w:rPr>
      </w:pPr>
      <w:r>
        <w:t xml:space="preserve">Figura </w:t>
      </w:r>
      <w:r>
        <w:t>27</w:t>
      </w:r>
      <w:r>
        <w:rPr>
          <w:sz w:val="20"/>
        </w:rPr>
        <w:t xml:space="preserve"> </w:t>
      </w:r>
      <w:r w:rsidRPr="000A213A">
        <w:rPr>
          <w:sz w:val="20"/>
        </w:rPr>
        <w:t xml:space="preserve">Logo </w:t>
      </w:r>
      <w:proofErr w:type="spellStart"/>
      <w:r>
        <w:rPr>
          <w:sz w:val="20"/>
        </w:rPr>
        <w:t>PostgreSQL</w:t>
      </w:r>
      <w:proofErr w:type="spellEnd"/>
    </w:p>
    <w:p w14:paraId="631EB52C" w14:textId="2A20BB68" w:rsidR="000F5872" w:rsidRDefault="000F5872" w:rsidP="000F5872">
      <w:r>
        <w:rPr>
          <w:rStyle w:val="SubttuloCar"/>
        </w:rPr>
        <w:t>3</w:t>
      </w:r>
      <w:r>
        <w:rPr>
          <w:rStyle w:val="SubttuloCar"/>
        </w:rPr>
        <w:t>.4.3.3</w:t>
      </w:r>
      <w:r w:rsidRPr="00EC0D4C">
        <w:rPr>
          <w:rStyle w:val="SubttuloCar"/>
        </w:rPr>
        <w:t xml:space="preserve"> </w:t>
      </w:r>
      <w:proofErr w:type="spellStart"/>
      <w:r>
        <w:rPr>
          <w:rStyle w:val="SubttuloCar"/>
        </w:rPr>
        <w:t>MongoDB</w:t>
      </w:r>
      <w:proofErr w:type="spellEnd"/>
    </w:p>
    <w:p w14:paraId="36A5FFD4" w14:textId="72607FDE" w:rsidR="000F5872" w:rsidRDefault="000F5872" w:rsidP="006C55C7">
      <w:r>
        <w:tab/>
      </w:r>
      <w:r>
        <w:t xml:space="preserve">Es un sistema de base de datos </w:t>
      </w:r>
      <w:proofErr w:type="spellStart"/>
      <w:r>
        <w:t>NoSQL</w:t>
      </w:r>
      <w:proofErr w:type="spellEnd"/>
      <w:r>
        <w:t xml:space="preserve"> orientado a documentos y de código abierto. Lanzado en 2009, los datos son guardados en estructuras de datos de documentos similares a JSON en lugar de tablas como en los sistemas relacionales tradicionales. </w:t>
      </w:r>
      <w:proofErr w:type="spellStart"/>
      <w:r>
        <w:t>MongoDB</w:t>
      </w:r>
      <w:proofErr w:type="spellEnd"/>
      <w:r>
        <w:t xml:space="preserve"> utiliza una especificación llamada BSON, haciendo que la integración de los datos en ciertas aplicaciones sea más fácil y rápida. Al igual que las relacionales comentadas anteriormente, </w:t>
      </w:r>
      <w:proofErr w:type="spellStart"/>
      <w:r>
        <w:t>MongoDB</w:t>
      </w:r>
      <w:proofErr w:type="spellEnd"/>
      <w:r>
        <w:t xml:space="preserve"> tiene drivers oficiales para la mayoría de</w:t>
      </w:r>
      <w:r w:rsidR="00E00EF9">
        <w:t xml:space="preserve"> los</w:t>
      </w:r>
      <w:r>
        <w:t xml:space="preserve"> lenguajes de programación más extendidos a día de hoy.</w:t>
      </w:r>
    </w:p>
    <w:p w14:paraId="4D6FC2C3" w14:textId="57EA4A04" w:rsidR="000F5872" w:rsidRDefault="000F5872" w:rsidP="00E00EF9">
      <w:pPr>
        <w:spacing w:line="240" w:lineRule="auto"/>
        <w:jc w:val="center"/>
      </w:pPr>
      <w:r>
        <w:rPr>
          <w:noProof/>
        </w:rPr>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317813" cy="660014"/>
                    </a:xfrm>
                    <a:prstGeom prst="rect">
                      <a:avLst/>
                    </a:prstGeom>
                  </pic:spPr>
                </pic:pic>
              </a:graphicData>
            </a:graphic>
          </wp:inline>
        </w:drawing>
      </w:r>
    </w:p>
    <w:p w14:paraId="3603BE76" w14:textId="3FB2A956" w:rsidR="000F5872" w:rsidRPr="000F5872" w:rsidRDefault="000F5872" w:rsidP="000F5872">
      <w:pPr>
        <w:pStyle w:val="Descripcin"/>
        <w:jc w:val="center"/>
        <w:rPr>
          <w:sz w:val="20"/>
        </w:rPr>
      </w:pPr>
      <w:r>
        <w:lastRenderedPageBreak/>
        <w:t xml:space="preserve">Figura </w:t>
      </w:r>
      <w:r w:rsidR="00E00EF9">
        <w:t>28</w:t>
      </w:r>
      <w:r>
        <w:rPr>
          <w:sz w:val="20"/>
        </w:rPr>
        <w:t xml:space="preserve"> </w:t>
      </w:r>
      <w:r w:rsidRPr="000A213A">
        <w:rPr>
          <w:sz w:val="20"/>
        </w:rPr>
        <w:t xml:space="preserve">Logo </w:t>
      </w:r>
      <w:proofErr w:type="spellStart"/>
      <w:r w:rsidR="00E00EF9">
        <w:rPr>
          <w:sz w:val="20"/>
        </w:rPr>
        <w:t>MongoDB</w:t>
      </w:r>
      <w:proofErr w:type="spellEnd"/>
    </w:p>
    <w:p w14:paraId="5FF8022D" w14:textId="3DEF0B5B" w:rsidR="00E00EF9" w:rsidRDefault="00E00EF9" w:rsidP="00E00EF9">
      <w:r>
        <w:rPr>
          <w:rStyle w:val="SubttuloCar"/>
        </w:rPr>
        <w:t>3</w:t>
      </w:r>
      <w:r>
        <w:rPr>
          <w:rStyle w:val="SubttuloCar"/>
        </w:rPr>
        <w:t>.4.3.4</w:t>
      </w:r>
      <w:r w:rsidRPr="00EC0D4C">
        <w:rPr>
          <w:rStyle w:val="SubttuloCar"/>
        </w:rPr>
        <w:t xml:space="preserve"> </w:t>
      </w:r>
      <w:proofErr w:type="spellStart"/>
      <w:r>
        <w:rPr>
          <w:rStyle w:val="SubttuloCar"/>
        </w:rPr>
        <w:t>Firebase</w:t>
      </w:r>
      <w:proofErr w:type="spellEnd"/>
      <w:r>
        <w:rPr>
          <w:rStyle w:val="SubttuloCar"/>
        </w:rPr>
        <w:t xml:space="preserve"> Cloud </w:t>
      </w:r>
      <w:proofErr w:type="spellStart"/>
      <w:r>
        <w:rPr>
          <w:rStyle w:val="SubttuloCar"/>
        </w:rPr>
        <w:t>Firestore</w:t>
      </w:r>
      <w:proofErr w:type="spellEnd"/>
    </w:p>
    <w:p w14:paraId="52266D7E" w14:textId="2A0C019A" w:rsidR="000F5872" w:rsidRDefault="00E00EF9" w:rsidP="00E00EF9">
      <w:r>
        <w:tab/>
        <w:t xml:space="preserve">Es un servicio derivado de Google Cloud </w:t>
      </w:r>
      <w:proofErr w:type="spellStart"/>
      <w:r>
        <w:t>Platform</w:t>
      </w:r>
      <w:proofErr w:type="spellEnd"/>
      <w:r>
        <w:t xml:space="preserve">, adaptado a la plataforma </w:t>
      </w:r>
      <w:proofErr w:type="spellStart"/>
      <w:r>
        <w:t>Firebase</w:t>
      </w:r>
      <w:proofErr w:type="spellEnd"/>
      <w:r>
        <w:t xml:space="preserve"> adquirida por Google en 2014. Se trata de una base de datos </w:t>
      </w:r>
      <w:proofErr w:type="spellStart"/>
      <w:r>
        <w:t>NoSQL</w:t>
      </w:r>
      <w:proofErr w:type="spellEnd"/>
      <w:r>
        <w:t xml:space="preserve"> que organiza sus datos en forma de documentos agrupados en colecciones. En ellos se pueden incluir campos de diversos tipos (cadenas de texto, números, puntos geográficos, referencias a la propia base de datos, </w:t>
      </w:r>
      <w:proofErr w:type="spellStart"/>
      <w:r>
        <w:t>arrays</w:t>
      </w:r>
      <w:proofErr w:type="spellEnd"/>
      <w:r>
        <w:t xml:space="preserve">, booleanos, etc.) y otras </w:t>
      </w:r>
      <w:proofErr w:type="spellStart"/>
      <w:r>
        <w:t>subcolecciones</w:t>
      </w:r>
      <w:proofErr w:type="spellEnd"/>
      <w:r>
        <w:t xml:space="preserve">. Junto con el resto de las herramientas de </w:t>
      </w:r>
      <w:proofErr w:type="spellStart"/>
      <w:r>
        <w:t>Firebase</w:t>
      </w:r>
      <w:proofErr w:type="spellEnd"/>
      <w:r>
        <w:t xml:space="preserve"> y de Google Cloud </w:t>
      </w:r>
      <w:proofErr w:type="spellStart"/>
      <w:r>
        <w:t>Platform</w:t>
      </w:r>
      <w:proofErr w:type="spellEnd"/>
      <w:r>
        <w:t>, las posibilidades de esta base de datos</w:t>
      </w:r>
      <w:r w:rsidR="00F221A1">
        <w:t xml:space="preserve"> en una aplicación web</w:t>
      </w:r>
      <w:r>
        <w:t xml:space="preserve"> son inmensas.</w:t>
      </w:r>
    </w:p>
    <w:p w14:paraId="1D36F33F" w14:textId="00A888C8" w:rsidR="00E00EF9" w:rsidRDefault="00E00EF9" w:rsidP="00E00EF9">
      <w:pPr>
        <w:spacing w:after="0" w:line="240" w:lineRule="auto"/>
        <w:jc w:val="center"/>
      </w:pPr>
      <w:r>
        <w:rPr>
          <w:noProof/>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62DB6F86" w:rsidR="00E00EF9" w:rsidRDefault="00E00EF9" w:rsidP="00E00EF9">
      <w:pPr>
        <w:pStyle w:val="Descripcin"/>
        <w:jc w:val="center"/>
        <w:rPr>
          <w:sz w:val="20"/>
        </w:rPr>
      </w:pPr>
      <w:r>
        <w:t xml:space="preserve">Figura </w:t>
      </w:r>
      <w:r>
        <w:t>29</w:t>
      </w:r>
      <w:r>
        <w:rPr>
          <w:sz w:val="20"/>
        </w:rPr>
        <w:t xml:space="preserve"> </w:t>
      </w:r>
      <w:r w:rsidRPr="000A213A">
        <w:rPr>
          <w:sz w:val="20"/>
        </w:rPr>
        <w:t xml:space="preserve">Logo </w:t>
      </w:r>
      <w:proofErr w:type="spellStart"/>
      <w:r>
        <w:rPr>
          <w:sz w:val="20"/>
        </w:rPr>
        <w:t>Firebase</w:t>
      </w:r>
      <w:proofErr w:type="spellEnd"/>
    </w:p>
    <w:p w14:paraId="1B46642E" w14:textId="767DF45A" w:rsidR="00E00EF9" w:rsidRPr="00E00EF9" w:rsidRDefault="00E00EF9" w:rsidP="00E00EF9"/>
    <w:p w14:paraId="4507E25F" w14:textId="77777777" w:rsidR="00E00EF9" w:rsidRPr="00595E84" w:rsidRDefault="00E00EF9" w:rsidP="00E00EF9"/>
    <w:p w14:paraId="0962DED5" w14:textId="1539792A" w:rsidR="00927D8B" w:rsidRDefault="00662744" w:rsidP="00F221A1">
      <w:pPr>
        <w:pStyle w:val="Subttulo"/>
        <w:spacing w:after="240"/>
      </w:pPr>
      <w:bookmarkStart w:id="137" w:name="_Toc486444092"/>
      <w:bookmarkStart w:id="138" w:name="_Toc505427036"/>
      <w:bookmarkStart w:id="139" w:name="_Toc505427225"/>
      <w:r>
        <w:t>3</w:t>
      </w:r>
      <w:r w:rsidR="00142BF9">
        <w:t>.5. D</w:t>
      </w:r>
      <w:r w:rsidR="00F221A1">
        <w:t>escripción de la alternativa seleccionada</w:t>
      </w:r>
      <w:bookmarkEnd w:id="137"/>
      <w:bookmarkEnd w:id="138"/>
      <w:bookmarkEnd w:id="139"/>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t xml:space="preserve">Las tecnologías web avanzan con una rapidez mucho mayor que cualquier otra tecnología, por eso es recomendable apostar por tecnologías modernas que tienen dentro de su </w:t>
      </w:r>
      <w:proofErr w:type="spellStart"/>
      <w:r w:rsidRPr="00C97C8A">
        <w:rPr>
          <w:i/>
        </w:rPr>
        <w:t>roadmap</w:t>
      </w:r>
      <w:proofErr w:type="spellEnd"/>
      <w:r>
        <w:t xml:space="preserve"> una mejora continua y un soporte técnico de un gran número de profesionales. </w:t>
      </w:r>
    </w:p>
    <w:p w14:paraId="0B654BE1" w14:textId="7F93A5E4" w:rsidR="00E25C3D" w:rsidRDefault="00177EB3" w:rsidP="00C97C8A">
      <w:pPr>
        <w:ind w:firstLine="720"/>
      </w:pPr>
      <w:r>
        <w:lastRenderedPageBreak/>
        <w:t>A continuación</w:t>
      </w:r>
      <w:r w:rsidR="00C97C8A">
        <w:t>,</w:t>
      </w:r>
      <w:r>
        <w:t xml:space="preserve"> se detallarán</w:t>
      </w:r>
      <w:r w:rsidR="00C97C8A">
        <w:t xml:space="preserve"> las razones de las tecnologías seleccionadas para cada una de las capas: </w:t>
      </w:r>
      <w:proofErr w:type="spellStart"/>
      <w:r w:rsidR="00C97C8A" w:rsidRPr="00C97C8A">
        <w:rPr>
          <w:i/>
        </w:rPr>
        <w:t>backend</w:t>
      </w:r>
      <w:proofErr w:type="spellEnd"/>
      <w:r w:rsidR="00C97C8A">
        <w:t xml:space="preserve">, </w:t>
      </w:r>
      <w:proofErr w:type="spellStart"/>
      <w:r w:rsidR="00C97C8A" w:rsidRPr="00C97C8A">
        <w:rPr>
          <w:i/>
        </w:rPr>
        <w:t>frontend</w:t>
      </w:r>
      <w:proofErr w:type="spellEnd"/>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297586" w:rsidRDefault="00662744" w:rsidP="00C97C8A">
      <w:pPr>
        <w:pStyle w:val="Subttulo"/>
        <w:spacing w:after="240"/>
      </w:pPr>
      <w:bookmarkStart w:id="140" w:name="_Toc505427037"/>
      <w:bookmarkStart w:id="141" w:name="_Toc505427226"/>
      <w:r>
        <w:t>3.</w:t>
      </w:r>
      <w:r w:rsidR="00F41EA8" w:rsidRPr="00297586">
        <w:t xml:space="preserve">5.1 </w:t>
      </w:r>
      <w:r w:rsidR="00C97C8A">
        <w:t xml:space="preserve">Tecnologías </w:t>
      </w:r>
      <w:bookmarkEnd w:id="140"/>
      <w:bookmarkEnd w:id="141"/>
      <w:proofErr w:type="spellStart"/>
      <w:r w:rsidR="005D36E2">
        <w:rPr>
          <w:i/>
        </w:rPr>
        <w:t>frontend</w:t>
      </w:r>
      <w:proofErr w:type="spellEnd"/>
    </w:p>
    <w:p w14:paraId="11E28D51" w14:textId="4EA241ED" w:rsidR="00177EB3" w:rsidRDefault="005D36E2" w:rsidP="005D36E2">
      <w:pPr>
        <w:ind w:firstLine="720"/>
      </w:pPr>
      <w:r>
        <w:t xml:space="preserve">Tras analizar todas las posibilidades tratadas en el apartado anterior se ha decidido usar el moderno </w:t>
      </w:r>
      <w:proofErr w:type="spellStart"/>
      <w:r w:rsidRPr="005D36E2">
        <w:rPr>
          <w:i/>
        </w:rPr>
        <w:t>framework</w:t>
      </w:r>
      <w:proofErr w:type="spellEnd"/>
      <w:r>
        <w:t xml:space="preserve"> Angular, en su versión 5</w:t>
      </w:r>
      <w:r w:rsidR="00E0281E">
        <w:t xml:space="preserve">. </w:t>
      </w:r>
      <w:r>
        <w:t>Las razones se detallan a continuación:</w:t>
      </w:r>
    </w:p>
    <w:p w14:paraId="3B540856" w14:textId="71207726" w:rsidR="00AB2F23" w:rsidRDefault="00AB2F23" w:rsidP="00AB2F23">
      <w:pPr>
        <w:numPr>
          <w:ilvl w:val="0"/>
          <w:numId w:val="20"/>
        </w:numPr>
        <w:jc w:val="left"/>
      </w:pPr>
      <w:r>
        <w:t xml:space="preserve">Este </w:t>
      </w:r>
      <w:proofErr w:type="spellStart"/>
      <w:r w:rsidR="005D36E2" w:rsidRPr="005D36E2">
        <w:rPr>
          <w:i/>
        </w:rPr>
        <w:t>framework</w:t>
      </w:r>
      <w:proofErr w:type="spellEnd"/>
      <w:r>
        <w:t xml:space="preserve"> </w:t>
      </w:r>
      <w:r w:rsidR="0051502E">
        <w:t>sigue el patr</w:t>
      </w:r>
      <w:r w:rsidR="00947571">
        <w:t>ón MVC</w:t>
      </w:r>
      <w:r w:rsidR="0051502E">
        <w:t xml:space="preserve"> </w:t>
      </w:r>
      <w:r>
        <w:t>proporciona</w:t>
      </w:r>
      <w:r w:rsidR="005D36E2">
        <w:t>ndo</w:t>
      </w:r>
      <w:r>
        <w:t xml:space="preserve"> una estructura </w:t>
      </w:r>
      <w:r w:rsidR="005D36E2">
        <w:t>organizada</w:t>
      </w:r>
      <w:r>
        <w:t xml:space="preserve"> </w:t>
      </w:r>
      <w:r w:rsidR="005D36E2">
        <w:t>a la</w:t>
      </w:r>
      <w:r>
        <w:t xml:space="preserve"> aplicación web.</w:t>
      </w:r>
      <w:r w:rsidR="005D36E2">
        <w:t xml:space="preserve"> El comienzo del proyecto es sencillo ya que Angular crea un esqueleto mínimo que puede ser ejecutado con un simple comando ‘</w:t>
      </w:r>
      <w:proofErr w:type="spellStart"/>
      <w:r w:rsidR="005D36E2" w:rsidRPr="005D36E2">
        <w:rPr>
          <w:i/>
        </w:rPr>
        <w:t>ng</w:t>
      </w:r>
      <w:proofErr w:type="spellEnd"/>
      <w:r w:rsidR="005D36E2" w:rsidRPr="005D36E2">
        <w:rPr>
          <w:i/>
        </w:rPr>
        <w:t xml:space="preserve"> </w:t>
      </w:r>
      <w:proofErr w:type="spellStart"/>
      <w:r w:rsidR="005D36E2" w:rsidRPr="005D36E2">
        <w:rPr>
          <w:i/>
        </w:rPr>
        <w:t>serve</w:t>
      </w:r>
      <w:proofErr w:type="spellEnd"/>
      <w:r w:rsidR="005D36E2" w:rsidRPr="005D36E2">
        <w:rPr>
          <w:i/>
        </w:rPr>
        <w:t xml:space="preserve"> -o</w:t>
      </w:r>
      <w:r w:rsidR="005D36E2">
        <w:t>’.</w:t>
      </w:r>
    </w:p>
    <w:p w14:paraId="21D08FA7" w14:textId="0708347C" w:rsidR="00AB2F23" w:rsidRDefault="005D36E2" w:rsidP="0009487E">
      <w:pPr>
        <w:numPr>
          <w:ilvl w:val="0"/>
          <w:numId w:val="20"/>
        </w:numPr>
      </w:pPr>
      <w:r>
        <w:t xml:space="preserve">Angular puede usar diferentes gestores de paquetes. Destacan </w:t>
      </w:r>
      <w:proofErr w:type="spellStart"/>
      <w:r>
        <w:t>npm</w:t>
      </w:r>
      <w:proofErr w:type="spellEnd"/>
      <w:r>
        <w:t xml:space="preserve"> y </w:t>
      </w:r>
      <w:proofErr w:type="spellStart"/>
      <w:r>
        <w:t>yarn</w:t>
      </w:r>
      <w:proofErr w:type="spellEnd"/>
      <w:r>
        <w:t xml:space="preserve">,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40A9069A" w:rsidR="00AB2F23" w:rsidRDefault="0009487E" w:rsidP="00E624CF">
      <w:pPr>
        <w:numPr>
          <w:ilvl w:val="0"/>
          <w:numId w:val="20"/>
        </w:numPr>
      </w:pPr>
      <w:r>
        <w:t xml:space="preserve">Angular se basa principalmente en la creación y reutilización de componentes. Cada componente está compuesto por cuatro ficheros: la vista, la lógica, los estilos y los </w:t>
      </w:r>
      <w:proofErr w:type="spellStart"/>
      <w:r>
        <w:t>tests</w:t>
      </w:r>
      <w:proofErr w:type="spellEnd"/>
      <w:r>
        <w:t xml:space="preserve">. La vista es un fichero HTML. La lógica es un fichero </w:t>
      </w:r>
      <w:proofErr w:type="spellStart"/>
      <w:r>
        <w:t>TypeScript</w:t>
      </w:r>
      <w:proofErr w:type="spellEnd"/>
      <w:r>
        <w:t xml:space="preserve">. Los estilos es un fichero CSS o SCSS. Los </w:t>
      </w:r>
      <w:proofErr w:type="spellStart"/>
      <w:r>
        <w:t>tests</w:t>
      </w:r>
      <w:proofErr w:type="spellEnd"/>
      <w:r>
        <w:t xml:space="preserve"> es un fichero </w:t>
      </w:r>
      <w:proofErr w:type="spellStart"/>
      <w:r>
        <w:t>TypeScript</w:t>
      </w:r>
      <w:proofErr w:type="spellEnd"/>
      <w:r>
        <w:t xml:space="preserve"> con una sintaxis de </w:t>
      </w:r>
      <w:proofErr w:type="spellStart"/>
      <w:r>
        <w:t>testing</w:t>
      </w:r>
      <w:proofErr w:type="spellEnd"/>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t xml:space="preserve">Otra de las razones es que Angular es mantenido por Google por lo que tiene un soporte continuo de los mejores profesionales del sector, siendo actualizado día a día con nuevas características y versiones del </w:t>
      </w:r>
      <w:proofErr w:type="spellStart"/>
      <w:r w:rsidRPr="00E624CF">
        <w:rPr>
          <w:i/>
        </w:rPr>
        <w:t>framework</w:t>
      </w:r>
      <w:proofErr w:type="spellEnd"/>
      <w:r>
        <w:rPr>
          <w:i/>
        </w:rPr>
        <w:t>.</w:t>
      </w:r>
      <w:r>
        <w:t xml:space="preserve"> Aún así, es de código abierto y por ello la comunidad actual de Angular </w:t>
      </w:r>
      <w:r>
        <w:lastRenderedPageBreak/>
        <w:t>es muy grande y tiende a ser cada vez mayor, los programadores web son atraídos por la agilidad de mejora, el rendimiento y la sencillez para crear aplicaciones web potentes y modernas.</w:t>
      </w:r>
    </w:p>
    <w:p w14:paraId="4DEC8F46" w14:textId="4D1586DA"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proofErr w:type="spellStart"/>
      <w:r w:rsidR="00702F32">
        <w:t>customizables</w:t>
      </w:r>
      <w:proofErr w:type="spellEnd"/>
      <w:r w:rsidR="00702F32">
        <w:t>: Angular Material. Estos componentes están optimizados para que ofrezcan el mejor rendimiento a las aplicaciones web.</w:t>
      </w:r>
    </w:p>
    <w:p w14:paraId="1CD99A4B" w14:textId="26FF4C84"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6507F2">
        <w:t xml:space="preserve">para un </w:t>
      </w:r>
      <w:proofErr w:type="spellStart"/>
      <w:r w:rsidR="006507F2">
        <w:t>renderizado</w:t>
      </w:r>
      <w:proofErr w:type="spellEnd"/>
      <w:r w:rsidR="006507F2">
        <w:t xml:space="preserve"> 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proofErr w:type="spellStart"/>
      <w:r w:rsidRPr="006507F2">
        <w:rPr>
          <w:i/>
        </w:rPr>
        <w:t>plugins</w:t>
      </w:r>
      <w:proofErr w:type="spellEnd"/>
      <w:r>
        <w:t xml:space="preserve"> para los </w:t>
      </w:r>
      <w:proofErr w:type="spellStart"/>
      <w:r>
        <w:t>IDEs</w:t>
      </w:r>
      <w:proofErr w:type="spellEnd"/>
      <w:r>
        <w:t xml:space="preserve"> de desarrollo web más comunes. Estos </w:t>
      </w:r>
      <w:proofErr w:type="spellStart"/>
      <w:r w:rsidRPr="006507F2">
        <w:rPr>
          <w:i/>
        </w:rPr>
        <w:t>plugins</w:t>
      </w:r>
      <w:proofErr w:type="spellEnd"/>
      <w:r>
        <w:t xml:space="preserve"> facilitan enormemente el desarrollo. El IDE, Visual Studio </w:t>
      </w:r>
      <w:proofErr w:type="spellStart"/>
      <w:r>
        <w:t>Code</w:t>
      </w:r>
      <w:proofErr w:type="spellEnd"/>
      <w:r>
        <w:t xml:space="preserve">, tiene numerosas ventajas como la sugerencia de código inteligente y detección de errores además de múltiples </w:t>
      </w:r>
      <w:proofErr w:type="spellStart"/>
      <w:r w:rsidRPr="006507F2">
        <w:rPr>
          <w:i/>
        </w:rPr>
        <w:t>plugins</w:t>
      </w:r>
      <w:proofErr w:type="spellEnd"/>
      <w:r>
        <w:t>.</w:t>
      </w:r>
    </w:p>
    <w:p w14:paraId="7665FCC0" w14:textId="16570733" w:rsidR="009E5C17" w:rsidRDefault="009E5C17" w:rsidP="00702F32">
      <w:pPr>
        <w:numPr>
          <w:ilvl w:val="0"/>
          <w:numId w:val="20"/>
        </w:numPr>
      </w:pPr>
      <w:r>
        <w:t xml:space="preserve">Angular permite fácilmente la integración con otras tecnologías o </w:t>
      </w:r>
      <w:proofErr w:type="spellStart"/>
      <w:r w:rsidRPr="009E5C17">
        <w:rPr>
          <w:i/>
        </w:rPr>
        <w:t>frameworks</w:t>
      </w:r>
      <w:proofErr w:type="spellEnd"/>
      <w:r w:rsidR="00B524BE">
        <w:t xml:space="preserve"> web como </w:t>
      </w:r>
      <w:proofErr w:type="spellStart"/>
      <w:r w:rsidR="00B524BE">
        <w:t>jQuery</w:t>
      </w:r>
      <w:proofErr w:type="spellEnd"/>
      <w:r w:rsidR="00B524BE">
        <w:t xml:space="preserve">, </w:t>
      </w:r>
      <w:proofErr w:type="spellStart"/>
      <w:r w:rsidR="00B524BE">
        <w:t>Bootstrap</w:t>
      </w:r>
      <w:proofErr w:type="spellEnd"/>
      <w:r w:rsidR="00B524BE">
        <w:t>, HTML5, CSS3, JavaScript o</w:t>
      </w:r>
      <w:r>
        <w:t xml:space="preserve"> </w:t>
      </w:r>
      <w:proofErr w:type="spellStart"/>
      <w:r>
        <w:t>Sass</w:t>
      </w:r>
      <w:proofErr w:type="spellEnd"/>
      <w:r w:rsidR="00B524BE">
        <w:t xml:space="preserve"> que también serán utilizadas en el lado del cliente de la aplicación.</w:t>
      </w:r>
    </w:p>
    <w:p w14:paraId="23BBED32" w14:textId="560733BE" w:rsidR="009C091D" w:rsidRDefault="009C091D" w:rsidP="00702F32">
      <w:pPr>
        <w:numPr>
          <w:ilvl w:val="0"/>
          <w:numId w:val="20"/>
        </w:numPr>
      </w:pPr>
      <w:r>
        <w:t xml:space="preserve">Angular e </w:t>
      </w:r>
      <w:proofErr w:type="spellStart"/>
      <w:r>
        <w:t>Ionic</w:t>
      </w:r>
      <w:proofErr w:type="spellEnd"/>
      <w:r w:rsidR="003B7004">
        <w:t xml:space="preserve">, </w:t>
      </w:r>
      <w:proofErr w:type="spellStart"/>
      <w:r w:rsidR="003B7004" w:rsidRPr="003B7004">
        <w:rPr>
          <w:i/>
        </w:rPr>
        <w:t>framework</w:t>
      </w:r>
      <w:proofErr w:type="spellEnd"/>
      <w:r w:rsidR="003B7004">
        <w:t xml:space="preserve"> para la creación de aplicaciones móviles, son como uña y carne para pasar aplicaciones web a su versión móvil. Con tan solo unos comandos de instalación y de ejecución, cualquier aplicación escrita en Angular puede pasar a ser una aplicación móvil de </w:t>
      </w:r>
      <w:proofErr w:type="spellStart"/>
      <w:r w:rsidR="003B7004">
        <w:t>Ionic</w:t>
      </w:r>
      <w:proofErr w:type="spellEnd"/>
      <w:r w:rsidR="003B7004">
        <w:t>.</w:t>
      </w:r>
    </w:p>
    <w:p w14:paraId="0BC77635" w14:textId="482009F1" w:rsidR="00E25C3D" w:rsidRPr="00E624CF" w:rsidRDefault="00E25C3D" w:rsidP="00E25C3D">
      <w:pPr>
        <w:jc w:val="left"/>
      </w:pPr>
    </w:p>
    <w:p w14:paraId="7E0E8B1E" w14:textId="30F3A98F" w:rsidR="00E25C3D" w:rsidRPr="00702F32" w:rsidRDefault="00662744" w:rsidP="00702F32">
      <w:pPr>
        <w:pStyle w:val="Subttulo"/>
      </w:pPr>
      <w:bookmarkStart w:id="142" w:name="_Toc505427038"/>
      <w:bookmarkStart w:id="143" w:name="_Toc505427227"/>
      <w:r w:rsidRPr="00702F32">
        <w:t>3.</w:t>
      </w:r>
      <w:r w:rsidR="00F41EA8" w:rsidRPr="00702F32">
        <w:t xml:space="preserve">5.2 </w:t>
      </w:r>
      <w:r w:rsidR="00E25C3D" w:rsidRPr="00702F32">
        <w:t xml:space="preserve">Tecnologías </w:t>
      </w:r>
      <w:bookmarkEnd w:id="142"/>
      <w:bookmarkEnd w:id="143"/>
      <w:proofErr w:type="spellStart"/>
      <w:r w:rsidR="009E5C17" w:rsidRPr="009E5C17">
        <w:rPr>
          <w:i/>
        </w:rPr>
        <w:t>backend</w:t>
      </w:r>
      <w:proofErr w:type="spellEnd"/>
    </w:p>
    <w:p w14:paraId="664C641C" w14:textId="24B3BA0E" w:rsidR="00B43E4D" w:rsidRDefault="00B524BE" w:rsidP="00B43E4D">
      <w:pPr>
        <w:spacing w:before="240"/>
        <w:ind w:firstLine="720"/>
        <w:jc w:val="left"/>
      </w:pPr>
      <w:r>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1D691481" w:rsidR="00B43E4D" w:rsidRDefault="00B43E4D" w:rsidP="00B43E4D">
      <w:pPr>
        <w:numPr>
          <w:ilvl w:val="0"/>
          <w:numId w:val="20"/>
        </w:numPr>
      </w:pPr>
      <w:r>
        <w:lastRenderedPageBreak/>
        <w:t xml:space="preserve">Tanto Node.js como Angular comparten indirectamente el mismo lenguaje de programación. Aunque en Angular se use </w:t>
      </w:r>
      <w:proofErr w:type="spellStart"/>
      <w:r>
        <w:t>TypeScript</w:t>
      </w:r>
      <w:proofErr w:type="spellEnd"/>
      <w:r>
        <w:t xml:space="preserve">, el código </w:t>
      </w:r>
      <w:proofErr w:type="spellStart"/>
      <w:r>
        <w:t>TypeScript</w:t>
      </w:r>
      <w:proofErr w:type="spellEnd"/>
      <w:r>
        <w:t xml:space="preserve"> es similar al código JavaScript de Node.js y cualquier trozo de código JavaScript funcionaría también en </w:t>
      </w:r>
      <w:proofErr w:type="spellStart"/>
      <w:r>
        <w:t>TypeScript</w:t>
      </w:r>
      <w:proofErr w:type="spellEnd"/>
      <w:r>
        <w:t xml:space="preserve">.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 xml:space="preserve">Al igual que Angular, Node.js puede usar </w:t>
      </w:r>
      <w:proofErr w:type="spellStart"/>
      <w:r>
        <w:t>npm</w:t>
      </w:r>
      <w:proofErr w:type="spellEnd"/>
      <w:r>
        <w:t xml:space="preserve"> o </w:t>
      </w:r>
      <w:proofErr w:type="spellStart"/>
      <w:r>
        <w:t>yarn</w:t>
      </w:r>
      <w:proofErr w:type="spellEnd"/>
      <w:r>
        <w:t xml:space="preserve"> como gestor de paquetes.</w:t>
      </w:r>
    </w:p>
    <w:p w14:paraId="3E1E7279" w14:textId="03E6B28B" w:rsidR="009C091D" w:rsidRDefault="009C091D" w:rsidP="00B43E4D">
      <w:pPr>
        <w:numPr>
          <w:ilvl w:val="0"/>
          <w:numId w:val="20"/>
        </w:numPr>
      </w:pPr>
      <w:r>
        <w:t xml:space="preserve">Node.js posee una gran comunidad </w:t>
      </w:r>
      <w:r w:rsidRPr="009C091D">
        <w:rPr>
          <w:i/>
        </w:rPr>
        <w:t xml:space="preserve">open </w:t>
      </w:r>
      <w:proofErr w:type="spellStart"/>
      <w:r w:rsidRPr="009C091D">
        <w:rPr>
          <w:i/>
        </w:rPr>
        <w:t>source</w:t>
      </w:r>
      <w:proofErr w:type="spellEnd"/>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El navegador más usado a día de hoy,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DC70F7" w:rsidRDefault="00662744" w:rsidP="00B524BE">
      <w:pPr>
        <w:pStyle w:val="Subttulo"/>
      </w:pPr>
      <w:bookmarkStart w:id="144" w:name="_Toc505427039"/>
      <w:bookmarkStart w:id="145" w:name="_Toc505427228"/>
      <w:r>
        <w:t>3.</w:t>
      </w:r>
      <w:r w:rsidR="00F41EA8" w:rsidRPr="00DC70F7">
        <w:t xml:space="preserve">5.3 </w:t>
      </w:r>
      <w:r w:rsidR="00794A91" w:rsidRPr="00DC70F7">
        <w:t xml:space="preserve">Base de </w:t>
      </w:r>
      <w:bookmarkEnd w:id="144"/>
      <w:bookmarkEnd w:id="145"/>
      <w:r w:rsidR="003B7004">
        <w:t>datos</w:t>
      </w:r>
    </w:p>
    <w:p w14:paraId="699E650B" w14:textId="0322F9BA" w:rsidR="000D1ADF" w:rsidRDefault="003B7004" w:rsidP="00F43663">
      <w:pPr>
        <w:spacing w:before="240"/>
        <w:ind w:firstLine="720"/>
        <w:jc w:val="left"/>
      </w:pPr>
      <w:r>
        <w:t xml:space="preserve">Una vez escogidas las tecnologías </w:t>
      </w:r>
      <w:proofErr w:type="spellStart"/>
      <w:r w:rsidRPr="003B7004">
        <w:rPr>
          <w:i/>
        </w:rPr>
        <w:t>backend</w:t>
      </w:r>
      <w:proofErr w:type="spellEnd"/>
      <w:r>
        <w:t xml:space="preserve"> y </w:t>
      </w:r>
      <w:proofErr w:type="spellStart"/>
      <w:r w:rsidRPr="003B7004">
        <w:rPr>
          <w:i/>
        </w:rPr>
        <w:t>frontend</w:t>
      </w:r>
      <w:proofErr w:type="spellEnd"/>
      <w:r>
        <w:t xml:space="preserve"> de la aplicación, hay que escoger el sistema de almacenamiento que mejor se adapte a las tecnologías elegidas. En este caso, y ya que se ha apostado por usar las tecnologías más modernas del mercado, una de las tendencias actuales para las bases de datos es </w:t>
      </w:r>
      <w:proofErr w:type="spellStart"/>
      <w:r>
        <w:t>Firebase</w:t>
      </w:r>
      <w:proofErr w:type="spellEnd"/>
      <w:r>
        <w:t xml:space="preserve">, plataforma integrada en Google Cloud </w:t>
      </w:r>
      <w:proofErr w:type="spellStart"/>
      <w:r>
        <w:t>Platform</w:t>
      </w:r>
      <w:proofErr w:type="spellEnd"/>
      <w:r>
        <w:t xml:space="preserve"> que cuenta con muchas herramientas útiles para el desarrollo web, entre las que se incluyen las bases de datos. Arriesgando un </w:t>
      </w:r>
      <w:r>
        <w:lastRenderedPageBreak/>
        <w:t>poco</w:t>
      </w:r>
      <w:r w:rsidR="00F43663">
        <w:t xml:space="preserve">, se ha elegido Cloud </w:t>
      </w:r>
      <w:proofErr w:type="spellStart"/>
      <w:r w:rsidR="00F43663">
        <w:t>Firestore</w:t>
      </w:r>
      <w:proofErr w:type="spellEnd"/>
      <w:r w:rsidR="00F43663">
        <w:t xml:space="preserve"> como base de datos </w:t>
      </w:r>
      <w:proofErr w:type="spellStart"/>
      <w:r w:rsidR="00F43663">
        <w:t>NoSQL</w:t>
      </w:r>
      <w:proofErr w:type="spellEnd"/>
      <w:r w:rsidR="00F43663">
        <w:t xml:space="preserve"> o no relacional en su versión BETA. Las razones son las siguientes:</w:t>
      </w:r>
      <w:r w:rsidR="000D1ADF">
        <w:tab/>
      </w:r>
    </w:p>
    <w:p w14:paraId="77C8C14F" w14:textId="559AF808" w:rsidR="00F43663" w:rsidRDefault="00F43663" w:rsidP="00F43663">
      <w:pPr>
        <w:numPr>
          <w:ilvl w:val="0"/>
          <w:numId w:val="20"/>
        </w:numPr>
      </w:pPr>
      <w:r>
        <w:t xml:space="preserve">Cloud </w:t>
      </w:r>
      <w:proofErr w:type="spellStart"/>
      <w:r>
        <w:t>Firestore</w:t>
      </w:r>
      <w:proofErr w:type="spellEnd"/>
      <w:r>
        <w:t xml:space="preserve"> es propiedad de Google</w:t>
      </w:r>
      <w:r>
        <w:t>.</w:t>
      </w:r>
      <w:r>
        <w:t xml:space="preserve"> Al formar parte de Google, el soporte y la documentación es muy extensa y cuenta con numerosos tutoriales. </w:t>
      </w:r>
    </w:p>
    <w:p w14:paraId="5D665B3C" w14:textId="13D4F112" w:rsidR="00F43663" w:rsidRDefault="00F43663" w:rsidP="00F43663">
      <w:pPr>
        <w:numPr>
          <w:ilvl w:val="0"/>
          <w:numId w:val="20"/>
        </w:numPr>
      </w:pPr>
      <w:r>
        <w:t xml:space="preserve">Como parte de </w:t>
      </w:r>
      <w:proofErr w:type="spellStart"/>
      <w:r>
        <w:t>Firebase</w:t>
      </w:r>
      <w:proofErr w:type="spellEnd"/>
      <w:r>
        <w:t>,</w:t>
      </w:r>
      <w:r>
        <w:t xml:space="preserve"> la integración con otras herramientas de </w:t>
      </w:r>
      <w:proofErr w:type="spellStart"/>
      <w:r>
        <w:t>Firebase</w:t>
      </w:r>
      <w:proofErr w:type="spellEnd"/>
      <w:r>
        <w:t xml:space="preserve"> como </w:t>
      </w:r>
      <w:proofErr w:type="spellStart"/>
      <w:r>
        <w:t>DebugView</w:t>
      </w:r>
      <w:proofErr w:type="spellEnd"/>
      <w:r>
        <w:t xml:space="preserve">, </w:t>
      </w:r>
      <w:proofErr w:type="spellStart"/>
      <w:r>
        <w:t>Audiences</w:t>
      </w:r>
      <w:proofErr w:type="spellEnd"/>
      <w:r>
        <w:t xml:space="preserve">, </w:t>
      </w:r>
      <w:proofErr w:type="spellStart"/>
      <w:r>
        <w:t>Functions</w:t>
      </w:r>
      <w:proofErr w:type="spellEnd"/>
      <w:r>
        <w:t xml:space="preserve">, </w:t>
      </w:r>
      <w:proofErr w:type="spellStart"/>
      <w:r>
        <w:t>AdMob</w:t>
      </w:r>
      <w:proofErr w:type="spellEnd"/>
      <w:r>
        <w:t xml:space="preserve">, </w:t>
      </w:r>
      <w:proofErr w:type="spellStart"/>
      <w:r>
        <w:t>Predictions</w:t>
      </w:r>
      <w:proofErr w:type="spellEnd"/>
      <w:r>
        <w:t xml:space="preserve"> o muchas otras, enriquece enormemente las posibilidades de la aplicación.</w:t>
      </w:r>
    </w:p>
    <w:p w14:paraId="6B30F6D5" w14:textId="1448F81B" w:rsidR="00F43663" w:rsidRDefault="00F43663" w:rsidP="00F43663">
      <w:pPr>
        <w:numPr>
          <w:ilvl w:val="0"/>
          <w:numId w:val="20"/>
        </w:numPr>
      </w:pPr>
      <w:r>
        <w:t xml:space="preserve">Storage, también de </w:t>
      </w:r>
      <w:proofErr w:type="spellStart"/>
      <w:r>
        <w:t>Firebase</w:t>
      </w:r>
      <w:proofErr w:type="spellEnd"/>
      <w:r>
        <w:t xml:space="preserve">, al igual que Cloud </w:t>
      </w:r>
      <w:proofErr w:type="spellStart"/>
      <w:r>
        <w:t>Firestore</w:t>
      </w:r>
      <w:proofErr w:type="spellEnd"/>
      <w:r>
        <w:t xml:space="preserv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w:t>
      </w:r>
      <w:proofErr w:type="spellStart"/>
      <w:r>
        <w:t>Firestore</w:t>
      </w:r>
      <w:proofErr w:type="spellEnd"/>
      <w:r>
        <w:t xml:space="preserv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proofErr w:type="spellStart"/>
      <w:r>
        <w:t>Firebase</w:t>
      </w:r>
      <w:proofErr w:type="spellEnd"/>
      <w:r>
        <w:t xml:space="preserv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w:t>
      </w:r>
      <w:proofErr w:type="spellStart"/>
      <w:r>
        <w:t>Firestore</w:t>
      </w:r>
      <w:proofErr w:type="spellEnd"/>
      <w:r>
        <w:t xml:space="preserv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 xml:space="preserve">Cloud </w:t>
      </w:r>
      <w:proofErr w:type="spellStart"/>
      <w:r>
        <w:t>Firestore</w:t>
      </w:r>
      <w:proofErr w:type="spellEnd"/>
      <w:r>
        <w:t xml:space="preserve"> cuenta con asistencia sin conexión. Los datos se almacenan en la caché de la aplicación de forma activa, aunque no haya conexión. Cuando se recupera la conexión, Cloud </w:t>
      </w:r>
      <w:proofErr w:type="spellStart"/>
      <w:r>
        <w:t>Firestore</w:t>
      </w:r>
      <w:proofErr w:type="spellEnd"/>
      <w:r>
        <w:t xml:space="preserve"> sincroniza todos los cambios cacheados.</w:t>
      </w:r>
    </w:p>
    <w:p w14:paraId="6EE966FE" w14:textId="77777777" w:rsidR="009145BD" w:rsidRDefault="009145BD" w:rsidP="009145BD"/>
    <w:p w14:paraId="378B7C6F" w14:textId="28B8ECD4" w:rsidR="008A73AA" w:rsidRDefault="00662744" w:rsidP="003B7004">
      <w:pPr>
        <w:pStyle w:val="Subttulo"/>
      </w:pPr>
      <w:bookmarkStart w:id="146" w:name="_Toc505427040"/>
      <w:bookmarkStart w:id="147" w:name="_Toc505427229"/>
      <w:r>
        <w:t>3.</w:t>
      </w:r>
      <w:r w:rsidR="00F41EA8">
        <w:t>5.4</w:t>
      </w:r>
      <w:r w:rsidR="00791C9E">
        <w:t xml:space="preserve"> </w:t>
      </w:r>
      <w:r w:rsidR="008A73AA" w:rsidRPr="008A73AA">
        <w:t>Sistema operativo</w:t>
      </w:r>
      <w:bookmarkEnd w:id="146"/>
      <w:bookmarkEnd w:id="147"/>
    </w:p>
    <w:p w14:paraId="17209FD9" w14:textId="55D8890C" w:rsidR="00935B3E" w:rsidRDefault="00D63C4F" w:rsidP="00D63C4F">
      <w:pPr>
        <w:spacing w:before="240"/>
        <w:ind w:firstLine="720"/>
      </w:pPr>
      <w:r>
        <w:lastRenderedPageBreak/>
        <w:t xml:space="preserve">Las tecnologías escogidas de todas las capas son </w:t>
      </w:r>
      <w:proofErr w:type="gramStart"/>
      <w:r>
        <w:t>multiplataforma</w:t>
      </w:r>
      <w:proofErr w:type="gramEnd"/>
      <w:r>
        <w:t>,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bookmarkStart w:id="148" w:name="_GoBack"/>
      <w:bookmarkEnd w:id="148"/>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149" w:name="_Toc505427041"/>
      <w:bookmarkStart w:id="150" w:name="_Toc505427230"/>
      <w:r>
        <w:t>DOCUMENTO 4: ANÁLISIS DE REQUISITOS DEL SISTEMA</w:t>
      </w:r>
      <w:bookmarkEnd w:id="149"/>
      <w:bookmarkEnd w:id="150"/>
    </w:p>
    <w:p w14:paraId="5651C05A" w14:textId="77777777" w:rsidR="00FF1B9B" w:rsidRDefault="00FF1B9B" w:rsidP="00FF1B9B"/>
    <w:p w14:paraId="77791239" w14:textId="77777777" w:rsidR="00DC70F7" w:rsidRDefault="00DC70F7" w:rsidP="00FF1B9B"/>
    <w:p w14:paraId="194D2A78" w14:textId="77777777" w:rsidR="00FF1B9B" w:rsidRDefault="00FF1B9B" w:rsidP="00FF1B9B">
      <w:pPr>
        <w:pStyle w:val="indep"/>
        <w:jc w:val="center"/>
        <w:rPr>
          <w:b/>
          <w:bCs/>
          <w:sz w:val="28"/>
        </w:rPr>
      </w:pPr>
      <w:r>
        <w:rPr>
          <w:b/>
          <w:bCs/>
          <w:sz w:val="28"/>
        </w:rPr>
        <w:t>D. MARTÍNEZ SUÁREZ, Wenceslao</w:t>
      </w:r>
    </w:p>
    <w:p w14:paraId="4062F50A" w14:textId="77777777" w:rsidR="00FF1B9B" w:rsidRDefault="00FF1B9B" w:rsidP="00FF1B9B">
      <w:pPr>
        <w:pStyle w:val="indep"/>
        <w:jc w:val="center"/>
        <w:rPr>
          <w:b/>
          <w:bCs/>
          <w:sz w:val="28"/>
        </w:rPr>
      </w:pPr>
      <w:r>
        <w:rPr>
          <w:b/>
          <w:bCs/>
          <w:sz w:val="28"/>
        </w:rPr>
        <w:t>TUTOR: Dña. SUAREZ CABAL, María José</w:t>
      </w:r>
    </w:p>
    <w:p w14:paraId="2F5F6A5C" w14:textId="77777777" w:rsidR="00FF1B9B" w:rsidRDefault="00FF1B9B" w:rsidP="00FF1B9B">
      <w:pPr>
        <w:pStyle w:val="indep"/>
        <w:rPr>
          <w:b/>
          <w:bCs/>
          <w:sz w:val="28"/>
        </w:rPr>
      </w:pPr>
    </w:p>
    <w:p w14:paraId="7A800A35" w14:textId="77777777" w:rsidR="00FF1B9B" w:rsidRDefault="00FF1B9B" w:rsidP="00FF1B9B">
      <w:pPr>
        <w:pStyle w:val="indep"/>
        <w:jc w:val="center"/>
        <w:rPr>
          <w:b/>
          <w:bCs/>
          <w:sz w:val="28"/>
        </w:rPr>
      </w:pPr>
      <w:r>
        <w:rPr>
          <w:b/>
          <w:bCs/>
          <w:sz w:val="28"/>
        </w:rPr>
        <w:t>FECHA: Julio 2017</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1019071512"/>
        <w:docPartObj>
          <w:docPartGallery w:val="Table of Contents"/>
          <w:docPartUnique/>
        </w:docPartObj>
      </w:sdtPr>
      <w:sdtEndPr>
        <w:rPr>
          <w:b/>
          <w:bCs/>
          <w:sz w:val="20"/>
          <w:szCs w:val="24"/>
        </w:rPr>
      </w:sdtEndPr>
      <w:sdtContent>
        <w:p w14:paraId="56075D2E" w14:textId="77777777" w:rsidR="0048086E" w:rsidRDefault="0048086E" w:rsidP="0048086E">
          <w:pPr>
            <w:pStyle w:val="TtuloTDC"/>
            <w:rPr>
              <w:rFonts w:ascii="Times New Roman" w:eastAsia="Times New Roman" w:hAnsi="Times New Roman" w:cs="Times New Roman"/>
              <w:color w:val="auto"/>
              <w:sz w:val="22"/>
              <w:szCs w:val="20"/>
              <w:lang w:val="es-ES" w:eastAsia="es-ES"/>
            </w:rPr>
          </w:pPr>
        </w:p>
        <w:p w14:paraId="738E9928" w14:textId="77777777" w:rsidR="0048086E" w:rsidRDefault="0048086E" w:rsidP="0048086E">
          <w:pPr>
            <w:pStyle w:val="TtuloTDC"/>
            <w:rPr>
              <w:rStyle w:val="Ttulo1Car"/>
              <w:rFonts w:ascii="Times New Roman" w:eastAsiaTheme="majorEastAsia" w:hAnsi="Times New Roman"/>
              <w:color w:val="000000" w:themeColor="text1"/>
              <w:sz w:val="44"/>
              <w:szCs w:val="44"/>
            </w:rPr>
          </w:pPr>
          <w:bookmarkStart w:id="151" w:name="_Toc505427042"/>
          <w:bookmarkStart w:id="152" w:name="_Toc505427231"/>
          <w:r w:rsidRPr="00520BAA">
            <w:rPr>
              <w:rStyle w:val="Ttulo1Car"/>
              <w:rFonts w:ascii="Times New Roman" w:eastAsiaTheme="majorEastAsia" w:hAnsi="Times New Roman"/>
              <w:color w:val="000000" w:themeColor="text1"/>
              <w:sz w:val="44"/>
              <w:szCs w:val="44"/>
            </w:rPr>
            <w:t>Índice de contenidos</w:t>
          </w:r>
          <w:bookmarkEnd w:id="151"/>
          <w:bookmarkEnd w:id="152"/>
        </w:p>
        <w:p w14:paraId="40967F81" w14:textId="54035032" w:rsidR="0048086E" w:rsidRPr="0037566D" w:rsidRDefault="0048086E"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C9B0A0E" w14:textId="2D9B94B1" w:rsidR="0048086E" w:rsidRPr="00CC4533" w:rsidRDefault="0048086E" w:rsidP="0048086E">
          <w:pPr>
            <w:spacing w:after="0"/>
            <w:rPr>
              <w:rFonts w:eastAsiaTheme="minorEastAsia"/>
              <w:noProof/>
            </w:rPr>
          </w:pPr>
        </w:p>
        <w:p w14:paraId="12DDAB42" w14:textId="77777777" w:rsidR="0048086E" w:rsidRPr="00CC4533" w:rsidRDefault="000F4EFA" w:rsidP="00333F57">
          <w:pPr>
            <w:pStyle w:val="TDC1"/>
            <w:rPr>
              <w:rStyle w:val="Hipervnculo"/>
              <w:b/>
              <w:noProof/>
              <w:sz w:val="20"/>
              <w:u w:val="none"/>
            </w:rPr>
          </w:pPr>
          <w:hyperlink w:anchor="_Toc486815176" w:history="1">
            <w:r w:rsidR="0048086E" w:rsidRPr="00CC4533">
              <w:rPr>
                <w:rStyle w:val="Hipervnculo"/>
                <w:b/>
                <w:noProof/>
                <w:sz w:val="20"/>
                <w:u w:val="none"/>
              </w:rPr>
              <w:t>DOCUMENTO 4: ANÁLISIS DE REQUISITOS DEL SISTEMA</w:t>
            </w:r>
            <w:r w:rsidR="0048086E" w:rsidRPr="00CC4533">
              <w:rPr>
                <w:noProof/>
                <w:webHidden/>
              </w:rPr>
              <w:tab/>
            </w:r>
            <w:r w:rsidR="0048086E" w:rsidRPr="00CC4533">
              <w:rPr>
                <w:noProof/>
                <w:webHidden/>
              </w:rPr>
              <w:fldChar w:fldCharType="begin"/>
            </w:r>
            <w:r w:rsidR="0048086E" w:rsidRPr="00CC4533">
              <w:rPr>
                <w:noProof/>
                <w:webHidden/>
              </w:rPr>
              <w:instrText xml:space="preserve"> </w:instrText>
            </w:r>
            <w:r w:rsidR="00327A0A">
              <w:rPr>
                <w:noProof/>
                <w:webHidden/>
              </w:rPr>
              <w:instrText>PAGEREF</w:instrText>
            </w:r>
            <w:r w:rsidR="0048086E" w:rsidRPr="00CC4533">
              <w:rPr>
                <w:noProof/>
                <w:webHidden/>
              </w:rPr>
              <w:instrText xml:space="preserve"> _Toc486815176 \h </w:instrText>
            </w:r>
            <w:r w:rsidR="0048086E" w:rsidRPr="00CC4533">
              <w:rPr>
                <w:noProof/>
                <w:webHidden/>
              </w:rPr>
            </w:r>
            <w:r w:rsidR="0048086E" w:rsidRPr="00CC4533">
              <w:rPr>
                <w:noProof/>
                <w:webHidden/>
              </w:rPr>
              <w:fldChar w:fldCharType="separate"/>
            </w:r>
            <w:r w:rsidR="00333F57">
              <w:rPr>
                <w:noProof/>
                <w:webHidden/>
              </w:rPr>
              <w:t>59</w:t>
            </w:r>
            <w:r w:rsidR="0048086E" w:rsidRPr="00CC4533">
              <w:rPr>
                <w:noProof/>
                <w:webHidden/>
              </w:rPr>
              <w:fldChar w:fldCharType="end"/>
            </w:r>
          </w:hyperlink>
        </w:p>
        <w:p w14:paraId="5CFFB34E" w14:textId="77777777" w:rsidR="0048086E" w:rsidRPr="00CC4533" w:rsidRDefault="0048086E" w:rsidP="0048086E">
          <w:pPr>
            <w:spacing w:after="0"/>
            <w:rPr>
              <w:rFonts w:eastAsiaTheme="minorEastAsia"/>
              <w:noProof/>
            </w:rPr>
          </w:pPr>
        </w:p>
        <w:p w14:paraId="588E973E" w14:textId="77777777" w:rsidR="0048086E" w:rsidRPr="0037566D" w:rsidRDefault="0048086E" w:rsidP="00333F57">
          <w:pPr>
            <w:pStyle w:val="TDC1"/>
            <w:rPr>
              <w:rFonts w:eastAsiaTheme="minorEastAsia"/>
              <w:noProof/>
              <w:lang w:val="en-GB" w:eastAsia="en-GB"/>
            </w:rPr>
          </w:pPr>
          <w:r>
            <w:rPr>
              <w:rStyle w:val="Hipervnculo"/>
              <w:noProof/>
              <w:sz w:val="20"/>
              <w:u w:val="none"/>
            </w:rPr>
            <w:t xml:space="preserve">     </w:t>
          </w:r>
          <w:hyperlink w:anchor="_Toc486815177" w:history="1">
            <w:r w:rsidRPr="0037566D">
              <w:rPr>
                <w:rStyle w:val="Hipervnculo"/>
                <w:noProof/>
                <w:sz w:val="20"/>
                <w:u w:val="none"/>
              </w:rPr>
              <w:t>4.1 INTRODUCCIÓN</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_Toc486815177 \h </w:instrText>
            </w:r>
            <w:r w:rsidRPr="0037566D">
              <w:rPr>
                <w:noProof/>
                <w:webHidden/>
              </w:rPr>
            </w:r>
            <w:r w:rsidRPr="0037566D">
              <w:rPr>
                <w:noProof/>
                <w:webHidden/>
              </w:rPr>
              <w:fldChar w:fldCharType="separate"/>
            </w:r>
            <w:r w:rsidR="00333F57">
              <w:rPr>
                <w:noProof/>
                <w:webHidden/>
              </w:rPr>
              <w:t>61</w:t>
            </w:r>
            <w:r w:rsidRPr="0037566D">
              <w:rPr>
                <w:noProof/>
                <w:webHidden/>
              </w:rPr>
              <w:fldChar w:fldCharType="end"/>
            </w:r>
          </w:hyperlink>
        </w:p>
        <w:p w14:paraId="714D128B" w14:textId="77777777" w:rsidR="0048086E" w:rsidRPr="0037566D" w:rsidRDefault="000F4EFA" w:rsidP="00B90ADB">
          <w:pPr>
            <w:pStyle w:val="TDC2"/>
            <w:rPr>
              <w:rFonts w:eastAsiaTheme="minorEastAsia"/>
              <w:lang w:val="en-GB" w:eastAsia="en-GB"/>
            </w:rPr>
          </w:pPr>
          <w:hyperlink w:anchor="_Toc486815178" w:history="1">
            <w:r w:rsidR="0048086E" w:rsidRPr="0037566D">
              <w:rPr>
                <w:rStyle w:val="Hipervnculo"/>
                <w:u w:val="none"/>
              </w:rPr>
              <w:t>4.2 SUBSISTEMAS DE ANÁLISIS Y CASOS DE USO</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_Toc486815178 \h </w:instrText>
            </w:r>
            <w:r w:rsidR="0048086E" w:rsidRPr="0037566D">
              <w:rPr>
                <w:webHidden/>
              </w:rPr>
            </w:r>
            <w:r w:rsidR="0048086E" w:rsidRPr="0037566D">
              <w:rPr>
                <w:webHidden/>
              </w:rPr>
              <w:fldChar w:fldCharType="separate"/>
            </w:r>
            <w:r w:rsidR="00333F57">
              <w:rPr>
                <w:webHidden/>
              </w:rPr>
              <w:t>61</w:t>
            </w:r>
            <w:r w:rsidR="0048086E" w:rsidRPr="0037566D">
              <w:rPr>
                <w:webHidden/>
              </w:rPr>
              <w:fldChar w:fldCharType="end"/>
            </w:r>
          </w:hyperlink>
        </w:p>
        <w:p w14:paraId="34CD435A"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79" w:history="1">
            <w:r w:rsidRPr="0037566D">
              <w:rPr>
                <w:rStyle w:val="Hipervnculo"/>
                <w:u w:val="none"/>
              </w:rPr>
              <w:t>4.2.1 ACCESO DE USUARIOS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_Toc486815179 \h </w:instrText>
            </w:r>
            <w:r w:rsidRPr="0037566D">
              <w:rPr>
                <w:webHidden/>
              </w:rPr>
            </w:r>
            <w:r w:rsidRPr="0037566D">
              <w:rPr>
                <w:webHidden/>
              </w:rPr>
              <w:fldChar w:fldCharType="separate"/>
            </w:r>
            <w:r w:rsidR="00333F57">
              <w:rPr>
                <w:webHidden/>
              </w:rPr>
              <w:t>62</w:t>
            </w:r>
            <w:r w:rsidRPr="0037566D">
              <w:rPr>
                <w:webHidden/>
              </w:rPr>
              <w:fldChar w:fldCharType="end"/>
            </w:r>
          </w:hyperlink>
        </w:p>
        <w:p w14:paraId="419D9A0E"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0" w:history="1">
            <w:r w:rsidRPr="0037566D">
              <w:rPr>
                <w:rStyle w:val="Hipervnculo"/>
                <w:u w:val="none"/>
              </w:rPr>
              <w:t>4.2.1.1 REGISTRO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_Toc486815180 \h </w:instrText>
            </w:r>
            <w:r w:rsidRPr="0037566D">
              <w:rPr>
                <w:webHidden/>
              </w:rPr>
            </w:r>
            <w:r w:rsidRPr="0037566D">
              <w:rPr>
                <w:webHidden/>
              </w:rPr>
              <w:fldChar w:fldCharType="separate"/>
            </w:r>
            <w:r w:rsidR="00333F57">
              <w:rPr>
                <w:webHidden/>
              </w:rPr>
              <w:t>62</w:t>
            </w:r>
            <w:r w:rsidRPr="0037566D">
              <w:rPr>
                <w:webHidden/>
              </w:rPr>
              <w:fldChar w:fldCharType="end"/>
            </w:r>
          </w:hyperlink>
        </w:p>
        <w:p w14:paraId="562BD411"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1" w:history="1">
            <w:r w:rsidRPr="0037566D">
              <w:rPr>
                <w:rStyle w:val="Hipervnculo"/>
                <w:u w:val="none"/>
              </w:rPr>
              <w:t>4.2.1.2 LOGIN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_Toc486815181 \h </w:instrText>
            </w:r>
            <w:r w:rsidRPr="0037566D">
              <w:rPr>
                <w:webHidden/>
              </w:rPr>
            </w:r>
            <w:r w:rsidRPr="0037566D">
              <w:rPr>
                <w:webHidden/>
              </w:rPr>
              <w:fldChar w:fldCharType="separate"/>
            </w:r>
            <w:r w:rsidR="00333F57">
              <w:rPr>
                <w:webHidden/>
              </w:rPr>
              <w:t>63</w:t>
            </w:r>
            <w:r w:rsidRPr="0037566D">
              <w:rPr>
                <w:webHidden/>
              </w:rPr>
              <w:fldChar w:fldCharType="end"/>
            </w:r>
          </w:hyperlink>
        </w:p>
        <w:p w14:paraId="6A7366DE"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2" w:history="1">
            <w:r w:rsidRPr="0037566D">
              <w:rPr>
                <w:rStyle w:val="Hipervnculo"/>
                <w:u w:val="none"/>
              </w:rPr>
              <w:t>4.2.1.3 RECUPERACIÓN DE CONTRASEÑA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_Toc486815182 \h </w:instrText>
            </w:r>
            <w:r w:rsidRPr="0037566D">
              <w:rPr>
                <w:webHidden/>
              </w:rPr>
            </w:r>
            <w:r w:rsidRPr="0037566D">
              <w:rPr>
                <w:webHidden/>
              </w:rPr>
              <w:fldChar w:fldCharType="separate"/>
            </w:r>
            <w:r w:rsidR="00333F57">
              <w:rPr>
                <w:webHidden/>
              </w:rPr>
              <w:t>64</w:t>
            </w:r>
            <w:r w:rsidRPr="0037566D">
              <w:rPr>
                <w:webHidden/>
              </w:rPr>
              <w:fldChar w:fldCharType="end"/>
            </w:r>
          </w:hyperlink>
        </w:p>
        <w:p w14:paraId="683E328E"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3" w:history="1">
            <w:r w:rsidRPr="0037566D">
              <w:rPr>
                <w:rStyle w:val="Hipervnculo"/>
                <w:u w:val="none"/>
              </w:rPr>
              <w:t>4.2.2 GESTIÓN DE LA INFORMACIÓN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_Toc486815183 \h </w:instrText>
            </w:r>
            <w:r w:rsidRPr="0037566D">
              <w:rPr>
                <w:webHidden/>
              </w:rPr>
            </w:r>
            <w:r w:rsidRPr="0037566D">
              <w:rPr>
                <w:webHidden/>
              </w:rPr>
              <w:fldChar w:fldCharType="separate"/>
            </w:r>
            <w:r w:rsidR="00333F57">
              <w:rPr>
                <w:webHidden/>
              </w:rPr>
              <w:t>64</w:t>
            </w:r>
            <w:r w:rsidRPr="0037566D">
              <w:rPr>
                <w:webHidden/>
              </w:rPr>
              <w:fldChar w:fldCharType="end"/>
            </w:r>
          </w:hyperlink>
        </w:p>
        <w:p w14:paraId="35265E9C"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4" w:history="1">
            <w:r w:rsidRPr="0037566D">
              <w:rPr>
                <w:rStyle w:val="Hipervnculo"/>
                <w:u w:val="none"/>
              </w:rPr>
              <w:t>4.2.2.1 MODIFICAR INFORMACIÓN BÁSICA DE CUENTA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_Toc486815184 \h </w:instrText>
            </w:r>
            <w:r w:rsidRPr="0037566D">
              <w:rPr>
                <w:webHidden/>
              </w:rPr>
            </w:r>
            <w:r w:rsidRPr="0037566D">
              <w:rPr>
                <w:webHidden/>
              </w:rPr>
              <w:fldChar w:fldCharType="separate"/>
            </w:r>
            <w:r w:rsidR="00333F57">
              <w:rPr>
                <w:webHidden/>
              </w:rPr>
              <w:t>65</w:t>
            </w:r>
            <w:r w:rsidRPr="0037566D">
              <w:rPr>
                <w:webHidden/>
              </w:rPr>
              <w:fldChar w:fldCharType="end"/>
            </w:r>
          </w:hyperlink>
        </w:p>
        <w:p w14:paraId="1C08452A"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5" w:history="1">
            <w:r w:rsidRPr="0037566D">
              <w:rPr>
                <w:rStyle w:val="Hipervnculo"/>
                <w:u w:val="none"/>
              </w:rPr>
              <w:t>4.2.2.2 CONFIGURAR PERFIL PROFESIONAL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_Toc486815185 \h </w:instrText>
            </w:r>
            <w:r w:rsidRPr="0037566D">
              <w:rPr>
                <w:webHidden/>
              </w:rPr>
            </w:r>
            <w:r w:rsidRPr="0037566D">
              <w:rPr>
                <w:webHidden/>
              </w:rPr>
              <w:fldChar w:fldCharType="separate"/>
            </w:r>
            <w:r w:rsidR="00333F57">
              <w:rPr>
                <w:webHidden/>
              </w:rPr>
              <w:t>66</w:t>
            </w:r>
            <w:r w:rsidRPr="0037566D">
              <w:rPr>
                <w:webHidden/>
              </w:rPr>
              <w:fldChar w:fldCharType="end"/>
            </w:r>
          </w:hyperlink>
        </w:p>
        <w:p w14:paraId="04522278"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6" w:history="1">
            <w:r w:rsidRPr="0037566D">
              <w:rPr>
                <w:rStyle w:val="Hipervnculo"/>
                <w:u w:val="none"/>
              </w:rPr>
              <w:t>4.2.2.3 BORRAR CUENTA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_Toc486815186 \h </w:instrText>
            </w:r>
            <w:r w:rsidRPr="0037566D">
              <w:rPr>
                <w:webHidden/>
              </w:rPr>
            </w:r>
            <w:r w:rsidRPr="0037566D">
              <w:rPr>
                <w:webHidden/>
              </w:rPr>
              <w:fldChar w:fldCharType="separate"/>
            </w:r>
            <w:r w:rsidR="00333F57">
              <w:rPr>
                <w:webHidden/>
              </w:rPr>
              <w:t>66</w:t>
            </w:r>
            <w:r w:rsidRPr="0037566D">
              <w:rPr>
                <w:webHidden/>
              </w:rPr>
              <w:fldChar w:fldCharType="end"/>
            </w:r>
          </w:hyperlink>
        </w:p>
        <w:p w14:paraId="5E0110A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7" w:history="1">
            <w:r w:rsidRPr="0037566D">
              <w:rPr>
                <w:rStyle w:val="Hipervnculo"/>
                <w:u w:val="none"/>
              </w:rPr>
              <w:t>4.2.3 GESTIÓN DE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_Toc486815187 \h </w:instrText>
            </w:r>
            <w:r w:rsidRPr="0037566D">
              <w:rPr>
                <w:webHidden/>
              </w:rPr>
            </w:r>
            <w:r w:rsidRPr="0037566D">
              <w:rPr>
                <w:webHidden/>
              </w:rPr>
              <w:fldChar w:fldCharType="separate"/>
            </w:r>
            <w:r w:rsidR="00333F57">
              <w:rPr>
                <w:webHidden/>
              </w:rPr>
              <w:t>67</w:t>
            </w:r>
            <w:r w:rsidRPr="0037566D">
              <w:rPr>
                <w:webHidden/>
              </w:rPr>
              <w:fldChar w:fldCharType="end"/>
            </w:r>
          </w:hyperlink>
        </w:p>
        <w:p w14:paraId="69E81C26"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8" w:history="1">
            <w:r w:rsidRPr="0037566D">
              <w:rPr>
                <w:rStyle w:val="Hipervnculo"/>
                <w:u w:val="none"/>
              </w:rPr>
              <w:t>4.2.3.1 CREACIÓN DE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_Toc486815188 \h </w:instrText>
            </w:r>
            <w:r w:rsidRPr="0037566D">
              <w:rPr>
                <w:webHidden/>
              </w:rPr>
            </w:r>
            <w:r w:rsidRPr="0037566D">
              <w:rPr>
                <w:webHidden/>
              </w:rPr>
              <w:fldChar w:fldCharType="separate"/>
            </w:r>
            <w:r w:rsidR="00333F57">
              <w:rPr>
                <w:webHidden/>
              </w:rPr>
              <w:t>68</w:t>
            </w:r>
            <w:r w:rsidRPr="0037566D">
              <w:rPr>
                <w:webHidden/>
              </w:rPr>
              <w:fldChar w:fldCharType="end"/>
            </w:r>
          </w:hyperlink>
        </w:p>
        <w:p w14:paraId="088CBCF8"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89" w:history="1">
            <w:r w:rsidRPr="0037566D">
              <w:rPr>
                <w:rStyle w:val="Hipervnculo"/>
                <w:u w:val="none"/>
              </w:rPr>
              <w:t>4.2.3.2. INSCRIPCIÓN EN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_Toc486815189 \h </w:instrText>
            </w:r>
            <w:r w:rsidRPr="0037566D">
              <w:rPr>
                <w:webHidden/>
              </w:rPr>
            </w:r>
            <w:r w:rsidRPr="0037566D">
              <w:rPr>
                <w:webHidden/>
              </w:rPr>
              <w:fldChar w:fldCharType="separate"/>
            </w:r>
            <w:r w:rsidR="00333F57">
              <w:rPr>
                <w:webHidden/>
              </w:rPr>
              <w:t>69</w:t>
            </w:r>
            <w:r w:rsidRPr="0037566D">
              <w:rPr>
                <w:webHidden/>
              </w:rPr>
              <w:fldChar w:fldCharType="end"/>
            </w:r>
          </w:hyperlink>
        </w:p>
        <w:p w14:paraId="1A3A1D6F"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0" w:history="1">
            <w:r w:rsidRPr="0037566D">
              <w:rPr>
                <w:rStyle w:val="Hipervnculo"/>
                <w:u w:val="none"/>
              </w:rPr>
              <w:t>4.2.3.3 PROCESO DE SELECCIÓN –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_Toc486815190 \h </w:instrText>
            </w:r>
            <w:r w:rsidRPr="0037566D">
              <w:rPr>
                <w:webHidden/>
              </w:rPr>
            </w:r>
            <w:r w:rsidRPr="0037566D">
              <w:rPr>
                <w:webHidden/>
              </w:rPr>
              <w:fldChar w:fldCharType="separate"/>
            </w:r>
            <w:r w:rsidR="00333F57">
              <w:rPr>
                <w:webHidden/>
              </w:rPr>
              <w:t>69</w:t>
            </w:r>
            <w:r w:rsidRPr="0037566D">
              <w:rPr>
                <w:webHidden/>
              </w:rPr>
              <w:fldChar w:fldCharType="end"/>
            </w:r>
          </w:hyperlink>
        </w:p>
        <w:p w14:paraId="4287ECA9"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1" w:history="1">
            <w:r w:rsidRPr="0037566D">
              <w:rPr>
                <w:rStyle w:val="Hipervnculo"/>
                <w:u w:val="none"/>
              </w:rPr>
              <w:t>4.2.3.4 PROCESO DE SELECCIÓN –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_Toc486815191 \h </w:instrText>
            </w:r>
            <w:r w:rsidRPr="0037566D">
              <w:rPr>
                <w:webHidden/>
              </w:rPr>
            </w:r>
            <w:r w:rsidRPr="0037566D">
              <w:rPr>
                <w:webHidden/>
              </w:rPr>
              <w:fldChar w:fldCharType="separate"/>
            </w:r>
            <w:r w:rsidR="00333F57">
              <w:rPr>
                <w:webHidden/>
              </w:rPr>
              <w:t>70</w:t>
            </w:r>
            <w:r w:rsidRPr="0037566D">
              <w:rPr>
                <w:webHidden/>
              </w:rPr>
              <w:fldChar w:fldCharType="end"/>
            </w:r>
          </w:hyperlink>
        </w:p>
        <w:p w14:paraId="738EF837"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2" w:history="1">
            <w:r w:rsidRPr="0037566D">
              <w:rPr>
                <w:rStyle w:val="Hipervnculo"/>
                <w:u w:val="none"/>
              </w:rPr>
              <w:t>4.2.3.5 BÚSQUEDA DE ESTUDIANTES –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_Toc486815192 \h </w:instrText>
            </w:r>
            <w:r w:rsidRPr="0037566D">
              <w:rPr>
                <w:webHidden/>
              </w:rPr>
            </w:r>
            <w:r w:rsidRPr="0037566D">
              <w:rPr>
                <w:webHidden/>
              </w:rPr>
              <w:fldChar w:fldCharType="separate"/>
            </w:r>
            <w:r w:rsidR="00333F57">
              <w:rPr>
                <w:webHidden/>
              </w:rPr>
              <w:t>71</w:t>
            </w:r>
            <w:r w:rsidRPr="0037566D">
              <w:rPr>
                <w:webHidden/>
              </w:rPr>
              <w:fldChar w:fldCharType="end"/>
            </w:r>
          </w:hyperlink>
        </w:p>
        <w:p w14:paraId="4ED55A9A"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3" w:history="1">
            <w:r w:rsidRPr="0037566D">
              <w:rPr>
                <w:rStyle w:val="Hipervnculo"/>
                <w:u w:val="none"/>
              </w:rPr>
              <w:t>4.2.3.6 BÚSQUEDA DE EMPRESAS –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_Toc486815193 \h </w:instrText>
            </w:r>
            <w:r w:rsidRPr="0037566D">
              <w:rPr>
                <w:webHidden/>
              </w:rPr>
            </w:r>
            <w:r w:rsidRPr="0037566D">
              <w:rPr>
                <w:webHidden/>
              </w:rPr>
              <w:fldChar w:fldCharType="separate"/>
            </w:r>
            <w:r w:rsidR="00333F57">
              <w:rPr>
                <w:webHidden/>
              </w:rPr>
              <w:t>72</w:t>
            </w:r>
            <w:r w:rsidRPr="0037566D">
              <w:rPr>
                <w:webHidden/>
              </w:rPr>
              <w:fldChar w:fldCharType="end"/>
            </w:r>
          </w:hyperlink>
        </w:p>
        <w:p w14:paraId="6A01B34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4" w:history="1">
            <w:r w:rsidRPr="0037566D">
              <w:rPr>
                <w:rStyle w:val="Hipervnculo"/>
                <w:u w:val="none"/>
              </w:rPr>
              <w:t>4.2.4 COMUNICACIÓN ENTRE USUARIOS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_Toc486815194 \h </w:instrText>
            </w:r>
            <w:r w:rsidRPr="0037566D">
              <w:rPr>
                <w:webHidden/>
              </w:rPr>
            </w:r>
            <w:r w:rsidRPr="0037566D">
              <w:rPr>
                <w:webHidden/>
              </w:rPr>
              <w:fldChar w:fldCharType="separate"/>
            </w:r>
            <w:r w:rsidR="00333F57">
              <w:rPr>
                <w:webHidden/>
              </w:rPr>
              <w:t>72</w:t>
            </w:r>
            <w:r w:rsidRPr="0037566D">
              <w:rPr>
                <w:webHidden/>
              </w:rPr>
              <w:fldChar w:fldCharType="end"/>
            </w:r>
          </w:hyperlink>
        </w:p>
        <w:p w14:paraId="5E471211"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5" w:history="1">
            <w:r w:rsidRPr="0037566D">
              <w:rPr>
                <w:rStyle w:val="Hipervnculo"/>
                <w:u w:val="none"/>
              </w:rPr>
              <w:t>4.2.4.1 ENVÍO DE MENSAJES ENTRE ESTUDIANTES Y EMPRESAS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_Toc486815195 \h </w:instrText>
            </w:r>
            <w:r w:rsidRPr="0037566D">
              <w:rPr>
                <w:webHidden/>
              </w:rPr>
            </w:r>
            <w:r w:rsidRPr="0037566D">
              <w:rPr>
                <w:webHidden/>
              </w:rPr>
              <w:fldChar w:fldCharType="separate"/>
            </w:r>
            <w:r w:rsidR="00333F57">
              <w:rPr>
                <w:webHidden/>
              </w:rPr>
              <w:t>72</w:t>
            </w:r>
            <w:r w:rsidRPr="0037566D">
              <w:rPr>
                <w:webHidden/>
              </w:rPr>
              <w:fldChar w:fldCharType="end"/>
            </w:r>
          </w:hyperlink>
        </w:p>
        <w:p w14:paraId="678CF24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6" w:history="1">
            <w:r w:rsidRPr="0037566D">
              <w:rPr>
                <w:rStyle w:val="Hipervnculo"/>
                <w:u w:val="none"/>
              </w:rPr>
              <w:t>4.2.4.2 GESTIÓN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_Toc486815196 \h </w:instrText>
            </w:r>
            <w:r w:rsidRPr="0037566D">
              <w:rPr>
                <w:webHidden/>
              </w:rPr>
            </w:r>
            <w:r w:rsidRPr="0037566D">
              <w:rPr>
                <w:webHidden/>
              </w:rPr>
              <w:fldChar w:fldCharType="separate"/>
            </w:r>
            <w:r w:rsidR="00333F57">
              <w:rPr>
                <w:webHidden/>
              </w:rPr>
              <w:t>73</w:t>
            </w:r>
            <w:r w:rsidRPr="0037566D">
              <w:rPr>
                <w:webHidden/>
              </w:rPr>
              <w:fldChar w:fldCharType="end"/>
            </w:r>
          </w:hyperlink>
        </w:p>
        <w:p w14:paraId="2536D73F" w14:textId="77777777" w:rsidR="0048086E" w:rsidRPr="0037566D" w:rsidRDefault="000F4EFA" w:rsidP="00B90ADB">
          <w:pPr>
            <w:pStyle w:val="TDC2"/>
            <w:rPr>
              <w:rFonts w:eastAsiaTheme="minorEastAsia"/>
              <w:lang w:val="en-GB" w:eastAsia="en-GB"/>
            </w:rPr>
          </w:pPr>
          <w:hyperlink w:anchor="_Toc486815197" w:history="1">
            <w:r w:rsidR="0048086E" w:rsidRPr="0037566D">
              <w:rPr>
                <w:rStyle w:val="Hipervnculo"/>
                <w:u w:val="none"/>
              </w:rPr>
              <w:t>4.3 REQUISITOS NO FUNCIONALES</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_Toc486815197 \h </w:instrText>
            </w:r>
            <w:r w:rsidR="0048086E" w:rsidRPr="0037566D">
              <w:rPr>
                <w:webHidden/>
              </w:rPr>
            </w:r>
            <w:r w:rsidR="0048086E" w:rsidRPr="0037566D">
              <w:rPr>
                <w:webHidden/>
              </w:rPr>
              <w:fldChar w:fldCharType="separate"/>
            </w:r>
            <w:r w:rsidR="00333F57">
              <w:rPr>
                <w:webHidden/>
              </w:rPr>
              <w:t>74</w:t>
            </w:r>
            <w:r w:rsidR="0048086E" w:rsidRPr="0037566D">
              <w:rPr>
                <w:webHidden/>
              </w:rPr>
              <w:fldChar w:fldCharType="end"/>
            </w:r>
          </w:hyperlink>
        </w:p>
        <w:p w14:paraId="43EC5CBC" w14:textId="77777777" w:rsidR="0048086E" w:rsidRPr="0037566D" w:rsidRDefault="000F4EFA" w:rsidP="00B90ADB">
          <w:pPr>
            <w:pStyle w:val="TDC2"/>
            <w:rPr>
              <w:rFonts w:eastAsiaTheme="minorEastAsia"/>
              <w:lang w:val="en-GB" w:eastAsia="en-GB"/>
            </w:rPr>
          </w:pPr>
          <w:hyperlink w:anchor="_Toc486815198" w:history="1">
            <w:r w:rsidR="0048086E" w:rsidRPr="0037566D">
              <w:rPr>
                <w:rStyle w:val="Hipervnculo"/>
                <w:u w:val="none"/>
              </w:rPr>
              <w:t>4.4 MODELO DE DATOS</w:t>
            </w:r>
            <w:r w:rsidR="0048086E" w:rsidRPr="0037566D">
              <w:rPr>
                <w:webHidden/>
              </w:rPr>
              <w:tab/>
            </w:r>
            <w:r w:rsidR="0048086E" w:rsidRPr="0037566D">
              <w:rPr>
                <w:webHidden/>
              </w:rPr>
              <w:fldChar w:fldCharType="begin"/>
            </w:r>
            <w:r w:rsidR="0048086E" w:rsidRPr="0037566D">
              <w:rPr>
                <w:webHidden/>
              </w:rPr>
              <w:instrText xml:space="preserve"> </w:instrText>
            </w:r>
            <w:r w:rsidR="00327A0A">
              <w:rPr>
                <w:webHidden/>
              </w:rPr>
              <w:instrText>PAGEREF</w:instrText>
            </w:r>
            <w:r w:rsidR="0048086E" w:rsidRPr="0037566D">
              <w:rPr>
                <w:webHidden/>
              </w:rPr>
              <w:instrText xml:space="preserve"> _Toc486815198 \h </w:instrText>
            </w:r>
            <w:r w:rsidR="0048086E" w:rsidRPr="0037566D">
              <w:rPr>
                <w:webHidden/>
              </w:rPr>
            </w:r>
            <w:r w:rsidR="0048086E" w:rsidRPr="0037566D">
              <w:rPr>
                <w:webHidden/>
              </w:rPr>
              <w:fldChar w:fldCharType="separate"/>
            </w:r>
            <w:r w:rsidR="00333F57">
              <w:rPr>
                <w:webHidden/>
              </w:rPr>
              <w:t>74</w:t>
            </w:r>
            <w:r w:rsidR="0048086E" w:rsidRPr="0037566D">
              <w:rPr>
                <w:webHidden/>
              </w:rPr>
              <w:fldChar w:fldCharType="end"/>
            </w:r>
          </w:hyperlink>
        </w:p>
        <w:p w14:paraId="5DAE71C3"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199" w:history="1">
            <w:r w:rsidRPr="0037566D">
              <w:rPr>
                <w:rStyle w:val="Hipervnculo"/>
                <w:iCs/>
                <w:u w:val="none"/>
              </w:rPr>
              <w:t>4.4.1 DESCRIPCIÓN DE LOS MODELOS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_Toc486815199 \h </w:instrText>
            </w:r>
            <w:r w:rsidRPr="0037566D">
              <w:rPr>
                <w:webHidden/>
              </w:rPr>
            </w:r>
            <w:r w:rsidRPr="0037566D">
              <w:rPr>
                <w:webHidden/>
              </w:rPr>
              <w:fldChar w:fldCharType="separate"/>
            </w:r>
            <w:r w:rsidR="00333F57">
              <w:rPr>
                <w:webHidden/>
              </w:rPr>
              <w:t>75</w:t>
            </w:r>
            <w:r w:rsidRPr="0037566D">
              <w:rPr>
                <w:webHidden/>
              </w:rPr>
              <w:fldChar w:fldCharType="end"/>
            </w:r>
          </w:hyperlink>
        </w:p>
        <w:p w14:paraId="084F1B09"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200" w:history="1">
            <w:r w:rsidRPr="0037566D">
              <w:rPr>
                <w:rStyle w:val="Hipervnculo"/>
                <w:iCs/>
                <w:u w:val="none"/>
              </w:rPr>
              <w:t>4.4.1.1 SUBSISTEMA DE SESIÓN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_Toc486815200 \h </w:instrText>
            </w:r>
            <w:r w:rsidRPr="0037566D">
              <w:rPr>
                <w:webHidden/>
              </w:rPr>
            </w:r>
            <w:r w:rsidRPr="0037566D">
              <w:rPr>
                <w:webHidden/>
              </w:rPr>
              <w:fldChar w:fldCharType="separate"/>
            </w:r>
            <w:r w:rsidR="00333F57">
              <w:rPr>
                <w:webHidden/>
              </w:rPr>
              <w:t>75</w:t>
            </w:r>
            <w:r w:rsidRPr="0037566D">
              <w:rPr>
                <w:webHidden/>
              </w:rPr>
              <w:fldChar w:fldCharType="end"/>
            </w:r>
          </w:hyperlink>
        </w:p>
        <w:p w14:paraId="5DCCEFE6"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201" w:history="1">
            <w:r w:rsidRPr="0037566D">
              <w:rPr>
                <w:rStyle w:val="Hipervnculo"/>
                <w:iCs/>
                <w:u w:val="none"/>
              </w:rPr>
              <w:t>4.4.1.2 SUBSISTEMA DE GESTIÓN DE USUARIOS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_Toc486815201 \h </w:instrText>
            </w:r>
            <w:r w:rsidRPr="0037566D">
              <w:rPr>
                <w:webHidden/>
              </w:rPr>
            </w:r>
            <w:r w:rsidRPr="0037566D">
              <w:rPr>
                <w:webHidden/>
              </w:rPr>
              <w:fldChar w:fldCharType="separate"/>
            </w:r>
            <w:r w:rsidR="00333F57">
              <w:rPr>
                <w:webHidden/>
              </w:rPr>
              <w:t>75</w:t>
            </w:r>
            <w:r w:rsidRPr="0037566D">
              <w:rPr>
                <w:webHidden/>
              </w:rPr>
              <w:fldChar w:fldCharType="end"/>
            </w:r>
          </w:hyperlink>
        </w:p>
        <w:p w14:paraId="1A1C3D46" w14:textId="77777777" w:rsidR="0048086E" w:rsidRPr="0037566D" w:rsidRDefault="0048086E" w:rsidP="00B90ADB">
          <w:pPr>
            <w:pStyle w:val="TDC2"/>
            <w:rPr>
              <w:rFonts w:eastAsiaTheme="minorEastAsia"/>
              <w:lang w:val="en-GB" w:eastAsia="en-GB"/>
            </w:rPr>
          </w:pPr>
          <w:r>
            <w:rPr>
              <w:rStyle w:val="Hipervnculo"/>
              <w:u w:val="none"/>
            </w:rPr>
            <w:lastRenderedPageBreak/>
            <w:t xml:space="preserve">          </w:t>
          </w:r>
          <w:hyperlink w:anchor="_Toc486815202" w:history="1">
            <w:r w:rsidRPr="0037566D">
              <w:rPr>
                <w:rStyle w:val="Hipervnculo"/>
                <w:iCs/>
                <w:u w:val="none"/>
              </w:rPr>
              <w:t>4.4.1.3 SUBSISTEMA DE GESTIÓN DE INFORMACIÓN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_Toc486815202 \h </w:instrText>
            </w:r>
            <w:r w:rsidRPr="0037566D">
              <w:rPr>
                <w:webHidden/>
              </w:rPr>
            </w:r>
            <w:r w:rsidRPr="0037566D">
              <w:rPr>
                <w:webHidden/>
              </w:rPr>
              <w:fldChar w:fldCharType="separate"/>
            </w:r>
            <w:r w:rsidR="00333F57">
              <w:rPr>
                <w:webHidden/>
              </w:rPr>
              <w:t>76</w:t>
            </w:r>
            <w:r w:rsidRPr="0037566D">
              <w:rPr>
                <w:webHidden/>
              </w:rPr>
              <w:fldChar w:fldCharType="end"/>
            </w:r>
          </w:hyperlink>
        </w:p>
        <w:p w14:paraId="48675D6D" w14:textId="77777777" w:rsidR="0048086E" w:rsidRPr="0037566D" w:rsidRDefault="0048086E" w:rsidP="00B90ADB">
          <w:pPr>
            <w:pStyle w:val="TDC2"/>
            <w:rPr>
              <w:rFonts w:eastAsiaTheme="minorEastAsia"/>
              <w:lang w:val="en-GB" w:eastAsia="en-GB"/>
            </w:rPr>
          </w:pPr>
          <w:r>
            <w:rPr>
              <w:rStyle w:val="Hipervnculo"/>
              <w:u w:val="none"/>
            </w:rPr>
            <w:t xml:space="preserve">          </w:t>
          </w:r>
          <w:hyperlink w:anchor="_Toc486815203" w:history="1">
            <w:r w:rsidRPr="0037566D">
              <w:rPr>
                <w:rStyle w:val="Hipervnculo"/>
                <w:iCs/>
                <w:u w:val="none"/>
              </w:rPr>
              <w:t>4.4.1.4 SUBSISTEMA DE GESTIÓN DE OFERTAS DE PRÁCTICAS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_Toc486815203 \h </w:instrText>
            </w:r>
            <w:r w:rsidRPr="0037566D">
              <w:rPr>
                <w:webHidden/>
              </w:rPr>
            </w:r>
            <w:r w:rsidRPr="0037566D">
              <w:rPr>
                <w:webHidden/>
              </w:rPr>
              <w:fldChar w:fldCharType="separate"/>
            </w:r>
            <w:r w:rsidR="00333F57">
              <w:rPr>
                <w:webHidden/>
              </w:rPr>
              <w:t>78</w:t>
            </w:r>
            <w:r w:rsidRPr="0037566D">
              <w:rPr>
                <w:webHidden/>
              </w:rPr>
              <w:fldChar w:fldCharType="end"/>
            </w:r>
          </w:hyperlink>
        </w:p>
        <w:p w14:paraId="407804E0" w14:textId="77777777" w:rsidR="0048086E" w:rsidRDefault="0048086E" w:rsidP="00B90ADB">
          <w:pPr>
            <w:pStyle w:val="TDC2"/>
            <w:rPr>
              <w:rStyle w:val="Hipervnculo"/>
              <w:u w:val="none"/>
            </w:rPr>
          </w:pPr>
          <w:r>
            <w:rPr>
              <w:rStyle w:val="Hipervnculo"/>
              <w:u w:val="none"/>
            </w:rPr>
            <w:t xml:space="preserve">          </w:t>
          </w:r>
          <w:hyperlink w:anchor="_Toc486815204" w:history="1">
            <w:r w:rsidRPr="0037566D">
              <w:rPr>
                <w:rStyle w:val="Hipervnculo"/>
                <w:iCs/>
                <w:u w:val="none"/>
              </w:rPr>
              <w:t>4.4.1.5 SUBSISTEMA DE GESTIÓN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_Toc486815204 \h </w:instrText>
            </w:r>
            <w:r w:rsidRPr="0037566D">
              <w:rPr>
                <w:webHidden/>
              </w:rPr>
            </w:r>
            <w:r w:rsidRPr="0037566D">
              <w:rPr>
                <w:webHidden/>
              </w:rPr>
              <w:fldChar w:fldCharType="separate"/>
            </w:r>
            <w:r w:rsidR="00333F57">
              <w:rPr>
                <w:webHidden/>
              </w:rPr>
              <w:t>79</w:t>
            </w:r>
            <w:r w:rsidRPr="0037566D">
              <w:rPr>
                <w:webHidden/>
              </w:rPr>
              <w:fldChar w:fldCharType="end"/>
            </w:r>
          </w:hyperlink>
        </w:p>
        <w:p w14:paraId="575FDCE4" w14:textId="77777777" w:rsidR="0048086E" w:rsidRPr="00CC4533" w:rsidRDefault="0048086E" w:rsidP="0048086E">
          <w:pPr>
            <w:spacing w:after="0"/>
            <w:rPr>
              <w:rFonts w:eastAsiaTheme="minorEastAsia"/>
              <w:noProof/>
            </w:rPr>
          </w:pPr>
        </w:p>
        <w:p w14:paraId="3E52DF30" w14:textId="68CD0010" w:rsidR="0048086E" w:rsidRDefault="0048086E" w:rsidP="0048086E">
          <w:pPr>
            <w:spacing w:line="276" w:lineRule="auto"/>
            <w:rPr>
              <w:b/>
              <w:bCs/>
              <w:sz w:val="20"/>
            </w:rPr>
          </w:pPr>
          <w:r w:rsidRPr="0037566D">
            <w:rPr>
              <w:b/>
              <w:bCs/>
              <w:sz w:val="20"/>
            </w:rPr>
            <w:fldChar w:fldCharType="end"/>
          </w:r>
        </w:p>
      </w:sdtContent>
    </w:sdt>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77777777" w:rsidR="000D1ADF" w:rsidRDefault="000D1ADF" w:rsidP="000E2970">
      <w:pPr>
        <w:jc w:val="left"/>
      </w:pPr>
    </w:p>
    <w:p w14:paraId="37A9D94B" w14:textId="5FEEF2C8" w:rsidR="008734EC" w:rsidRDefault="00FF1B9B" w:rsidP="00FF1B9B">
      <w:pPr>
        <w:pStyle w:val="Ttulo"/>
      </w:pPr>
      <w:bookmarkStart w:id="153" w:name="_Toc486444093"/>
      <w:bookmarkStart w:id="154" w:name="_Toc505427043"/>
      <w:bookmarkStart w:id="155" w:name="_Toc505427232"/>
      <w:r>
        <w:lastRenderedPageBreak/>
        <w:t>4</w:t>
      </w:r>
      <w:r w:rsidR="00127A07">
        <w:t>.</w:t>
      </w:r>
      <w:r>
        <w:t xml:space="preserve">1 </w:t>
      </w:r>
      <w:r w:rsidR="00DC70F7">
        <w:t>Introducción</w:t>
      </w:r>
      <w:bookmarkEnd w:id="153"/>
      <w:bookmarkEnd w:id="154"/>
      <w:bookmarkEnd w:id="155"/>
    </w:p>
    <w:p w14:paraId="0A01ED96" w14:textId="77777777" w:rsidR="008734EC" w:rsidRPr="00F77080" w:rsidRDefault="008734EC" w:rsidP="00DC70F7">
      <w:pPr>
        <w:spacing w:before="240"/>
        <w:jc w:val="left"/>
        <w:rPr>
          <w:szCs w:val="22"/>
        </w:rPr>
      </w:pPr>
      <w:r w:rsidRPr="00F77080">
        <w:rPr>
          <w:szCs w:val="22"/>
        </w:rPr>
        <w:tab/>
      </w:r>
      <w:r w:rsidR="002172BF" w:rsidRPr="00F77080">
        <w:rPr>
          <w:szCs w:val="22"/>
        </w:rPr>
        <w:t>En primer lugar, haremos una identificación de los subsistemas de análisis, con lo que descompondremos nuestro sistema en diferentes subsistemas con el objetivo de facilitar el análisis. Una vez identificados los distintos subsistemas procederemos a la obtención de requisitos de sistema utilizando la técnica de casos de uso.</w:t>
      </w:r>
    </w:p>
    <w:p w14:paraId="4C8D6DF6" w14:textId="51EAF614" w:rsidR="002172BF" w:rsidRDefault="00F77080" w:rsidP="002172BF">
      <w:pPr>
        <w:jc w:val="left"/>
        <w:rPr>
          <w:szCs w:val="22"/>
          <w:shd w:val="clear" w:color="auto" w:fill="FFFFFF"/>
        </w:rPr>
      </w:pPr>
      <w:r w:rsidRPr="00F77080">
        <w:rPr>
          <w:szCs w:val="22"/>
        </w:rPr>
        <w:tab/>
        <w:t>Cabe destacar que</w:t>
      </w:r>
      <w:r>
        <w:rPr>
          <w:szCs w:val="22"/>
        </w:rPr>
        <w:t xml:space="preserve"> los casos de uso</w:t>
      </w:r>
      <w:r w:rsidRPr="00F77080">
        <w:rPr>
          <w:szCs w:val="22"/>
          <w:shd w:val="clear" w:color="auto" w:fill="FFFFFF"/>
        </w:rPr>
        <w:t xml:space="preserve"> describen las funciones que el sistema debe ejecutar cuando se realiza algún proceso concreto en él por parte de un usuario.</w:t>
      </w:r>
      <w:r>
        <w:rPr>
          <w:szCs w:val="22"/>
          <w:shd w:val="clear" w:color="auto" w:fill="FFFFFF"/>
        </w:rPr>
        <w:t xml:space="preserve"> G</w:t>
      </w:r>
      <w:r w:rsidRPr="00F77080">
        <w:rPr>
          <w:szCs w:val="22"/>
          <w:shd w:val="clear" w:color="auto" w:fill="FFFFFF"/>
        </w:rPr>
        <w:t xml:space="preserve">eneralmente se desglosa en una secuencia de iteraciones las cuales </w:t>
      </w:r>
      <w:r w:rsidR="00A25AB4">
        <w:rPr>
          <w:szCs w:val="22"/>
          <w:shd w:val="clear" w:color="auto" w:fill="FFFFFF"/>
        </w:rPr>
        <w:t>se</w:t>
      </w:r>
      <w:r w:rsidRPr="00F77080">
        <w:rPr>
          <w:szCs w:val="22"/>
          <w:shd w:val="clear" w:color="auto" w:fill="FFFFFF"/>
        </w:rPr>
        <w:t xml:space="preserve"> </w:t>
      </w:r>
      <w:commentRangeStart w:id="156"/>
      <w:r w:rsidRPr="00F77080">
        <w:rPr>
          <w:szCs w:val="22"/>
          <w:shd w:val="clear" w:color="auto" w:fill="FFFFFF"/>
        </w:rPr>
        <w:t>desarrolla</w:t>
      </w:r>
      <w:ins w:id="157" w:author="wences martinez suarez" w:date="2017-06-23T08:38:00Z">
        <w:r w:rsidR="00E2061C">
          <w:rPr>
            <w:szCs w:val="22"/>
            <w:shd w:val="clear" w:color="auto" w:fill="FFFFFF"/>
          </w:rPr>
          <w:t>rá</w:t>
        </w:r>
      </w:ins>
      <w:del w:id="158" w:author="wences martinez suarez" w:date="2017-06-23T08:38:00Z">
        <w:r w:rsidRPr="00F77080" w:rsidDel="00E2061C">
          <w:rPr>
            <w:szCs w:val="22"/>
            <w:shd w:val="clear" w:color="auto" w:fill="FFFFFF"/>
          </w:rPr>
          <w:delText>da</w:delText>
        </w:r>
      </w:del>
      <w:r w:rsidR="00A25AB4">
        <w:rPr>
          <w:szCs w:val="22"/>
          <w:shd w:val="clear" w:color="auto" w:fill="FFFFFF"/>
        </w:rPr>
        <w:t>n</w:t>
      </w:r>
      <w:r w:rsidRPr="00F77080">
        <w:rPr>
          <w:szCs w:val="22"/>
          <w:shd w:val="clear" w:color="auto" w:fill="FFFFFF"/>
        </w:rPr>
        <w:t xml:space="preserve"> </w:t>
      </w:r>
      <w:commentRangeEnd w:id="156"/>
      <w:r w:rsidR="0066275B">
        <w:rPr>
          <w:rStyle w:val="Refdecomentario"/>
          <w:rFonts w:ascii="Calibri" w:eastAsia="Calibri" w:hAnsi="Calibri"/>
          <w:noProof/>
          <w:lang w:val="en-GB" w:eastAsia="en-US"/>
        </w:rPr>
        <w:commentReference w:id="156"/>
      </w:r>
      <w:r w:rsidRPr="00F77080">
        <w:rPr>
          <w:szCs w:val="22"/>
          <w:shd w:val="clear" w:color="auto" w:fill="FFFFFF"/>
        </w:rPr>
        <w:t>entre el propio sistema y un usuario, con el fin de especificar la comunicación y el comportamiento que debe tener el sistema a medida que el usuario va interactuando con él.</w:t>
      </w:r>
    </w:p>
    <w:p w14:paraId="3DEF3D19" w14:textId="77777777" w:rsidR="003D4F84" w:rsidRDefault="003D4F84" w:rsidP="002172BF">
      <w:pPr>
        <w:jc w:val="left"/>
      </w:pPr>
    </w:p>
    <w:p w14:paraId="68C04C15" w14:textId="5B75D34D" w:rsidR="002172BF" w:rsidRPr="00690766" w:rsidRDefault="003D4F84">
      <w:pPr>
        <w:pStyle w:val="Subttulo"/>
        <w:jc w:val="both"/>
        <w:rPr>
          <w:rStyle w:val="nfasissutil"/>
          <w:b w:val="0"/>
          <w:iCs w:val="0"/>
          <w:sz w:val="22"/>
          <w:szCs w:val="20"/>
        </w:rPr>
        <w:pPrChange w:id="159" w:author="wences martinez suarez" w:date="2017-06-26T18:46:00Z">
          <w:pPr>
            <w:pStyle w:val="Subttulo"/>
          </w:pPr>
        </w:pPrChange>
      </w:pPr>
      <w:bookmarkStart w:id="160" w:name="_Toc486444095"/>
      <w:bookmarkStart w:id="161" w:name="_Toc505427044"/>
      <w:bookmarkStart w:id="162"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160"/>
      <w:bookmarkEnd w:id="161"/>
      <w:bookmarkEnd w:id="162"/>
    </w:p>
    <w:p w14:paraId="3433BA0A" w14:textId="77777777" w:rsidR="00063E7C" w:rsidRDefault="00F77080" w:rsidP="002172BF">
      <w:r>
        <w:tab/>
      </w:r>
      <w:r>
        <w:br/>
      </w:r>
      <w:r>
        <w:tab/>
      </w:r>
      <w:r w:rsidR="00063E7C">
        <w:t xml:space="preserve">A </w:t>
      </w:r>
      <w:proofErr w:type="gramStart"/>
      <w:r w:rsidR="00063E7C">
        <w:t>continuación</w:t>
      </w:r>
      <w:proofErr w:type="gramEnd"/>
      <w:r w:rsidR="00063E7C">
        <w:t xml:space="preserve"> se expondrán l</w:t>
      </w:r>
      <w:r>
        <w:t xml:space="preserve">os subsistemas </w:t>
      </w:r>
      <w:r w:rsidR="00063E7C">
        <w:t xml:space="preserve">de la aplicación web </w:t>
      </w:r>
      <w:r>
        <w:t xml:space="preserve">que </w:t>
      </w:r>
      <w:r w:rsidR="00063E7C">
        <w:t>conformarán nuestro sistema principal:</w:t>
      </w:r>
    </w:p>
    <w:p w14:paraId="3F74E780" w14:textId="77777777" w:rsidR="00E876DB" w:rsidRDefault="00E876DB" w:rsidP="00B764CA">
      <w:pPr>
        <w:numPr>
          <w:ilvl w:val="0"/>
          <w:numId w:val="23"/>
        </w:numPr>
        <w:spacing w:line="240" w:lineRule="auto"/>
      </w:pPr>
      <w:r>
        <w:t>Acceso de usuarios.</w:t>
      </w:r>
    </w:p>
    <w:p w14:paraId="02E1F97D" w14:textId="77777777" w:rsidR="00063E7C" w:rsidRDefault="00E876DB" w:rsidP="00D33730">
      <w:pPr>
        <w:numPr>
          <w:ilvl w:val="0"/>
          <w:numId w:val="23"/>
        </w:numPr>
        <w:spacing w:line="240" w:lineRule="auto"/>
      </w:pPr>
      <w:r>
        <w:t>Gestión de la información de usuarios.</w:t>
      </w:r>
    </w:p>
    <w:p w14:paraId="322CD7AC" w14:textId="77777777" w:rsidR="00063E7C" w:rsidRDefault="00063E7C" w:rsidP="00B764CA">
      <w:pPr>
        <w:numPr>
          <w:ilvl w:val="0"/>
          <w:numId w:val="23"/>
        </w:numPr>
        <w:spacing w:line="240" w:lineRule="auto"/>
      </w:pPr>
      <w:r>
        <w:t>Gestión de ofertas de prácticas.</w:t>
      </w:r>
    </w:p>
    <w:p w14:paraId="7D5AC237" w14:textId="77777777" w:rsidR="00063E7C" w:rsidRDefault="00063E7C" w:rsidP="00B764CA">
      <w:pPr>
        <w:numPr>
          <w:ilvl w:val="0"/>
          <w:numId w:val="23"/>
        </w:numPr>
        <w:spacing w:line="240" w:lineRule="auto"/>
        <w:jc w:val="left"/>
        <w:rPr>
          <w:ins w:id="163" w:author="wences martinez suarez" w:date="2017-06-26T16:47:00Z"/>
        </w:rPr>
      </w:pPr>
      <w:r>
        <w:t>Comunicación entre usuarios.</w:t>
      </w:r>
    </w:p>
    <w:p w14:paraId="6DD43172" w14:textId="0079D103" w:rsidR="00171B0E" w:rsidRPr="00E738CF" w:rsidDel="00171B0E" w:rsidRDefault="00171B0E" w:rsidP="00B764CA">
      <w:pPr>
        <w:numPr>
          <w:ilvl w:val="0"/>
          <w:numId w:val="23"/>
        </w:numPr>
        <w:spacing w:line="240" w:lineRule="auto"/>
        <w:jc w:val="left"/>
        <w:rPr>
          <w:del w:id="164" w:author="wences martinez suarez" w:date="2017-06-26T16:47:00Z"/>
        </w:rPr>
      </w:pPr>
    </w:p>
    <w:p w14:paraId="1B273536" w14:textId="77777777" w:rsidR="00171B0E" w:rsidRDefault="00171B0E">
      <w:pPr>
        <w:ind w:firstLine="360"/>
        <w:rPr>
          <w:ins w:id="165" w:author="wences martinez suarez" w:date="2017-06-26T16:48:00Z"/>
        </w:rPr>
        <w:pPrChange w:id="166" w:author="wences martinez suarez" w:date="2017-06-26T16:43:00Z">
          <w:pPr>
            <w:jc w:val="left"/>
          </w:pPr>
        </w:pPrChange>
      </w:pPr>
      <w:ins w:id="167" w:author="wences martinez suarez" w:date="2017-06-26T16:44:00Z">
        <w:r w:rsidRPr="00E738CF">
          <w:t>A</w:t>
        </w:r>
        <w:r>
          <w:t xml:space="preserve"> </w:t>
        </w:r>
      </w:ins>
      <w:commentRangeStart w:id="168"/>
      <w:del w:id="169" w:author="wences martinez suarez" w:date="2017-06-26T16:44:00Z">
        <w:r w:rsidR="00063E7C" w:rsidDel="00171B0E">
          <w:delText>Cada</w:delText>
        </w:r>
        <w:commentRangeEnd w:id="168"/>
        <w:r w:rsidR="00450707" w:rsidDel="00171B0E">
          <w:rPr>
            <w:rStyle w:val="Refdecomentario"/>
            <w:rFonts w:ascii="Calibri" w:eastAsia="Calibri" w:hAnsi="Calibri"/>
            <w:noProof/>
            <w:lang w:val="en-GB" w:eastAsia="en-US"/>
          </w:rPr>
          <w:commentReference w:id="168"/>
        </w:r>
        <w:r w:rsidR="00063E7C" w:rsidDel="00171B0E">
          <w:delText xml:space="preserve"> subsistema tendrá asociados sus</w:delText>
        </w:r>
      </w:del>
      <w:ins w:id="170" w:author="wences martinez suarez" w:date="2017-06-26T16:44:00Z">
        <w:r>
          <w:t>continuación se describirán los</w:t>
        </w:r>
      </w:ins>
      <w:r w:rsidR="00063E7C">
        <w:t xml:space="preserve"> respectivos casos de uso</w:t>
      </w:r>
      <w:ins w:id="171" w:author="wences martinez suarez" w:date="2017-06-26T16:44:00Z">
        <w:r>
          <w:t xml:space="preserve"> de cada subsistema</w:t>
        </w:r>
      </w:ins>
      <w:ins w:id="172" w:author="wences martinez suarez" w:date="2017-06-26T16:45:00Z">
        <w:r>
          <w:t xml:space="preserve">, los cuales irán previamente </w:t>
        </w:r>
      </w:ins>
      <w:del w:id="173" w:author="wences martinez suarez" w:date="2017-06-26T16:45:00Z">
        <w:r w:rsidR="00063E7C" w:rsidDel="00171B0E">
          <w:delText xml:space="preserve">, </w:delText>
        </w:r>
        <w:r w:rsidR="00AF2CB6" w:rsidDel="00171B0E">
          <w:delText>los cuales detallaremos a continuación</w:delText>
        </w:r>
      </w:del>
      <w:ins w:id="174" w:author="wences martinez suarez" w:date="2017-06-26T16:43:00Z">
        <w:r>
          <w:t xml:space="preserve">acompañados de diagramas </w:t>
        </w:r>
      </w:ins>
      <w:ins w:id="175" w:author="wences martinez suarez" w:date="2017-06-26T16:46:00Z">
        <w:r>
          <w:t>para dar</w:t>
        </w:r>
      </w:ins>
      <w:ins w:id="176" w:author="wences martinez suarez" w:date="2017-06-26T16:44:00Z">
        <w:r>
          <w:t xml:space="preserve"> una visión inicial de </w:t>
        </w:r>
      </w:ins>
      <w:ins w:id="177" w:author="wences martinez suarez" w:date="2017-06-26T16:46:00Z">
        <w:r>
          <w:t>cada subsistema.</w:t>
        </w:r>
      </w:ins>
    </w:p>
    <w:p w14:paraId="44948E2E" w14:textId="77777777" w:rsidR="00D33730" w:rsidRDefault="00D33730" w:rsidP="00D33730">
      <w:pPr>
        <w:ind w:firstLine="360"/>
        <w:jc w:val="left"/>
      </w:pPr>
    </w:p>
    <w:p w14:paraId="121F4BDD" w14:textId="77777777" w:rsidR="00D33730" w:rsidRDefault="00D33730" w:rsidP="00D33730">
      <w:pPr>
        <w:ind w:firstLine="360"/>
        <w:jc w:val="left"/>
      </w:pPr>
    </w:p>
    <w:p w14:paraId="1DD9BBEE" w14:textId="4A312412" w:rsidR="00E876DB" w:rsidRDefault="00AF2CB6">
      <w:pPr>
        <w:ind w:firstLine="360"/>
        <w:jc w:val="left"/>
        <w:pPrChange w:id="178" w:author="wences martinez suarez" w:date="2017-06-26T16:43:00Z">
          <w:pPr>
            <w:jc w:val="left"/>
          </w:pPr>
        </w:pPrChange>
      </w:pPr>
      <w:del w:id="179" w:author="wences martinez suarez" w:date="2017-06-26T16:43:00Z">
        <w:r w:rsidDel="00171B0E">
          <w:delText>.</w:delText>
        </w:r>
      </w:del>
    </w:p>
    <w:p w14:paraId="450B6E5B" w14:textId="70C976B8" w:rsidR="00E876DB" w:rsidRPr="003D4F84" w:rsidRDefault="003D4F84">
      <w:pPr>
        <w:pStyle w:val="Subttulo"/>
        <w:ind w:firstLine="360"/>
        <w:pPrChange w:id="180" w:author="wences martinez suarez" w:date="2017-06-26T18:46:00Z">
          <w:pPr>
            <w:jc w:val="left"/>
          </w:pPr>
        </w:pPrChange>
      </w:pPr>
      <w:bookmarkStart w:id="181" w:name="_Toc505427045"/>
      <w:bookmarkStart w:id="182" w:name="_Toc505427234"/>
      <w:r>
        <w:lastRenderedPageBreak/>
        <w:t>4.2.1</w:t>
      </w:r>
      <w:ins w:id="183" w:author="wences martinez suarez" w:date="2017-06-26T16:47:00Z">
        <w:r w:rsidR="00171B0E" w:rsidRPr="00A9290F">
          <w:t xml:space="preserve"> </w:t>
        </w:r>
      </w:ins>
      <w:del w:id="184" w:author="wences martinez suarez" w:date="2017-06-26T17:16:00Z">
        <w:r w:rsidR="00E876DB" w:rsidRPr="00A9290F" w:rsidDel="00703B83">
          <w:delText xml:space="preserve">Subsistema 1 – </w:delText>
        </w:r>
      </w:del>
      <w:r w:rsidR="00E876DB" w:rsidRPr="00A9290F">
        <w:t>Acceso de usuarios</w:t>
      </w:r>
      <w:bookmarkEnd w:id="181"/>
      <w:bookmarkEnd w:id="182"/>
    </w:p>
    <w:p w14:paraId="17F45EA8" w14:textId="2A774CA8" w:rsidR="00171B0E" w:rsidRDefault="00E876DB" w:rsidP="00D33730">
      <w:pPr>
        <w:spacing w:before="240"/>
        <w:rPr>
          <w:ins w:id="185" w:author="wences martinez suarez" w:date="2017-06-26T16:42:00Z"/>
        </w:rPr>
      </w:pPr>
      <w:r>
        <w:tab/>
        <w:t xml:space="preserve">A </w:t>
      </w:r>
      <w:proofErr w:type="gramStart"/>
      <w:r>
        <w:t>continuación</w:t>
      </w:r>
      <w:proofErr w:type="gramEnd"/>
      <w:r>
        <w:t xml:space="preserve"> se presentarán los casos de uso que analizaremos para el subsistema “Acceso de usuarios”, el cual engloba aquellas funcionalidades relacionadas con el acceso a la aplicación web (registro y </w:t>
      </w:r>
      <w:proofErr w:type="spellStart"/>
      <w:r>
        <w:t>login</w:t>
      </w:r>
      <w:proofErr w:type="spellEnd"/>
      <w:r>
        <w:t>)</w:t>
      </w:r>
      <w:ins w:id="186" w:author="wences martinez suarez" w:date="2017-06-26T16:42:00Z">
        <w:r w:rsidR="00171B0E">
          <w:t>. Como podemos ver en el siguiente diagrama, este subsistema contará con dos casos de uso principales:</w:t>
        </w:r>
      </w:ins>
    </w:p>
    <w:p w14:paraId="07E5D231" w14:textId="0D319807" w:rsidR="009B20D4" w:rsidRDefault="000C4108" w:rsidP="009B20D4">
      <w:pPr>
        <w:keepNext/>
        <w:ind w:left="720" w:firstLine="720"/>
        <w:jc w:val="left"/>
      </w:pPr>
      <w:r>
        <w:rPr>
          <w:noProof/>
          <w:lang w:val="es-ES_tradnl" w:eastAsia="es-ES_tradnl"/>
        </w:rPr>
        <w:drawing>
          <wp:inline distT="0" distB="0" distL="0" distR="0" wp14:anchorId="14E2CB9B" wp14:editId="40580E83">
            <wp:extent cx="3981450" cy="2838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81450" cy="2838450"/>
                    </a:xfrm>
                    <a:prstGeom prst="rect">
                      <a:avLst/>
                    </a:prstGeom>
                    <a:noFill/>
                    <a:ln>
                      <a:noFill/>
                    </a:ln>
                  </pic:spPr>
                </pic:pic>
              </a:graphicData>
            </a:graphic>
          </wp:inline>
        </w:drawing>
      </w:r>
    </w:p>
    <w:p w14:paraId="10C9DE8F" w14:textId="74AD0B63" w:rsidR="00F877C8" w:rsidRPr="00230DF4" w:rsidRDefault="009B20D4">
      <w:pPr>
        <w:pStyle w:val="Descripcin"/>
        <w:ind w:left="2160" w:firstLine="720"/>
        <w:jc w:val="left"/>
        <w:rPr>
          <w:ins w:id="187" w:author="wences martinez suarez" w:date="2017-06-26T16:49:00Z"/>
          <w:sz w:val="20"/>
        </w:rPr>
        <w:pPrChange w:id="188" w:author="wences martinez suarez" w:date="2017-06-26T16:42:00Z">
          <w:pPr>
            <w:jc w:val="left"/>
          </w:pPr>
        </w:pPrChange>
      </w:pPr>
      <w:bookmarkStart w:id="189" w:name="_Toc50542735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23</w:t>
      </w:r>
      <w:r>
        <w:fldChar w:fldCharType="end"/>
      </w:r>
      <w:r w:rsidR="00230DF4" w:rsidRPr="00230DF4">
        <w:rPr>
          <w:sz w:val="20"/>
        </w:rPr>
        <w:t xml:space="preserve"> Subsistema acceso de usuarios</w:t>
      </w:r>
      <w:bookmarkEnd w:id="189"/>
    </w:p>
    <w:p w14:paraId="62956B2E" w14:textId="2B6BCD1F" w:rsidR="00E876DB" w:rsidRPr="00A84CF3" w:rsidRDefault="00E876DB">
      <w:pPr>
        <w:ind w:firstLine="720"/>
        <w:jc w:val="left"/>
        <w:pPrChange w:id="190" w:author="wences martinez suarez" w:date="2017-06-26T16:42:00Z">
          <w:pPr>
            <w:jc w:val="left"/>
          </w:pPr>
        </w:pPrChange>
      </w:pPr>
      <w:del w:id="191" w:author="wences martinez suarez" w:date="2017-06-26T16:49:00Z">
        <w:r w:rsidDel="00F877C8">
          <w:delText>.</w:delText>
        </w:r>
      </w:del>
    </w:p>
    <w:p w14:paraId="193DA08D" w14:textId="7DE88E9D" w:rsidR="00E876DB" w:rsidRPr="00E55287" w:rsidRDefault="00070C43" w:rsidP="00070C43">
      <w:pPr>
        <w:pStyle w:val="Subttulo"/>
        <w:ind w:firstLine="720"/>
      </w:pPr>
      <w:bookmarkStart w:id="192" w:name="_Toc505427046"/>
      <w:bookmarkStart w:id="193" w:name="_Toc505427235"/>
      <w:r>
        <w:t>4.2.1.1</w:t>
      </w:r>
      <w:r w:rsidR="00F03765">
        <w:t xml:space="preserve"> </w:t>
      </w:r>
      <w:r w:rsidR="00E876DB">
        <w:t>Registro de usuario</w:t>
      </w:r>
      <w:bookmarkEnd w:id="192"/>
      <w:bookmarkEnd w:id="193"/>
    </w:p>
    <w:p w14:paraId="6C44F6B8" w14:textId="3FB5CA62" w:rsidR="00E876DB" w:rsidRDefault="00E876DB" w:rsidP="00E876DB">
      <w:pPr>
        <w:numPr>
          <w:ilvl w:val="0"/>
          <w:numId w:val="26"/>
        </w:numPr>
        <w:spacing w:line="240" w:lineRule="auto"/>
        <w:jc w:val="left"/>
      </w:pPr>
      <w:r w:rsidRPr="00563F74">
        <w:rPr>
          <w:u w:val="single"/>
        </w:rPr>
        <w:t>Actores</w:t>
      </w:r>
      <w:r>
        <w:t xml:space="preserve">: </w:t>
      </w:r>
      <w:commentRangeStart w:id="194"/>
      <w:del w:id="195" w:author="wences martinez suarez" w:date="2017-06-26T16:52:00Z">
        <w:r w:rsidDel="00E738CF">
          <w:delText>usuario</w:delText>
        </w:r>
      </w:del>
      <w:commentRangeEnd w:id="194"/>
      <w:r w:rsidR="0066275B">
        <w:rPr>
          <w:rStyle w:val="Refdecomentario"/>
          <w:rFonts w:ascii="Calibri" w:eastAsia="Calibri" w:hAnsi="Calibri"/>
          <w:noProof/>
          <w:lang w:val="en-GB" w:eastAsia="en-US"/>
        </w:rPr>
        <w:commentReference w:id="194"/>
      </w:r>
      <w:del w:id="196" w:author="wences martinez suarez" w:date="2017-06-26T16:52:00Z">
        <w:r w:rsidDel="00E738CF">
          <w:delText xml:space="preserve"> (rol de estudiante y empresa)</w:delText>
        </w:r>
      </w:del>
      <w:ins w:id="197" w:author="wences martinez suarez" w:date="2017-06-26T16:52:00Z">
        <w:r w:rsidR="00E738CF">
          <w:t>estudiante o empresa.</w:t>
        </w:r>
      </w:ins>
    </w:p>
    <w:p w14:paraId="2CB9E535" w14:textId="0FEF537D" w:rsidR="00E876DB" w:rsidRDefault="00E876DB" w:rsidP="00E876DB">
      <w:pPr>
        <w:numPr>
          <w:ilvl w:val="0"/>
          <w:numId w:val="26"/>
        </w:numPr>
        <w:spacing w:line="240" w:lineRule="auto"/>
        <w:jc w:val="left"/>
      </w:pPr>
      <w:r w:rsidRPr="00563F74">
        <w:rPr>
          <w:u w:val="single"/>
        </w:rPr>
        <w:t>Precondiciones</w:t>
      </w:r>
      <w:r>
        <w:t xml:space="preserve">: </w:t>
      </w:r>
      <w:r w:rsidR="00220A77">
        <w:t>que el usuario no esté registrado en la aplicación.</w:t>
      </w:r>
    </w:p>
    <w:p w14:paraId="729AFF89" w14:textId="77777777" w:rsidR="00E876DB" w:rsidRDefault="00E876DB" w:rsidP="00E876DB">
      <w:pPr>
        <w:numPr>
          <w:ilvl w:val="0"/>
          <w:numId w:val="26"/>
        </w:numPr>
        <w:spacing w:line="240" w:lineRule="auto"/>
        <w:jc w:val="left"/>
      </w:pPr>
      <w:r w:rsidRPr="00563F74">
        <w:rPr>
          <w:u w:val="single"/>
        </w:rPr>
        <w:t>Descripción</w:t>
      </w:r>
      <w:r>
        <w:t xml:space="preserve">: el usuario </w:t>
      </w:r>
      <w:r w:rsidR="00875522">
        <w:t>se podrá registrar en la aplicación, creando un perfil de estudiante o un perfil de empresa.</w:t>
      </w:r>
    </w:p>
    <w:p w14:paraId="3F4A3071" w14:textId="53767D46" w:rsidR="00E876DB" w:rsidRDefault="00E876DB" w:rsidP="00D33730">
      <w:pPr>
        <w:numPr>
          <w:ilvl w:val="0"/>
          <w:numId w:val="26"/>
        </w:numPr>
        <w:spacing w:line="276" w:lineRule="auto"/>
        <w:jc w:val="left"/>
      </w:pPr>
      <w:r w:rsidRPr="00563F74">
        <w:rPr>
          <w:u w:val="single"/>
        </w:rPr>
        <w:t>Flujo normal del caso de uso:</w:t>
      </w:r>
      <w:r>
        <w:br/>
        <w:t xml:space="preserve">1. El usuario accede </w:t>
      </w:r>
      <w:r w:rsidR="00875522">
        <w:t xml:space="preserve">a la </w:t>
      </w:r>
      <w:r w:rsidR="00220A77">
        <w:t xml:space="preserve">pantalla principal de la </w:t>
      </w:r>
      <w:r w:rsidR="00875522">
        <w:t>aplicación web.</w:t>
      </w:r>
      <w:r w:rsidR="00875522">
        <w:br/>
        <w:t xml:space="preserve">2. El usuario accede a la página de </w:t>
      </w:r>
      <w:del w:id="198" w:author="wences martinez suarez" w:date="2017-06-26T16:52:00Z">
        <w:r w:rsidR="00875522" w:rsidDel="00E738CF">
          <w:delText xml:space="preserve">registro haciendo </w:delText>
        </w:r>
        <w:commentRangeStart w:id="199"/>
        <w:r w:rsidR="00875522" w:rsidDel="00E738CF">
          <w:delText>click en el botón “Registro”</w:delText>
        </w:r>
        <w:commentRangeEnd w:id="199"/>
        <w:r w:rsidR="0066275B" w:rsidDel="00E738CF">
          <w:rPr>
            <w:rStyle w:val="Refdecomentario"/>
            <w:rFonts w:ascii="Calibri" w:eastAsia="Calibri" w:hAnsi="Calibri"/>
            <w:noProof/>
            <w:lang w:val="en-GB" w:eastAsia="en-US"/>
          </w:rPr>
          <w:commentReference w:id="199"/>
        </w:r>
        <w:r w:rsidR="00875522" w:rsidDel="00E738CF">
          <w:delText xml:space="preserve"> ubicado en la parte superior derecha de la aplicación.</w:delText>
        </w:r>
        <w:r w:rsidDel="00E738CF">
          <w:br/>
        </w:r>
      </w:del>
      <w:ins w:id="200" w:author="wences martinez suarez" w:date="2017-06-26T16:52:00Z">
        <w:r w:rsidR="00E738CF">
          <w:t>registro.</w:t>
        </w:r>
      </w:ins>
      <w:del w:id="201" w:author="wences martinez suarez" w:date="2017-06-26T16:52:00Z">
        <w:r w:rsidR="00875522" w:rsidDel="00E738CF">
          <w:delText>3</w:delText>
        </w:r>
        <w:r w:rsidDel="00E738CF">
          <w:delText>.</w:delText>
        </w:r>
      </w:del>
      <w:ins w:id="202" w:author="wences martinez suarez" w:date="2017-06-26T16:52:00Z">
        <w:r w:rsidR="00E738CF">
          <w:br/>
          <w:t>3.</w:t>
        </w:r>
      </w:ins>
      <w:r>
        <w:t xml:space="preserve"> El usuario </w:t>
      </w:r>
      <w:r w:rsidR="00875522">
        <w:t xml:space="preserve">elige entre la opción de registrarse como estudiante o como empresa, </w:t>
      </w:r>
      <w:r w:rsidR="00875522">
        <w:lastRenderedPageBreak/>
        <w:t>accediendo al formulario de registro correspondiente.</w:t>
      </w:r>
      <w:r>
        <w:br/>
      </w:r>
      <w:r w:rsidR="00875522">
        <w:t>4</w:t>
      </w:r>
      <w:r>
        <w:t xml:space="preserve">. El usuario </w:t>
      </w:r>
      <w:r w:rsidR="00875522">
        <w:t>rellena el formulario de registro.</w:t>
      </w:r>
      <w:r>
        <w:br/>
      </w:r>
      <w:r w:rsidR="00875522">
        <w:t>5</w:t>
      </w:r>
      <w:r>
        <w:t xml:space="preserve">. El usuario </w:t>
      </w:r>
      <w:r w:rsidR="00875522">
        <w:t>envía el formulario rellenado.</w:t>
      </w:r>
      <w:ins w:id="203" w:author="wences martinez suarez" w:date="2017-06-26T16:53:00Z">
        <w:r w:rsidR="00E738CF">
          <w:br/>
          <w:t>6. El sistema valida la información</w:t>
        </w:r>
      </w:ins>
      <w:ins w:id="204" w:author="wences martinez suarez" w:date="2017-06-26T16:54:00Z">
        <w:r w:rsidR="00E738CF">
          <w:t xml:space="preserve"> y registra al usuario en la aplicación.</w:t>
        </w:r>
        <w:r w:rsidR="00E738CF">
          <w:br/>
          <w:t>7. El sistema notifica al usuario de que se ha registrado correctamente.</w:t>
        </w:r>
      </w:ins>
    </w:p>
    <w:p w14:paraId="3180DD01" w14:textId="5E60BD7C" w:rsidR="00E738CF" w:rsidRDefault="00E876DB" w:rsidP="00D33730">
      <w:pPr>
        <w:numPr>
          <w:ilvl w:val="0"/>
          <w:numId w:val="26"/>
        </w:numPr>
        <w:spacing w:line="276" w:lineRule="auto"/>
      </w:pPr>
      <w:del w:id="205" w:author="wences martinez suarez" w:date="2017-06-26T16:57:00Z">
        <w:r w:rsidRPr="00220A77" w:rsidDel="00E738CF">
          <w:rPr>
            <w:u w:val="single"/>
          </w:rPr>
          <w:delText>Flujo alternativo</w:delText>
        </w:r>
      </w:del>
      <w:ins w:id="206" w:author="wences martinez suarez" w:date="2017-06-26T16:57:00Z">
        <w:r w:rsidR="00E738CF">
          <w:rPr>
            <w:u w:val="single"/>
          </w:rPr>
          <w:t>Excepciones</w:t>
        </w:r>
      </w:ins>
      <w:r>
        <w:t>:</w:t>
      </w:r>
      <w:r w:rsidR="00875522">
        <w:br/>
      </w:r>
      <w:commentRangeStart w:id="207"/>
      <w:r w:rsidR="00875522">
        <w:t>5. Al enviar el formulario, si el usuario especifica un correo electrónico perteneciente a otro usuario ya registrado en la aplicación</w:t>
      </w:r>
      <w:r w:rsidR="00220A77">
        <w:t xml:space="preserve"> el sistema notificará al usuario este suceso comunicándole que introduzca otro correo electrónico. Lo mismo ocurrirá si el usuario no rellena alguno de los campos obligatorios del formulario (nombre, contraseña, edad, </w:t>
      </w:r>
      <w:proofErr w:type="spellStart"/>
      <w:r w:rsidR="00220A77">
        <w:t>etc</w:t>
      </w:r>
      <w:proofErr w:type="spellEnd"/>
      <w:r w:rsidR="00220A77">
        <w:t>).</w:t>
      </w:r>
      <w:r>
        <w:br/>
      </w:r>
      <w:r w:rsidR="00875522">
        <w:t>5</w:t>
      </w:r>
      <w:r>
        <w:t xml:space="preserve">. Si el usuario accede a otro apartado o página de la aplicación antes de darte al botón de guardar </w:t>
      </w:r>
      <w:r w:rsidR="00875522">
        <w:t>el formulario de registro no se enviará y el usuario no se registrará en el sistema</w:t>
      </w:r>
      <w:r>
        <w:t>.</w:t>
      </w:r>
    </w:p>
    <w:commentRangeEnd w:id="207"/>
    <w:p w14:paraId="27A55166" w14:textId="77777777" w:rsidR="00E876DB" w:rsidRDefault="00AA1503" w:rsidP="00E876DB">
      <w:pPr>
        <w:spacing w:line="240" w:lineRule="auto"/>
        <w:jc w:val="left"/>
      </w:pPr>
      <w:r>
        <w:rPr>
          <w:rStyle w:val="Refdecomentario"/>
          <w:rFonts w:ascii="Calibri" w:eastAsia="Calibri" w:hAnsi="Calibri"/>
          <w:noProof/>
          <w:lang w:val="en-GB" w:eastAsia="en-US"/>
        </w:rPr>
        <w:commentReference w:id="207"/>
      </w:r>
    </w:p>
    <w:p w14:paraId="0C307945" w14:textId="4DB3088B" w:rsidR="00E876DB" w:rsidRPr="00563F74" w:rsidRDefault="00F03765" w:rsidP="00070C43">
      <w:pPr>
        <w:pStyle w:val="Subttulo"/>
        <w:ind w:firstLine="720"/>
      </w:pPr>
      <w:del w:id="208" w:author="wences martinez suarez" w:date="2017-06-26T16:48:00Z">
        <w:r w:rsidDel="00171B0E">
          <w:delText>1</w:delText>
        </w:r>
      </w:del>
      <w:bookmarkStart w:id="209" w:name="_Toc505427047"/>
      <w:bookmarkStart w:id="210" w:name="_Toc505427236"/>
      <w:r w:rsidR="00070C43">
        <w:t>4.2.1.2</w:t>
      </w:r>
      <w:r>
        <w:t xml:space="preserve"> </w:t>
      </w:r>
      <w:proofErr w:type="spellStart"/>
      <w:r w:rsidR="00220A77">
        <w:t>Login</w:t>
      </w:r>
      <w:proofErr w:type="spellEnd"/>
      <w:r w:rsidR="00E876DB" w:rsidRPr="00563F74">
        <w:t xml:space="preserve"> de usuario</w:t>
      </w:r>
      <w:bookmarkEnd w:id="209"/>
      <w:bookmarkEnd w:id="210"/>
    </w:p>
    <w:p w14:paraId="3AA8FCEC" w14:textId="5FF0F32A" w:rsidR="00E876DB" w:rsidRDefault="00E876DB" w:rsidP="00E876DB">
      <w:pPr>
        <w:numPr>
          <w:ilvl w:val="0"/>
          <w:numId w:val="26"/>
        </w:numPr>
        <w:spacing w:line="240" w:lineRule="auto"/>
        <w:jc w:val="left"/>
      </w:pPr>
      <w:r w:rsidRPr="00563F74">
        <w:rPr>
          <w:u w:val="single"/>
        </w:rPr>
        <w:t>Actores</w:t>
      </w:r>
      <w:r>
        <w:t xml:space="preserve">: </w:t>
      </w:r>
      <w:del w:id="211" w:author="wences martinez suarez" w:date="2017-06-26T16:57:00Z">
        <w:r w:rsidDel="00283B80">
          <w:delText xml:space="preserve">usuario </w:delText>
        </w:r>
      </w:del>
      <w:ins w:id="212" w:author="wences martinez suarez" w:date="2017-06-26T16:57:00Z">
        <w:r w:rsidR="00283B80">
          <w:t>empresa o estudiante</w:t>
        </w:r>
      </w:ins>
      <w:ins w:id="213" w:author="wences martinez suarez" w:date="2017-06-26T16:58:00Z">
        <w:r w:rsidR="00283B80">
          <w:t>.</w:t>
        </w:r>
      </w:ins>
      <w:del w:id="214" w:author="wences martinez suarez" w:date="2017-06-26T16:58:00Z">
        <w:r w:rsidDel="00283B80">
          <w:delText>(rol de estudiante y empresa)</w:delText>
        </w:r>
      </w:del>
    </w:p>
    <w:p w14:paraId="7FFBADB1" w14:textId="77777777" w:rsidR="00E876DB" w:rsidRDefault="00E876DB" w:rsidP="00E876DB">
      <w:pPr>
        <w:numPr>
          <w:ilvl w:val="0"/>
          <w:numId w:val="26"/>
        </w:numPr>
        <w:spacing w:line="240" w:lineRule="auto"/>
        <w:jc w:val="left"/>
      </w:pPr>
      <w:r w:rsidRPr="00563F74">
        <w:rPr>
          <w:u w:val="single"/>
        </w:rPr>
        <w:t>Precondiciones</w:t>
      </w:r>
      <w:r>
        <w:t>: el usuario debe estar registrado en la plataforma</w:t>
      </w:r>
      <w:r w:rsidR="00220A77">
        <w:t>.</w:t>
      </w:r>
    </w:p>
    <w:p w14:paraId="754355D6" w14:textId="77777777" w:rsidR="00E876DB" w:rsidRDefault="00E876DB" w:rsidP="00E876DB">
      <w:pPr>
        <w:numPr>
          <w:ilvl w:val="0"/>
          <w:numId w:val="26"/>
        </w:numPr>
        <w:spacing w:line="240" w:lineRule="auto"/>
        <w:jc w:val="left"/>
      </w:pPr>
      <w:r w:rsidRPr="00563F74">
        <w:rPr>
          <w:u w:val="single"/>
        </w:rPr>
        <w:t>Descripción</w:t>
      </w:r>
      <w:r>
        <w:t xml:space="preserve">: </w:t>
      </w:r>
      <w:r>
        <w:br/>
      </w:r>
      <w:r w:rsidR="00220A77">
        <w:t>El usuario podrá iniciar sesión en la aplicación web.</w:t>
      </w:r>
    </w:p>
    <w:p w14:paraId="3340DA5E" w14:textId="7F86FBCE" w:rsidR="00220A77" w:rsidRPr="00D93006" w:rsidRDefault="00E876DB" w:rsidP="00C32893">
      <w:pPr>
        <w:numPr>
          <w:ilvl w:val="0"/>
          <w:numId w:val="26"/>
        </w:numPr>
        <w:spacing w:line="276" w:lineRule="auto"/>
        <w:jc w:val="left"/>
        <w:rPr>
          <w:szCs w:val="22"/>
        </w:rPr>
      </w:pPr>
      <w:r w:rsidRPr="00E876DB">
        <w:rPr>
          <w:szCs w:val="22"/>
          <w:u w:val="single"/>
        </w:rPr>
        <w:t>Flujo normal del caso de uso:</w:t>
      </w:r>
      <w:r w:rsidRPr="00E876DB">
        <w:rPr>
          <w:szCs w:val="22"/>
        </w:rPr>
        <w:br/>
      </w:r>
      <w:r w:rsidR="00220A77">
        <w:t>1. El usuario accede a la pantalla principal de la aplicación web.</w:t>
      </w:r>
      <w:r w:rsidR="00220A77">
        <w:br/>
        <w:t xml:space="preserve">2. El usuario accede a la página de </w:t>
      </w:r>
      <w:del w:id="215" w:author="wences martinez suarez" w:date="2017-06-26T16:58:00Z">
        <w:r w:rsidR="00220A77" w:rsidDel="00283B80">
          <w:delText>login haciendo click en el botón “Login” ubicado en la parte superior derecha de la aplicación.</w:delText>
        </w:r>
        <w:r w:rsidR="00220A77" w:rsidDel="00283B80">
          <w:br/>
        </w:r>
      </w:del>
      <w:proofErr w:type="spellStart"/>
      <w:ins w:id="216" w:author="wences martinez suarez" w:date="2017-06-26T16:58:00Z">
        <w:r w:rsidR="00283B80">
          <w:t>login</w:t>
        </w:r>
        <w:proofErr w:type="spellEnd"/>
        <w:r w:rsidR="00283B80">
          <w:t>.</w:t>
        </w:r>
        <w:r w:rsidR="00283B80">
          <w:rPr>
            <w:szCs w:val="22"/>
          </w:rPr>
          <w:br/>
        </w:r>
      </w:ins>
      <w:r w:rsidR="00220A77">
        <w:t xml:space="preserve">3. El usuario rellena el formulario de </w:t>
      </w:r>
      <w:proofErr w:type="spellStart"/>
      <w:r w:rsidR="00220A77">
        <w:t>login</w:t>
      </w:r>
      <w:proofErr w:type="spellEnd"/>
      <w:r w:rsidR="00220A77">
        <w:t xml:space="preserve"> (email y contraseña).</w:t>
      </w:r>
      <w:r w:rsidR="00220A77">
        <w:br/>
        <w:t>4. El usuario envía el formulario rellenado.</w:t>
      </w:r>
      <w:ins w:id="217" w:author="wences martinez suarez" w:date="2017-06-26T16:58:00Z">
        <w:r w:rsidR="000E454D">
          <w:br/>
          <w:t>5. El sistema v</w:t>
        </w:r>
        <w:r w:rsidR="00DC1A85">
          <w:t>alida los datos enviados por el usuario e inicia sesi</w:t>
        </w:r>
      </w:ins>
      <w:ins w:id="218" w:author="wences martinez suarez" w:date="2017-06-26T16:59:00Z">
        <w:r w:rsidR="00DC1A85">
          <w:t>ón al usuario.</w:t>
        </w:r>
      </w:ins>
      <w:r w:rsidR="00220A77" w:rsidRPr="00C32893">
        <w:rPr>
          <w:szCs w:val="22"/>
        </w:rPr>
        <w:br/>
        <w:t xml:space="preserve">5. El </w:t>
      </w:r>
      <w:del w:id="219" w:author="wences martinez suarez" w:date="2017-06-26T16:59:00Z">
        <w:r w:rsidR="00220A77" w:rsidRPr="00C32893" w:rsidDel="00DC1A85">
          <w:rPr>
            <w:szCs w:val="22"/>
          </w:rPr>
          <w:delText xml:space="preserve">usuario </w:delText>
        </w:r>
      </w:del>
      <w:ins w:id="220" w:author="wences martinez suarez" w:date="2017-06-26T16:59:00Z">
        <w:r w:rsidR="00DC1A85">
          <w:rPr>
            <w:szCs w:val="22"/>
          </w:rPr>
          <w:t>sistema notifica al usuario el correcto inicio de sesión.</w:t>
        </w:r>
        <w:r w:rsidR="00DC1A85" w:rsidRPr="00C32893">
          <w:rPr>
            <w:szCs w:val="22"/>
          </w:rPr>
          <w:t xml:space="preserve"> </w:t>
        </w:r>
      </w:ins>
      <w:del w:id="221" w:author="wences martinez suarez" w:date="2017-06-26T16:59:00Z">
        <w:r w:rsidR="00220A77" w:rsidRPr="00C32893" w:rsidDel="00DC1A85">
          <w:rPr>
            <w:szCs w:val="22"/>
          </w:rPr>
          <w:delText>inicia sesión.</w:delText>
        </w:r>
      </w:del>
    </w:p>
    <w:p w14:paraId="5A062A14" w14:textId="0BF4D547" w:rsidR="00E876DB" w:rsidRDefault="00E876DB" w:rsidP="00D33730">
      <w:pPr>
        <w:numPr>
          <w:ilvl w:val="0"/>
          <w:numId w:val="26"/>
        </w:numPr>
        <w:spacing w:line="276" w:lineRule="auto"/>
        <w:jc w:val="left"/>
      </w:pPr>
      <w:del w:id="222" w:author="wences martinez suarez" w:date="2017-06-26T16:59:00Z">
        <w:r w:rsidRPr="00563F74" w:rsidDel="00DC1A85">
          <w:rPr>
            <w:u w:val="single"/>
          </w:rPr>
          <w:delText>Flujo alternativo</w:delText>
        </w:r>
      </w:del>
      <w:ins w:id="223" w:author="wences martinez suarez" w:date="2017-06-26T16:59:00Z">
        <w:r w:rsidR="00DC1A85">
          <w:rPr>
            <w:u w:val="single"/>
          </w:rPr>
          <w:t>Excepciones</w:t>
        </w:r>
      </w:ins>
      <w:r>
        <w:t>:</w:t>
      </w:r>
      <w:r w:rsidR="00220A77">
        <w:br/>
        <w:t xml:space="preserve">4. Al enviar el formulario, si el usuario introduce la dirección de email o la contraseña de forma </w:t>
      </w:r>
      <w:r w:rsidR="00221147">
        <w:t xml:space="preserve">incorrecta, </w:t>
      </w:r>
      <w:r w:rsidR="00220A77">
        <w:t xml:space="preserve">el sistema notificará al usuario este suceso comunicándole que introduzca de nuevo sus credenciales de forma </w:t>
      </w:r>
      <w:r w:rsidR="00221147">
        <w:t>correcta para poder iniciar sesión.</w:t>
      </w:r>
      <w:r>
        <w:br/>
        <w:t xml:space="preserve">4. Si el usuario accede a otro apartado o página de la aplicación antes de darte al botón de </w:t>
      </w:r>
      <w:r w:rsidR="00221147">
        <w:t>enviar el formulario los</w:t>
      </w:r>
      <w:r>
        <w:t xml:space="preserve"> datos introducidos no </w:t>
      </w:r>
      <w:r w:rsidR="00221147">
        <w:t>se enviará y el usuario no iniciará sesión.</w:t>
      </w:r>
    </w:p>
    <w:p w14:paraId="526E427E" w14:textId="77777777" w:rsidR="000C4108" w:rsidRDefault="000C4108" w:rsidP="000C4108">
      <w:pPr>
        <w:spacing w:line="276" w:lineRule="auto"/>
        <w:jc w:val="left"/>
      </w:pPr>
    </w:p>
    <w:p w14:paraId="712F1763" w14:textId="40919205" w:rsidR="000C4108" w:rsidRPr="00563F74" w:rsidRDefault="000C4108" w:rsidP="00070C43">
      <w:pPr>
        <w:pStyle w:val="Subttulo"/>
        <w:ind w:firstLine="720"/>
      </w:pPr>
      <w:del w:id="224" w:author="wences martinez suarez" w:date="2017-06-26T16:48:00Z">
        <w:r w:rsidDel="00171B0E">
          <w:lastRenderedPageBreak/>
          <w:delText>1</w:delText>
        </w:r>
      </w:del>
      <w:bookmarkStart w:id="225" w:name="_Toc505427048"/>
      <w:bookmarkStart w:id="226" w:name="_Toc505427237"/>
      <w:r w:rsidR="00070C43">
        <w:t>4.2.1.3</w:t>
      </w:r>
      <w:r>
        <w:t xml:space="preserve"> </w:t>
      </w:r>
      <w:r w:rsidR="0074025D">
        <w:t>Recuperación de contraseña de usuario</w:t>
      </w:r>
      <w:bookmarkEnd w:id="225"/>
      <w:bookmarkEnd w:id="226"/>
    </w:p>
    <w:p w14:paraId="36A12614" w14:textId="77777777" w:rsidR="000C4108" w:rsidRDefault="000C4108" w:rsidP="000C4108">
      <w:pPr>
        <w:numPr>
          <w:ilvl w:val="0"/>
          <w:numId w:val="26"/>
        </w:numPr>
        <w:spacing w:line="240" w:lineRule="auto"/>
        <w:jc w:val="left"/>
      </w:pPr>
      <w:r w:rsidRPr="00563F74">
        <w:rPr>
          <w:u w:val="single"/>
        </w:rPr>
        <w:t>Actores</w:t>
      </w:r>
      <w:r>
        <w:t xml:space="preserve">: </w:t>
      </w:r>
      <w:del w:id="227" w:author="wences martinez suarez" w:date="2017-06-26T16:57:00Z">
        <w:r w:rsidDel="00283B80">
          <w:delText xml:space="preserve">usuario </w:delText>
        </w:r>
      </w:del>
      <w:ins w:id="228" w:author="wences martinez suarez" w:date="2017-06-26T16:57:00Z">
        <w:r>
          <w:t>empresa o estudiante</w:t>
        </w:r>
      </w:ins>
      <w:ins w:id="229" w:author="wences martinez suarez" w:date="2017-06-26T16:58:00Z">
        <w:r>
          <w:t>.</w:t>
        </w:r>
      </w:ins>
      <w:del w:id="230" w:author="wences martinez suarez" w:date="2017-06-26T16:58:00Z">
        <w:r w:rsidDel="00283B80">
          <w:delText>(rol de estudiante y empresa)</w:delText>
        </w:r>
      </w:del>
    </w:p>
    <w:p w14:paraId="5F3EA382" w14:textId="77777777" w:rsidR="000C4108" w:rsidRDefault="000C4108" w:rsidP="000C4108">
      <w:pPr>
        <w:numPr>
          <w:ilvl w:val="0"/>
          <w:numId w:val="26"/>
        </w:numPr>
        <w:spacing w:line="240" w:lineRule="auto"/>
        <w:jc w:val="left"/>
      </w:pPr>
      <w:r w:rsidRPr="00563F74">
        <w:rPr>
          <w:u w:val="single"/>
        </w:rPr>
        <w:t>Precondiciones</w:t>
      </w:r>
      <w:r>
        <w:t>: el usuario debe estar registrado en la plataforma.</w:t>
      </w:r>
    </w:p>
    <w:p w14:paraId="01138EB1" w14:textId="72E8DA3B" w:rsidR="000C4108" w:rsidRDefault="000C4108" w:rsidP="000C4108">
      <w:pPr>
        <w:numPr>
          <w:ilvl w:val="0"/>
          <w:numId w:val="26"/>
        </w:numPr>
        <w:spacing w:line="240" w:lineRule="auto"/>
        <w:jc w:val="left"/>
      </w:pPr>
      <w:r w:rsidRPr="00563F74">
        <w:rPr>
          <w:u w:val="single"/>
        </w:rPr>
        <w:t>Descripción</w:t>
      </w:r>
      <w:r>
        <w:t xml:space="preserve">: </w:t>
      </w:r>
      <w:r>
        <w:br/>
      </w:r>
      <w:r w:rsidR="00AB3E05">
        <w:t>El usuario podrá</w:t>
      </w:r>
      <w:r w:rsidR="0074025D">
        <w:t xml:space="preserve"> establecer una nueva contraseña en el caso de haberla extraviado.</w:t>
      </w:r>
    </w:p>
    <w:p w14:paraId="6655D552" w14:textId="4B7E00F1" w:rsidR="000C4108" w:rsidRPr="0074025D" w:rsidRDefault="000C4108" w:rsidP="0074025D">
      <w:pPr>
        <w:numPr>
          <w:ilvl w:val="0"/>
          <w:numId w:val="26"/>
        </w:numPr>
        <w:spacing w:line="276" w:lineRule="auto"/>
        <w:jc w:val="left"/>
        <w:rPr>
          <w:szCs w:val="22"/>
        </w:rPr>
      </w:pPr>
      <w:r w:rsidRPr="00E876DB">
        <w:rPr>
          <w:szCs w:val="22"/>
          <w:u w:val="single"/>
        </w:rPr>
        <w:t>Flujo normal del caso de uso:</w:t>
      </w:r>
      <w:r w:rsidRPr="00E876DB">
        <w:rPr>
          <w:szCs w:val="22"/>
        </w:rPr>
        <w:br/>
      </w:r>
      <w:r>
        <w:t>1. El usuario accede a la pantalla principal de la aplicación web.</w:t>
      </w:r>
      <w:r>
        <w:br/>
        <w:t xml:space="preserve">2. El usuario accede a la página de </w:t>
      </w:r>
      <w:del w:id="231" w:author="wences martinez suarez" w:date="2017-06-26T16:58:00Z">
        <w:r w:rsidDel="00283B80">
          <w:delText>login haciendo click en el botón “Login” ubicado en la parte superior derecha de la aplicación.</w:delText>
        </w:r>
        <w:r w:rsidDel="00283B80">
          <w:br/>
        </w:r>
      </w:del>
      <w:proofErr w:type="spellStart"/>
      <w:ins w:id="232" w:author="wences martinez suarez" w:date="2017-06-26T16:58:00Z">
        <w:r>
          <w:t>login</w:t>
        </w:r>
        <w:proofErr w:type="spellEnd"/>
        <w:r>
          <w:t>.</w:t>
        </w:r>
        <w:r>
          <w:rPr>
            <w:szCs w:val="22"/>
          </w:rPr>
          <w:br/>
        </w:r>
      </w:ins>
      <w:r>
        <w:t xml:space="preserve">3. El usuario </w:t>
      </w:r>
      <w:r w:rsidR="0074025D">
        <w:t>accede a la pantalla de recuperar contraseña y envía su dirección de correo electrónico.</w:t>
      </w:r>
      <w:r w:rsidR="0074025D">
        <w:rPr>
          <w:szCs w:val="22"/>
        </w:rPr>
        <w:br/>
      </w:r>
      <w:r>
        <w:t xml:space="preserve">4. El </w:t>
      </w:r>
      <w:r w:rsidR="0074025D">
        <w:t>sistema le envía un email al correo electrónico establecido por el usuario con una URL única para reestablecer su contraseña.</w:t>
      </w:r>
      <w:ins w:id="233" w:author="wences martinez suarez" w:date="2017-06-26T16:58:00Z">
        <w:r>
          <w:br/>
          <w:t xml:space="preserve">5. </w:t>
        </w:r>
      </w:ins>
      <w:r w:rsidR="0074025D">
        <w:t>El usuario abre el mail y accede a la URL generada por la aplicación.</w:t>
      </w:r>
      <w:r w:rsidR="008852C3">
        <w:rPr>
          <w:szCs w:val="22"/>
        </w:rPr>
        <w:br/>
        <w:t>6</w:t>
      </w:r>
      <w:r w:rsidRPr="0074025D">
        <w:rPr>
          <w:szCs w:val="22"/>
        </w:rPr>
        <w:t xml:space="preserve">. </w:t>
      </w:r>
      <w:r w:rsidR="0074025D">
        <w:rPr>
          <w:szCs w:val="22"/>
        </w:rPr>
        <w:t>El usuario establece una nueva contraseña y guarda los cambios.</w:t>
      </w:r>
      <w:r w:rsidR="0074025D">
        <w:rPr>
          <w:szCs w:val="22"/>
        </w:rPr>
        <w:br/>
        <w:t>7. El sistema actualiza la contraseña de usuario existente por la nueva contraseña.</w:t>
      </w:r>
      <w:ins w:id="234" w:author="wences martinez suarez" w:date="2017-06-26T16:59:00Z">
        <w:r w:rsidRPr="0074025D">
          <w:rPr>
            <w:szCs w:val="22"/>
          </w:rPr>
          <w:t xml:space="preserve"> </w:t>
        </w:r>
      </w:ins>
      <w:del w:id="235" w:author="wences martinez suarez" w:date="2017-06-26T16:59:00Z">
        <w:r w:rsidRPr="0074025D" w:rsidDel="00DC1A85">
          <w:rPr>
            <w:szCs w:val="22"/>
          </w:rPr>
          <w:delText>inicia sesión.</w:delText>
        </w:r>
      </w:del>
    </w:p>
    <w:p w14:paraId="42A1EF41" w14:textId="0FF8A93A" w:rsidR="000C4108" w:rsidRDefault="000C4108" w:rsidP="000D1ADF">
      <w:pPr>
        <w:numPr>
          <w:ilvl w:val="0"/>
          <w:numId w:val="26"/>
        </w:numPr>
        <w:spacing w:line="276" w:lineRule="auto"/>
        <w:jc w:val="left"/>
      </w:pPr>
      <w:del w:id="236" w:author="wences martinez suarez" w:date="2017-06-26T16:59:00Z">
        <w:r w:rsidRPr="00563F74" w:rsidDel="00DC1A85">
          <w:rPr>
            <w:u w:val="single"/>
          </w:rPr>
          <w:delText>Flujo alternativo</w:delText>
        </w:r>
      </w:del>
      <w:ins w:id="237" w:author="wences martinez suarez" w:date="2017-06-26T16:59:00Z">
        <w:r>
          <w:rPr>
            <w:u w:val="single"/>
          </w:rPr>
          <w:t>Excepciones</w:t>
        </w:r>
      </w:ins>
      <w:r>
        <w:t>:</w:t>
      </w:r>
      <w:r w:rsidR="008852C3">
        <w:br/>
        <w:t>3</w:t>
      </w:r>
      <w:r>
        <w:t xml:space="preserve">. </w:t>
      </w:r>
      <w:r w:rsidR="008852C3">
        <w:t>Sí el usuario envía al sistema un correo electrónico no válido, este no podrá acceder al email de recuperaci</w:t>
      </w:r>
      <w:r w:rsidR="009C4B2B">
        <w:t>ón.</w:t>
      </w:r>
      <w:r w:rsidR="008852C3">
        <w:br/>
        <w:t>6. Si el usuario no accede a la URL generada y cambia la contraseña antes de dos horas de haber solicitado la recuperación de esta, el link expirará, con lo que el usuario tendrá que volver a solicitar la recuperación de contraseña.</w:t>
      </w:r>
    </w:p>
    <w:p w14:paraId="0439D3FB" w14:textId="77777777" w:rsidR="00CE7B1C" w:rsidRDefault="00CE7B1C" w:rsidP="002172BF">
      <w:pPr>
        <w:jc w:val="left"/>
        <w:rPr>
          <w:ins w:id="238" w:author="wences martinez suarez" w:date="2017-06-26T18:46:00Z"/>
          <w:u w:val="single"/>
        </w:rPr>
      </w:pPr>
    </w:p>
    <w:p w14:paraId="39892A9E" w14:textId="2995A1FB" w:rsidR="00AF2CB6" w:rsidRPr="00AA3016" w:rsidRDefault="002B77BD">
      <w:pPr>
        <w:pStyle w:val="Subttulo"/>
        <w:pPrChange w:id="239" w:author="wences martinez suarez" w:date="2017-06-26T18:46:00Z">
          <w:pPr>
            <w:jc w:val="left"/>
          </w:pPr>
        </w:pPrChange>
      </w:pPr>
      <w:r>
        <w:t xml:space="preserve">      </w:t>
      </w:r>
      <w:del w:id="240" w:author="wences martinez suarez" w:date="2017-06-26T18:46:00Z">
        <w:r w:rsidR="00AF2CB6" w:rsidRPr="00800BA5" w:rsidDel="00CE7B1C">
          <w:br/>
        </w:r>
      </w:del>
      <w:bookmarkStart w:id="241" w:name="_Toc505427049"/>
      <w:bookmarkStart w:id="242" w:name="_Toc505427238"/>
      <w:r>
        <w:t>4.2.2</w:t>
      </w:r>
      <w:ins w:id="243" w:author="wences martinez suarez" w:date="2017-06-26T17:00:00Z">
        <w:r w:rsidR="00B85B0D" w:rsidRPr="00A9290F">
          <w:t xml:space="preserve"> </w:t>
        </w:r>
      </w:ins>
      <w:del w:id="244" w:author="wences martinez suarez" w:date="2017-06-26T17:16:00Z">
        <w:r w:rsidR="00AF2CB6" w:rsidRPr="00A9290F" w:rsidDel="00703B83">
          <w:delText xml:space="preserve">Subsistema </w:delText>
        </w:r>
        <w:r w:rsidR="00E876DB" w:rsidRPr="00A9290F" w:rsidDel="00703B83">
          <w:delText xml:space="preserve">2 </w:delText>
        </w:r>
        <w:r w:rsidR="00AF2CB6" w:rsidRPr="00A9290F" w:rsidDel="00703B83">
          <w:delText xml:space="preserve">– </w:delText>
        </w:r>
      </w:del>
      <w:r w:rsidR="00AF2CB6" w:rsidRPr="00A9290F">
        <w:t>Gestión de la información de usuario</w:t>
      </w:r>
      <w:bookmarkEnd w:id="241"/>
      <w:bookmarkEnd w:id="242"/>
    </w:p>
    <w:p w14:paraId="5E34B1B5" w14:textId="50767E07" w:rsidR="00A84CF3" w:rsidRDefault="00A84CF3" w:rsidP="00D33730">
      <w:pPr>
        <w:spacing w:before="240"/>
        <w:rPr>
          <w:ins w:id="245" w:author="wences martinez suarez" w:date="2017-06-26T17:05:00Z"/>
        </w:rPr>
      </w:pPr>
      <w:r>
        <w:tab/>
        <w:t xml:space="preserve">A </w:t>
      </w:r>
      <w:proofErr w:type="gramStart"/>
      <w:r>
        <w:t>continuación</w:t>
      </w:r>
      <w:proofErr w:type="gramEnd"/>
      <w:r>
        <w:t xml:space="preserve"> se presentarán los casos de uso que analizaremos para el subsistema “Gestión de la información de usuario”, el cual engloba aquellas funcionalidades que un usuario puede establecer respecto a su información (información de cuenta o información académica o profesional).</w:t>
      </w:r>
      <w:ins w:id="246" w:author="wences martinez suarez" w:date="2017-06-26T17:01:00Z">
        <w:r w:rsidR="00B85B0D">
          <w:t xml:space="preserve"> En el siguiente diagrama podemos ver los casos de uso principales de este subsistema.</w:t>
        </w:r>
      </w:ins>
    </w:p>
    <w:p w14:paraId="2F77860B" w14:textId="77777777" w:rsidR="009B20D4" w:rsidRDefault="00204821" w:rsidP="009B20D4">
      <w:pPr>
        <w:keepNext/>
        <w:ind w:left="720" w:firstLine="720"/>
        <w:jc w:val="left"/>
      </w:pPr>
      <w:ins w:id="247" w:author="wences martinez suarez" w:date="2017-06-26T17:05:00Z">
        <w:del w:id="248" w:author="wences martinez suarez" w:date="2017-06-26T17:05:00Z">
          <w:r>
            <w:rPr>
              <w:noProof/>
            </w:rPr>
            <w:pict w14:anchorId="366BCCC4">
              <v:shape id="_x0000_i1053" type="#_x0000_t75" alt="diagrama-gestion2" style="width:333.1pt;height:244.15pt;mso-width-percent:0;mso-height-percent:0;mso-width-percent:0;mso-height-percent:0">
                <v:imagedata r:id="rId92" o:title="diagrama-gestion2"/>
              </v:shape>
            </w:pict>
          </w:r>
        </w:del>
      </w:ins>
    </w:p>
    <w:p w14:paraId="3B679C91" w14:textId="19C3B46A" w:rsidR="00723782" w:rsidRPr="00F07B22" w:rsidRDefault="009B20D4">
      <w:pPr>
        <w:pStyle w:val="Descripcin"/>
        <w:ind w:left="2160"/>
        <w:jc w:val="left"/>
        <w:rPr>
          <w:ins w:id="249" w:author="wences martinez suarez" w:date="2017-06-26T17:05:00Z"/>
          <w:sz w:val="20"/>
        </w:rPr>
        <w:pPrChange w:id="250" w:author="wences martinez suarez" w:date="2017-06-26T17:05:00Z">
          <w:pPr>
            <w:jc w:val="left"/>
          </w:pPr>
        </w:pPrChange>
      </w:pPr>
      <w:bookmarkStart w:id="251" w:name="_Toc50542735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24</w:t>
      </w:r>
      <w:r>
        <w:fldChar w:fldCharType="end"/>
      </w:r>
      <w:r>
        <w:rPr>
          <w:sz w:val="20"/>
        </w:rPr>
        <w:t xml:space="preserve"> </w:t>
      </w:r>
      <w:r w:rsidR="00F07B22" w:rsidRPr="00F07B22">
        <w:rPr>
          <w:sz w:val="20"/>
        </w:rPr>
        <w:t>Subsistema de gestión de la información de usuario</w:t>
      </w:r>
      <w:bookmarkEnd w:id="251"/>
    </w:p>
    <w:p w14:paraId="090EADDA" w14:textId="77777777" w:rsidR="00723782" w:rsidRPr="00A84CF3" w:rsidRDefault="00723782" w:rsidP="00C32893">
      <w:pPr>
        <w:jc w:val="left"/>
      </w:pPr>
    </w:p>
    <w:p w14:paraId="26926371" w14:textId="2910F1EC" w:rsidR="00AF2CB6" w:rsidRPr="00E55287" w:rsidRDefault="002B77BD" w:rsidP="002B77BD">
      <w:pPr>
        <w:pStyle w:val="Subttulo"/>
        <w:ind w:firstLine="720"/>
      </w:pPr>
      <w:bookmarkStart w:id="252" w:name="_Toc505427050"/>
      <w:bookmarkStart w:id="253" w:name="_Toc505427239"/>
      <w:r>
        <w:lastRenderedPageBreak/>
        <w:t>4.2.2.1</w:t>
      </w:r>
      <w:r w:rsidR="00F03765">
        <w:t xml:space="preserve"> </w:t>
      </w:r>
      <w:r w:rsidR="00AF2CB6" w:rsidRPr="00E55287">
        <w:t>Modificar información básica de cuenta</w:t>
      </w:r>
      <w:r w:rsidR="00A84CF3" w:rsidRPr="00E55287">
        <w:t xml:space="preserve"> de usuario</w:t>
      </w:r>
      <w:bookmarkEnd w:id="252"/>
      <w:bookmarkEnd w:id="253"/>
    </w:p>
    <w:p w14:paraId="58FDB519" w14:textId="7728FC37" w:rsidR="00E55287" w:rsidRDefault="00E55287" w:rsidP="00E55287">
      <w:pPr>
        <w:numPr>
          <w:ilvl w:val="0"/>
          <w:numId w:val="26"/>
        </w:numPr>
        <w:spacing w:line="240" w:lineRule="auto"/>
        <w:jc w:val="left"/>
      </w:pPr>
      <w:r w:rsidRPr="00563F74">
        <w:rPr>
          <w:u w:val="single"/>
        </w:rPr>
        <w:t>Actores</w:t>
      </w:r>
      <w:r>
        <w:t xml:space="preserve">: </w:t>
      </w:r>
      <w:del w:id="254" w:author="wences martinez suarez" w:date="2017-06-26T17:05:00Z">
        <w:r w:rsidDel="00790FFF">
          <w:delText>usuario (rol de estudiante y empresa)</w:delText>
        </w:r>
      </w:del>
      <w:ins w:id="255" w:author="wences martinez suarez" w:date="2017-06-26T17:05:00Z">
        <w:r w:rsidR="00790FFF">
          <w:t>empresa o estudiante</w:t>
        </w:r>
      </w:ins>
      <w:ins w:id="256" w:author="wences martinez suarez" w:date="2017-06-26T17:06:00Z">
        <w:r w:rsidR="00E9410B">
          <w:t>.</w:t>
        </w:r>
      </w:ins>
    </w:p>
    <w:p w14:paraId="18197220" w14:textId="77777777" w:rsidR="00E55287" w:rsidRDefault="00E55287" w:rsidP="00E55287">
      <w:pPr>
        <w:numPr>
          <w:ilvl w:val="0"/>
          <w:numId w:val="26"/>
        </w:numPr>
        <w:spacing w:line="240" w:lineRule="auto"/>
        <w:jc w:val="left"/>
      </w:pPr>
      <w:r w:rsidRPr="00563F74">
        <w:rPr>
          <w:u w:val="single"/>
        </w:rPr>
        <w:t>Precondiciones</w:t>
      </w:r>
      <w:r>
        <w:t xml:space="preserve">: </w:t>
      </w:r>
      <w:r w:rsidR="00563F74">
        <w:t>el</w:t>
      </w:r>
      <w:r>
        <w:t xml:space="preserve"> usuario </w:t>
      </w:r>
      <w:r w:rsidR="00563F74">
        <w:t xml:space="preserve">debe estar </w:t>
      </w:r>
      <w:r>
        <w:t>registrado en la plataforma</w:t>
      </w:r>
      <w:r w:rsidR="00563F74">
        <w:t xml:space="preserve"> y haber iniciado sesión.</w:t>
      </w:r>
    </w:p>
    <w:p w14:paraId="233BFAA3" w14:textId="77777777" w:rsidR="00E55287" w:rsidRDefault="00E55287" w:rsidP="00E55287">
      <w:pPr>
        <w:numPr>
          <w:ilvl w:val="0"/>
          <w:numId w:val="26"/>
        </w:numPr>
        <w:spacing w:line="240" w:lineRule="auto"/>
        <w:jc w:val="left"/>
      </w:pPr>
      <w:r w:rsidRPr="00563F74">
        <w:rPr>
          <w:u w:val="single"/>
        </w:rPr>
        <w:t>Descripción</w:t>
      </w:r>
      <w:r>
        <w:t>: el usuario podrá cambiar la información básica de su cuenta (nombre, email, contraseña,</w:t>
      </w:r>
      <w:r w:rsidR="00563F74">
        <w:t xml:space="preserve"> fecha de nacimiento, etc.).</w:t>
      </w:r>
    </w:p>
    <w:p w14:paraId="4F0AFDDB" w14:textId="1469A880" w:rsidR="00563F74" w:rsidRDefault="00E55287" w:rsidP="006712D7">
      <w:pPr>
        <w:numPr>
          <w:ilvl w:val="0"/>
          <w:numId w:val="26"/>
        </w:numPr>
        <w:spacing w:line="276" w:lineRule="auto"/>
        <w:jc w:val="left"/>
      </w:pPr>
      <w:r w:rsidRPr="00563F74">
        <w:rPr>
          <w:u w:val="single"/>
        </w:rPr>
        <w:t>Flujo normal del caso de uso</w:t>
      </w:r>
      <w:r w:rsidR="00563F74" w:rsidRPr="00563F74">
        <w:rPr>
          <w:u w:val="single"/>
        </w:rPr>
        <w:t>:</w:t>
      </w:r>
      <w:r w:rsidR="00563F74">
        <w:br/>
        <w:t>1. El usuario accede a su perfil.</w:t>
      </w:r>
      <w:r w:rsidR="00563F74">
        <w:br/>
        <w:t>2. El usuario accede al apartado “Mi cuenta”.</w:t>
      </w:r>
      <w:r w:rsidR="00563F74">
        <w:br/>
        <w:t>3. El usuario modifica aquellos campos de su cuenta que desee cambiar.</w:t>
      </w:r>
      <w:r w:rsidR="00563F74">
        <w:br/>
        <w:t xml:space="preserve">4. </w:t>
      </w:r>
      <w:r w:rsidR="00E876DB">
        <w:t>El usuario g</w:t>
      </w:r>
      <w:r w:rsidR="00563F74">
        <w:t>uarda los cambios.</w:t>
      </w:r>
      <w:ins w:id="257" w:author="wences martinez suarez" w:date="2017-06-26T17:09:00Z">
        <w:r w:rsidR="00562EA0">
          <w:br/>
          <w:t>5. El sistema valida la información y actualiza los datos.</w:t>
        </w:r>
        <w:r w:rsidR="00562EA0">
          <w:br/>
          <w:t>6. El sistema notifica al usuario del éxito de la operaci</w:t>
        </w:r>
      </w:ins>
      <w:ins w:id="258" w:author="wences martinez suarez" w:date="2017-06-26T17:10:00Z">
        <w:r w:rsidR="00562EA0">
          <w:t>ón.</w:t>
        </w:r>
      </w:ins>
    </w:p>
    <w:p w14:paraId="73B98EB3" w14:textId="1249C05E" w:rsidR="00563F74" w:rsidRDefault="00E55287" w:rsidP="00244306">
      <w:pPr>
        <w:numPr>
          <w:ilvl w:val="0"/>
          <w:numId w:val="26"/>
        </w:numPr>
        <w:spacing w:line="240" w:lineRule="auto"/>
        <w:jc w:val="left"/>
      </w:pPr>
      <w:del w:id="259" w:author="wences martinez suarez" w:date="2017-06-26T17:06:00Z">
        <w:r w:rsidRPr="00A25AB4" w:rsidDel="007F20A6">
          <w:rPr>
            <w:u w:val="single"/>
          </w:rPr>
          <w:delText>Flujo alternativo</w:delText>
        </w:r>
      </w:del>
      <w:ins w:id="260" w:author="wences martinez suarez" w:date="2017-06-26T17:06:00Z">
        <w:r w:rsidR="007F20A6">
          <w:rPr>
            <w:u w:val="single"/>
          </w:rPr>
          <w:t>Excepciones</w:t>
        </w:r>
      </w:ins>
      <w:r w:rsidR="00563F74">
        <w:t>:</w:t>
      </w:r>
      <w:r w:rsidR="00563F74">
        <w:br/>
        <w:t>4. Si el usuario accede a otro apartado o página de la aplicación antes de darte al botón de guardar los nuevos datos introducidos no se guardarán.</w:t>
      </w:r>
    </w:p>
    <w:p w14:paraId="30A4688E" w14:textId="77777777" w:rsidR="00563F74" w:rsidRDefault="00563F74" w:rsidP="00563F74">
      <w:pPr>
        <w:spacing w:line="240" w:lineRule="auto"/>
        <w:jc w:val="left"/>
      </w:pPr>
    </w:p>
    <w:p w14:paraId="2E4BEF6C" w14:textId="5E7352B6" w:rsidR="00AF2CB6" w:rsidRPr="00563F74" w:rsidRDefault="002B77BD" w:rsidP="002B77BD">
      <w:pPr>
        <w:pStyle w:val="Subttulo"/>
        <w:ind w:firstLine="720"/>
      </w:pPr>
      <w:bookmarkStart w:id="261" w:name="_Toc505427051"/>
      <w:bookmarkStart w:id="262" w:name="_Toc505427240"/>
      <w:r>
        <w:t>4.2.2.2</w:t>
      </w:r>
      <w:r w:rsidR="00F03765">
        <w:t xml:space="preserve"> </w:t>
      </w:r>
      <w:r w:rsidR="00E61045" w:rsidRPr="00563F74">
        <w:t>Configurar perfil profesional</w:t>
      </w:r>
      <w:r w:rsidR="00A84CF3" w:rsidRPr="00563F74">
        <w:t xml:space="preserve"> de usuario</w:t>
      </w:r>
      <w:bookmarkEnd w:id="261"/>
      <w:bookmarkEnd w:id="262"/>
    </w:p>
    <w:p w14:paraId="322CC1ED" w14:textId="46178C3D" w:rsidR="00563F74" w:rsidRDefault="00563F74" w:rsidP="00563F74">
      <w:pPr>
        <w:numPr>
          <w:ilvl w:val="0"/>
          <w:numId w:val="26"/>
        </w:numPr>
        <w:spacing w:line="240" w:lineRule="auto"/>
        <w:jc w:val="left"/>
      </w:pPr>
      <w:r w:rsidRPr="00563F74">
        <w:rPr>
          <w:u w:val="single"/>
        </w:rPr>
        <w:t>Actores</w:t>
      </w:r>
      <w:r>
        <w:t xml:space="preserve">: </w:t>
      </w:r>
      <w:del w:id="263" w:author="wences martinez suarez" w:date="2017-06-26T17:08:00Z">
        <w:r w:rsidDel="00C32893">
          <w:delText>usuario (rol de estudiante y empresa)</w:delText>
        </w:r>
      </w:del>
      <w:ins w:id="264" w:author="wences martinez suarez" w:date="2017-06-26T17:08:00Z">
        <w:r w:rsidR="00C32893">
          <w:t>empresa o estudiante.</w:t>
        </w:r>
      </w:ins>
    </w:p>
    <w:p w14:paraId="7A1863B5" w14:textId="77777777" w:rsidR="00563F74" w:rsidRDefault="00563F74" w:rsidP="00563F74">
      <w:pPr>
        <w:numPr>
          <w:ilvl w:val="0"/>
          <w:numId w:val="26"/>
        </w:numPr>
        <w:spacing w:line="240" w:lineRule="auto"/>
        <w:jc w:val="left"/>
      </w:pPr>
      <w:r w:rsidRPr="00563F74">
        <w:rPr>
          <w:u w:val="single"/>
        </w:rPr>
        <w:t>Precondiciones</w:t>
      </w:r>
      <w:r>
        <w:t>: el usuario debe estar registrado en la plataforma y haber iniciado sesión.</w:t>
      </w:r>
    </w:p>
    <w:p w14:paraId="14B602F4" w14:textId="71FA4803" w:rsidR="00FC08F0" w:rsidRDefault="00563F74" w:rsidP="00B764CA">
      <w:pPr>
        <w:numPr>
          <w:ilvl w:val="0"/>
          <w:numId w:val="26"/>
        </w:numPr>
        <w:spacing w:line="276" w:lineRule="auto"/>
        <w:jc w:val="left"/>
      </w:pPr>
      <w:r w:rsidRPr="00563F74">
        <w:rPr>
          <w:u w:val="single"/>
        </w:rPr>
        <w:t>Descripción</w:t>
      </w:r>
      <w:r>
        <w:t xml:space="preserve">: </w:t>
      </w:r>
      <w:r w:rsidR="00FC08F0">
        <w:br/>
        <w:t xml:space="preserve">1. Rol de estudiante: </w:t>
      </w:r>
      <w:r>
        <w:t>el usuario</w:t>
      </w:r>
      <w:r w:rsidR="00FC08F0">
        <w:t xml:space="preserve"> </w:t>
      </w:r>
      <w:del w:id="265" w:author="wences martinez suarez" w:date="2017-06-26T17:10:00Z">
        <w:r w:rsidR="00FC08F0" w:rsidDel="00562EA0">
          <w:delText>estudiante</w:delText>
        </w:r>
        <w:r w:rsidDel="00562EA0">
          <w:delText xml:space="preserve"> </w:delText>
        </w:r>
      </w:del>
      <w:r>
        <w:t xml:space="preserve">podrá </w:t>
      </w:r>
      <w:r w:rsidR="00FC08F0">
        <w:t xml:space="preserve">establecer aquella información de carácter profesional como </w:t>
      </w:r>
      <w:r w:rsidR="00FC08F0" w:rsidRPr="00D77714">
        <w:rPr>
          <w:szCs w:val="22"/>
        </w:rPr>
        <w:t>es</w:t>
      </w:r>
      <w:r w:rsidR="00FC08F0">
        <w:rPr>
          <w:szCs w:val="22"/>
        </w:rPr>
        <w:t>tudios, experiencias laborales</w:t>
      </w:r>
      <w:r w:rsidR="00FC08F0" w:rsidRPr="00D77714">
        <w:rPr>
          <w:szCs w:val="22"/>
        </w:rPr>
        <w:t xml:space="preserve">, </w:t>
      </w:r>
      <w:r w:rsidR="00FC08F0">
        <w:rPr>
          <w:szCs w:val="22"/>
        </w:rPr>
        <w:t xml:space="preserve">títulos u otras </w:t>
      </w:r>
      <w:r w:rsidR="00FC08F0" w:rsidRPr="00D77714">
        <w:rPr>
          <w:szCs w:val="22"/>
        </w:rPr>
        <w:t>cualidades</w:t>
      </w:r>
      <w:r>
        <w:t>.</w:t>
      </w:r>
      <w:r w:rsidR="00FC08F0">
        <w:br/>
        <w:t xml:space="preserve">2. Rol de empresa: el usuario </w:t>
      </w:r>
      <w:del w:id="266" w:author="wences martinez suarez" w:date="2017-06-26T17:10:00Z">
        <w:r w:rsidR="00FC08F0" w:rsidDel="00562EA0">
          <w:delText xml:space="preserve">empresa </w:delText>
        </w:r>
      </w:del>
      <w:r w:rsidR="00FC08F0">
        <w:t>podrá establecer aquella información de carácter profesional</w:t>
      </w:r>
      <w:r w:rsidR="00E876DB">
        <w:t>,</w:t>
      </w:r>
      <w:r w:rsidR="00FC08F0">
        <w:t xml:space="preserve"> como </w:t>
      </w:r>
      <w:r w:rsidR="00FC08F0">
        <w:rPr>
          <w:szCs w:val="22"/>
        </w:rPr>
        <w:t>las actividades</w:t>
      </w:r>
      <w:r w:rsidR="00E876DB">
        <w:rPr>
          <w:szCs w:val="22"/>
        </w:rPr>
        <w:t xml:space="preserve"> profesionales a las que se dedique.</w:t>
      </w:r>
    </w:p>
    <w:p w14:paraId="259C0935" w14:textId="2AAFD6C0" w:rsidR="00563F74" w:rsidRPr="00E876DB" w:rsidRDefault="00563F74" w:rsidP="00B764CA">
      <w:pPr>
        <w:numPr>
          <w:ilvl w:val="0"/>
          <w:numId w:val="26"/>
        </w:numPr>
        <w:spacing w:line="276" w:lineRule="auto"/>
        <w:jc w:val="left"/>
        <w:rPr>
          <w:szCs w:val="22"/>
        </w:rPr>
      </w:pPr>
      <w:r w:rsidRPr="00E876DB">
        <w:rPr>
          <w:szCs w:val="22"/>
          <w:u w:val="single"/>
        </w:rPr>
        <w:t>Flujo normal del caso de uso:</w:t>
      </w:r>
      <w:r w:rsidRPr="00E876DB">
        <w:rPr>
          <w:szCs w:val="22"/>
        </w:rPr>
        <w:br/>
        <w:t>1. El usuario accede a su perfil.</w:t>
      </w:r>
      <w:r w:rsidRPr="00E876DB">
        <w:rPr>
          <w:szCs w:val="22"/>
        </w:rPr>
        <w:br/>
        <w:t xml:space="preserve">2. El usuario accede al apartado “Mi </w:t>
      </w:r>
      <w:r w:rsidR="00E876DB" w:rsidRPr="00E876DB">
        <w:rPr>
          <w:szCs w:val="22"/>
        </w:rPr>
        <w:t>CV</w:t>
      </w:r>
      <w:r w:rsidRPr="00E876DB">
        <w:rPr>
          <w:szCs w:val="22"/>
        </w:rPr>
        <w:t>”.</w:t>
      </w:r>
      <w:r w:rsidRPr="00E876DB">
        <w:rPr>
          <w:szCs w:val="22"/>
        </w:rPr>
        <w:br/>
        <w:t xml:space="preserve">3. </w:t>
      </w:r>
      <w:r w:rsidR="00E876DB">
        <w:rPr>
          <w:szCs w:val="22"/>
        </w:rPr>
        <w:t>El usuario</w:t>
      </w:r>
      <w:r w:rsidR="00E876DB" w:rsidRPr="00E876DB">
        <w:rPr>
          <w:szCs w:val="22"/>
        </w:rPr>
        <w:t xml:space="preserve"> añadirá aquella información de carácter académica/profesional qu</w:t>
      </w:r>
      <w:r w:rsidR="00E876DB">
        <w:rPr>
          <w:szCs w:val="22"/>
        </w:rPr>
        <w:t>e desee establecer en su perfil, creando tantas competencias como crea necesario.</w:t>
      </w:r>
      <w:r w:rsidRPr="00E876DB">
        <w:rPr>
          <w:szCs w:val="22"/>
        </w:rPr>
        <w:br/>
        <w:t xml:space="preserve">4. </w:t>
      </w:r>
      <w:r w:rsidR="00E876DB">
        <w:rPr>
          <w:szCs w:val="22"/>
        </w:rPr>
        <w:t>El usuario g</w:t>
      </w:r>
      <w:r w:rsidRPr="00E876DB">
        <w:rPr>
          <w:szCs w:val="22"/>
        </w:rPr>
        <w:t>uarda</w:t>
      </w:r>
      <w:r w:rsidR="00E876DB">
        <w:rPr>
          <w:szCs w:val="22"/>
        </w:rPr>
        <w:t>rá</w:t>
      </w:r>
      <w:r w:rsidRPr="00E876DB">
        <w:rPr>
          <w:szCs w:val="22"/>
        </w:rPr>
        <w:t xml:space="preserve"> los cambios.</w:t>
      </w:r>
      <w:ins w:id="267" w:author="wences martinez suarez" w:date="2017-06-26T17:10:00Z">
        <w:r w:rsidR="00413217">
          <w:rPr>
            <w:szCs w:val="22"/>
          </w:rPr>
          <w:br/>
          <w:t>5. El sistema guardará la información enviada por el usuario y notificar</w:t>
        </w:r>
      </w:ins>
      <w:ins w:id="268" w:author="wences martinez suarez" w:date="2017-06-26T17:11:00Z">
        <w:r w:rsidR="00413217">
          <w:rPr>
            <w:szCs w:val="22"/>
          </w:rPr>
          <w:t>á a este del éxito del guardado.</w:t>
        </w:r>
      </w:ins>
    </w:p>
    <w:p w14:paraId="6E1A036D" w14:textId="23261B58" w:rsidR="00563F74" w:rsidRDefault="00563F74" w:rsidP="00B764CA">
      <w:pPr>
        <w:numPr>
          <w:ilvl w:val="0"/>
          <w:numId w:val="26"/>
        </w:numPr>
        <w:spacing w:line="276" w:lineRule="auto"/>
        <w:jc w:val="left"/>
      </w:pPr>
      <w:del w:id="269" w:author="wences martinez suarez" w:date="2017-06-26T17:11:00Z">
        <w:r w:rsidRPr="00563F74" w:rsidDel="00413217">
          <w:rPr>
            <w:u w:val="single"/>
          </w:rPr>
          <w:lastRenderedPageBreak/>
          <w:delText>Flujo alternativo</w:delText>
        </w:r>
      </w:del>
      <w:ins w:id="270" w:author="wences martinez suarez" w:date="2017-06-26T17:11:00Z">
        <w:r w:rsidR="00413217">
          <w:rPr>
            <w:u w:val="single"/>
          </w:rPr>
          <w:t>Excepciones</w:t>
        </w:r>
      </w:ins>
      <w:r>
        <w:t>:</w:t>
      </w:r>
      <w:r>
        <w:br/>
        <w:t>4. Si el usuario accede a otro apartado o página de la aplicación antes de darte al botón de guardar los nuevos datos introducidos no se guardarán.</w:t>
      </w:r>
    </w:p>
    <w:p w14:paraId="7702703E" w14:textId="77777777" w:rsidR="00563F74" w:rsidRPr="00563F74" w:rsidRDefault="00563F74" w:rsidP="00563F74">
      <w:pPr>
        <w:spacing w:line="240" w:lineRule="auto"/>
        <w:ind w:left="720"/>
        <w:jc w:val="left"/>
        <w:rPr>
          <w:u w:val="single"/>
        </w:rPr>
      </w:pPr>
    </w:p>
    <w:p w14:paraId="33990046" w14:textId="72AD2177" w:rsidR="00A84CF3" w:rsidRPr="00F03765" w:rsidRDefault="002B77BD" w:rsidP="002B77BD">
      <w:pPr>
        <w:pStyle w:val="Subttulo"/>
        <w:ind w:firstLine="720"/>
      </w:pPr>
      <w:bookmarkStart w:id="271" w:name="_Toc505427052"/>
      <w:bookmarkStart w:id="272" w:name="_Toc505427241"/>
      <w:r>
        <w:t>4.2.2.3</w:t>
      </w:r>
      <w:r w:rsidR="00F03765" w:rsidRPr="00F03765">
        <w:t xml:space="preserve"> </w:t>
      </w:r>
      <w:r w:rsidR="00F03765">
        <w:t>Borrar</w:t>
      </w:r>
      <w:r w:rsidR="00F03765" w:rsidRPr="00F03765">
        <w:t xml:space="preserve"> cuenta de usuario</w:t>
      </w:r>
      <w:bookmarkEnd w:id="271"/>
      <w:bookmarkEnd w:id="272"/>
    </w:p>
    <w:p w14:paraId="0FAC39C0" w14:textId="7FF10752" w:rsidR="00F03765" w:rsidRDefault="00F03765" w:rsidP="00F03765">
      <w:pPr>
        <w:numPr>
          <w:ilvl w:val="0"/>
          <w:numId w:val="26"/>
        </w:numPr>
        <w:spacing w:line="240" w:lineRule="auto"/>
        <w:jc w:val="left"/>
      </w:pPr>
      <w:r w:rsidRPr="00563F74">
        <w:rPr>
          <w:u w:val="single"/>
        </w:rPr>
        <w:t>Actores</w:t>
      </w:r>
      <w:r>
        <w:t xml:space="preserve">: </w:t>
      </w:r>
      <w:ins w:id="273" w:author="wences martinez suarez" w:date="2017-06-26T17:11:00Z">
        <w:r w:rsidR="00E24F5A">
          <w:t>empresa o estudiante.</w:t>
        </w:r>
      </w:ins>
      <w:del w:id="274" w:author="wences martinez suarez" w:date="2017-06-26T17:11:00Z">
        <w:r w:rsidDel="00E24F5A">
          <w:delText>usuario (rol de estudiante y empresa)</w:delText>
        </w:r>
      </w:del>
    </w:p>
    <w:p w14:paraId="5D3036B1" w14:textId="77777777" w:rsidR="00F03765" w:rsidRDefault="00F03765" w:rsidP="00F03765">
      <w:pPr>
        <w:numPr>
          <w:ilvl w:val="0"/>
          <w:numId w:val="26"/>
        </w:numPr>
        <w:spacing w:line="240" w:lineRule="auto"/>
        <w:jc w:val="left"/>
      </w:pPr>
      <w:r w:rsidRPr="00563F74">
        <w:rPr>
          <w:u w:val="single"/>
        </w:rPr>
        <w:t>Precondiciones</w:t>
      </w:r>
      <w:r>
        <w:t>: el usuario debe estar registrado en la plataforma y haber iniciado sesión.</w:t>
      </w:r>
    </w:p>
    <w:p w14:paraId="1DAF0A21" w14:textId="021EDD31" w:rsidR="00F03765" w:rsidRDefault="00F03765" w:rsidP="00F03765">
      <w:pPr>
        <w:numPr>
          <w:ilvl w:val="0"/>
          <w:numId w:val="26"/>
        </w:numPr>
        <w:spacing w:line="276" w:lineRule="auto"/>
        <w:jc w:val="left"/>
      </w:pPr>
      <w:r w:rsidRPr="00563F74">
        <w:rPr>
          <w:u w:val="single"/>
        </w:rPr>
        <w:t>Descripción</w:t>
      </w:r>
      <w:r>
        <w:t xml:space="preserve">: </w:t>
      </w:r>
      <w:r>
        <w:br/>
        <w:t>El usuario</w:t>
      </w:r>
      <w:ins w:id="275" w:author="wences martinez suarez" w:date="2017-06-26T17:11:00Z">
        <w:r w:rsidR="00E24F5A">
          <w:t xml:space="preserve"> </w:t>
        </w:r>
      </w:ins>
      <w:del w:id="276" w:author="wences martinez suarez" w:date="2017-06-26T17:11:00Z">
        <w:r w:rsidDel="00E24F5A">
          <w:delText xml:space="preserve"> (tanto rol de estudiante como rol de empresa) </w:delText>
        </w:r>
      </w:del>
      <w:r>
        <w:t>podrá borrar su cuenta si ya no desea seguir formando parte de la plataforma, borrando todos los datos asociados que tenga (información, inscripciones a ofertas, ofertas creadas y mensajes).</w:t>
      </w:r>
    </w:p>
    <w:p w14:paraId="5F24680E" w14:textId="57DF36F8" w:rsidR="00F03765" w:rsidRPr="00F03765" w:rsidRDefault="00F03765" w:rsidP="00F03765">
      <w:pPr>
        <w:numPr>
          <w:ilvl w:val="0"/>
          <w:numId w:val="26"/>
        </w:numPr>
        <w:spacing w:line="276" w:lineRule="auto"/>
        <w:jc w:val="left"/>
        <w:rPr>
          <w:szCs w:val="22"/>
        </w:rPr>
      </w:pPr>
      <w:r w:rsidRPr="00E876DB">
        <w:rPr>
          <w:szCs w:val="22"/>
          <w:u w:val="single"/>
        </w:rPr>
        <w:t>Flujo normal del caso de uso:</w:t>
      </w:r>
      <w:r w:rsidRPr="00E876DB">
        <w:rPr>
          <w:szCs w:val="22"/>
        </w:rPr>
        <w:br/>
        <w:t>1. El usuario accede a su perfil.</w:t>
      </w:r>
      <w:r w:rsidRPr="00E876DB">
        <w:rPr>
          <w:szCs w:val="22"/>
        </w:rPr>
        <w:br/>
        <w:t xml:space="preserve">2. El usuario accede al apartado “Mi </w:t>
      </w:r>
      <w:r>
        <w:rPr>
          <w:szCs w:val="22"/>
        </w:rPr>
        <w:t>cuenta</w:t>
      </w:r>
      <w:r w:rsidRPr="00E876DB">
        <w:rPr>
          <w:szCs w:val="22"/>
        </w:rPr>
        <w:t>”.</w:t>
      </w:r>
      <w:r w:rsidRPr="00E876DB">
        <w:rPr>
          <w:szCs w:val="22"/>
        </w:rPr>
        <w:br/>
        <w:t xml:space="preserve">3. </w:t>
      </w:r>
      <w:r>
        <w:rPr>
          <w:szCs w:val="22"/>
        </w:rPr>
        <w:t xml:space="preserve">El usuario </w:t>
      </w:r>
      <w:del w:id="277" w:author="wences martinez suarez" w:date="2017-06-26T17:12:00Z">
        <w:r w:rsidDel="00E24F5A">
          <w:rPr>
            <w:szCs w:val="22"/>
          </w:rPr>
          <w:delText>hace presiona el botón de borrar cuenta</w:delText>
        </w:r>
      </w:del>
      <w:ins w:id="278" w:author="wences martinez suarez" w:date="2017-06-26T17:12:00Z">
        <w:r w:rsidR="00E24F5A">
          <w:rPr>
            <w:szCs w:val="22"/>
          </w:rPr>
          <w:t>selecciona borrar su cuenta</w:t>
        </w:r>
      </w:ins>
      <w:r>
        <w:rPr>
          <w:szCs w:val="22"/>
        </w:rPr>
        <w:t>.</w:t>
      </w:r>
      <w:r w:rsidRPr="00E876DB">
        <w:rPr>
          <w:szCs w:val="22"/>
        </w:rPr>
        <w:t xml:space="preserve"> </w:t>
      </w:r>
      <w:r w:rsidRPr="00E876DB">
        <w:rPr>
          <w:szCs w:val="22"/>
        </w:rPr>
        <w:br/>
        <w:t xml:space="preserve">4. </w:t>
      </w:r>
      <w:r>
        <w:rPr>
          <w:szCs w:val="22"/>
        </w:rPr>
        <w:t>El usuario acepta la confirmación del cuadro de diálogo.</w:t>
      </w:r>
      <w:ins w:id="279" w:author="wences martinez suarez" w:date="2017-06-26T17:12:00Z">
        <w:r w:rsidR="00E24F5A">
          <w:rPr>
            <w:szCs w:val="22"/>
          </w:rPr>
          <w:br/>
          <w:t>5. El sistema borra la cuenta del usuario, previamente expulsándole de la sesión iniciada.</w:t>
        </w:r>
      </w:ins>
    </w:p>
    <w:p w14:paraId="12B8D9A6" w14:textId="77777777" w:rsidR="00F03765" w:rsidRPr="00F03765" w:rsidRDefault="00F03765" w:rsidP="00F03765">
      <w:pPr>
        <w:spacing w:line="240" w:lineRule="auto"/>
        <w:ind w:left="1440"/>
        <w:jc w:val="left"/>
        <w:rPr>
          <w:u w:val="single"/>
        </w:rPr>
      </w:pPr>
    </w:p>
    <w:p w14:paraId="400BC1A1" w14:textId="63D6319D" w:rsidR="00CE7B1C" w:rsidRPr="00E813C6" w:rsidRDefault="00E813C6">
      <w:pPr>
        <w:pStyle w:val="Subttulo"/>
        <w:ind w:firstLine="360"/>
        <w:rPr>
          <w:ins w:id="280" w:author="wences martinez suarez" w:date="2017-06-26T18:47:00Z"/>
          <w:rPrChange w:id="281" w:author="wences martinez suarez" w:date="2017-06-26T18:47:00Z">
            <w:rPr>
              <w:ins w:id="282" w:author="wences martinez suarez" w:date="2017-06-26T18:47:00Z"/>
              <w:u w:val="single"/>
            </w:rPr>
          </w:rPrChange>
        </w:rPr>
        <w:pPrChange w:id="283" w:author="wences martinez suarez" w:date="2017-06-26T18:47:00Z">
          <w:pPr>
            <w:jc w:val="left"/>
          </w:pPr>
        </w:pPrChange>
      </w:pPr>
      <w:bookmarkStart w:id="284" w:name="_Toc505427053"/>
      <w:bookmarkStart w:id="285" w:name="_Toc505427242"/>
      <w:r>
        <w:t>4.2.3</w:t>
      </w:r>
      <w:ins w:id="286" w:author="wences martinez suarez" w:date="2017-06-26T17:15:00Z">
        <w:r w:rsidR="00703B83" w:rsidRPr="00E813C6">
          <w:t xml:space="preserve"> </w:t>
        </w:r>
      </w:ins>
      <w:commentRangeStart w:id="287"/>
      <w:del w:id="288" w:author="wences martinez suarez" w:date="2017-06-26T17:15:00Z">
        <w:r w:rsidR="00221147" w:rsidRPr="00E813C6" w:rsidDel="00703B83">
          <w:delText>Subsistema 3 –</w:delText>
        </w:r>
        <w:r w:rsidR="0034415A" w:rsidRPr="00E813C6" w:rsidDel="00703B83">
          <w:delText xml:space="preserve"> </w:delText>
        </w:r>
      </w:del>
      <w:r w:rsidR="0034415A" w:rsidRPr="00CE7B1C">
        <w:rPr>
          <w:rPrChange w:id="289" w:author="wences martinez suarez" w:date="2017-06-26T18:47:00Z">
            <w:rPr>
              <w:u w:val="single"/>
            </w:rPr>
          </w:rPrChange>
        </w:rPr>
        <w:t>Gestión de ofertas de prácticas</w:t>
      </w:r>
      <w:bookmarkEnd w:id="284"/>
      <w:bookmarkEnd w:id="285"/>
    </w:p>
    <w:p w14:paraId="21D06687" w14:textId="4F88E4BE" w:rsidR="00703B83" w:rsidRDefault="00CE7B1C">
      <w:pPr>
        <w:spacing w:before="240"/>
        <w:ind w:left="360" w:firstLine="360"/>
        <w:rPr>
          <w:ins w:id="290" w:author="wences martinez suarez" w:date="2017-06-26T17:13:00Z"/>
        </w:rPr>
        <w:pPrChange w:id="291" w:author="wences martinez suarez" w:date="2017-06-26T18:47:00Z">
          <w:pPr>
            <w:jc w:val="left"/>
          </w:pPr>
        </w:pPrChange>
      </w:pPr>
      <w:ins w:id="292" w:author="wences martinez suarez" w:date="2017-06-26T18:47:00Z">
        <w:r w:rsidRPr="00CE7B1C">
          <w:rPr>
            <w:rPrChange w:id="293" w:author="wences martinez suarez" w:date="2017-06-26T18:47:00Z">
              <w:rPr>
                <w:lang w:val="en-GB"/>
              </w:rPr>
            </w:rPrChange>
          </w:rPr>
          <w:t>A</w:t>
        </w:r>
      </w:ins>
      <w:del w:id="294" w:author="wences martinez suarez" w:date="2017-06-26T18:47:00Z">
        <w:r w:rsidR="0034415A" w:rsidRPr="00DE0837" w:rsidDel="00CE7B1C">
          <w:rPr>
            <w:u w:val="single"/>
          </w:rPr>
          <w:br/>
        </w:r>
        <w:commentRangeEnd w:id="287"/>
        <w:r w:rsidR="00AA1503" w:rsidDel="00CE7B1C">
          <w:rPr>
            <w:rStyle w:val="Refdecomentario"/>
            <w:rFonts w:ascii="Calibri" w:eastAsia="Calibri" w:hAnsi="Calibri"/>
            <w:noProof/>
            <w:lang w:val="en-GB" w:eastAsia="en-US"/>
          </w:rPr>
          <w:commentReference w:id="287"/>
        </w:r>
        <w:r w:rsidR="0034415A" w:rsidRPr="00DE0837" w:rsidDel="00CE7B1C">
          <w:rPr>
            <w:u w:val="single"/>
          </w:rPr>
          <w:br/>
        </w:r>
        <w:r w:rsidR="00221147" w:rsidRPr="008E0FE8" w:rsidDel="00CE7B1C">
          <w:tab/>
          <w:delText>A</w:delText>
        </w:r>
      </w:del>
      <w:r w:rsidR="00221147" w:rsidRPr="008E0FE8">
        <w:t xml:space="preserve"> continuación se presentarán los casos de uso que analizarem</w:t>
      </w:r>
      <w:r w:rsidR="00221147" w:rsidRPr="000A7CA9">
        <w:t>os para el subsistema “</w:t>
      </w:r>
      <w:r w:rsidR="0034415A" w:rsidRPr="000A7CA9">
        <w:t>Gestión de ofertas de prácticas</w:t>
      </w:r>
      <w:r w:rsidR="00221147" w:rsidRPr="00CE7B1C">
        <w:t xml:space="preserve">”, el cual engloba aquellas funcionalidades relacionadas con </w:t>
      </w:r>
      <w:r w:rsidR="0034415A" w:rsidRPr="00CE7B1C">
        <w:t xml:space="preserve">la gestión de </w:t>
      </w:r>
      <w:r w:rsidR="00B764CA" w:rsidRPr="00CE7B1C">
        <w:t>ofertas de prácticas de trabajo</w:t>
      </w:r>
      <w:r w:rsidR="0034415A" w:rsidRPr="00CE7B1C">
        <w:t xml:space="preserve"> desde el punto de vista del rol de estudiante (inscripción en ofertas, proceso de selección) hasta el punto de vista del rol de empresa (creación de ofer</w:t>
      </w:r>
      <w:r w:rsidR="00CC0D58" w:rsidRPr="00CE7B1C">
        <w:t>tas,</w:t>
      </w:r>
      <w:r w:rsidR="00B764CA" w:rsidRPr="00CE7B1C">
        <w:t xml:space="preserve"> búsqueda de estudiantes,</w:t>
      </w:r>
      <w:r w:rsidR="00CC0D58" w:rsidRPr="00CE7B1C">
        <w:t xml:space="preserve"> proceso de selección, etc</w:t>
      </w:r>
      <w:r w:rsidR="00F03765" w:rsidRPr="00CE7B1C">
        <w:t>.)</w:t>
      </w:r>
      <w:ins w:id="295" w:author="wences martinez suarez" w:date="2017-06-26T17:13:00Z">
        <w:r w:rsidR="00703B83" w:rsidRPr="00CE7B1C">
          <w:t xml:space="preserve">. </w:t>
        </w:r>
        <w:r w:rsidR="00703B83">
          <w:t>En el siguiente diagrama podremos ver los diferentes casos de uso que veremos en este apartado:</w:t>
        </w:r>
      </w:ins>
    </w:p>
    <w:p w14:paraId="3F6FCA85" w14:textId="39212347" w:rsidR="009B20D4" w:rsidRDefault="00204821" w:rsidP="009B20D4">
      <w:pPr>
        <w:keepNext/>
        <w:ind w:left="720" w:firstLine="720"/>
        <w:jc w:val="left"/>
      </w:pPr>
      <w:ins w:id="296" w:author="wences martinez suarez" w:date="2017-06-26T17:25:00Z">
        <w:del w:id="297" w:author="wences martinez suarez" w:date="2017-06-26T17:25:00Z">
          <w:r>
            <w:rPr>
              <w:noProof/>
            </w:rPr>
            <w:pict w14:anchorId="5A4862D5">
              <v:shape id="_x0000_i1052" type="#_x0000_t75" alt="diagrama-gestion3" style="width:293pt;height:311.15pt;mso-width-percent:0;mso-height-percent:0;mso-width-percent:0;mso-height-percent:0">
                <v:imagedata r:id="rId93" o:title="diagrama-gestion3"/>
              </v:shape>
            </w:pict>
          </w:r>
        </w:del>
      </w:ins>
    </w:p>
    <w:p w14:paraId="5180D3F6" w14:textId="56505F8E" w:rsidR="000D1ADF" w:rsidRDefault="009B20D4" w:rsidP="000D1ADF">
      <w:pPr>
        <w:pStyle w:val="Descripcin"/>
        <w:ind w:left="2160" w:firstLine="720"/>
        <w:jc w:val="left"/>
        <w:rPr>
          <w:sz w:val="20"/>
          <w:szCs w:val="20"/>
        </w:rPr>
      </w:pPr>
      <w:bookmarkStart w:id="298" w:name="_Toc505427359"/>
      <w:r w:rsidRPr="00E813C6">
        <w:rPr>
          <w:sz w:val="20"/>
          <w:szCs w:val="20"/>
        </w:rPr>
        <w:t xml:space="preserve">Figura </w:t>
      </w:r>
      <w:r w:rsidRPr="00E813C6">
        <w:rPr>
          <w:sz w:val="20"/>
          <w:szCs w:val="20"/>
        </w:rPr>
        <w:fldChar w:fldCharType="begin"/>
      </w:r>
      <w:r w:rsidRPr="00E813C6">
        <w:rPr>
          <w:sz w:val="20"/>
          <w:szCs w:val="20"/>
        </w:rPr>
        <w:instrText xml:space="preserve"> </w:instrText>
      </w:r>
      <w:r w:rsidR="00327A0A">
        <w:rPr>
          <w:sz w:val="20"/>
          <w:szCs w:val="20"/>
        </w:rPr>
        <w:instrText>SEQ</w:instrText>
      </w:r>
      <w:r w:rsidRPr="00E813C6">
        <w:rPr>
          <w:sz w:val="20"/>
          <w:szCs w:val="20"/>
        </w:rPr>
        <w:instrText xml:space="preserve"> Figura \* ARABIC </w:instrText>
      </w:r>
      <w:r w:rsidRPr="00E813C6">
        <w:rPr>
          <w:sz w:val="20"/>
          <w:szCs w:val="20"/>
        </w:rPr>
        <w:fldChar w:fldCharType="separate"/>
      </w:r>
      <w:r w:rsidR="00C04C85" w:rsidRPr="00E813C6">
        <w:rPr>
          <w:noProof/>
          <w:sz w:val="20"/>
          <w:szCs w:val="20"/>
        </w:rPr>
        <w:t>25</w:t>
      </w:r>
      <w:r w:rsidRPr="00E813C6">
        <w:rPr>
          <w:sz w:val="20"/>
          <w:szCs w:val="20"/>
        </w:rPr>
        <w:fldChar w:fldCharType="end"/>
      </w:r>
      <w:r w:rsidRPr="00E813C6">
        <w:rPr>
          <w:sz w:val="20"/>
          <w:szCs w:val="20"/>
        </w:rPr>
        <w:t xml:space="preserve"> </w:t>
      </w:r>
      <w:r w:rsidR="00F07B22" w:rsidRPr="00E813C6">
        <w:rPr>
          <w:sz w:val="20"/>
          <w:szCs w:val="20"/>
        </w:rPr>
        <w:t>Gestión de las ofertas de prácticas</w:t>
      </w:r>
      <w:r w:rsidR="00E813C6">
        <w:rPr>
          <w:sz w:val="20"/>
          <w:szCs w:val="20"/>
        </w:rPr>
        <w:t>.</w:t>
      </w:r>
      <w:bookmarkEnd w:id="298"/>
    </w:p>
    <w:p w14:paraId="3E47AF9C" w14:textId="77777777" w:rsidR="000D1ADF" w:rsidRPr="000D1ADF" w:rsidRDefault="000D1ADF" w:rsidP="000D1ADF"/>
    <w:p w14:paraId="7B617D5C" w14:textId="7064E63F" w:rsidR="000B570E" w:rsidRPr="0034415A" w:rsidRDefault="001048C6" w:rsidP="001048C6">
      <w:pPr>
        <w:pStyle w:val="Subttulo"/>
        <w:ind w:firstLine="720"/>
      </w:pPr>
      <w:bookmarkStart w:id="299" w:name="_Toc505427054"/>
      <w:bookmarkStart w:id="300" w:name="_Toc505427243"/>
      <w:r>
        <w:lastRenderedPageBreak/>
        <w:t>4.2.3.1</w:t>
      </w:r>
      <w:r w:rsidR="00F03765">
        <w:t xml:space="preserve"> Creación de</w:t>
      </w:r>
      <w:r w:rsidR="000B570E">
        <w:t xml:space="preserve"> ofertas de prácticas</w:t>
      </w:r>
      <w:bookmarkEnd w:id="299"/>
      <w:bookmarkEnd w:id="300"/>
    </w:p>
    <w:p w14:paraId="66133279" w14:textId="2F9A70F7" w:rsidR="000B570E" w:rsidRDefault="000B570E" w:rsidP="000B570E">
      <w:pPr>
        <w:numPr>
          <w:ilvl w:val="0"/>
          <w:numId w:val="26"/>
        </w:numPr>
        <w:spacing w:line="240" w:lineRule="auto"/>
        <w:jc w:val="left"/>
      </w:pPr>
      <w:r w:rsidRPr="00563F74">
        <w:rPr>
          <w:u w:val="single"/>
        </w:rPr>
        <w:t>Actores</w:t>
      </w:r>
      <w:r>
        <w:t xml:space="preserve">: </w:t>
      </w:r>
      <w:del w:id="301" w:author="wences martinez suarez" w:date="2017-06-26T17:25:00Z">
        <w:r w:rsidDel="0083729F">
          <w:delText>usuario (rol de empresa)</w:delText>
        </w:r>
      </w:del>
      <w:ins w:id="302" w:author="wences martinez suarez" w:date="2017-06-26T17:25:00Z">
        <w:r w:rsidR="0083729F">
          <w:t>empresa.</w:t>
        </w:r>
      </w:ins>
    </w:p>
    <w:p w14:paraId="09843622" w14:textId="77777777" w:rsidR="000B570E" w:rsidRDefault="000B570E" w:rsidP="000B570E">
      <w:pPr>
        <w:numPr>
          <w:ilvl w:val="0"/>
          <w:numId w:val="26"/>
        </w:numPr>
        <w:spacing w:line="240" w:lineRule="auto"/>
        <w:jc w:val="left"/>
      </w:pPr>
      <w:r w:rsidRPr="00563F74">
        <w:rPr>
          <w:u w:val="single"/>
        </w:rPr>
        <w:t>Precondiciones</w:t>
      </w:r>
      <w:r>
        <w:t>: el usuario debe de estar registrado en la aplicación web y haber iniciado sesión.</w:t>
      </w:r>
    </w:p>
    <w:p w14:paraId="301D7897" w14:textId="67C1FEB0" w:rsidR="000B570E" w:rsidRPr="000B570E" w:rsidRDefault="000B570E" w:rsidP="000B570E">
      <w:pPr>
        <w:numPr>
          <w:ilvl w:val="0"/>
          <w:numId w:val="26"/>
        </w:numPr>
        <w:spacing w:line="240" w:lineRule="auto"/>
        <w:jc w:val="left"/>
        <w:rPr>
          <w:szCs w:val="22"/>
        </w:rPr>
      </w:pPr>
      <w:r w:rsidRPr="000B570E">
        <w:rPr>
          <w:szCs w:val="22"/>
          <w:u w:val="single"/>
        </w:rPr>
        <w:t>Descripción:</w:t>
      </w:r>
      <w:r w:rsidRPr="000B570E">
        <w:rPr>
          <w:szCs w:val="22"/>
        </w:rPr>
        <w:t xml:space="preserve"> </w:t>
      </w:r>
      <w:del w:id="303" w:author="wences martinez suarez" w:date="2017-06-26T17:25:00Z">
        <w:r w:rsidRPr="000B570E" w:rsidDel="0083729F">
          <w:rPr>
            <w:szCs w:val="22"/>
          </w:rPr>
          <w:delText>El usuario</w:delText>
        </w:r>
        <w:r w:rsidDel="0083729F">
          <w:rPr>
            <w:szCs w:val="22"/>
          </w:rPr>
          <w:delText xml:space="preserve"> empresa</w:delText>
        </w:r>
      </w:del>
      <w:ins w:id="304" w:author="wences martinez suarez" w:date="2017-06-26T17:25:00Z">
        <w:r w:rsidR="0083729F">
          <w:rPr>
            <w:szCs w:val="22"/>
          </w:rPr>
          <w:t>la empresa</w:t>
        </w:r>
      </w:ins>
      <w:r w:rsidRPr="000B570E">
        <w:rPr>
          <w:szCs w:val="22"/>
        </w:rPr>
        <w:t xml:space="preserve"> podrá crear aquellas ofertas de trabajo que desee, especificando correctamente los requerimientos de estas.</w:t>
      </w:r>
    </w:p>
    <w:p w14:paraId="170572DB" w14:textId="2CB97770" w:rsidR="00AC638E" w:rsidRPr="000B570E" w:rsidRDefault="000B570E" w:rsidP="00D93006">
      <w:pPr>
        <w:numPr>
          <w:ilvl w:val="0"/>
          <w:numId w:val="26"/>
        </w:numPr>
        <w:spacing w:line="240" w:lineRule="auto"/>
        <w:jc w:val="left"/>
      </w:pPr>
      <w:r w:rsidRPr="000B570E">
        <w:rPr>
          <w:u w:val="single"/>
        </w:rPr>
        <w:t>Flujo normal del caso de uso:</w:t>
      </w:r>
      <w:r>
        <w:br/>
        <w:t>1. El usuario empresa accede a su perfil.</w:t>
      </w:r>
      <w:r>
        <w:br/>
        <w:t>2. El usuario empresa accede al apartado “Mis ofertas”.</w:t>
      </w:r>
      <w:r>
        <w:br/>
        <w:t>3. El usuario empresa</w:t>
      </w:r>
      <w:ins w:id="305" w:author="wences martinez suarez" w:date="2017-06-26T17:26:00Z">
        <w:r w:rsidR="0083729F">
          <w:t xml:space="preserve"> creará la oferta</w:t>
        </w:r>
      </w:ins>
      <w:r>
        <w:t xml:space="preserve"> </w:t>
      </w:r>
      <w:ins w:id="306" w:author="wences martinez suarez" w:date="2017-06-26T17:26:00Z">
        <w:r w:rsidR="0083729F">
          <w:t>rellenando</w:t>
        </w:r>
      </w:ins>
      <w:del w:id="307" w:author="wences martinez suarez" w:date="2017-06-26T17:26:00Z">
        <w:r w:rsidDel="0083729F">
          <w:delText>hará click en el botón nueva oferta.</w:delText>
        </w:r>
        <w:r w:rsidRPr="000B570E" w:rsidDel="0083729F">
          <w:rPr>
            <w:szCs w:val="22"/>
          </w:rPr>
          <w:br/>
          <w:delText>4.</w:delText>
        </w:r>
        <w:r w:rsidDel="0083729F">
          <w:delText xml:space="preserve"> El usuario empresa </w:delText>
        </w:r>
        <w:r w:rsidR="00F03765" w:rsidDel="0083729F">
          <w:delText>rellenará</w:delText>
        </w:r>
      </w:del>
      <w:r>
        <w:t xml:space="preserve"> los datos de </w:t>
      </w:r>
      <w:del w:id="308" w:author="wences martinez suarez" w:date="2017-06-26T17:26:00Z">
        <w:r w:rsidDel="0083729F">
          <w:delText>la oferta</w:delText>
        </w:r>
      </w:del>
      <w:ins w:id="309" w:author="wences martinez suarez" w:date="2017-06-26T17:26:00Z">
        <w:r w:rsidR="0083729F">
          <w:t>esta</w:t>
        </w:r>
      </w:ins>
      <w:r>
        <w:t xml:space="preserve"> según sus características.</w:t>
      </w:r>
      <w:r>
        <w:br/>
      </w:r>
      <w:ins w:id="310" w:author="wences martinez suarez" w:date="2017-06-26T17:33:00Z">
        <w:r w:rsidR="008225B7">
          <w:t>4</w:t>
        </w:r>
      </w:ins>
      <w:del w:id="311" w:author="wences martinez suarez" w:date="2017-06-26T17:33:00Z">
        <w:r w:rsidDel="008225B7">
          <w:delText>5</w:delText>
        </w:r>
      </w:del>
      <w:r>
        <w:t xml:space="preserve">. El usuario </w:t>
      </w:r>
      <w:ins w:id="312" w:author="wences martinez suarez" w:date="2017-06-26T17:27:00Z">
        <w:r w:rsidR="00AC638E">
          <w:t xml:space="preserve">guardará la </w:t>
        </w:r>
      </w:ins>
      <w:del w:id="313" w:author="wences martinez suarez" w:date="2017-06-26T17:26:00Z">
        <w:r w:rsidDel="0083729F">
          <w:delText>hará click en el botón “Publicar” para crear la oferta.</w:delText>
        </w:r>
      </w:del>
      <w:ins w:id="314" w:author="wences martinez suarez" w:date="2017-06-26T17:26:00Z">
        <w:r w:rsidR="00AC638E">
          <w:t>oferta creada.</w:t>
        </w:r>
      </w:ins>
      <w:del w:id="315" w:author="wences martinez suarez" w:date="2017-06-26T17:27:00Z">
        <w:r w:rsidRPr="000B570E" w:rsidDel="00AC638E">
          <w:rPr>
            <w:szCs w:val="22"/>
          </w:rPr>
          <w:delText xml:space="preserve"> </w:delText>
        </w:r>
      </w:del>
      <w:ins w:id="316" w:author="wences martinez suarez" w:date="2017-06-26T17:26:00Z">
        <w:r w:rsidR="00AC638E">
          <w:br/>
        </w:r>
      </w:ins>
      <w:ins w:id="317" w:author="wences martinez suarez" w:date="2017-06-26T17:33:00Z">
        <w:r w:rsidR="008225B7">
          <w:t>5</w:t>
        </w:r>
      </w:ins>
      <w:ins w:id="318" w:author="wences martinez suarez" w:date="2017-06-26T17:26:00Z">
        <w:r w:rsidR="00AC638E">
          <w:t>. El sistema validará la información enviada por la empresa respecto a la oferta y la publicar</w:t>
        </w:r>
      </w:ins>
      <w:ins w:id="319" w:author="wences martinez suarez" w:date="2017-06-26T17:27:00Z">
        <w:r w:rsidR="00AC638E">
          <w:t>á, notificando al usuario de esto.</w:t>
        </w:r>
      </w:ins>
    </w:p>
    <w:p w14:paraId="4969A4CA" w14:textId="4574B217" w:rsidR="000B570E" w:rsidRDefault="000B570E" w:rsidP="0097796A">
      <w:pPr>
        <w:numPr>
          <w:ilvl w:val="0"/>
          <w:numId w:val="26"/>
        </w:numPr>
        <w:spacing w:line="240" w:lineRule="auto"/>
        <w:jc w:val="left"/>
      </w:pPr>
      <w:del w:id="320" w:author="wences martinez suarez" w:date="2017-06-26T17:33:00Z">
        <w:r w:rsidRPr="000B570E" w:rsidDel="008225B7">
          <w:rPr>
            <w:u w:val="single"/>
          </w:rPr>
          <w:delText>Flujo alternativo</w:delText>
        </w:r>
      </w:del>
      <w:ins w:id="321" w:author="wences martinez suarez" w:date="2017-06-26T17:33:00Z">
        <w:r w:rsidR="008225B7">
          <w:rPr>
            <w:u w:val="single"/>
          </w:rPr>
          <w:t>Excepciones</w:t>
        </w:r>
      </w:ins>
      <w:r>
        <w:t>:</w:t>
      </w:r>
      <w:r>
        <w:br/>
      </w:r>
      <w:ins w:id="322" w:author="wences martinez suarez" w:date="2017-06-26T17:33:00Z">
        <w:r w:rsidR="008225B7">
          <w:t>4</w:t>
        </w:r>
      </w:ins>
      <w:del w:id="323" w:author="wences martinez suarez" w:date="2017-06-26T17:33:00Z">
        <w:r w:rsidDel="008225B7">
          <w:delText>3</w:delText>
        </w:r>
      </w:del>
      <w:r>
        <w:t>. Si el usuario cambia de página antes de presionar en el botón “Publicar”, la oferta no se creará.</w:t>
      </w:r>
      <w:ins w:id="324" w:author="wences martinez suarez" w:date="2017-06-26T17:33:00Z">
        <w:r w:rsidR="008225B7">
          <w:br/>
          <w:t>5.</w:t>
        </w:r>
      </w:ins>
      <w:ins w:id="325" w:author="wences martinez suarez" w:date="2017-06-26T17:34:00Z">
        <w:r w:rsidR="008225B7">
          <w:t xml:space="preserve"> Al enviar el formulario de la oferta, si el usuario no introduce aquellos campos requeridos o los introduce de forma incorrecta, el sistema notificará al usuario este suceso comunicándole que introduzca </w:t>
        </w:r>
      </w:ins>
      <w:ins w:id="326" w:author="wences martinez suarez" w:date="2017-06-26T17:35:00Z">
        <w:r w:rsidR="008225B7">
          <w:t>los datos de forma correcta para poder crear la oferta.</w:t>
        </w:r>
      </w:ins>
    </w:p>
    <w:p w14:paraId="74E3A4D5" w14:textId="77777777" w:rsidR="000B570E" w:rsidRDefault="000B570E" w:rsidP="0034415A">
      <w:pPr>
        <w:jc w:val="left"/>
      </w:pPr>
    </w:p>
    <w:p w14:paraId="5C377C35" w14:textId="3EF44E64" w:rsidR="00221147" w:rsidRPr="0034415A" w:rsidRDefault="001048C6" w:rsidP="001048C6">
      <w:pPr>
        <w:pStyle w:val="Subttulo"/>
        <w:ind w:firstLine="720"/>
      </w:pPr>
      <w:bookmarkStart w:id="327" w:name="_Toc505427055"/>
      <w:bookmarkStart w:id="328" w:name="_Toc505427244"/>
      <w:r>
        <w:t>4.2.3.2</w:t>
      </w:r>
      <w:r w:rsidR="00F03765">
        <w:t xml:space="preserve">. </w:t>
      </w:r>
      <w:r w:rsidR="002E5138">
        <w:t>Inscripción en</w:t>
      </w:r>
      <w:r w:rsidR="0034415A">
        <w:t xml:space="preserve"> ofertas de </w:t>
      </w:r>
      <w:r w:rsidR="002E5138">
        <w:t>prácticas</w:t>
      </w:r>
      <w:bookmarkEnd w:id="327"/>
      <w:bookmarkEnd w:id="328"/>
    </w:p>
    <w:p w14:paraId="57A4EEC5" w14:textId="29D548D5" w:rsidR="00221147" w:rsidRDefault="00221147" w:rsidP="00221147">
      <w:pPr>
        <w:numPr>
          <w:ilvl w:val="0"/>
          <w:numId w:val="26"/>
        </w:numPr>
        <w:spacing w:line="240" w:lineRule="auto"/>
        <w:jc w:val="left"/>
      </w:pPr>
      <w:r w:rsidRPr="00563F74">
        <w:rPr>
          <w:u w:val="single"/>
        </w:rPr>
        <w:t>Actores</w:t>
      </w:r>
      <w:r>
        <w:t xml:space="preserve">: </w:t>
      </w:r>
      <w:del w:id="329" w:author="wences martinez suarez" w:date="2017-06-26T17:35:00Z">
        <w:r w:rsidDel="00715D86">
          <w:delText>usuario (</w:delText>
        </w:r>
        <w:r w:rsidR="0034415A" w:rsidDel="00715D86">
          <w:delText>rol de estudiante</w:delText>
        </w:r>
        <w:r w:rsidDel="00715D86">
          <w:delText>)</w:delText>
        </w:r>
      </w:del>
      <w:ins w:id="330" w:author="wences martinez suarez" w:date="2017-06-26T17:35:00Z">
        <w:r w:rsidR="00715D86">
          <w:t>estudiante.</w:t>
        </w:r>
      </w:ins>
    </w:p>
    <w:p w14:paraId="6D68DC85" w14:textId="77777777" w:rsidR="00221147" w:rsidRDefault="00221147" w:rsidP="00221147">
      <w:pPr>
        <w:numPr>
          <w:ilvl w:val="0"/>
          <w:numId w:val="26"/>
        </w:numPr>
        <w:spacing w:line="240" w:lineRule="auto"/>
        <w:jc w:val="left"/>
      </w:pPr>
      <w:r w:rsidRPr="00563F74">
        <w:rPr>
          <w:u w:val="single"/>
        </w:rPr>
        <w:t>Precondiciones</w:t>
      </w:r>
      <w:r>
        <w:t xml:space="preserve">: </w:t>
      </w:r>
      <w:r w:rsidR="0034415A">
        <w:t>el usuario debe de estar registrado en la aplicación web y haber iniciado sesión.</w:t>
      </w:r>
    </w:p>
    <w:p w14:paraId="6AE0DC2A" w14:textId="77777777" w:rsidR="00153428" w:rsidRDefault="00221147" w:rsidP="00E817FD">
      <w:pPr>
        <w:numPr>
          <w:ilvl w:val="0"/>
          <w:numId w:val="26"/>
        </w:numPr>
        <w:spacing w:line="240" w:lineRule="auto"/>
        <w:jc w:val="left"/>
      </w:pPr>
      <w:r w:rsidRPr="00153428">
        <w:rPr>
          <w:u w:val="single"/>
        </w:rPr>
        <w:t>Descripción</w:t>
      </w:r>
      <w:r>
        <w:t xml:space="preserve">: </w:t>
      </w:r>
      <w:r w:rsidR="00153428">
        <w:t xml:space="preserve">el usuario </w:t>
      </w:r>
      <w:r>
        <w:t>podrá</w:t>
      </w:r>
      <w:r w:rsidR="00153428">
        <w:t xml:space="preserve"> </w:t>
      </w:r>
      <w:r w:rsidR="002E5138">
        <w:t xml:space="preserve">inscribirse y también </w:t>
      </w:r>
      <w:r w:rsidR="00153428">
        <w:t>buscar aquellas ofertas que sean de su interés</w:t>
      </w:r>
      <w:r w:rsidR="009E13EE">
        <w:t>. En el caso de utilizar el buscador, podrá filtrar</w:t>
      </w:r>
      <w:r w:rsidR="00153428">
        <w:t xml:space="preserve"> la búsqueda por diferentes características (perfil requerido, </w:t>
      </w:r>
      <w:r w:rsidR="00132E44">
        <w:t>comunidad autónoma</w:t>
      </w:r>
      <w:r w:rsidR="00153428">
        <w:t>,</w:t>
      </w:r>
      <w:r w:rsidR="002E5138">
        <w:t xml:space="preserve"> remuneración,</w:t>
      </w:r>
      <w:r w:rsidR="00153428">
        <w:t xml:space="preserve"> estado de la oferta)</w:t>
      </w:r>
      <w:r w:rsidR="00062F48">
        <w:t>.</w:t>
      </w:r>
    </w:p>
    <w:p w14:paraId="4F6B2F38" w14:textId="2632231B" w:rsidR="00062F48" w:rsidRDefault="00221147" w:rsidP="00E817FD">
      <w:pPr>
        <w:numPr>
          <w:ilvl w:val="0"/>
          <w:numId w:val="26"/>
        </w:numPr>
        <w:spacing w:line="240" w:lineRule="auto"/>
        <w:jc w:val="left"/>
      </w:pPr>
      <w:r w:rsidRPr="00062F48">
        <w:rPr>
          <w:u w:val="single"/>
        </w:rPr>
        <w:t>Flujo normal del caso de uso:</w:t>
      </w:r>
      <w:r>
        <w:br/>
      </w:r>
      <w:ins w:id="331" w:author="wences martinez suarez" w:date="2017-06-26T17:35:00Z">
        <w:r w:rsidR="00715D86">
          <w:t>1.</w:t>
        </w:r>
      </w:ins>
      <w:del w:id="332" w:author="wences martinez suarez" w:date="2017-06-26T17:35:00Z">
        <w:r w:rsidDel="00715D86">
          <w:delText>1. El usuario accede a la pantalla principal de la aplicaci</w:delText>
        </w:r>
        <w:r w:rsidR="00062F48" w:rsidDel="00715D86">
          <w:delText>ón web.</w:delText>
        </w:r>
        <w:r w:rsidDel="00715D86">
          <w:br/>
          <w:delText>2.</w:delText>
        </w:r>
      </w:del>
      <w:r>
        <w:t xml:space="preserve"> El usuario accede a la página de </w:t>
      </w:r>
      <w:r w:rsidR="003A7378">
        <w:t>ofertas</w:t>
      </w:r>
      <w:ins w:id="333" w:author="wences martinez suarez" w:date="2017-06-26T17:35:00Z">
        <w:r w:rsidR="00715D86">
          <w:br/>
        </w:r>
      </w:ins>
      <w:del w:id="334" w:author="wences martinez suarez" w:date="2017-06-26T17:35:00Z">
        <w:r w:rsidR="003A7378" w:rsidDel="00715D86">
          <w:delText xml:space="preserve"> </w:delText>
        </w:r>
        <w:r w:rsidDel="00715D86">
          <w:delText xml:space="preserve">haciendo click en </w:delText>
        </w:r>
        <w:r w:rsidR="003A7378" w:rsidDel="00715D86">
          <w:delText>apartado</w:delText>
        </w:r>
        <w:r w:rsidDel="00715D86">
          <w:delText xml:space="preserve"> “</w:delText>
        </w:r>
        <w:r w:rsidR="002E5138" w:rsidDel="00715D86">
          <w:delText>Ofertas</w:delText>
        </w:r>
        <w:r w:rsidDel="00715D86">
          <w:delText xml:space="preserve">” ubicado en la parte </w:delText>
        </w:r>
        <w:r w:rsidR="002E5138" w:rsidDel="00715D86">
          <w:delText>superior</w:delText>
        </w:r>
        <w:r w:rsidDel="00715D86">
          <w:delText xml:space="preserve"> de la aplicaci</w:delText>
        </w:r>
        <w:r w:rsidR="002E5138" w:rsidDel="00715D86">
          <w:delText>ón web.</w:delText>
        </w:r>
        <w:r w:rsidR="002E5138" w:rsidDel="00715D86">
          <w:br/>
        </w:r>
      </w:del>
      <w:r w:rsidR="002E5138">
        <w:t xml:space="preserve">3. El usuario podrá </w:t>
      </w:r>
      <w:r w:rsidR="00062F48">
        <w:t>ver la información detallada de cualquiera de las ofertas que se le presentan en la página principal de ofertas</w:t>
      </w:r>
      <w:ins w:id="335" w:author="wences martinez suarez" w:date="2017-06-26T17:36:00Z">
        <w:r w:rsidR="00715D86">
          <w:t xml:space="preserve"> seleccionando cualquiera de ellas</w:t>
        </w:r>
        <w:r w:rsidR="00715D86">
          <w:br/>
        </w:r>
      </w:ins>
      <w:del w:id="336" w:author="wences martinez suarez" w:date="2017-06-26T17:36:00Z">
        <w:r w:rsidR="00062F48" w:rsidDel="00715D86">
          <w:delText>, haciendo click en el botón “Ver más” dentro del cuadro de la oferta.</w:delText>
        </w:r>
        <w:r w:rsidR="00062F48" w:rsidDel="00715D86">
          <w:br/>
        </w:r>
      </w:del>
      <w:r w:rsidR="00062F48">
        <w:t xml:space="preserve">4. Una vez accedido a la oferta de prácticas, el usuario se puede inscribir </w:t>
      </w:r>
      <w:r w:rsidR="00B83466">
        <w:t xml:space="preserve">una </w:t>
      </w:r>
      <w:r w:rsidR="00062F48">
        <w:t>oferta de prácticas</w:t>
      </w:r>
      <w:r w:rsidR="00B83466">
        <w:t xml:space="preserve"> (siempre que el proceso de inscripción no haya cerrado)</w:t>
      </w:r>
      <w:ins w:id="337" w:author="wences martinez suarez" w:date="2017-06-26T17:36:00Z">
        <w:r w:rsidR="00715D86">
          <w:t>.</w:t>
        </w:r>
        <w:r w:rsidR="00715D86">
          <w:br/>
          <w:t>5. El sistema inscribirá al usuario en el proceso de selección de la oferta de prácticas y se lo notificar</w:t>
        </w:r>
      </w:ins>
      <w:ins w:id="338" w:author="wences martinez suarez" w:date="2017-06-26T17:38:00Z">
        <w:r w:rsidR="00715D86">
          <w:t>á.</w:t>
        </w:r>
      </w:ins>
      <w:del w:id="339" w:author="wences martinez suarez" w:date="2017-06-26T17:38:00Z">
        <w:r w:rsidR="00062F48" w:rsidDel="00715D86">
          <w:delText xml:space="preserve"> </w:delText>
        </w:r>
      </w:del>
      <w:del w:id="340" w:author="wences martinez suarez" w:date="2017-06-26T17:36:00Z">
        <w:r w:rsidR="00062F48" w:rsidDel="00715D86">
          <w:delText xml:space="preserve">haciendo click en “Inscribirse en oferta”. </w:delText>
        </w:r>
      </w:del>
    </w:p>
    <w:p w14:paraId="5DFF49D7" w14:textId="77777777" w:rsidR="00221147" w:rsidRDefault="00221147" w:rsidP="00E817FD">
      <w:pPr>
        <w:numPr>
          <w:ilvl w:val="0"/>
          <w:numId w:val="26"/>
        </w:numPr>
        <w:spacing w:line="240" w:lineRule="auto"/>
        <w:jc w:val="left"/>
      </w:pPr>
      <w:r w:rsidRPr="00062F48">
        <w:rPr>
          <w:u w:val="single"/>
        </w:rPr>
        <w:lastRenderedPageBreak/>
        <w:t>Flujo alternativo</w:t>
      </w:r>
      <w:r>
        <w:t>:</w:t>
      </w:r>
      <w:r>
        <w:br/>
      </w:r>
      <w:r w:rsidR="00062F48">
        <w:t>3</w:t>
      </w:r>
      <w:r>
        <w:t xml:space="preserve">. </w:t>
      </w:r>
      <w:r w:rsidR="00062F48">
        <w:t>En caso de que el usuario</w:t>
      </w:r>
      <w:r w:rsidR="003D634A">
        <w:t xml:space="preserve"> estudiante</w:t>
      </w:r>
      <w:r w:rsidR="00062F48">
        <w:t xml:space="preserve"> quiera buscar ofertas concretas, podrá hacer una búsqueda filtrada de aquellas ofertas por perfil requerido, comunidad autónoma, remuneración o estado de la oferta.</w:t>
      </w:r>
    </w:p>
    <w:p w14:paraId="25C0966C" w14:textId="77777777" w:rsidR="00B83466" w:rsidRDefault="00B83466" w:rsidP="00B83466">
      <w:pPr>
        <w:spacing w:line="240" w:lineRule="auto"/>
        <w:jc w:val="left"/>
        <w:rPr>
          <w:u w:val="single"/>
        </w:rPr>
      </w:pPr>
    </w:p>
    <w:p w14:paraId="6857747D" w14:textId="39DD3C5E" w:rsidR="00B83466" w:rsidRPr="0034415A" w:rsidRDefault="001048C6" w:rsidP="001048C6">
      <w:pPr>
        <w:pStyle w:val="Subttulo"/>
        <w:ind w:firstLine="720"/>
      </w:pPr>
      <w:bookmarkStart w:id="341" w:name="_Toc505427056"/>
      <w:bookmarkStart w:id="342" w:name="_Toc505427245"/>
      <w:r>
        <w:t>4.2.3.3</w:t>
      </w:r>
      <w:r w:rsidR="00F03765">
        <w:t xml:space="preserve"> </w:t>
      </w:r>
      <w:r w:rsidR="00B83466">
        <w:t>Proceso de selección – Rol de estudiante</w:t>
      </w:r>
      <w:bookmarkEnd w:id="341"/>
      <w:bookmarkEnd w:id="342"/>
    </w:p>
    <w:p w14:paraId="7E1CD5A5" w14:textId="0BB2D513" w:rsidR="00B83466" w:rsidRDefault="00B83466" w:rsidP="00B83466">
      <w:pPr>
        <w:numPr>
          <w:ilvl w:val="0"/>
          <w:numId w:val="26"/>
        </w:numPr>
        <w:spacing w:line="240" w:lineRule="auto"/>
        <w:jc w:val="left"/>
      </w:pPr>
      <w:r w:rsidRPr="00563F74">
        <w:rPr>
          <w:u w:val="single"/>
        </w:rPr>
        <w:t>Actores</w:t>
      </w:r>
      <w:r>
        <w:t xml:space="preserve">: </w:t>
      </w:r>
      <w:del w:id="343" w:author="wences martinez suarez" w:date="2017-06-26T17:38:00Z">
        <w:r w:rsidDel="00715D86">
          <w:delText>usuario (rol de estudiante)</w:delText>
        </w:r>
      </w:del>
      <w:ins w:id="344" w:author="wences martinez suarez" w:date="2017-06-26T17:38:00Z">
        <w:r w:rsidR="00715D86">
          <w:t>estudiante.</w:t>
        </w:r>
      </w:ins>
    </w:p>
    <w:p w14:paraId="333D0CE9" w14:textId="6E3FF603" w:rsidR="00B83466" w:rsidRDefault="00B83466" w:rsidP="00B83466">
      <w:pPr>
        <w:numPr>
          <w:ilvl w:val="0"/>
          <w:numId w:val="26"/>
        </w:numPr>
        <w:spacing w:line="240" w:lineRule="auto"/>
        <w:jc w:val="left"/>
      </w:pPr>
      <w:r w:rsidRPr="00563F74">
        <w:rPr>
          <w:u w:val="single"/>
        </w:rPr>
        <w:t>Precondiciones</w:t>
      </w:r>
      <w:r>
        <w:t xml:space="preserve">: el </w:t>
      </w:r>
      <w:del w:id="345" w:author="wences martinez suarez" w:date="2017-06-26T17:41:00Z">
        <w:r w:rsidDel="00D70665">
          <w:delText xml:space="preserve">usuario </w:delText>
        </w:r>
      </w:del>
      <w:ins w:id="346" w:author="wences martinez suarez" w:date="2017-06-26T17:41:00Z">
        <w:r w:rsidR="00D70665">
          <w:t xml:space="preserve">estudiante </w:t>
        </w:r>
      </w:ins>
      <w:r>
        <w:t xml:space="preserve">debe de estar registrado en la aplicación web, haber iniciado sesión y haberse inscrito </w:t>
      </w:r>
      <w:r w:rsidR="00520282">
        <w:t xml:space="preserve">en </w:t>
      </w:r>
      <w:r>
        <w:t>alguna oferta de prácticas</w:t>
      </w:r>
      <w:r w:rsidR="00B82CDC">
        <w:t xml:space="preserve"> de trabajo.</w:t>
      </w:r>
    </w:p>
    <w:p w14:paraId="482504C3" w14:textId="45D42641" w:rsidR="00B83466" w:rsidRDefault="00B83466" w:rsidP="00B83466">
      <w:pPr>
        <w:numPr>
          <w:ilvl w:val="0"/>
          <w:numId w:val="26"/>
        </w:numPr>
        <w:spacing w:line="240" w:lineRule="auto"/>
        <w:jc w:val="left"/>
      </w:pPr>
      <w:r w:rsidRPr="00153428">
        <w:rPr>
          <w:u w:val="single"/>
        </w:rPr>
        <w:t>Descripción</w:t>
      </w:r>
      <w:r>
        <w:t>: una ve</w:t>
      </w:r>
      <w:r w:rsidR="00520282">
        <w:t xml:space="preserve">z cerrado el plazo de inscripción de la/s oferta/s de prácticas en las que el </w:t>
      </w:r>
      <w:del w:id="347" w:author="wences martinez suarez" w:date="2017-06-26T17:41:00Z">
        <w:r w:rsidR="00520282" w:rsidDel="00D70665">
          <w:delText xml:space="preserve">usuario </w:delText>
        </w:r>
      </w:del>
      <w:ins w:id="348" w:author="wences martinez suarez" w:date="2017-06-26T17:41:00Z">
        <w:r w:rsidR="00D70665">
          <w:t xml:space="preserve">estudiante </w:t>
        </w:r>
      </w:ins>
      <w:r w:rsidR="00520282">
        <w:t>se haya inscrito, este</w:t>
      </w:r>
      <w:r>
        <w:t xml:space="preserve"> podrá ver en todo momento como avanza el proceso de selección </w:t>
      </w:r>
      <w:r w:rsidR="00520282">
        <w:t>de la</w:t>
      </w:r>
      <w:r w:rsidR="00E817FD">
        <w:t>/</w:t>
      </w:r>
      <w:r w:rsidR="00520282">
        <w:t>s misma</w:t>
      </w:r>
      <w:r w:rsidR="00E817FD">
        <w:t>/</w:t>
      </w:r>
      <w:r w:rsidR="00520282">
        <w:t>s.</w:t>
      </w:r>
    </w:p>
    <w:p w14:paraId="4F347692" w14:textId="6C88D05A" w:rsidR="00BA71A7" w:rsidRPr="007952F8" w:rsidRDefault="00B83466" w:rsidP="007952F8">
      <w:pPr>
        <w:numPr>
          <w:ilvl w:val="0"/>
          <w:numId w:val="26"/>
        </w:numPr>
        <w:spacing w:line="276" w:lineRule="auto"/>
        <w:jc w:val="left"/>
        <w:rPr>
          <w:szCs w:val="22"/>
        </w:rPr>
      </w:pPr>
      <w:r w:rsidRPr="00062F48">
        <w:rPr>
          <w:u w:val="single"/>
        </w:rPr>
        <w:t>Flujo normal del caso de uso:</w:t>
      </w:r>
      <w:r>
        <w:br/>
        <w:t xml:space="preserve">1. El </w:t>
      </w:r>
      <w:del w:id="349" w:author="wences martinez suarez" w:date="2017-06-26T17:42:00Z">
        <w:r w:rsidDel="00941B72">
          <w:delText xml:space="preserve">usuario </w:delText>
        </w:r>
      </w:del>
      <w:ins w:id="350" w:author="wences martinez suarez" w:date="2017-06-26T17:42:00Z">
        <w:r w:rsidR="00941B72">
          <w:t xml:space="preserve">estudiante </w:t>
        </w:r>
      </w:ins>
      <w:r>
        <w:t>accede a su perfil.</w:t>
      </w:r>
      <w:r>
        <w:br/>
        <w:t xml:space="preserve">2. El </w:t>
      </w:r>
      <w:ins w:id="351" w:author="wences martinez suarez" w:date="2017-06-26T17:42:00Z">
        <w:r w:rsidR="00941B72">
          <w:t>estudiante</w:t>
        </w:r>
        <w:r w:rsidR="00941B72" w:rsidDel="00941B72">
          <w:t xml:space="preserve"> </w:t>
        </w:r>
      </w:ins>
      <w:del w:id="352" w:author="wences martinez suarez" w:date="2017-06-26T17:42:00Z">
        <w:r w:rsidDel="00941B72">
          <w:delText>usuario</w:delText>
        </w:r>
      </w:del>
      <w:r>
        <w:t xml:space="preserve"> accede al apartado “Mis ofertas”.</w:t>
      </w:r>
      <w:r>
        <w:br/>
        <w:t xml:space="preserve">3. </w:t>
      </w:r>
      <w:r w:rsidR="0016679D">
        <w:t xml:space="preserve">El </w:t>
      </w:r>
      <w:ins w:id="353" w:author="wences martinez suarez" w:date="2017-06-26T17:42:00Z">
        <w:r w:rsidR="00941B72">
          <w:t>estudiante</w:t>
        </w:r>
        <w:r w:rsidR="00941B72" w:rsidDel="00941B72">
          <w:t xml:space="preserve"> </w:t>
        </w:r>
      </w:ins>
      <w:del w:id="354" w:author="wences martinez suarez" w:date="2017-06-26T17:42:00Z">
        <w:r w:rsidR="0016679D" w:rsidDel="00941B72">
          <w:delText>usuario</w:delText>
        </w:r>
      </w:del>
      <w:r w:rsidR="0016679D">
        <w:t xml:space="preserve"> tendrá un listado de aquella/s oferta/s a la/s que se ha apuntado, pudiendo ver el estado de la misma en todo momento.</w:t>
      </w:r>
      <w:r w:rsidR="007952F8">
        <w:rPr>
          <w:szCs w:val="22"/>
        </w:rPr>
        <w:br/>
        <w:t xml:space="preserve">4. Una vez cerrado el plazo de inscripción de la oferta de prácticas el </w:t>
      </w:r>
      <w:ins w:id="355" w:author="wences martinez suarez" w:date="2017-06-26T17:42:00Z">
        <w:r w:rsidR="00941B72">
          <w:t>estudiante</w:t>
        </w:r>
        <w:r w:rsidR="00941B72" w:rsidDel="00941B72">
          <w:rPr>
            <w:szCs w:val="22"/>
          </w:rPr>
          <w:t xml:space="preserve"> </w:t>
        </w:r>
      </w:ins>
      <w:del w:id="356" w:author="wences martinez suarez" w:date="2017-06-26T17:42:00Z">
        <w:r w:rsidR="007952F8" w:rsidDel="00941B72">
          <w:rPr>
            <w:szCs w:val="22"/>
          </w:rPr>
          <w:delText xml:space="preserve">usuario </w:delText>
        </w:r>
      </w:del>
      <w:r w:rsidR="007952F8">
        <w:rPr>
          <w:szCs w:val="22"/>
        </w:rPr>
        <w:t>entrará automáticamente en el proceso de selección de la misma.</w:t>
      </w:r>
      <w:r w:rsidR="007952F8">
        <w:rPr>
          <w:szCs w:val="22"/>
        </w:rPr>
        <w:br/>
        <w:t>5</w:t>
      </w:r>
      <w:r w:rsidR="0016679D" w:rsidRPr="007952F8">
        <w:rPr>
          <w:szCs w:val="22"/>
        </w:rPr>
        <w:t>.</w:t>
      </w:r>
      <w:r w:rsidR="0016679D">
        <w:t xml:space="preserve"> </w:t>
      </w:r>
      <w:ins w:id="357" w:author="wences martinez suarez" w:date="2017-06-26T17:39:00Z">
        <w:r w:rsidR="00C260A1">
          <w:t xml:space="preserve">El </w:t>
        </w:r>
      </w:ins>
      <w:ins w:id="358" w:author="wences martinez suarez" w:date="2017-06-26T17:42:00Z">
        <w:r w:rsidR="00941B72">
          <w:t>estudiante</w:t>
        </w:r>
      </w:ins>
      <w:ins w:id="359" w:author="wences martinez suarez" w:date="2017-06-26T17:39:00Z">
        <w:r w:rsidR="00C260A1">
          <w:t xml:space="preserve"> avanzará a la </w:t>
        </w:r>
      </w:ins>
      <w:ins w:id="360" w:author="wences martinez suarez" w:date="2017-06-26T17:40:00Z">
        <w:r w:rsidR="00C260A1">
          <w:t>primera</w:t>
        </w:r>
      </w:ins>
      <w:ins w:id="361" w:author="wences martinez suarez" w:date="2017-06-26T17:39:00Z">
        <w:r w:rsidR="00C260A1">
          <w:t xml:space="preserve"> fase del proceso de selección una vez que</w:t>
        </w:r>
      </w:ins>
      <w:del w:id="362" w:author="wences martinez suarez" w:date="2017-06-26T17:39:00Z">
        <w:r w:rsidR="00BA71A7" w:rsidDel="00C260A1">
          <w:delText>L</w:delText>
        </w:r>
      </w:del>
      <w:ins w:id="363" w:author="wences martinez suarez" w:date="2017-06-26T17:39:00Z">
        <w:r w:rsidR="00C260A1">
          <w:t xml:space="preserve"> l</w:t>
        </w:r>
      </w:ins>
      <w:r w:rsidR="00BA71A7">
        <w:t>a</w:t>
      </w:r>
      <w:r w:rsidR="0016679D">
        <w:t xml:space="preserve"> empresa </w:t>
      </w:r>
      <w:del w:id="364" w:author="wences martinez suarez" w:date="2017-06-26T17:40:00Z">
        <w:r w:rsidR="0016679D" w:rsidDel="00C260A1">
          <w:delText>elig</w:delText>
        </w:r>
      </w:del>
      <w:ins w:id="365" w:author="wences martinez suarez" w:date="2017-06-26T17:40:00Z">
        <w:r w:rsidR="00C260A1">
          <w:t>elija</w:t>
        </w:r>
      </w:ins>
      <w:del w:id="366" w:author="wences martinez suarez" w:date="2017-06-26T17:39:00Z">
        <w:r w:rsidR="0016679D" w:rsidDel="00C260A1">
          <w:delText>e</w:delText>
        </w:r>
      </w:del>
      <w:r w:rsidR="0016679D">
        <w:t xml:space="preserve"> al </w:t>
      </w:r>
      <w:ins w:id="367" w:author="wences martinez suarez" w:date="2017-06-26T17:42:00Z">
        <w:r w:rsidR="00941B72">
          <w:t>estudiante</w:t>
        </w:r>
        <w:r w:rsidR="00941B72" w:rsidDel="00941B72">
          <w:t xml:space="preserve"> </w:t>
        </w:r>
      </w:ins>
      <w:del w:id="368" w:author="wences martinez suarez" w:date="2017-06-26T17:42:00Z">
        <w:r w:rsidR="0016679D" w:rsidDel="00941B72">
          <w:delText>usuario</w:delText>
        </w:r>
      </w:del>
      <w:r w:rsidR="0016679D">
        <w:t xml:space="preserve"> para </w:t>
      </w:r>
      <w:r w:rsidR="007952F8">
        <w:t>avanzar a la siguiente fase</w:t>
      </w:r>
      <w:ins w:id="369" w:author="wences martinez suarez" w:date="2017-06-26T17:40:00Z">
        <w:r w:rsidR="00C260A1">
          <w:t>.</w:t>
        </w:r>
      </w:ins>
      <w:del w:id="370" w:author="wences martinez suarez" w:date="2017-06-26T17:40:00Z">
        <w:r w:rsidR="00836504" w:rsidDel="00C260A1">
          <w:delText xml:space="preserve"> </w:delText>
        </w:r>
      </w:del>
      <w:ins w:id="371" w:author="wences martinez suarez" w:date="2017-06-26T17:39:00Z">
        <w:r w:rsidR="00C260A1">
          <w:br/>
        </w:r>
      </w:ins>
      <w:del w:id="372" w:author="wences martinez suarez" w:date="2017-06-26T17:39:00Z">
        <w:r w:rsidR="00BA71A7" w:rsidDel="00C260A1">
          <w:delText>(</w:delText>
        </w:r>
        <w:r w:rsidR="0016679D" w:rsidDel="00C260A1">
          <w:delText>el usuario seguirá en el proceso de selección</w:delText>
        </w:r>
        <w:r w:rsidR="00BA71A7" w:rsidDel="00C260A1">
          <w:delText>.</w:delText>
        </w:r>
        <w:r w:rsidR="00BA71A7" w:rsidRPr="007952F8" w:rsidDel="00C260A1">
          <w:rPr>
            <w:szCs w:val="22"/>
          </w:rPr>
          <w:br/>
        </w:r>
      </w:del>
      <w:r w:rsidR="007952F8">
        <w:t>6</w:t>
      </w:r>
      <w:r>
        <w:t>.</w:t>
      </w:r>
      <w:r w:rsidR="00836504">
        <w:t xml:space="preserve"> </w:t>
      </w:r>
      <w:r w:rsidR="00836504" w:rsidRPr="007952F8">
        <w:rPr>
          <w:szCs w:val="22"/>
        </w:rPr>
        <w:t xml:space="preserve">Una vez acabada la </w:t>
      </w:r>
      <w:r w:rsidR="007952F8" w:rsidRPr="007952F8">
        <w:rPr>
          <w:szCs w:val="22"/>
        </w:rPr>
        <w:t>primera fase</w:t>
      </w:r>
      <w:r w:rsidR="00836504" w:rsidRPr="007952F8">
        <w:rPr>
          <w:szCs w:val="22"/>
        </w:rPr>
        <w:t xml:space="preserve">, </w:t>
      </w:r>
      <w:ins w:id="373" w:author="wences martinez suarez" w:date="2017-06-26T17:40:00Z">
        <w:r w:rsidR="00D70665">
          <w:rPr>
            <w:szCs w:val="22"/>
          </w:rPr>
          <w:t xml:space="preserve">el </w:t>
        </w:r>
      </w:ins>
      <w:ins w:id="374" w:author="wences martinez suarez" w:date="2017-06-26T17:42:00Z">
        <w:r w:rsidR="00941B72">
          <w:t>estudiante</w:t>
        </w:r>
      </w:ins>
      <w:ins w:id="375" w:author="wences martinez suarez" w:date="2017-06-26T17:40:00Z">
        <w:r w:rsidR="00D70665">
          <w:rPr>
            <w:szCs w:val="22"/>
          </w:rPr>
          <w:t xml:space="preserve"> </w:t>
        </w:r>
      </w:ins>
      <w:ins w:id="376" w:author="wences martinez suarez" w:date="2017-06-26T17:43:00Z">
        <w:r w:rsidR="00941B72">
          <w:rPr>
            <w:szCs w:val="22"/>
          </w:rPr>
          <w:t xml:space="preserve">pasará a la fase final donde </w:t>
        </w:r>
      </w:ins>
      <w:ins w:id="377" w:author="wences martinez suarez" w:date="2017-06-26T17:40:00Z">
        <w:r w:rsidR="00D70665">
          <w:rPr>
            <w:szCs w:val="22"/>
          </w:rPr>
          <w:t>ser</w:t>
        </w:r>
      </w:ins>
      <w:ins w:id="378" w:author="wences martinez suarez" w:date="2017-06-26T17:41:00Z">
        <w:r w:rsidR="00941B72">
          <w:rPr>
            <w:szCs w:val="22"/>
          </w:rPr>
          <w:t>á</w:t>
        </w:r>
        <w:r w:rsidR="00D70665">
          <w:rPr>
            <w:szCs w:val="22"/>
          </w:rPr>
          <w:t xml:space="preserve"> </w:t>
        </w:r>
      </w:ins>
      <w:ins w:id="379" w:author="wences martinez suarez" w:date="2017-06-26T17:42:00Z">
        <w:r w:rsidR="00941B72">
          <w:rPr>
            <w:szCs w:val="22"/>
          </w:rPr>
          <w:t xml:space="preserve">finalmente seleccionado por la empresa </w:t>
        </w:r>
      </w:ins>
      <w:del w:id="380" w:author="wences martinez suarez" w:date="2017-06-26T17:42:00Z">
        <w:r w:rsidR="00836504" w:rsidRPr="007952F8" w:rsidDel="00941B72">
          <w:rPr>
            <w:szCs w:val="22"/>
          </w:rPr>
          <w:delText>la empresa selecciona al</w:delText>
        </w:r>
        <w:r w:rsidR="0016679D" w:rsidRPr="007952F8" w:rsidDel="00941B72">
          <w:rPr>
            <w:szCs w:val="22"/>
          </w:rPr>
          <w:delText xml:space="preserve"> estudiante </w:delText>
        </w:r>
      </w:del>
      <w:r w:rsidR="0016679D" w:rsidRPr="007952F8">
        <w:rPr>
          <w:szCs w:val="22"/>
        </w:rPr>
        <w:t>para disfrutar de la oferta de prácticas</w:t>
      </w:r>
      <w:r w:rsidR="00BA71A7" w:rsidRPr="007952F8">
        <w:rPr>
          <w:szCs w:val="22"/>
        </w:rPr>
        <w:t>. E</w:t>
      </w:r>
      <w:r w:rsidR="0016679D" w:rsidRPr="007952F8">
        <w:rPr>
          <w:szCs w:val="22"/>
        </w:rPr>
        <w:t xml:space="preserve">l sistema </w:t>
      </w:r>
      <w:del w:id="381" w:author="wences martinez suarez" w:date="2017-06-26T17:42:00Z">
        <w:r w:rsidR="00836504" w:rsidRPr="007952F8" w:rsidDel="00941B72">
          <w:rPr>
            <w:szCs w:val="22"/>
          </w:rPr>
          <w:delText>se lo</w:delText>
        </w:r>
      </w:del>
      <w:ins w:id="382" w:author="wences martinez suarez" w:date="2017-06-26T17:42:00Z">
        <w:r w:rsidR="00941B72">
          <w:rPr>
            <w:szCs w:val="22"/>
          </w:rPr>
          <w:t>le</w:t>
        </w:r>
      </w:ins>
      <w:r w:rsidR="00836504" w:rsidRPr="007952F8">
        <w:rPr>
          <w:szCs w:val="22"/>
        </w:rPr>
        <w:t xml:space="preserve"> </w:t>
      </w:r>
      <w:r w:rsidR="0016679D" w:rsidRPr="007952F8">
        <w:rPr>
          <w:szCs w:val="22"/>
        </w:rPr>
        <w:t>notificará al estudiante con un mensaje</w:t>
      </w:r>
      <w:r w:rsidR="003A4625">
        <w:rPr>
          <w:szCs w:val="22"/>
        </w:rPr>
        <w:t xml:space="preserve"> </w:t>
      </w:r>
      <w:proofErr w:type="gramStart"/>
      <w:r w:rsidR="003A4625">
        <w:rPr>
          <w:szCs w:val="22"/>
        </w:rPr>
        <w:t>interno</w:t>
      </w:r>
      <w:proofErr w:type="gramEnd"/>
      <w:r w:rsidR="003A4625">
        <w:rPr>
          <w:szCs w:val="22"/>
        </w:rPr>
        <w:t xml:space="preserve"> así como también enviará un email a su correo personal establecido en su cuenta para avisarle de que tiene una notificación en la aplicación.</w:t>
      </w:r>
    </w:p>
    <w:p w14:paraId="70F5153A" w14:textId="171235F5" w:rsidR="00941B72" w:rsidRPr="00D93006" w:rsidRDefault="00B83466" w:rsidP="00B82CDC">
      <w:pPr>
        <w:numPr>
          <w:ilvl w:val="0"/>
          <w:numId w:val="26"/>
        </w:numPr>
        <w:spacing w:line="276" w:lineRule="auto"/>
        <w:jc w:val="left"/>
        <w:rPr>
          <w:ins w:id="383" w:author="wences martinez suarez" w:date="2017-06-26T17:43:00Z"/>
          <w:szCs w:val="22"/>
        </w:rPr>
      </w:pPr>
      <w:r w:rsidRPr="00BA71A7">
        <w:rPr>
          <w:u w:val="single"/>
        </w:rPr>
        <w:t>Flujo alternativo</w:t>
      </w:r>
      <w:r w:rsidR="00BA71A7">
        <w:t>:</w:t>
      </w:r>
      <w:ins w:id="384" w:author="wences martinez suarez" w:date="2017-06-26T17:44:00Z">
        <w:r w:rsidR="00941B72">
          <w:br/>
        </w:r>
      </w:ins>
      <w:moveToRangeStart w:id="385" w:author="wences martinez suarez" w:date="2017-06-26T17:44:00Z" w:name="move486262371"/>
      <w:moveTo w:id="386" w:author="wences martinez suarez" w:date="2017-06-26T17:44:00Z">
        <w:r w:rsidR="00941B72">
          <w:t xml:space="preserve">5. </w:t>
        </w:r>
        <w:r w:rsidR="00941B72" w:rsidRPr="00B82CDC">
          <w:rPr>
            <w:szCs w:val="22"/>
          </w:rPr>
          <w:t xml:space="preserve">Una vez acabada la </w:t>
        </w:r>
        <w:del w:id="387" w:author="wences martinez suarez" w:date="2017-06-26T17:44:00Z">
          <w:r w:rsidR="00941B72" w:rsidRPr="00B82CDC" w:rsidDel="00D93006">
            <w:rPr>
              <w:szCs w:val="22"/>
            </w:rPr>
            <w:delText>fase de entrevistas</w:delText>
          </w:r>
        </w:del>
      </w:moveTo>
      <w:ins w:id="388" w:author="wences martinez suarez" w:date="2017-06-26T17:44:00Z">
        <w:r w:rsidR="00D93006">
          <w:rPr>
            <w:szCs w:val="22"/>
          </w:rPr>
          <w:t>primera fase</w:t>
        </w:r>
      </w:ins>
      <w:moveTo w:id="389" w:author="wences martinez suarez" w:date="2017-06-26T17:44:00Z">
        <w:r w:rsidR="00941B72" w:rsidRPr="00B82CDC">
          <w:rPr>
            <w:szCs w:val="22"/>
          </w:rPr>
          <w:t xml:space="preserve">, </w:t>
        </w:r>
      </w:moveTo>
      <w:ins w:id="390" w:author="wences martinez suarez" w:date="2017-06-26T17:45:00Z">
        <w:r w:rsidR="00D93006">
          <w:rPr>
            <w:szCs w:val="22"/>
          </w:rPr>
          <w:t xml:space="preserve">el estudiante no es seleccionado por </w:t>
        </w:r>
      </w:ins>
      <w:moveTo w:id="391" w:author="wences martinez suarez" w:date="2017-06-26T17:44:00Z">
        <w:r w:rsidR="00941B72" w:rsidRPr="00B82CDC">
          <w:rPr>
            <w:szCs w:val="22"/>
          </w:rPr>
          <w:t xml:space="preserve">la empresa </w:t>
        </w:r>
        <w:del w:id="392" w:author="wences martinez suarez" w:date="2017-06-26T17:45:00Z">
          <w:r w:rsidR="00941B72" w:rsidRPr="00B82CDC" w:rsidDel="00D93006">
            <w:rPr>
              <w:szCs w:val="22"/>
            </w:rPr>
            <w:delText xml:space="preserve">no selecciona al estudiante </w:delText>
          </w:r>
        </w:del>
        <w:r w:rsidR="00941B72" w:rsidRPr="00B82CDC">
          <w:rPr>
            <w:szCs w:val="22"/>
          </w:rPr>
          <w:t xml:space="preserve">para </w:t>
        </w:r>
      </w:moveTo>
      <w:ins w:id="393" w:author="wences martinez suarez" w:date="2017-06-26T17:44:00Z">
        <w:r w:rsidR="00D93006">
          <w:rPr>
            <w:szCs w:val="22"/>
          </w:rPr>
          <w:t>avanzar a la fase final</w:t>
        </w:r>
      </w:ins>
      <w:moveTo w:id="394" w:author="wences martinez suarez" w:date="2017-06-26T17:44:00Z">
        <w:del w:id="395" w:author="wences martinez suarez" w:date="2017-06-26T17:44:00Z">
          <w:r w:rsidR="00941B72" w:rsidRPr="00B82CDC" w:rsidDel="00D93006">
            <w:rPr>
              <w:szCs w:val="22"/>
            </w:rPr>
            <w:delText>disfrutar de la oferta de prácticas</w:delText>
          </w:r>
        </w:del>
        <w:r w:rsidR="00941B72" w:rsidRPr="00B82CDC">
          <w:rPr>
            <w:szCs w:val="22"/>
          </w:rPr>
          <w:t>. El sistema se lo notificará al estudiante con un mensaje.</w:t>
        </w:r>
      </w:moveTo>
      <w:moveToRangeEnd w:id="385"/>
      <w:ins w:id="396" w:author="wences martinez suarez" w:date="2017-06-26T17:45:00Z">
        <w:r w:rsidR="00D93006">
          <w:rPr>
            <w:szCs w:val="22"/>
          </w:rPr>
          <w:br/>
          <w:t>6.</w:t>
        </w:r>
      </w:ins>
      <w:ins w:id="397" w:author="wences martinez suarez" w:date="2017-06-26T17:46:00Z">
        <w:r w:rsidR="00D93006">
          <w:rPr>
            <w:szCs w:val="22"/>
          </w:rPr>
          <w:t xml:space="preserve"> </w:t>
        </w:r>
      </w:ins>
      <w:ins w:id="398" w:author="wences martinez suarez" w:date="2017-06-26T17:45:00Z">
        <w:r w:rsidR="00D93006" w:rsidRPr="00B82CDC">
          <w:rPr>
            <w:szCs w:val="22"/>
          </w:rPr>
          <w:t xml:space="preserve">Una vez acabada la </w:t>
        </w:r>
        <w:del w:id="399" w:author="wences martinez suarez" w:date="2017-06-26T17:44:00Z">
          <w:r w:rsidR="00D93006" w:rsidRPr="00B82CDC" w:rsidDel="00D93006">
            <w:rPr>
              <w:szCs w:val="22"/>
            </w:rPr>
            <w:delText>fase de entrevistas</w:delText>
          </w:r>
        </w:del>
        <w:r w:rsidR="00D93006">
          <w:rPr>
            <w:szCs w:val="22"/>
          </w:rPr>
          <w:t>fase final</w:t>
        </w:r>
        <w:r w:rsidR="00D93006" w:rsidRPr="00B82CDC">
          <w:rPr>
            <w:szCs w:val="22"/>
          </w:rPr>
          <w:t>,</w:t>
        </w:r>
        <w:r w:rsidR="00D93006">
          <w:rPr>
            <w:szCs w:val="22"/>
          </w:rPr>
          <w:t xml:space="preserve"> el estudiante no es seleccionado por la empresa para disfrutar de la beca de </w:t>
        </w:r>
      </w:ins>
      <w:ins w:id="400" w:author="wences martinez suarez" w:date="2017-06-26T17:46:00Z">
        <w:r w:rsidR="00D93006">
          <w:rPr>
            <w:szCs w:val="22"/>
          </w:rPr>
          <w:t>prácticas</w:t>
        </w:r>
      </w:ins>
      <w:ins w:id="401" w:author="wences martinez suarez" w:date="2017-06-26T17:45:00Z">
        <w:r w:rsidR="00D93006">
          <w:rPr>
            <w:szCs w:val="22"/>
          </w:rPr>
          <w:t>.</w:t>
        </w:r>
        <w:r w:rsidR="00D93006" w:rsidRPr="00B82CDC">
          <w:rPr>
            <w:szCs w:val="22"/>
          </w:rPr>
          <w:t xml:space="preserve"> la empresa no selecciona al estudiante para </w:t>
        </w:r>
        <w:r w:rsidR="00D93006">
          <w:rPr>
            <w:szCs w:val="22"/>
          </w:rPr>
          <w:t>avanzar a la fase final</w:t>
        </w:r>
        <w:del w:id="402" w:author="wences martinez suarez" w:date="2017-06-26T17:44:00Z">
          <w:r w:rsidR="00D93006" w:rsidRPr="00B82CDC" w:rsidDel="00D93006">
            <w:rPr>
              <w:szCs w:val="22"/>
            </w:rPr>
            <w:delText>disfrutar de la oferta de prácticas</w:delText>
          </w:r>
        </w:del>
        <w:r w:rsidR="00D93006" w:rsidRPr="00B82CDC">
          <w:rPr>
            <w:szCs w:val="22"/>
          </w:rPr>
          <w:t>. El sistema se lo notificará al estudiante con un mensaje</w:t>
        </w:r>
      </w:ins>
      <w:r w:rsidR="003A4625">
        <w:rPr>
          <w:szCs w:val="22"/>
        </w:rPr>
        <w:t xml:space="preserve"> interno y con otro email a su correo personal.</w:t>
      </w:r>
    </w:p>
    <w:p w14:paraId="2AB58EB1" w14:textId="1207FA3A" w:rsidR="00B83466" w:rsidRPr="00B82CDC" w:rsidRDefault="00941B72" w:rsidP="00B82CDC">
      <w:pPr>
        <w:numPr>
          <w:ilvl w:val="0"/>
          <w:numId w:val="26"/>
        </w:numPr>
        <w:spacing w:line="276" w:lineRule="auto"/>
        <w:jc w:val="left"/>
        <w:rPr>
          <w:szCs w:val="22"/>
        </w:rPr>
      </w:pPr>
      <w:ins w:id="403" w:author="wences martinez suarez" w:date="2017-06-26T17:43:00Z">
        <w:r>
          <w:rPr>
            <w:u w:val="single"/>
          </w:rPr>
          <w:t>Excepciones</w:t>
        </w:r>
        <w:r w:rsidRPr="00941B72">
          <w:rPr>
            <w:szCs w:val="22"/>
            <w:rPrChange w:id="404" w:author="wences martinez suarez" w:date="2017-06-26T17:43:00Z">
              <w:rPr>
                <w:u w:val="single"/>
              </w:rPr>
            </w:rPrChange>
          </w:rPr>
          <w:t>:</w:t>
        </w:r>
      </w:ins>
      <w:r w:rsidR="00B82CDC">
        <w:rPr>
          <w:szCs w:val="22"/>
        </w:rPr>
        <w:br/>
        <w:t>3</w:t>
      </w:r>
      <w:r w:rsidR="00B82CDC" w:rsidRPr="00B82CDC">
        <w:t>.</w:t>
      </w:r>
      <w:r w:rsidR="00B82CDC">
        <w:t xml:space="preserve"> El usuario puede cancelar la inscripción del proceso de selección de la oferta en cualquier momento, quedando fuera del proceso sin posibilidad de volver a entrar en él.</w:t>
      </w:r>
      <w:del w:id="405" w:author="wences martinez suarez" w:date="2017-06-26T17:46:00Z">
        <w:r w:rsidR="00BA71A7" w:rsidDel="00D93006">
          <w:br/>
          <w:delText>4. La empresa no elige al usuario para la fase de entrevista (el usuario no sigue en el proceso de selección). El sistema le notificará por medio de un mensaje que no continúa en el proceso.</w:delText>
        </w:r>
      </w:del>
      <w:moveFromRangeStart w:id="406" w:author="wences martinez suarez" w:date="2017-06-26T17:44:00Z" w:name="move486262371"/>
      <w:moveFrom w:id="407" w:author="wences martinez suarez" w:date="2017-06-26T17:44:00Z">
        <w:r w:rsidR="00BA71A7" w:rsidDel="00941B72">
          <w:t xml:space="preserve">5. </w:t>
        </w:r>
        <w:r w:rsidR="00BA71A7" w:rsidRPr="00B82CDC" w:rsidDel="00941B72">
          <w:rPr>
            <w:szCs w:val="22"/>
          </w:rPr>
          <w:t>Una vez acabada la fase de entrevistas, la empresa no selecciona al estudiante para disfrutar de la oferta de prácticas. El sistema se lo notificará al estudiante con un mensaje.</w:t>
        </w:r>
      </w:moveFrom>
      <w:moveFromRangeEnd w:id="406"/>
    </w:p>
    <w:p w14:paraId="122FD300" w14:textId="77777777" w:rsidR="00B82CDC" w:rsidRDefault="00B82CDC" w:rsidP="00B82CDC">
      <w:pPr>
        <w:spacing w:line="276" w:lineRule="auto"/>
        <w:jc w:val="left"/>
        <w:rPr>
          <w:szCs w:val="22"/>
        </w:rPr>
      </w:pPr>
    </w:p>
    <w:p w14:paraId="4FBE7167" w14:textId="545D2073" w:rsidR="00B82CDC" w:rsidRPr="0034415A" w:rsidRDefault="001048C6" w:rsidP="001048C6">
      <w:pPr>
        <w:pStyle w:val="Subttulo"/>
        <w:ind w:firstLine="720"/>
      </w:pPr>
      <w:bookmarkStart w:id="408" w:name="_Toc505427057"/>
      <w:bookmarkStart w:id="409" w:name="_Toc505427246"/>
      <w:r>
        <w:t>4.2.3.4</w:t>
      </w:r>
      <w:r w:rsidR="00F03765">
        <w:t xml:space="preserve"> </w:t>
      </w:r>
      <w:r w:rsidR="00B82CDC">
        <w:t>Proceso de selección – Rol de empresa</w:t>
      </w:r>
      <w:bookmarkEnd w:id="408"/>
      <w:bookmarkEnd w:id="409"/>
    </w:p>
    <w:p w14:paraId="5811646B" w14:textId="4531803F" w:rsidR="00B82CDC" w:rsidRDefault="00B82CDC" w:rsidP="00B82CDC">
      <w:pPr>
        <w:numPr>
          <w:ilvl w:val="0"/>
          <w:numId w:val="26"/>
        </w:numPr>
        <w:spacing w:line="240" w:lineRule="auto"/>
        <w:jc w:val="left"/>
      </w:pPr>
      <w:r w:rsidRPr="00563F74">
        <w:rPr>
          <w:u w:val="single"/>
        </w:rPr>
        <w:t>Actores</w:t>
      </w:r>
      <w:r>
        <w:t xml:space="preserve">: </w:t>
      </w:r>
      <w:del w:id="410" w:author="wences martinez suarez" w:date="2017-06-26T17:47:00Z">
        <w:r w:rsidDel="00D93006">
          <w:delText>usuario (rol de empresa)</w:delText>
        </w:r>
      </w:del>
      <w:ins w:id="411" w:author="wences martinez suarez" w:date="2017-06-26T17:47:00Z">
        <w:r w:rsidR="00D93006">
          <w:t>empresa.</w:t>
        </w:r>
      </w:ins>
    </w:p>
    <w:p w14:paraId="2E463B35" w14:textId="0D5A320D" w:rsidR="00B82CDC" w:rsidRDefault="00B82CDC" w:rsidP="00B82CDC">
      <w:pPr>
        <w:numPr>
          <w:ilvl w:val="0"/>
          <w:numId w:val="26"/>
        </w:numPr>
        <w:spacing w:line="240" w:lineRule="auto"/>
        <w:jc w:val="left"/>
      </w:pPr>
      <w:r w:rsidRPr="00563F74">
        <w:rPr>
          <w:u w:val="single"/>
        </w:rPr>
        <w:t>Precondiciones</w:t>
      </w:r>
      <w:r>
        <w:t>: el usuario debe de estar registrado en la aplicación web, haber iniciado sesión y haber creado alguna oferta de prácticas de trabajo.</w:t>
      </w:r>
    </w:p>
    <w:p w14:paraId="575A2E07" w14:textId="6BFFB04B" w:rsidR="00B82CDC" w:rsidRDefault="00B82CDC" w:rsidP="00B82CDC">
      <w:pPr>
        <w:numPr>
          <w:ilvl w:val="0"/>
          <w:numId w:val="26"/>
        </w:numPr>
        <w:spacing w:line="240" w:lineRule="auto"/>
        <w:jc w:val="left"/>
      </w:pPr>
      <w:r w:rsidRPr="00153428">
        <w:rPr>
          <w:u w:val="single"/>
        </w:rPr>
        <w:t>Descripción</w:t>
      </w:r>
      <w:r>
        <w:t xml:space="preserve">: una vez cerrado el plazo de inscripción de la/s oferta/s de prácticas que </w:t>
      </w:r>
      <w:ins w:id="412" w:author="wences martinez suarez" w:date="2017-06-26T17:47:00Z">
        <w:r w:rsidR="00CC4C0E">
          <w:t>la empresa</w:t>
        </w:r>
      </w:ins>
      <w:del w:id="413" w:author="wences martinez suarez" w:date="2017-06-26T17:47:00Z">
        <w:r w:rsidDel="00CC4C0E">
          <w:delText>el usuario</w:delText>
        </w:r>
      </w:del>
      <w:r>
        <w:t xml:space="preserve"> haya creado, est</w:t>
      </w:r>
      <w:ins w:id="414" w:author="wences martinez suarez" w:date="2017-06-26T17:47:00Z">
        <w:r w:rsidR="00CC4C0E">
          <w:t>a</w:t>
        </w:r>
      </w:ins>
      <w:del w:id="415" w:author="wences martinez suarez" w:date="2017-06-26T17:47:00Z">
        <w:r w:rsidDel="00CC4C0E">
          <w:delText>e</w:delText>
        </w:r>
      </w:del>
      <w:r>
        <w:t xml:space="preserve"> podrá ver en todo momento como avanza el proceso de selección de la/s misma/s</w:t>
      </w:r>
      <w:ins w:id="416" w:author="wences martinez suarez" w:date="2017-06-26T17:47:00Z">
        <w:r w:rsidR="00CC4C0E">
          <w:t xml:space="preserve"> y gestionarlo/s.</w:t>
        </w:r>
      </w:ins>
      <w:del w:id="417" w:author="wences martinez suarez" w:date="2017-06-26T17:47:00Z">
        <w:r w:rsidDel="00CC4C0E">
          <w:delText>.</w:delText>
        </w:r>
      </w:del>
    </w:p>
    <w:p w14:paraId="39A4B136" w14:textId="3AAA6EEC" w:rsidR="00B82CDC" w:rsidRDefault="00B82CDC" w:rsidP="0097796A">
      <w:pPr>
        <w:numPr>
          <w:ilvl w:val="0"/>
          <w:numId w:val="26"/>
        </w:numPr>
        <w:spacing w:line="276" w:lineRule="auto"/>
        <w:jc w:val="left"/>
        <w:rPr>
          <w:szCs w:val="22"/>
        </w:rPr>
      </w:pPr>
      <w:r w:rsidRPr="00B82CDC">
        <w:rPr>
          <w:u w:val="single"/>
        </w:rPr>
        <w:t>Flujo normal del caso de uso:</w:t>
      </w:r>
      <w:r>
        <w:br/>
        <w:t xml:space="preserve">1. </w:t>
      </w:r>
      <w:del w:id="418" w:author="wences martinez suarez" w:date="2017-06-26T17:48:00Z">
        <w:r w:rsidDel="00CC4C0E">
          <w:delText>El usuario</w:delText>
        </w:r>
      </w:del>
      <w:ins w:id="419" w:author="wences martinez suarez" w:date="2017-06-26T17:48:00Z">
        <w:r w:rsidR="00CC4C0E">
          <w:t>La empresa</w:t>
        </w:r>
      </w:ins>
      <w:r>
        <w:t xml:space="preserve"> accede a su perfil.</w:t>
      </w:r>
      <w:r>
        <w:br/>
        <w:t xml:space="preserve">2. </w:t>
      </w:r>
      <w:del w:id="420" w:author="wences martinez suarez" w:date="2017-06-26T17:48:00Z">
        <w:r w:rsidDel="00CC4C0E">
          <w:delText>El usuario</w:delText>
        </w:r>
      </w:del>
      <w:ins w:id="421" w:author="wences martinez suarez" w:date="2017-06-26T17:48:00Z">
        <w:r w:rsidR="00CC4C0E">
          <w:t>La empresa</w:t>
        </w:r>
      </w:ins>
      <w:r>
        <w:t xml:space="preserve"> accede al apartado “Mis ofertas”.</w:t>
      </w:r>
      <w:r>
        <w:br/>
        <w:t>3.</w:t>
      </w:r>
      <w:ins w:id="422" w:author="wences martinez suarez" w:date="2017-06-26T17:53:00Z">
        <w:r w:rsidR="004826B4">
          <w:t xml:space="preserve"> El sistema proporcionará a </w:t>
        </w:r>
      </w:ins>
      <w:del w:id="423" w:author="wences martinez suarez" w:date="2017-06-26T17:54:00Z">
        <w:r w:rsidDel="004826B4">
          <w:delText xml:space="preserve"> </w:delText>
        </w:r>
      </w:del>
      <w:del w:id="424" w:author="wences martinez suarez" w:date="2017-06-26T17:48:00Z">
        <w:r w:rsidDel="00CC4C0E">
          <w:delText>El usuario</w:delText>
        </w:r>
      </w:del>
      <w:ins w:id="425" w:author="wences martinez suarez" w:date="2017-06-26T17:54:00Z">
        <w:r w:rsidR="004826B4">
          <w:t>l</w:t>
        </w:r>
      </w:ins>
      <w:ins w:id="426" w:author="wences martinez suarez" w:date="2017-06-26T17:48:00Z">
        <w:r w:rsidR="00CC4C0E">
          <w:t>a empresa</w:t>
        </w:r>
      </w:ins>
      <w:r>
        <w:t xml:space="preserve"> tendrá un listado de aquella/s oferta/s </w:t>
      </w:r>
      <w:r w:rsidR="00ED4CA5">
        <w:t>que</w:t>
      </w:r>
      <w:r>
        <w:t xml:space="preserve"> haya creado, pudiendo ver el estado de la misma en todo momento y la información relativa a esta (estudiantes inscritos, perfiles de estos estudiantes, etc.).</w:t>
      </w:r>
      <w:r w:rsidRPr="00B82CDC">
        <w:rPr>
          <w:szCs w:val="22"/>
        </w:rPr>
        <w:br/>
        <w:t>4.</w:t>
      </w:r>
      <w:r>
        <w:t xml:space="preserve"> </w:t>
      </w:r>
      <w:r w:rsidR="00ED4CA5">
        <w:t>Una</w:t>
      </w:r>
      <w:r>
        <w:t xml:space="preserve"> vez finalizado la fase de inscripción de estudiantes</w:t>
      </w:r>
      <w:r w:rsidR="00ED4CA5">
        <w:t xml:space="preserve"> en la oferta, </w:t>
      </w:r>
      <w:ins w:id="427" w:author="wences martinez suarez" w:date="2017-06-26T17:54:00Z">
        <w:r w:rsidR="004826B4">
          <w:t xml:space="preserve">el sistema </w:t>
        </w:r>
      </w:ins>
      <w:r w:rsidR="00ED4CA5">
        <w:t xml:space="preserve">comenzará </w:t>
      </w:r>
      <w:r w:rsidR="006F3A54">
        <w:t xml:space="preserve">la primera fase del </w:t>
      </w:r>
      <w:r w:rsidR="00ED4CA5">
        <w:t>proceso de selección, donde la empresa debe</w:t>
      </w:r>
      <w:r>
        <w:t xml:space="preserve"> elegir aquellos usuarios</w:t>
      </w:r>
      <w:r w:rsidR="00ED4CA5">
        <w:t xml:space="preserve"> (en un plazo de 15 días)</w:t>
      </w:r>
      <w:r>
        <w:t xml:space="preserve"> que pasen a </w:t>
      </w:r>
      <w:r w:rsidR="006F3A54">
        <w:t>la fase final</w:t>
      </w:r>
      <w:r>
        <w:t>.</w:t>
      </w:r>
      <w:r w:rsidRPr="00B82CDC">
        <w:rPr>
          <w:szCs w:val="22"/>
        </w:rPr>
        <w:br/>
      </w:r>
      <w:r>
        <w:t xml:space="preserve">5. </w:t>
      </w:r>
      <w:r w:rsidRPr="00B82CDC">
        <w:rPr>
          <w:szCs w:val="22"/>
        </w:rPr>
        <w:t xml:space="preserve">Una vez acabada la </w:t>
      </w:r>
      <w:r w:rsidR="002E4C68">
        <w:rPr>
          <w:szCs w:val="22"/>
        </w:rPr>
        <w:t xml:space="preserve">primera fase, </w:t>
      </w:r>
      <w:ins w:id="428" w:author="wences martinez suarez" w:date="2017-06-26T17:54:00Z">
        <w:r w:rsidR="004826B4">
          <w:rPr>
            <w:szCs w:val="22"/>
          </w:rPr>
          <w:t xml:space="preserve">el sistema comenzará </w:t>
        </w:r>
      </w:ins>
      <w:del w:id="429" w:author="wences martinez suarez" w:date="2017-06-26T17:54:00Z">
        <w:r w:rsidR="002E4C68" w:rsidDel="004826B4">
          <w:rPr>
            <w:szCs w:val="22"/>
          </w:rPr>
          <w:delText xml:space="preserve">dará comienzo </w:delText>
        </w:r>
      </w:del>
      <w:r w:rsidR="002E4C68">
        <w:rPr>
          <w:szCs w:val="22"/>
        </w:rPr>
        <w:t>la fase final (15 días)</w:t>
      </w:r>
      <w:r w:rsidRPr="00B82CDC">
        <w:rPr>
          <w:szCs w:val="22"/>
        </w:rPr>
        <w:t>,</w:t>
      </w:r>
      <w:r w:rsidR="002E4C68">
        <w:rPr>
          <w:szCs w:val="22"/>
        </w:rPr>
        <w:t xml:space="preserve"> donde</w:t>
      </w:r>
      <w:r w:rsidRPr="00B82CDC">
        <w:rPr>
          <w:szCs w:val="22"/>
        </w:rPr>
        <w:t xml:space="preserve"> </w:t>
      </w:r>
      <w:del w:id="430" w:author="wences martinez suarez" w:date="2017-06-26T17:49:00Z">
        <w:r w:rsidRPr="00B82CDC" w:rsidDel="00914A81">
          <w:rPr>
            <w:szCs w:val="22"/>
          </w:rPr>
          <w:delText>el usuario</w:delText>
        </w:r>
      </w:del>
      <w:ins w:id="431" w:author="wences martinez suarez" w:date="2017-06-26T17:49:00Z">
        <w:r w:rsidR="00914A81">
          <w:rPr>
            <w:szCs w:val="22"/>
          </w:rPr>
          <w:t>la empresa</w:t>
        </w:r>
      </w:ins>
      <w:r w:rsidRPr="00B82CDC">
        <w:rPr>
          <w:szCs w:val="22"/>
        </w:rPr>
        <w:t xml:space="preserve"> </w:t>
      </w:r>
      <w:del w:id="432" w:author="wences martinez suarez" w:date="2017-06-26T17:49:00Z">
        <w:r w:rsidRPr="00B82CDC" w:rsidDel="00914A81">
          <w:rPr>
            <w:szCs w:val="22"/>
          </w:rPr>
          <w:delText>empresa podrá</w:delText>
        </w:r>
      </w:del>
      <w:ins w:id="433" w:author="wences martinez suarez" w:date="2017-06-26T17:49:00Z">
        <w:r w:rsidR="00914A81">
          <w:rPr>
            <w:szCs w:val="22"/>
          </w:rPr>
          <w:t>deberá</w:t>
        </w:r>
      </w:ins>
      <w:r w:rsidRPr="00B82CDC">
        <w:rPr>
          <w:szCs w:val="22"/>
        </w:rPr>
        <w:t xml:space="preserve"> seleccionar al estudiante que </w:t>
      </w:r>
      <w:r w:rsidR="00ED4CA5">
        <w:rPr>
          <w:szCs w:val="22"/>
        </w:rPr>
        <w:t xml:space="preserve">finalmente </w:t>
      </w:r>
      <w:r w:rsidRPr="00B82CDC">
        <w:rPr>
          <w:szCs w:val="22"/>
        </w:rPr>
        <w:t>disfrutar</w:t>
      </w:r>
      <w:r w:rsidR="00ED4CA5">
        <w:rPr>
          <w:szCs w:val="22"/>
        </w:rPr>
        <w:t>á</w:t>
      </w:r>
      <w:r w:rsidRPr="00B82CDC">
        <w:rPr>
          <w:szCs w:val="22"/>
        </w:rPr>
        <w:t xml:space="preserve"> de la oferta de prácticas.</w:t>
      </w:r>
      <w:ins w:id="434" w:author="wences martinez suarez" w:date="2017-06-26T17:54:00Z">
        <w:r w:rsidR="005C6B0F">
          <w:rPr>
            <w:szCs w:val="22"/>
          </w:rPr>
          <w:br/>
          <w:t>6. Una vez acabada la fase final, el sistema cerrará el proceso de selecci</w:t>
        </w:r>
        <w:r w:rsidR="00143988">
          <w:rPr>
            <w:szCs w:val="22"/>
          </w:rPr>
          <w:t xml:space="preserve">ón y </w:t>
        </w:r>
      </w:ins>
      <w:ins w:id="435" w:author="wences martinez suarez" w:date="2017-06-26T17:55:00Z">
        <w:r w:rsidR="00143988">
          <w:rPr>
            <w:szCs w:val="22"/>
          </w:rPr>
          <w:t xml:space="preserve">se lo </w:t>
        </w:r>
      </w:ins>
      <w:ins w:id="436" w:author="wences martinez suarez" w:date="2017-06-26T17:54:00Z">
        <w:r w:rsidR="00143988">
          <w:rPr>
            <w:szCs w:val="22"/>
          </w:rPr>
          <w:t>notificar</w:t>
        </w:r>
      </w:ins>
      <w:ins w:id="437" w:author="wences martinez suarez" w:date="2017-06-26T17:55:00Z">
        <w:r w:rsidR="00143988">
          <w:rPr>
            <w:szCs w:val="22"/>
          </w:rPr>
          <w:t xml:space="preserve">á a la empresa </w:t>
        </w:r>
      </w:ins>
      <w:ins w:id="438" w:author="wences martinez suarez" w:date="2017-06-26T17:56:00Z">
        <w:r w:rsidR="00143988">
          <w:rPr>
            <w:szCs w:val="22"/>
          </w:rPr>
          <w:t>p</w:t>
        </w:r>
      </w:ins>
      <w:ins w:id="439" w:author="wences martinez suarez" w:date="2017-06-26T17:55:00Z">
        <w:r w:rsidR="00143988">
          <w:rPr>
            <w:szCs w:val="22"/>
          </w:rPr>
          <w:t>or medio de un mensaje</w:t>
        </w:r>
      </w:ins>
      <w:r w:rsidR="003A4625">
        <w:rPr>
          <w:szCs w:val="22"/>
        </w:rPr>
        <w:t xml:space="preserve"> interno y un email a su correo personal.</w:t>
      </w:r>
      <w:del w:id="440" w:author="wences martinez suarez" w:date="2017-06-26T17:55:00Z">
        <w:r w:rsidRPr="00B82CDC" w:rsidDel="00143988">
          <w:rPr>
            <w:szCs w:val="22"/>
          </w:rPr>
          <w:delText xml:space="preserve"> </w:delText>
        </w:r>
      </w:del>
    </w:p>
    <w:p w14:paraId="6E46F42D" w14:textId="786C56BE" w:rsidR="00914A81" w:rsidRPr="002C5136" w:rsidRDefault="00B82CDC" w:rsidP="00D33730">
      <w:pPr>
        <w:numPr>
          <w:ilvl w:val="0"/>
          <w:numId w:val="26"/>
        </w:numPr>
        <w:spacing w:line="276" w:lineRule="auto"/>
        <w:jc w:val="left"/>
        <w:rPr>
          <w:ins w:id="441" w:author="wences martinez suarez" w:date="2017-06-26T17:50:00Z"/>
          <w:szCs w:val="22"/>
        </w:rPr>
      </w:pPr>
      <w:r w:rsidRPr="00B82CDC">
        <w:rPr>
          <w:u w:val="single"/>
        </w:rPr>
        <w:t>Flujo alternativo</w:t>
      </w:r>
      <w:r>
        <w:t>:</w:t>
      </w:r>
      <w:del w:id="442" w:author="wences martinez suarez" w:date="2017-06-26T17:50:00Z">
        <w:r w:rsidR="00EA23EB" w:rsidDel="00914A81">
          <w:br/>
        </w:r>
      </w:del>
      <w:moveFromRangeStart w:id="443" w:author="wences martinez suarez" w:date="2017-06-26T17:50:00Z" w:name="move486262767"/>
      <w:moveFrom w:id="444" w:author="wences martinez suarez" w:date="2017-06-26T17:50:00Z">
        <w:r w:rsidR="00EA23EB" w:rsidDel="00914A81">
          <w:t xml:space="preserve">3. El usuario empresa podrá eliminar la oferta de prácticas antes de que empiece el proceso de selección. Una vez empezado el proceso de selección, la empresa no podrá </w:t>
        </w:r>
        <w:r w:rsidR="00ED4CA5" w:rsidDel="00914A81">
          <w:t>eliminar la oferta.</w:t>
        </w:r>
      </w:moveFrom>
      <w:moveFromRangeEnd w:id="443"/>
      <w:r>
        <w:br/>
        <w:t xml:space="preserve">4. En el caso de que la empresa no seleccione ningún estudiante </w:t>
      </w:r>
      <w:r w:rsidR="002E4C68">
        <w:t xml:space="preserve">durante el plazo de </w:t>
      </w:r>
      <w:r>
        <w:t xml:space="preserve">la </w:t>
      </w:r>
      <w:r w:rsidR="002E4C68">
        <w:t>primera fase del proceso de selección</w:t>
      </w:r>
      <w:r>
        <w:t>, la duració</w:t>
      </w:r>
      <w:r w:rsidR="002E4C68">
        <w:t>n de esta fase se ampliará en 15</w:t>
      </w:r>
      <w:r>
        <w:t xml:space="preserve"> días más.</w:t>
      </w:r>
      <w:r w:rsidR="00EA23EB">
        <w:br/>
        <w:t xml:space="preserve">5. En caso de que </w:t>
      </w:r>
      <w:del w:id="445" w:author="wences martinez suarez" w:date="2017-06-26T17:51:00Z">
        <w:r w:rsidR="00EA23EB" w:rsidDel="00F60FD2">
          <w:delText>el usuario</w:delText>
        </w:r>
      </w:del>
      <w:ins w:id="446" w:author="wences martinez suarez" w:date="2017-06-26T17:51:00Z">
        <w:r w:rsidR="00F60FD2">
          <w:t>la</w:t>
        </w:r>
      </w:ins>
      <w:r w:rsidR="00EA23EB">
        <w:t xml:space="preserve"> empresa no elija un usuario final </w:t>
      </w:r>
      <w:r w:rsidR="002E4C68">
        <w:t>en la fase final del proceso de selección,</w:t>
      </w:r>
      <w:r w:rsidR="00EA23EB">
        <w:t xml:space="preserve"> esta fas</w:t>
      </w:r>
      <w:r w:rsidR="002E4C68">
        <w:t>e se ampliará 15</w:t>
      </w:r>
      <w:r w:rsidR="00EA23EB">
        <w:t xml:space="preserve"> días más de duración.</w:t>
      </w:r>
    </w:p>
    <w:p w14:paraId="7E2F4951" w14:textId="6D200FB7" w:rsidR="00B82CDC" w:rsidRDefault="00914A81" w:rsidP="00D33730">
      <w:pPr>
        <w:numPr>
          <w:ilvl w:val="0"/>
          <w:numId w:val="26"/>
        </w:numPr>
        <w:spacing w:line="276" w:lineRule="auto"/>
        <w:rPr>
          <w:szCs w:val="22"/>
        </w:rPr>
      </w:pPr>
      <w:ins w:id="447" w:author="wences martinez suarez" w:date="2017-06-26T17:50:00Z">
        <w:r>
          <w:rPr>
            <w:u w:val="single"/>
          </w:rPr>
          <w:t>Excepciones</w:t>
        </w:r>
        <w:r w:rsidRPr="00914A81">
          <w:rPr>
            <w:rPrChange w:id="448" w:author="wences martinez suarez" w:date="2017-06-26T17:50:00Z">
              <w:rPr>
                <w:u w:val="single"/>
              </w:rPr>
            </w:rPrChange>
          </w:rPr>
          <w:t>:</w:t>
        </w:r>
        <w:r>
          <w:br/>
        </w:r>
      </w:ins>
      <w:moveToRangeStart w:id="449" w:author="wences martinez suarez" w:date="2017-06-26T17:50:00Z" w:name="move486262767"/>
      <w:moveTo w:id="450" w:author="wences martinez suarez" w:date="2017-06-26T17:50:00Z">
        <w:r>
          <w:t xml:space="preserve">3. </w:t>
        </w:r>
        <w:del w:id="451" w:author="wences martinez suarez" w:date="2017-06-26T17:50:00Z">
          <w:r w:rsidDel="004957C0">
            <w:delText>El usuario empresa</w:delText>
          </w:r>
        </w:del>
      </w:moveTo>
      <w:ins w:id="452" w:author="wences martinez suarez" w:date="2017-06-26T17:50:00Z">
        <w:r w:rsidR="004957C0">
          <w:t>La empresa</w:t>
        </w:r>
      </w:ins>
      <w:moveTo w:id="453" w:author="wences martinez suarez" w:date="2017-06-26T17:50:00Z">
        <w:r>
          <w:t xml:space="preserve"> podrá eliminar la oferta de prácticas antes de que empiece el proceso de selección.</w:t>
        </w:r>
      </w:moveTo>
      <w:ins w:id="454" w:author="wences martinez suarez" w:date="2017-06-26T17:56:00Z">
        <w:r w:rsidR="00C11F82">
          <w:t xml:space="preserve"> El sistema notificará a los estudiantes inscritos de esto por medio de un mensaje.</w:t>
        </w:r>
      </w:ins>
      <w:moveTo w:id="455" w:author="wences martinez suarez" w:date="2017-06-26T17:50:00Z">
        <w:r>
          <w:t xml:space="preserve"> Una vez empezado el proceso de selección, la empresa no podrá eliminar la oferta.</w:t>
        </w:r>
      </w:moveTo>
      <w:moveToRangeEnd w:id="449"/>
      <w:r w:rsidR="00B82CDC">
        <w:br/>
      </w:r>
    </w:p>
    <w:p w14:paraId="771CAD6C" w14:textId="2AE00F9D" w:rsidR="00B764CA" w:rsidRPr="0034415A" w:rsidRDefault="001048C6" w:rsidP="001048C6">
      <w:pPr>
        <w:pStyle w:val="Subttulo"/>
        <w:ind w:firstLine="720"/>
      </w:pPr>
      <w:bookmarkStart w:id="456" w:name="_Toc505427058"/>
      <w:bookmarkStart w:id="457" w:name="_Toc505427247"/>
      <w:r>
        <w:t>4.2.3.5</w:t>
      </w:r>
      <w:r w:rsidR="00F03765">
        <w:t xml:space="preserve"> </w:t>
      </w:r>
      <w:r w:rsidR="00B764CA">
        <w:t>Búsqueda de estudiantes – Rol de empresa</w:t>
      </w:r>
      <w:bookmarkEnd w:id="456"/>
      <w:bookmarkEnd w:id="457"/>
    </w:p>
    <w:p w14:paraId="2235F1F6" w14:textId="7E856349" w:rsidR="00B764CA" w:rsidRDefault="00B764CA" w:rsidP="00B764CA">
      <w:pPr>
        <w:numPr>
          <w:ilvl w:val="0"/>
          <w:numId w:val="26"/>
        </w:numPr>
        <w:spacing w:line="240" w:lineRule="auto"/>
        <w:jc w:val="left"/>
      </w:pPr>
      <w:r w:rsidRPr="00563F74">
        <w:rPr>
          <w:u w:val="single"/>
        </w:rPr>
        <w:t>Actores</w:t>
      </w:r>
      <w:r>
        <w:t xml:space="preserve">: </w:t>
      </w:r>
      <w:del w:id="458" w:author="wences martinez suarez" w:date="2017-06-26T17:57:00Z">
        <w:r w:rsidDel="00C11F82">
          <w:delText>usuario (rol de empresa)</w:delText>
        </w:r>
      </w:del>
      <w:ins w:id="459" w:author="wences martinez suarez" w:date="2017-06-26T17:57:00Z">
        <w:r w:rsidR="00C11F82">
          <w:t>empresa</w:t>
        </w:r>
      </w:ins>
    </w:p>
    <w:p w14:paraId="0A90293C" w14:textId="77777777" w:rsidR="00B764CA" w:rsidRDefault="00B764CA" w:rsidP="00B764CA">
      <w:pPr>
        <w:numPr>
          <w:ilvl w:val="0"/>
          <w:numId w:val="26"/>
        </w:numPr>
        <w:spacing w:line="240" w:lineRule="auto"/>
        <w:jc w:val="left"/>
      </w:pPr>
      <w:r w:rsidRPr="00563F74">
        <w:rPr>
          <w:u w:val="single"/>
        </w:rPr>
        <w:lastRenderedPageBreak/>
        <w:t>Precondiciones</w:t>
      </w:r>
      <w:r>
        <w:t>: el usuario debe de estar registrado en la aplic</w:t>
      </w:r>
      <w:r w:rsidR="007220E7">
        <w:t>ación web, haber iniciado sesión</w:t>
      </w:r>
      <w:r>
        <w:t>.</w:t>
      </w:r>
    </w:p>
    <w:p w14:paraId="578AA57B" w14:textId="2FF319F2" w:rsidR="00B764CA" w:rsidRDefault="00B764CA" w:rsidP="007220E7">
      <w:pPr>
        <w:numPr>
          <w:ilvl w:val="0"/>
          <w:numId w:val="26"/>
        </w:numPr>
        <w:spacing w:line="240" w:lineRule="auto"/>
        <w:jc w:val="left"/>
      </w:pPr>
      <w:r w:rsidRPr="00153428">
        <w:rPr>
          <w:u w:val="single"/>
        </w:rPr>
        <w:t>Descripción</w:t>
      </w:r>
      <w:r>
        <w:t xml:space="preserve">: </w:t>
      </w:r>
      <w:del w:id="460" w:author="wences martinez suarez" w:date="2017-06-26T17:57:00Z">
        <w:r w:rsidR="007220E7" w:rsidDel="00C11F82">
          <w:delText>el usuario</w:delText>
        </w:r>
      </w:del>
      <w:ins w:id="461" w:author="wences martinez suarez" w:date="2017-06-26T17:57:00Z">
        <w:r w:rsidR="00C11F82">
          <w:t>la</w:t>
        </w:r>
      </w:ins>
      <w:r w:rsidR="007220E7">
        <w:t xml:space="preserve"> empresa podrá </w:t>
      </w:r>
      <w:r w:rsidR="009E13EE">
        <w:t xml:space="preserve">ver y </w:t>
      </w:r>
      <w:r w:rsidR="007220E7">
        <w:t>buscar aquellos estudiantes que sean de su interés</w:t>
      </w:r>
      <w:r w:rsidR="009E13EE">
        <w:t>. En el caso de utilizar el buscador, se podrá filtrar l</w:t>
      </w:r>
      <w:r w:rsidR="007220E7">
        <w:t>a búsqueda por diferentes características (perfil académico, comunidad autónoma</w:t>
      </w:r>
      <w:r w:rsidR="009E13EE">
        <w:t xml:space="preserve"> o cualquier palabra clave</w:t>
      </w:r>
      <w:r w:rsidR="007220E7">
        <w:t>).</w:t>
      </w:r>
    </w:p>
    <w:p w14:paraId="7CFB52D8" w14:textId="6AA3FEEE" w:rsidR="00B764CA" w:rsidRPr="009E13EE" w:rsidRDefault="00B764CA" w:rsidP="009E13EE">
      <w:pPr>
        <w:numPr>
          <w:ilvl w:val="0"/>
          <w:numId w:val="26"/>
        </w:numPr>
        <w:spacing w:line="276" w:lineRule="auto"/>
        <w:jc w:val="left"/>
      </w:pPr>
      <w:r w:rsidRPr="00B82CDC">
        <w:rPr>
          <w:u w:val="single"/>
        </w:rPr>
        <w:t>Flujo normal del caso de uso:</w:t>
      </w:r>
      <w:r>
        <w:br/>
      </w:r>
      <w:r w:rsidR="009E13EE">
        <w:t xml:space="preserve">1. </w:t>
      </w:r>
      <w:del w:id="462" w:author="wences martinez suarez" w:date="2017-06-26T17:57:00Z">
        <w:r w:rsidR="009E13EE" w:rsidDel="00FC7799">
          <w:delText>El usuario</w:delText>
        </w:r>
      </w:del>
      <w:ins w:id="463" w:author="wences martinez suarez" w:date="2017-06-26T17:57:00Z">
        <w:r w:rsidR="00FC7799">
          <w:t>La</w:t>
        </w:r>
      </w:ins>
      <w:r w:rsidR="009E13EE">
        <w:t xml:space="preserve"> empresa accede a la pantalla principal de la aplicación web.</w:t>
      </w:r>
      <w:r w:rsidR="009E13EE">
        <w:br/>
        <w:t xml:space="preserve">2. </w:t>
      </w:r>
      <w:del w:id="464" w:author="wences martinez suarez" w:date="2017-06-26T17:57:00Z">
        <w:r w:rsidR="009E13EE" w:rsidDel="00FC7799">
          <w:delText>El usuario</w:delText>
        </w:r>
      </w:del>
      <w:ins w:id="465" w:author="wences martinez suarez" w:date="2017-06-26T17:57:00Z">
        <w:r w:rsidR="00FC7799">
          <w:t>La</w:t>
        </w:r>
      </w:ins>
      <w:r w:rsidR="009E13EE">
        <w:t xml:space="preserve"> empresa accede a la página </w:t>
      </w:r>
      <w:ins w:id="466" w:author="wences martinez suarez" w:date="2017-06-26T17:57:00Z">
        <w:r w:rsidR="00FC7799">
          <w:t>de Estudiantes.</w:t>
        </w:r>
      </w:ins>
      <w:del w:id="467" w:author="wences martinez suarez" w:date="2017-06-26T17:57:00Z">
        <w:r w:rsidR="009E13EE" w:rsidDel="00FC7799">
          <w:delText xml:space="preserve">de </w:delText>
        </w:r>
        <w:r w:rsidR="003D634A" w:rsidDel="00FC7799">
          <w:delText>estudiantes</w:delText>
        </w:r>
        <w:r w:rsidR="009E13EE" w:rsidDel="00FC7799">
          <w:delText xml:space="preserve"> haciendo click en apartado “Estudiantes” ubicado en </w:delText>
        </w:r>
        <w:r w:rsidR="003D634A" w:rsidDel="00FC7799">
          <w:delText>el menú</w:delText>
        </w:r>
        <w:r w:rsidR="009E13EE" w:rsidDel="00FC7799">
          <w:delText xml:space="preserve"> superior de la aplicación web.</w:delText>
        </w:r>
      </w:del>
      <w:r w:rsidR="009E13EE">
        <w:br/>
        <w:t xml:space="preserve">3. </w:t>
      </w:r>
      <w:ins w:id="468" w:author="wences martinez suarez" w:date="2017-06-26T17:57:00Z">
        <w:r w:rsidR="00FC7799">
          <w:t xml:space="preserve">La </w:t>
        </w:r>
      </w:ins>
      <w:del w:id="469" w:author="wences martinez suarez" w:date="2017-06-26T17:57:00Z">
        <w:r w:rsidR="009E13EE" w:rsidDel="00FC7799">
          <w:delText xml:space="preserve">El usuario </w:delText>
        </w:r>
      </w:del>
      <w:r w:rsidR="009E13EE">
        <w:t>empresa podrá ver la información detallada de cualquiera de los estudiantes que se le presentan en la página principal de estudiantes</w:t>
      </w:r>
      <w:del w:id="470" w:author="wences martinez suarez" w:date="2017-06-26T17:57:00Z">
        <w:r w:rsidR="009E13EE" w:rsidDel="00FC7799">
          <w:delText>, haciendo click en el botón “Ver más” dentro del cuadro de estudiante</w:delText>
        </w:r>
        <w:r w:rsidR="003D634A" w:rsidDel="00FC7799">
          <w:delText>.</w:delText>
        </w:r>
      </w:del>
      <w:ins w:id="471" w:author="wences martinez suarez" w:date="2017-06-26T17:57:00Z">
        <w:r w:rsidR="00FC7799">
          <w:t xml:space="preserve"> </w:t>
        </w:r>
      </w:ins>
      <w:ins w:id="472" w:author="wences martinez suarez" w:date="2017-06-26T17:58:00Z">
        <w:r w:rsidR="00FC7799">
          <w:t>seleccionándolos.</w:t>
        </w:r>
      </w:ins>
    </w:p>
    <w:p w14:paraId="50A62FA4" w14:textId="77777777" w:rsidR="00B764CA" w:rsidRPr="00F03765" w:rsidRDefault="00B764CA" w:rsidP="00B764CA">
      <w:pPr>
        <w:numPr>
          <w:ilvl w:val="0"/>
          <w:numId w:val="26"/>
        </w:numPr>
        <w:spacing w:line="276" w:lineRule="auto"/>
        <w:jc w:val="left"/>
        <w:rPr>
          <w:szCs w:val="22"/>
        </w:rPr>
      </w:pPr>
      <w:r w:rsidRPr="00B82CDC">
        <w:rPr>
          <w:u w:val="single"/>
        </w:rPr>
        <w:t>Flujo alternativo</w:t>
      </w:r>
      <w:r>
        <w:t>:</w:t>
      </w:r>
      <w:r>
        <w:br/>
        <w:t xml:space="preserve">3. </w:t>
      </w:r>
      <w:r w:rsidR="003D634A">
        <w:t xml:space="preserve">En caso de que el usuario empresa quiera buscar estudiantes concretos, podrá hacer una búsqueda filtrada de aquellos estudiantes por perfil requerido, comunidad autónoma o cualquier palabra clave, </w:t>
      </w:r>
      <w:proofErr w:type="gramStart"/>
      <w:r w:rsidR="003D634A">
        <w:t>como</w:t>
      </w:r>
      <w:proofErr w:type="gramEnd"/>
      <w:r w:rsidR="003D634A">
        <w:t xml:space="preserve"> por ejemplo: </w:t>
      </w:r>
      <w:proofErr w:type="spellStart"/>
      <w:r w:rsidR="00AF6520">
        <w:t>php</w:t>
      </w:r>
      <w:proofErr w:type="spellEnd"/>
      <w:r w:rsidR="00AF6520">
        <w:t xml:space="preserve">, desarrollo web, </w:t>
      </w:r>
      <w:proofErr w:type="spellStart"/>
      <w:r w:rsidR="00AF6520">
        <w:t>autocad</w:t>
      </w:r>
      <w:proofErr w:type="spellEnd"/>
      <w:r w:rsidR="00AF6520">
        <w:t>, java, etc.</w:t>
      </w:r>
    </w:p>
    <w:p w14:paraId="127E7422" w14:textId="77777777" w:rsidR="00F03765" w:rsidRPr="00AF6520" w:rsidRDefault="00F03765" w:rsidP="00F03765">
      <w:pPr>
        <w:spacing w:line="276" w:lineRule="auto"/>
        <w:jc w:val="left"/>
        <w:rPr>
          <w:szCs w:val="22"/>
        </w:rPr>
      </w:pPr>
    </w:p>
    <w:p w14:paraId="1839EFC1" w14:textId="05E9B6C8" w:rsidR="00AF6520" w:rsidRPr="0034415A" w:rsidRDefault="001048C6" w:rsidP="001048C6">
      <w:pPr>
        <w:pStyle w:val="Subttulo"/>
        <w:ind w:firstLine="720"/>
      </w:pPr>
      <w:bookmarkStart w:id="473" w:name="_Toc505427059"/>
      <w:bookmarkStart w:id="474" w:name="_Toc505427248"/>
      <w:r>
        <w:t>4.2.3.6</w:t>
      </w:r>
      <w:r w:rsidR="00F03765">
        <w:t xml:space="preserve"> </w:t>
      </w:r>
      <w:r w:rsidR="00AF6520">
        <w:t>Búsqueda de empresas – Rol de estudiante</w:t>
      </w:r>
      <w:bookmarkEnd w:id="473"/>
      <w:bookmarkEnd w:id="474"/>
    </w:p>
    <w:p w14:paraId="01AF89D2" w14:textId="520E62A8" w:rsidR="00AF6520" w:rsidRDefault="00AF6520" w:rsidP="00AF6520">
      <w:pPr>
        <w:numPr>
          <w:ilvl w:val="0"/>
          <w:numId w:val="26"/>
        </w:numPr>
        <w:spacing w:line="240" w:lineRule="auto"/>
        <w:jc w:val="left"/>
      </w:pPr>
      <w:r w:rsidRPr="00563F74">
        <w:rPr>
          <w:u w:val="single"/>
        </w:rPr>
        <w:t>Actores</w:t>
      </w:r>
      <w:r>
        <w:t xml:space="preserve">: </w:t>
      </w:r>
      <w:del w:id="475" w:author="wences martinez suarez" w:date="2017-06-26T17:58:00Z">
        <w:r w:rsidDel="00B55855">
          <w:delText>usuario (rol de estudiante)</w:delText>
        </w:r>
      </w:del>
      <w:ins w:id="476" w:author="wences martinez suarez" w:date="2017-06-26T17:58:00Z">
        <w:r w:rsidR="00B55855">
          <w:t>estudiante.</w:t>
        </w:r>
      </w:ins>
    </w:p>
    <w:p w14:paraId="4646F470" w14:textId="77777777" w:rsidR="00AF6520" w:rsidRDefault="00AF6520" w:rsidP="00AF6520">
      <w:pPr>
        <w:numPr>
          <w:ilvl w:val="0"/>
          <w:numId w:val="26"/>
        </w:numPr>
        <w:spacing w:line="240" w:lineRule="auto"/>
        <w:jc w:val="left"/>
      </w:pPr>
      <w:r w:rsidRPr="00563F74">
        <w:rPr>
          <w:u w:val="single"/>
        </w:rPr>
        <w:t>Precondiciones</w:t>
      </w:r>
      <w:r>
        <w:t>: el usuario debe de estar registrado en la aplicación web, haber iniciado sesión.</w:t>
      </w:r>
    </w:p>
    <w:p w14:paraId="2B1C3A8B" w14:textId="0CEBB2DB" w:rsidR="00AF6520" w:rsidRDefault="00AF6520" w:rsidP="00AF6520">
      <w:pPr>
        <w:numPr>
          <w:ilvl w:val="0"/>
          <w:numId w:val="26"/>
        </w:numPr>
        <w:spacing w:line="240" w:lineRule="auto"/>
        <w:jc w:val="left"/>
      </w:pPr>
      <w:r w:rsidRPr="00153428">
        <w:rPr>
          <w:u w:val="single"/>
        </w:rPr>
        <w:t>Descripción</w:t>
      </w:r>
      <w:r>
        <w:t>: el</w:t>
      </w:r>
      <w:del w:id="477" w:author="wences martinez suarez" w:date="2017-06-26T17:58:00Z">
        <w:r w:rsidDel="00B55855">
          <w:delText xml:space="preserve"> usuario</w:delText>
        </w:r>
      </w:del>
      <w:r>
        <w:t xml:space="preserve"> estudiante podrá ver y buscar aquellas empresas que sean de su interés. En el caso de utilizar el buscador, se podrá filtrar la búsqueda por diferentes características (sector de actividad, comunidad autónoma o cualquier palabra clave).</w:t>
      </w:r>
    </w:p>
    <w:p w14:paraId="74FEA668" w14:textId="67BB04A9" w:rsidR="00AF6520" w:rsidRPr="009E13EE" w:rsidRDefault="00AF6520" w:rsidP="002C5136">
      <w:pPr>
        <w:numPr>
          <w:ilvl w:val="0"/>
          <w:numId w:val="26"/>
        </w:numPr>
        <w:spacing w:line="276" w:lineRule="auto"/>
        <w:jc w:val="left"/>
      </w:pPr>
      <w:r w:rsidRPr="00B82CDC">
        <w:rPr>
          <w:u w:val="single"/>
        </w:rPr>
        <w:t>Flujo normal del caso de uso:</w:t>
      </w:r>
      <w:r>
        <w:br/>
      </w:r>
      <w:del w:id="478" w:author="wences martinez suarez" w:date="2017-06-26T17:58:00Z">
        <w:r w:rsidDel="00B55855">
          <w:delText>1. El usuario estudiante accede a la pantalla principal de la aplicación web.</w:delText>
        </w:r>
      </w:del>
      <w:ins w:id="479" w:author="wences martinez suarez" w:date="2017-06-26T17:58:00Z">
        <w:r w:rsidR="00B55855">
          <w:t>1.</w:t>
        </w:r>
      </w:ins>
      <w:del w:id="480" w:author="wences martinez suarez" w:date="2017-06-26T17:58:00Z">
        <w:r w:rsidDel="00B55855">
          <w:br/>
          <w:delText xml:space="preserve">2. </w:delText>
        </w:r>
      </w:del>
      <w:ins w:id="481" w:author="wences martinez suarez" w:date="2017-06-26T17:58:00Z">
        <w:r w:rsidR="00B55855">
          <w:t>El estudiante</w:t>
        </w:r>
      </w:ins>
      <w:del w:id="482" w:author="wences martinez suarez" w:date="2017-06-26T17:58:00Z">
        <w:r w:rsidDel="00B55855">
          <w:delText>El usuario empresa</w:delText>
        </w:r>
      </w:del>
      <w:r>
        <w:t xml:space="preserve"> accede a la página de </w:t>
      </w:r>
      <w:ins w:id="483" w:author="wences martinez suarez" w:date="2017-06-26T17:59:00Z">
        <w:r w:rsidR="00B55855">
          <w:t>E</w:t>
        </w:r>
      </w:ins>
      <w:del w:id="484" w:author="wences martinez suarez" w:date="2017-06-26T17:59:00Z">
        <w:r w:rsidDel="00B55855">
          <w:delText>e</w:delText>
        </w:r>
      </w:del>
      <w:r>
        <w:t>mpresas</w:t>
      </w:r>
      <w:ins w:id="485" w:author="wences martinez suarez" w:date="2017-06-26T17:59:00Z">
        <w:r w:rsidR="00B55855">
          <w:t>.</w:t>
        </w:r>
      </w:ins>
      <w:del w:id="486" w:author="wences martinez suarez" w:date="2017-06-26T17:59:00Z">
        <w:r w:rsidDel="00B55855">
          <w:delText xml:space="preserve"> </w:delText>
        </w:r>
      </w:del>
      <w:ins w:id="487" w:author="wences martinez suarez" w:date="2017-06-26T17:59:00Z">
        <w:r w:rsidR="00B55855">
          <w:br/>
        </w:r>
      </w:ins>
      <w:del w:id="488" w:author="wences martinez suarez" w:date="2017-06-26T17:59:00Z">
        <w:r w:rsidDel="00B55855">
          <w:delText>haciendo click en apartado “Empresas” ubicado en el menú superior de la aplicación web.</w:delText>
        </w:r>
        <w:r w:rsidDel="00B55855">
          <w:br/>
        </w:r>
      </w:del>
      <w:r>
        <w:t>3. El usuario estudiante podrá ver la información detallada de cualquiera de las empresas que se le presentan en la página principal de empresas</w:t>
      </w:r>
      <w:del w:id="489" w:author="wences martinez suarez" w:date="2017-06-26T17:59:00Z">
        <w:r w:rsidDel="00B55855">
          <w:delText>, haciendo click en el botón “Ver más” dentro del cuadro de empresa.</w:delText>
        </w:r>
      </w:del>
      <w:ins w:id="490" w:author="wences martinez suarez" w:date="2017-06-26T17:59:00Z">
        <w:r w:rsidR="00B55855">
          <w:t>, seleccionando la que desee ver.</w:t>
        </w:r>
      </w:ins>
    </w:p>
    <w:p w14:paraId="6842E1A9" w14:textId="26549F77" w:rsidR="00AF6520" w:rsidRPr="009F32A7" w:rsidRDefault="00AF6520" w:rsidP="0097796A">
      <w:pPr>
        <w:numPr>
          <w:ilvl w:val="0"/>
          <w:numId w:val="26"/>
        </w:numPr>
        <w:spacing w:line="276" w:lineRule="auto"/>
        <w:jc w:val="left"/>
        <w:rPr>
          <w:szCs w:val="22"/>
        </w:rPr>
      </w:pPr>
      <w:r w:rsidRPr="009F32A7">
        <w:rPr>
          <w:u w:val="single"/>
        </w:rPr>
        <w:t>Flujo alternativo</w:t>
      </w:r>
      <w:r>
        <w:t>:</w:t>
      </w:r>
      <w:r>
        <w:br/>
        <w:t>3. En caso de que el</w:t>
      </w:r>
      <w:ins w:id="491" w:author="wences martinez suarez" w:date="2017-06-26T17:59:00Z">
        <w:r w:rsidR="00B55855">
          <w:t xml:space="preserve"> </w:t>
        </w:r>
      </w:ins>
      <w:del w:id="492" w:author="wences martinez suarez" w:date="2017-06-26T17:59:00Z">
        <w:r w:rsidDel="00B55855">
          <w:delText xml:space="preserve"> usuario </w:delText>
        </w:r>
      </w:del>
      <w:r>
        <w:t xml:space="preserve">estudiante quiera buscar </w:t>
      </w:r>
      <w:proofErr w:type="gramStart"/>
      <w:r>
        <w:t>empresas concretos</w:t>
      </w:r>
      <w:proofErr w:type="gramEnd"/>
      <w:r>
        <w:t>, podrá hacer una búsqueda filtrada de aquell</w:t>
      </w:r>
      <w:r w:rsidR="004C6CE4">
        <w:t>a</w:t>
      </w:r>
      <w:r>
        <w:t>s e</w:t>
      </w:r>
      <w:r w:rsidR="004C6CE4">
        <w:t>mpresa</w:t>
      </w:r>
      <w:r>
        <w:t xml:space="preserve">s </w:t>
      </w:r>
      <w:r w:rsidR="004C6CE4">
        <w:t>por sector de actividad, comunidad autónoma o cualquier palabra clave</w:t>
      </w:r>
      <w:r>
        <w:t xml:space="preserve"> como por ejemplo: </w:t>
      </w:r>
      <w:proofErr w:type="spellStart"/>
      <w:r>
        <w:t>php</w:t>
      </w:r>
      <w:proofErr w:type="spellEnd"/>
      <w:r>
        <w:t xml:space="preserve">, desarrollo web, </w:t>
      </w:r>
      <w:proofErr w:type="spellStart"/>
      <w:r>
        <w:t>autocad</w:t>
      </w:r>
      <w:proofErr w:type="spellEnd"/>
      <w:r>
        <w:t>, java, etc.</w:t>
      </w:r>
    </w:p>
    <w:p w14:paraId="68D7F03A" w14:textId="77777777" w:rsidR="00B82CDC" w:rsidRPr="00BA71A7" w:rsidRDefault="00B82CDC" w:rsidP="00B82CDC">
      <w:pPr>
        <w:spacing w:line="276" w:lineRule="auto"/>
        <w:jc w:val="left"/>
        <w:rPr>
          <w:szCs w:val="22"/>
        </w:rPr>
      </w:pPr>
    </w:p>
    <w:p w14:paraId="1A92EFFB" w14:textId="1D2B9F65" w:rsidR="00D33730" w:rsidRDefault="001048C6" w:rsidP="00D33730">
      <w:pPr>
        <w:ind w:firstLine="360"/>
        <w:jc w:val="left"/>
        <w:rPr>
          <w:rStyle w:val="SubttuloCar"/>
        </w:rPr>
      </w:pPr>
      <w:bookmarkStart w:id="493" w:name="_Toc505427060"/>
      <w:bookmarkStart w:id="494" w:name="_Toc505427249"/>
      <w:r w:rsidRPr="001048C6">
        <w:rPr>
          <w:rStyle w:val="SubttuloCar"/>
        </w:rPr>
        <w:t>4.2.4</w:t>
      </w:r>
      <w:ins w:id="495" w:author="wences martinez suarez" w:date="2017-06-26T18:00:00Z">
        <w:r w:rsidR="00F71F9E" w:rsidRPr="001048C6">
          <w:rPr>
            <w:rStyle w:val="SubttuloCar"/>
          </w:rPr>
          <w:t xml:space="preserve"> </w:t>
        </w:r>
      </w:ins>
      <w:del w:id="496" w:author="wences martinez suarez" w:date="2017-06-26T18:00:00Z">
        <w:r w:rsidR="00AF6520" w:rsidRPr="001048C6" w:rsidDel="00F71F9E">
          <w:rPr>
            <w:rStyle w:val="SubttuloCar"/>
          </w:rPr>
          <w:delText xml:space="preserve">Subsistema 4 – </w:delText>
        </w:r>
      </w:del>
      <w:r w:rsidR="00AF6520" w:rsidRPr="001048C6">
        <w:rPr>
          <w:rStyle w:val="SubttuloCar"/>
        </w:rPr>
        <w:t>Comunicación entre usuarios</w:t>
      </w:r>
      <w:bookmarkEnd w:id="493"/>
      <w:bookmarkEnd w:id="494"/>
    </w:p>
    <w:p w14:paraId="740ED93C" w14:textId="120D3712" w:rsidR="00AF6520" w:rsidRDefault="00AF6520" w:rsidP="00D33730">
      <w:r>
        <w:lastRenderedPageBreak/>
        <w:tab/>
        <w:t xml:space="preserve">A </w:t>
      </w:r>
      <w:proofErr w:type="gramStart"/>
      <w:r>
        <w:t>continuación</w:t>
      </w:r>
      <w:proofErr w:type="gramEnd"/>
      <w:r>
        <w:t xml:space="preserve"> se presentarán los casos de uso que analizaremos para el subsistema “Comunicación de usuarios”, el cual engloba aquellas funcionalidades relacionadas con la comunicación entre los usuarios del sistema (envío de mensajes).</w:t>
      </w:r>
    </w:p>
    <w:p w14:paraId="78B0BEFD" w14:textId="70F6AD36" w:rsidR="00AF6520" w:rsidRPr="0034415A" w:rsidRDefault="001048C6" w:rsidP="001048C6">
      <w:pPr>
        <w:pStyle w:val="Subttulo"/>
        <w:ind w:firstLine="720"/>
      </w:pPr>
      <w:bookmarkStart w:id="497" w:name="_Toc505427061"/>
      <w:bookmarkStart w:id="498" w:name="_Toc505427250"/>
      <w:r>
        <w:t>4.2.4.1</w:t>
      </w:r>
      <w:r w:rsidR="00F03765">
        <w:t xml:space="preserve"> </w:t>
      </w:r>
      <w:r w:rsidR="00AF6520">
        <w:t>Envío de mensajes entre estudiantes y empresas</w:t>
      </w:r>
      <w:bookmarkEnd w:id="497"/>
      <w:bookmarkEnd w:id="498"/>
    </w:p>
    <w:p w14:paraId="2F9BFB34" w14:textId="25704ABB" w:rsidR="00AF6520" w:rsidRDefault="00AF6520" w:rsidP="00AF6520">
      <w:pPr>
        <w:numPr>
          <w:ilvl w:val="0"/>
          <w:numId w:val="26"/>
        </w:numPr>
        <w:spacing w:line="240" w:lineRule="auto"/>
        <w:jc w:val="left"/>
      </w:pPr>
      <w:r w:rsidRPr="00563F74">
        <w:rPr>
          <w:u w:val="single"/>
        </w:rPr>
        <w:t>Actores</w:t>
      </w:r>
      <w:r>
        <w:t xml:space="preserve">: </w:t>
      </w:r>
      <w:del w:id="499" w:author="wences martinez suarez" w:date="2017-06-26T18:00:00Z">
        <w:r w:rsidDel="000368A7">
          <w:delText>usuario (rol de estudiante y rol de empresa)</w:delText>
        </w:r>
      </w:del>
      <w:ins w:id="500" w:author="wences martinez suarez" w:date="2017-06-26T18:00:00Z">
        <w:r w:rsidR="000368A7">
          <w:t>estudiante y empresa.</w:t>
        </w:r>
      </w:ins>
    </w:p>
    <w:p w14:paraId="0E00C725" w14:textId="77777777" w:rsidR="00AF6520" w:rsidRDefault="00AF6520" w:rsidP="00AF6520">
      <w:pPr>
        <w:numPr>
          <w:ilvl w:val="0"/>
          <w:numId w:val="26"/>
        </w:numPr>
        <w:spacing w:line="240" w:lineRule="auto"/>
        <w:jc w:val="left"/>
      </w:pPr>
      <w:r w:rsidRPr="00563F74">
        <w:rPr>
          <w:u w:val="single"/>
        </w:rPr>
        <w:t>Precondiciones</w:t>
      </w:r>
      <w:r>
        <w:t>: el usuario debe de estar registrado en la aplicación web y haber iniciado sesión.</w:t>
      </w:r>
    </w:p>
    <w:p w14:paraId="4EE49455" w14:textId="08C79EB0" w:rsidR="00AF6520" w:rsidRDefault="00AF6520" w:rsidP="00AF6520">
      <w:pPr>
        <w:numPr>
          <w:ilvl w:val="0"/>
          <w:numId w:val="26"/>
        </w:numPr>
        <w:spacing w:line="240" w:lineRule="auto"/>
        <w:jc w:val="left"/>
      </w:pPr>
      <w:r w:rsidRPr="00153428">
        <w:rPr>
          <w:u w:val="single"/>
        </w:rPr>
        <w:t>Descripción</w:t>
      </w:r>
      <w:r>
        <w:t xml:space="preserve">: el </w:t>
      </w:r>
      <w:del w:id="501" w:author="wences martinez suarez" w:date="2017-06-26T18:00:00Z">
        <w:r w:rsidDel="000368A7">
          <w:delText xml:space="preserve">usuario </w:delText>
        </w:r>
      </w:del>
      <w:r>
        <w:t xml:space="preserve">estudiante podrá enviar aquellos mensajes que desee a cualquier </w:t>
      </w:r>
      <w:del w:id="502" w:author="wences martinez suarez" w:date="2017-06-26T18:01:00Z">
        <w:r w:rsidDel="000368A7">
          <w:delText xml:space="preserve">estudiante </w:delText>
        </w:r>
      </w:del>
      <w:r>
        <w:t>empresa y viceversa.</w:t>
      </w:r>
    </w:p>
    <w:p w14:paraId="321B5C11" w14:textId="2C436E38" w:rsidR="009F32A7" w:rsidRDefault="00AF6520" w:rsidP="009F32A7">
      <w:pPr>
        <w:numPr>
          <w:ilvl w:val="0"/>
          <w:numId w:val="26"/>
        </w:numPr>
        <w:spacing w:line="276" w:lineRule="auto"/>
        <w:jc w:val="left"/>
      </w:pPr>
      <w:r w:rsidRPr="00062F48">
        <w:rPr>
          <w:u w:val="single"/>
        </w:rPr>
        <w:t>Flujo normal del caso de uso:</w:t>
      </w:r>
      <w:r>
        <w:br/>
      </w:r>
      <w:r w:rsidR="009F32A7">
        <w:t xml:space="preserve">1. El </w:t>
      </w:r>
      <w:del w:id="503" w:author="wences martinez suarez" w:date="2017-06-26T18:01:00Z">
        <w:r w:rsidR="009F32A7" w:rsidDel="000368A7">
          <w:delText xml:space="preserve">usuario </w:delText>
        </w:r>
      </w:del>
      <w:r w:rsidR="009F32A7">
        <w:t>estudiante/empresa accede a la pantalla principal de la aplicación web.</w:t>
      </w:r>
      <w:r w:rsidR="009F32A7">
        <w:br/>
        <w:t>2. El</w:t>
      </w:r>
      <w:del w:id="504" w:author="wences martinez suarez" w:date="2017-06-26T18:01:00Z">
        <w:r w:rsidR="009F32A7" w:rsidDel="000368A7">
          <w:delText xml:space="preserve"> usuario</w:delText>
        </w:r>
      </w:del>
      <w:r w:rsidR="009F32A7">
        <w:t xml:space="preserve"> estudiante/empresa accede a la página de estudiantes o empresas (según le corresponda</w:t>
      </w:r>
      <w:del w:id="505" w:author="wences martinez suarez" w:date="2017-06-26T18:01:00Z">
        <w:r w:rsidR="009F32A7" w:rsidDel="000368A7">
          <w:delText>) haciendo click en apartado “Estudiantes/Empresas” ubicado en el menú</w:delText>
        </w:r>
      </w:del>
      <w:ins w:id="506" w:author="wences martinez suarez" w:date="2017-06-26T18:01:00Z">
        <w:r w:rsidR="000368A7">
          <w:t>.</w:t>
        </w:r>
      </w:ins>
      <w:del w:id="507" w:author="wences martinez suarez" w:date="2017-06-26T18:01:00Z">
        <w:r w:rsidR="009F32A7" w:rsidDel="000368A7">
          <w:delText xml:space="preserve"> superior de la aplicación web.</w:delText>
        </w:r>
      </w:del>
      <w:r w:rsidR="009F32A7">
        <w:br/>
        <w:t>3. El</w:t>
      </w:r>
      <w:ins w:id="508" w:author="wences martinez suarez" w:date="2017-06-26T18:01:00Z">
        <w:r w:rsidR="000368A7">
          <w:t xml:space="preserve"> </w:t>
        </w:r>
      </w:ins>
      <w:del w:id="509" w:author="wences martinez suarez" w:date="2017-06-26T18:01:00Z">
        <w:r w:rsidR="009F32A7" w:rsidDel="000368A7">
          <w:delText xml:space="preserve"> usuario </w:delText>
        </w:r>
      </w:del>
      <w:r w:rsidR="009F32A7">
        <w:t>estudiante/empresa podrá ver la información detallada de cualquiera de los estudiantes/empresas que se le presentan en la página principal</w:t>
      </w:r>
      <w:ins w:id="510" w:author="wences martinez suarez" w:date="2017-06-26T18:01:00Z">
        <w:r w:rsidR="000368A7">
          <w:t>.</w:t>
        </w:r>
        <w:r w:rsidR="000368A7">
          <w:br/>
        </w:r>
      </w:ins>
      <w:del w:id="511" w:author="wences martinez suarez" w:date="2017-06-26T18:01:00Z">
        <w:r w:rsidR="009F32A7" w:rsidDel="000368A7">
          <w:delText xml:space="preserve"> haciendo click en el botón “Ver más” dentro del cuadro de ese usuario.</w:delText>
        </w:r>
        <w:r w:rsidDel="000368A7">
          <w:delText xml:space="preserve"> </w:delText>
        </w:r>
        <w:r w:rsidR="009F32A7" w:rsidDel="000368A7">
          <w:br/>
        </w:r>
      </w:del>
      <w:r w:rsidR="009F32A7">
        <w:t xml:space="preserve">4. Una vez dentro de la página del usuario deseado, se le podrá </w:t>
      </w:r>
      <w:r w:rsidR="006712D7">
        <w:t>enviar</w:t>
      </w:r>
      <w:r w:rsidR="009F32A7">
        <w:t xml:space="preserve"> un mensaje (con asunto y cuerpo del mensaje)</w:t>
      </w:r>
      <w:ins w:id="512" w:author="wences martinez suarez" w:date="2017-06-26T18:01:00Z">
        <w:r w:rsidR="000368A7">
          <w:t>.</w:t>
        </w:r>
      </w:ins>
      <w:del w:id="513" w:author="wences martinez suarez" w:date="2017-06-26T18:01:00Z">
        <w:r w:rsidR="009F32A7" w:rsidDel="000368A7">
          <w:delText xml:space="preserve"> haciendo click en el botón “Enviar mensaje”.</w:delText>
        </w:r>
      </w:del>
      <w:r w:rsidR="006712D7">
        <w:br/>
        <w:t xml:space="preserve">5. Una vez rellenado el asunto y cuerpo del mensaje, se </w:t>
      </w:r>
      <w:del w:id="514" w:author="wences martinez suarez" w:date="2017-06-26T18:02:00Z">
        <w:r w:rsidR="006712D7" w:rsidDel="000368A7">
          <w:delText>hará click en “Enviar” para que el mensaje se envíe a su destinatario.</w:delText>
        </w:r>
      </w:del>
      <w:ins w:id="515" w:author="wences martinez suarez" w:date="2017-06-26T18:02:00Z">
        <w:r w:rsidR="000368A7">
          <w:t>podrá enviar el mensaje al destinatario.</w:t>
        </w:r>
      </w:ins>
      <w:r w:rsidR="005E48D4">
        <w:br/>
        <w:t xml:space="preserve">6. El sistema mandará el mensaje interno al </w:t>
      </w:r>
      <w:proofErr w:type="gramStart"/>
      <w:r w:rsidR="005E48D4">
        <w:t>destinatario</w:t>
      </w:r>
      <w:proofErr w:type="gramEnd"/>
      <w:r w:rsidR="005E48D4">
        <w:t xml:space="preserve"> así como también un email a su cuenta de correo personal notificándole de que tiene un mensaje nuevo.</w:t>
      </w:r>
    </w:p>
    <w:p w14:paraId="5EA7D430" w14:textId="4640C5A1" w:rsidR="00AF6520" w:rsidRDefault="00AF6520" w:rsidP="009F32A7">
      <w:pPr>
        <w:numPr>
          <w:ilvl w:val="0"/>
          <w:numId w:val="26"/>
        </w:numPr>
        <w:spacing w:line="276" w:lineRule="auto"/>
        <w:jc w:val="left"/>
      </w:pPr>
      <w:r w:rsidRPr="00062F48">
        <w:rPr>
          <w:u w:val="single"/>
        </w:rPr>
        <w:t>Flujo alternativo</w:t>
      </w:r>
      <w:r>
        <w:t>:</w:t>
      </w:r>
      <w:r>
        <w:br/>
      </w:r>
      <w:r w:rsidR="006712D7">
        <w:t>5</w:t>
      </w:r>
      <w:r>
        <w:t>.</w:t>
      </w:r>
      <w:r w:rsidR="006712D7">
        <w:t xml:space="preserve"> En caso de que el usuario que manda el mensaje cambie de página o no </w:t>
      </w:r>
      <w:del w:id="516" w:author="wences martinez suarez" w:date="2017-06-26T18:02:00Z">
        <w:r w:rsidR="006712D7" w:rsidDel="000368A7">
          <w:delText>presione el botón</w:delText>
        </w:r>
      </w:del>
      <w:ins w:id="517" w:author="wences martinez suarez" w:date="2017-06-26T18:02:00Z">
        <w:r w:rsidR="000368A7">
          <w:t>envíe el mensaje</w:t>
        </w:r>
      </w:ins>
      <w:del w:id="518" w:author="wences martinez suarez" w:date="2017-06-26T18:02:00Z">
        <w:r w:rsidR="006712D7" w:rsidDel="000368A7">
          <w:delText xml:space="preserve"> “Enviar” </w:delText>
        </w:r>
      </w:del>
      <w:ins w:id="519" w:author="wences martinez suarez" w:date="2017-06-26T18:02:00Z">
        <w:r w:rsidR="000368A7">
          <w:t xml:space="preserve"> </w:t>
        </w:r>
      </w:ins>
      <w:r w:rsidR="006712D7">
        <w:t>una vez escrito</w:t>
      </w:r>
      <w:del w:id="520" w:author="wences martinez suarez" w:date="2017-06-26T18:02:00Z">
        <w:r w:rsidR="006712D7" w:rsidDel="000368A7">
          <w:delText xml:space="preserve"> el mensaje</w:delText>
        </w:r>
      </w:del>
      <w:r w:rsidR="005E48D4">
        <w:t>, este no se mandará ni tampoco el email a su cuenta personal.</w:t>
      </w:r>
    </w:p>
    <w:p w14:paraId="6784115F" w14:textId="77777777" w:rsidR="006712D7" w:rsidRDefault="006712D7" w:rsidP="006712D7">
      <w:pPr>
        <w:spacing w:line="276" w:lineRule="auto"/>
        <w:jc w:val="left"/>
      </w:pPr>
    </w:p>
    <w:p w14:paraId="509B64D8" w14:textId="0E31E877" w:rsidR="006712D7" w:rsidRPr="0034415A" w:rsidRDefault="001048C6" w:rsidP="001048C6">
      <w:pPr>
        <w:pStyle w:val="Subttulo"/>
        <w:ind w:firstLine="720"/>
      </w:pPr>
      <w:bookmarkStart w:id="521" w:name="_Toc505427062"/>
      <w:bookmarkStart w:id="522" w:name="_Toc505427251"/>
      <w:r>
        <w:t>4.2.4.2</w:t>
      </w:r>
      <w:r w:rsidR="00F03765">
        <w:t xml:space="preserve"> </w:t>
      </w:r>
      <w:r w:rsidR="006712D7">
        <w:t>Gestión de mensajes</w:t>
      </w:r>
      <w:bookmarkEnd w:id="521"/>
      <w:bookmarkEnd w:id="522"/>
    </w:p>
    <w:p w14:paraId="74788B8E" w14:textId="77777777" w:rsidR="006712D7" w:rsidRDefault="006712D7" w:rsidP="006712D7">
      <w:pPr>
        <w:numPr>
          <w:ilvl w:val="0"/>
          <w:numId w:val="26"/>
        </w:numPr>
        <w:spacing w:line="240" w:lineRule="auto"/>
        <w:jc w:val="left"/>
      </w:pPr>
      <w:r w:rsidRPr="00563F74">
        <w:rPr>
          <w:u w:val="single"/>
        </w:rPr>
        <w:t>Actores</w:t>
      </w:r>
      <w:r>
        <w:t>: usuario (rol de estudiante y rol de empresa)</w:t>
      </w:r>
    </w:p>
    <w:p w14:paraId="4F8EC5AA" w14:textId="77777777" w:rsidR="006712D7" w:rsidRDefault="006712D7" w:rsidP="006712D7">
      <w:pPr>
        <w:numPr>
          <w:ilvl w:val="0"/>
          <w:numId w:val="26"/>
        </w:numPr>
        <w:spacing w:line="240" w:lineRule="auto"/>
        <w:jc w:val="left"/>
      </w:pPr>
      <w:r w:rsidRPr="00563F74">
        <w:rPr>
          <w:u w:val="single"/>
        </w:rPr>
        <w:t>Precondiciones</w:t>
      </w:r>
      <w:r>
        <w:t>: el usuario debe de estar registrado en la aplicación web y haber iniciado sesión.</w:t>
      </w:r>
    </w:p>
    <w:p w14:paraId="3341E6FF" w14:textId="77777777" w:rsidR="006712D7" w:rsidRDefault="006712D7" w:rsidP="006712D7">
      <w:pPr>
        <w:numPr>
          <w:ilvl w:val="0"/>
          <w:numId w:val="26"/>
        </w:numPr>
        <w:spacing w:line="240" w:lineRule="auto"/>
        <w:jc w:val="left"/>
      </w:pPr>
      <w:r w:rsidRPr="00153428">
        <w:rPr>
          <w:u w:val="single"/>
        </w:rPr>
        <w:t>Descripción</w:t>
      </w:r>
      <w:r>
        <w:t xml:space="preserve">: el usuario podrá ver aquellos mensajes que </w:t>
      </w:r>
      <w:r w:rsidR="00B5572A">
        <w:t>reciba</w:t>
      </w:r>
      <w:r>
        <w:t xml:space="preserve"> o aquellos que él envíe.</w:t>
      </w:r>
      <w:r w:rsidR="00B5572A">
        <w:t xml:space="preserve"> El usuario también podrá responder a aquellos mensajes que reciba.</w:t>
      </w:r>
    </w:p>
    <w:p w14:paraId="02478F1F" w14:textId="4981F09D" w:rsidR="006712D7" w:rsidRDefault="006712D7" w:rsidP="00B5572A">
      <w:pPr>
        <w:numPr>
          <w:ilvl w:val="0"/>
          <w:numId w:val="26"/>
        </w:numPr>
        <w:spacing w:line="276" w:lineRule="auto"/>
        <w:jc w:val="left"/>
      </w:pPr>
      <w:r w:rsidRPr="00062F48">
        <w:rPr>
          <w:u w:val="single"/>
        </w:rPr>
        <w:lastRenderedPageBreak/>
        <w:t>Flujo normal del caso de uso:</w:t>
      </w:r>
      <w:r>
        <w:br/>
        <w:t>1. El usuario accede a su perfil.</w:t>
      </w:r>
      <w:r>
        <w:br/>
        <w:t>2. El usuario accede al apartado “Mis mensajes”.</w:t>
      </w:r>
      <w:r>
        <w:br/>
        <w:t>3. El usuario podrá ver aquellos mensajes que haya recibido o aquellos que haya enviado.</w:t>
      </w:r>
      <w:r w:rsidR="00B5572A">
        <w:br/>
        <w:t xml:space="preserve">4. El usuario podrá responder a aquellos mensajes que haya recibidos haciendo </w:t>
      </w:r>
      <w:proofErr w:type="spellStart"/>
      <w:r w:rsidR="00B5572A">
        <w:t>click</w:t>
      </w:r>
      <w:proofErr w:type="spellEnd"/>
      <w:r w:rsidR="00B5572A">
        <w:t xml:space="preserve"> en “Ver mensaje” y en “Responder mensaje” una vez haya accedido al mensaje.</w:t>
      </w:r>
      <w:r w:rsidR="00B5572A">
        <w:br/>
        <w:t xml:space="preserve">5. Una vez rellenado el asunto y cuerpo del mensaje, se hará </w:t>
      </w:r>
      <w:proofErr w:type="spellStart"/>
      <w:r w:rsidR="00B5572A">
        <w:t>click</w:t>
      </w:r>
      <w:proofErr w:type="spellEnd"/>
      <w:r w:rsidR="00B5572A">
        <w:t xml:space="preserve"> en “Enviar” para que el mensaje se envíe a su destinatario.</w:t>
      </w:r>
      <w:r w:rsidR="005E48D4">
        <w:br/>
        <w:t>6. El sistema mandará el mensaje a su destinatario, así como también le enviará un email a su correo personal notificándole que tiene un nuevo mensaje.</w:t>
      </w:r>
    </w:p>
    <w:p w14:paraId="5EA6DCDC" w14:textId="211A7FB0" w:rsidR="00734BC4" w:rsidRPr="000D1ADF" w:rsidRDefault="006712D7" w:rsidP="000D1ADF">
      <w:pPr>
        <w:numPr>
          <w:ilvl w:val="0"/>
          <w:numId w:val="26"/>
        </w:numPr>
        <w:spacing w:line="276" w:lineRule="auto"/>
        <w:jc w:val="left"/>
      </w:pPr>
      <w:r w:rsidRPr="00734BC4">
        <w:rPr>
          <w:u w:val="single"/>
        </w:rPr>
        <w:t>Flujo alternativo</w:t>
      </w:r>
      <w:r>
        <w:t>:</w:t>
      </w:r>
      <w:r>
        <w:br/>
      </w:r>
      <w:r w:rsidR="00B5572A">
        <w:t>4</w:t>
      </w:r>
      <w:r>
        <w:t xml:space="preserve">. En caso de que el usuario </w:t>
      </w:r>
      <w:r w:rsidR="00B5572A">
        <w:t>que</w:t>
      </w:r>
      <w:r>
        <w:t xml:space="preserve"> manda el mensaje cambie de página o no le de al botón “Enviar” una vez escrito el mensaje, este no se mandará.</w:t>
      </w:r>
    </w:p>
    <w:p w14:paraId="4273C541" w14:textId="77777777" w:rsidR="00734BC4" w:rsidRPr="00734BC4" w:rsidRDefault="00734BC4" w:rsidP="00734BC4">
      <w:pPr>
        <w:spacing w:line="276" w:lineRule="auto"/>
        <w:ind w:left="720"/>
        <w:jc w:val="left"/>
      </w:pPr>
    </w:p>
    <w:p w14:paraId="797496DF" w14:textId="753CBBA5" w:rsidR="00AD7365" w:rsidRDefault="001048C6" w:rsidP="00972BBB">
      <w:pPr>
        <w:pStyle w:val="Subttulo"/>
        <w:jc w:val="both"/>
      </w:pPr>
      <w:bookmarkStart w:id="523" w:name="_Toc486444096"/>
      <w:bookmarkStart w:id="524" w:name="_Toc505427063"/>
      <w:bookmarkStart w:id="525"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523"/>
      <w:bookmarkEnd w:id="524"/>
      <w:bookmarkEnd w:id="525"/>
    </w:p>
    <w:p w14:paraId="08CCD836" w14:textId="77777777" w:rsidR="00E92A0B" w:rsidRPr="008E0FE8" w:rsidRDefault="00AD7365" w:rsidP="00DC70F7">
      <w:pPr>
        <w:spacing w:before="240"/>
        <w:rPr>
          <w:szCs w:val="22"/>
        </w:rPr>
      </w:pPr>
      <w:r w:rsidRPr="002C5136">
        <w:rPr>
          <w:szCs w:val="22"/>
        </w:rPr>
        <w:tab/>
        <w:t>Este tipo de requisitos componen una parte importante del análisis de requisitos del sistema, ya que estos representan las características generales y restricciones de nuestra aplicación.</w:t>
      </w:r>
      <w:r w:rsidR="001069CF" w:rsidRPr="00DE0837">
        <w:rPr>
          <w:szCs w:val="22"/>
        </w:rPr>
        <w:t xml:space="preserve"> Se centran en aspectos como l</w:t>
      </w:r>
      <w:r w:rsidR="001069CF" w:rsidRPr="008E0FE8">
        <w:rPr>
          <w:szCs w:val="22"/>
        </w:rPr>
        <w:t>a eficiencia, seguridad, usabilidad, rendimiento, etc., que el sistema debe garantizar.</w:t>
      </w:r>
    </w:p>
    <w:p w14:paraId="358F3203" w14:textId="77777777" w:rsidR="00E92A0B" w:rsidRPr="002C5136" w:rsidRDefault="00E92A0B" w:rsidP="00DC70F7">
      <w:pPr>
        <w:ind w:firstLine="720"/>
        <w:rPr>
          <w:szCs w:val="22"/>
        </w:rPr>
      </w:pPr>
      <w:r w:rsidRPr="000A7CA9">
        <w:rPr>
          <w:szCs w:val="22"/>
        </w:rPr>
        <w:t xml:space="preserve">A </w:t>
      </w:r>
      <w:proofErr w:type="gramStart"/>
      <w:r w:rsidRPr="000A7CA9">
        <w:rPr>
          <w:szCs w:val="22"/>
        </w:rPr>
        <w:t>continuación</w:t>
      </w:r>
      <w:proofErr w:type="gramEnd"/>
      <w:r w:rsidRPr="000A7CA9">
        <w:rPr>
          <w:szCs w:val="22"/>
        </w:rPr>
        <w:t xml:space="preserve"> se detallarán aquellos requisitos no funcionales del sistema que deben estar </w:t>
      </w:r>
      <w:commentRangeStart w:id="526"/>
      <w:r w:rsidRPr="000A7CA9">
        <w:rPr>
          <w:szCs w:val="22"/>
        </w:rPr>
        <w:t>presentes para garantizar la may</w:t>
      </w:r>
      <w:r w:rsidR="001069CF" w:rsidRPr="002C5136">
        <w:rPr>
          <w:szCs w:val="22"/>
        </w:rPr>
        <w:t>or calidad de la aplicación web.</w:t>
      </w:r>
    </w:p>
    <w:p w14:paraId="517E5EE0" w14:textId="77777777" w:rsidR="001069CF" w:rsidRPr="002C5136" w:rsidRDefault="001069CF" w:rsidP="00FC5918">
      <w:pPr>
        <w:numPr>
          <w:ilvl w:val="0"/>
          <w:numId w:val="28"/>
        </w:numPr>
        <w:spacing w:line="240" w:lineRule="auto"/>
        <w:rPr>
          <w:szCs w:val="22"/>
        </w:rPr>
      </w:pPr>
      <w:commentRangeStart w:id="527"/>
      <w:r w:rsidRPr="002C5136">
        <w:rPr>
          <w:szCs w:val="22"/>
          <w:rPrChange w:id="528" w:author="wences martinez suarez" w:date="2017-06-26T18:03:00Z">
            <w:rPr>
              <w:rFonts w:ascii="Arial" w:hAnsi="Arial" w:cs="Arial"/>
              <w:sz w:val="20"/>
            </w:rPr>
          </w:rPrChange>
        </w:rPr>
        <w:t>La aplicación debe proporcionar una experiencia de usuario positiva a este, durante y después de la iteración con esta.</w:t>
      </w:r>
    </w:p>
    <w:p w14:paraId="780AA3A5" w14:textId="77777777" w:rsidR="001069CF" w:rsidRPr="002C5136" w:rsidRDefault="001069CF" w:rsidP="00FC5918">
      <w:pPr>
        <w:numPr>
          <w:ilvl w:val="0"/>
          <w:numId w:val="28"/>
        </w:numPr>
        <w:spacing w:line="240" w:lineRule="auto"/>
        <w:rPr>
          <w:szCs w:val="22"/>
        </w:rPr>
      </w:pPr>
      <w:r w:rsidRPr="002C5136">
        <w:rPr>
          <w:szCs w:val="22"/>
          <w:rPrChange w:id="529" w:author="wences martinez suarez" w:date="2017-06-26T18:03:00Z">
            <w:rPr>
              <w:rFonts w:ascii="Arial" w:hAnsi="Arial" w:cs="Arial"/>
              <w:sz w:val="20"/>
            </w:rPr>
          </w:rPrChange>
        </w:rPr>
        <w:t xml:space="preserve">La aplicación debe garantizar el concepto de usabilidad al usuario </w:t>
      </w:r>
      <w:r w:rsidR="005C5FDE" w:rsidRPr="002C5136">
        <w:rPr>
          <w:szCs w:val="22"/>
          <w:rPrChange w:id="530" w:author="wences martinez suarez" w:date="2017-06-26T18:03:00Z">
            <w:rPr>
              <w:rFonts w:ascii="Arial" w:hAnsi="Arial" w:cs="Arial"/>
              <w:sz w:val="20"/>
            </w:rPr>
          </w:rPrChange>
        </w:rPr>
        <w:t>permitiéndole</w:t>
      </w:r>
      <w:r w:rsidRPr="002C5136">
        <w:rPr>
          <w:szCs w:val="22"/>
          <w:rPrChange w:id="531" w:author="wences martinez suarez" w:date="2017-06-26T18:03:00Z">
            <w:rPr>
              <w:rFonts w:ascii="Arial" w:hAnsi="Arial" w:cs="Arial"/>
              <w:sz w:val="20"/>
            </w:rPr>
          </w:rPrChange>
        </w:rPr>
        <w:t xml:space="preserve"> alcanzar el objetivo que busca sin dificultades</w:t>
      </w:r>
      <w:commentRangeEnd w:id="527"/>
      <w:r w:rsidR="0066275B" w:rsidRPr="002C5136">
        <w:rPr>
          <w:rStyle w:val="Refdecomentario"/>
          <w:rFonts w:eastAsia="Calibri"/>
          <w:noProof/>
          <w:sz w:val="22"/>
          <w:szCs w:val="22"/>
          <w:lang w:val="en-GB" w:eastAsia="en-US"/>
          <w:rPrChange w:id="532" w:author="wences martinez suarez" w:date="2017-06-26T18:03:00Z">
            <w:rPr>
              <w:rStyle w:val="Refdecomentario"/>
              <w:rFonts w:ascii="Calibri" w:eastAsia="Calibri" w:hAnsi="Calibri"/>
              <w:noProof/>
              <w:lang w:val="en-GB" w:eastAsia="en-US"/>
            </w:rPr>
          </w:rPrChange>
        </w:rPr>
        <w:commentReference w:id="527"/>
      </w:r>
    </w:p>
    <w:p w14:paraId="4B34DCD6" w14:textId="77777777" w:rsidR="001069CF" w:rsidRPr="002C5136" w:rsidRDefault="001069CF" w:rsidP="00FC5918">
      <w:pPr>
        <w:numPr>
          <w:ilvl w:val="0"/>
          <w:numId w:val="28"/>
        </w:numPr>
        <w:spacing w:line="240" w:lineRule="auto"/>
        <w:rPr>
          <w:szCs w:val="22"/>
        </w:rPr>
      </w:pPr>
      <w:r w:rsidRPr="002C5136">
        <w:rPr>
          <w:szCs w:val="22"/>
          <w:rPrChange w:id="533" w:author="wences martinez suarez" w:date="2017-06-26T18:03:00Z">
            <w:rPr>
              <w:rFonts w:ascii="Arial" w:hAnsi="Arial" w:cs="Arial"/>
              <w:sz w:val="20"/>
            </w:rPr>
          </w:rPrChange>
        </w:rPr>
        <w:t>La aplicación debe garantizar la total protección</w:t>
      </w:r>
      <w:r w:rsidR="0031004C" w:rsidRPr="002C5136">
        <w:rPr>
          <w:szCs w:val="22"/>
          <w:rPrChange w:id="534" w:author="wences martinez suarez" w:date="2017-06-26T18:03:00Z">
            <w:rPr>
              <w:rFonts w:ascii="Arial" w:hAnsi="Arial" w:cs="Arial"/>
              <w:sz w:val="20"/>
            </w:rPr>
          </w:rPrChange>
        </w:rPr>
        <w:t xml:space="preserve"> de los datos de acceso del usuario, utilizando la encriptación de contraseñas de usuario con la función Hash </w:t>
      </w:r>
      <w:proofErr w:type="spellStart"/>
      <w:r w:rsidR="0031004C" w:rsidRPr="002C5136">
        <w:rPr>
          <w:szCs w:val="22"/>
          <w:rPrChange w:id="535" w:author="wences martinez suarez" w:date="2017-06-26T18:03:00Z">
            <w:rPr>
              <w:rFonts w:ascii="Arial" w:hAnsi="Arial" w:cs="Arial"/>
              <w:sz w:val="20"/>
            </w:rPr>
          </w:rPrChange>
        </w:rPr>
        <w:t>Bcrypt</w:t>
      </w:r>
      <w:proofErr w:type="spellEnd"/>
      <w:r w:rsidRPr="002C5136">
        <w:rPr>
          <w:szCs w:val="22"/>
          <w:rPrChange w:id="536" w:author="wences martinez suarez" w:date="2017-06-26T18:03:00Z">
            <w:rPr>
              <w:rFonts w:ascii="Arial" w:hAnsi="Arial" w:cs="Arial"/>
              <w:sz w:val="20"/>
            </w:rPr>
          </w:rPrChange>
        </w:rPr>
        <w:t>.</w:t>
      </w:r>
    </w:p>
    <w:p w14:paraId="4608ED29" w14:textId="77777777" w:rsidR="001069CF" w:rsidRDefault="006C7454" w:rsidP="00FC5918">
      <w:pPr>
        <w:numPr>
          <w:ilvl w:val="0"/>
          <w:numId w:val="28"/>
        </w:numPr>
        <w:spacing w:line="240" w:lineRule="auto"/>
        <w:rPr>
          <w:szCs w:val="22"/>
        </w:rPr>
      </w:pPr>
      <w:r w:rsidRPr="002C5136">
        <w:rPr>
          <w:szCs w:val="22"/>
          <w:rPrChange w:id="537" w:author="wences martinez suarez" w:date="2017-06-26T18:03:00Z">
            <w:rPr>
              <w:rFonts w:ascii="Arial" w:hAnsi="Arial" w:cs="Arial"/>
              <w:sz w:val="20"/>
            </w:rPr>
          </w:rPrChange>
        </w:rPr>
        <w:t>El sistema ocultará aquellas funcionalidades solo proporcionadas para los usuarios registrados (creación de ofertas, inscripción en ofertas o envío de mensajes).</w:t>
      </w:r>
      <w:commentRangeEnd w:id="526"/>
      <w:r w:rsidR="0066275B" w:rsidRPr="002C5136">
        <w:rPr>
          <w:rStyle w:val="Refdecomentario"/>
          <w:rFonts w:eastAsia="Calibri"/>
          <w:noProof/>
          <w:sz w:val="22"/>
          <w:szCs w:val="22"/>
          <w:lang w:val="en-GB" w:eastAsia="en-US"/>
          <w:rPrChange w:id="538" w:author="wences martinez suarez" w:date="2017-06-26T18:03:00Z">
            <w:rPr>
              <w:rStyle w:val="Refdecomentario"/>
              <w:rFonts w:ascii="Calibri" w:eastAsia="Calibri" w:hAnsi="Calibri"/>
              <w:noProof/>
              <w:lang w:val="en-GB" w:eastAsia="en-US"/>
            </w:rPr>
          </w:rPrChange>
        </w:rPr>
        <w:commentReference w:id="526"/>
      </w:r>
    </w:p>
    <w:p w14:paraId="5F7F1B8E" w14:textId="6B7DB200" w:rsidR="00E92A0B" w:rsidRDefault="005E48D4" w:rsidP="00972BBB">
      <w:pPr>
        <w:ind w:left="360"/>
      </w:pPr>
      <w:r>
        <w:rPr>
          <w:szCs w:val="22"/>
        </w:rPr>
        <w:t xml:space="preserve">Los requisitos no funcionales vistos anteriormente que tienen que ver con la experiencia de </w:t>
      </w:r>
      <w:proofErr w:type="gramStart"/>
      <w:r>
        <w:rPr>
          <w:szCs w:val="22"/>
        </w:rPr>
        <w:t>usuario</w:t>
      </w:r>
      <w:proofErr w:type="gramEnd"/>
      <w:r>
        <w:rPr>
          <w:szCs w:val="22"/>
        </w:rPr>
        <w:t xml:space="preserve"> así como la usabilidad de la aplicación se llevarán a cabo mediante el seguimiento de una guía </w:t>
      </w:r>
      <w:r>
        <w:rPr>
          <w:szCs w:val="22"/>
        </w:rPr>
        <w:lastRenderedPageBreak/>
        <w:t>heurística basada en diferentes criterios de usabilidad y accesibilidad que cubrirán aquellas características que debe tener una aplicación web.</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63DD4D47" w:rsidR="00DC70F7" w:rsidRDefault="00972BBB" w:rsidP="00DC70F7">
      <w:pPr>
        <w:pStyle w:val="Subttulo"/>
      </w:pPr>
      <w:bookmarkStart w:id="539" w:name="_Toc486444097"/>
      <w:bookmarkStart w:id="540" w:name="_Toc505427064"/>
      <w:bookmarkStart w:id="541" w:name="_Toc505427253"/>
      <w:r>
        <w:t>4.4</w:t>
      </w:r>
      <w:r w:rsidR="00681350">
        <w:t xml:space="preserve"> MODELO DE DATOS</w:t>
      </w:r>
      <w:bookmarkEnd w:id="539"/>
      <w:bookmarkEnd w:id="540"/>
      <w:bookmarkEnd w:id="541"/>
      <w:r w:rsidR="0029681C">
        <w:tab/>
      </w:r>
    </w:p>
    <w:p w14:paraId="012E3B14" w14:textId="19A7D842" w:rsidR="0029681C" w:rsidRDefault="0029681C" w:rsidP="000D1ADF">
      <w:pPr>
        <w:spacing w:before="240"/>
        <w:ind w:firstLine="720"/>
      </w:pPr>
      <w:r>
        <w:t xml:space="preserve">A </w:t>
      </w:r>
      <w:proofErr w:type="gramStart"/>
      <w:r>
        <w:t>continuación</w:t>
      </w:r>
      <w:proofErr w:type="gramEnd"/>
      <w:r>
        <w:t xml:space="preserve"> expondremos el modelo de datos de la aplicación web, el cual se diseña con el objetivo de tener una representación abstracta de los datos de la aplicación y las relaciones existentes entre ellos.</w:t>
      </w:r>
    </w:p>
    <w:p w14:paraId="686047BD" w14:textId="77777777" w:rsidR="00DC70F7" w:rsidDel="003A40D9" w:rsidRDefault="00DC70F7" w:rsidP="00DC70F7">
      <w:pPr>
        <w:spacing w:before="240"/>
        <w:rPr>
          <w:del w:id="542" w:author="wences martinez suarez" w:date="2017-06-26T18:40:00Z"/>
        </w:rPr>
      </w:pPr>
    </w:p>
    <w:p w14:paraId="18D954DB" w14:textId="64992608" w:rsidR="003A40D9" w:rsidRDefault="0029681C" w:rsidP="00DC70F7">
      <w:pPr>
        <w:rPr>
          <w:ins w:id="543" w:author="wences martinez suarez" w:date="2017-06-26T18:32:00Z"/>
        </w:rPr>
      </w:pPr>
      <w:del w:id="544" w:author="wences martinez suarez" w:date="2017-06-26T18:40:00Z">
        <w:r w:rsidDel="003A40D9">
          <w:tab/>
          <w:delText xml:space="preserve">Para representar correctamente el modelo, </w:delText>
        </w:r>
      </w:del>
    </w:p>
    <w:p w14:paraId="6254DDE4" w14:textId="670F3F0E" w:rsidR="003A40D9" w:rsidRDefault="00972BBB" w:rsidP="00972BBB">
      <w:pPr>
        <w:pStyle w:val="Subttulo"/>
        <w:rPr>
          <w:ins w:id="545" w:author="wences martinez suarez" w:date="2017-06-26T18:40:00Z"/>
        </w:rPr>
      </w:pPr>
      <w:r>
        <w:rPr>
          <w:rStyle w:val="nfasissutil"/>
        </w:rPr>
        <w:t xml:space="preserve">     </w:t>
      </w:r>
      <w:bookmarkStart w:id="546" w:name="_Toc505427065"/>
      <w:bookmarkStart w:id="547" w:name="_Toc505427254"/>
      <w:r>
        <w:rPr>
          <w:rStyle w:val="nfasissutil"/>
        </w:rPr>
        <w:t>4.4.1</w:t>
      </w:r>
      <w:ins w:id="548" w:author="wences martinez suarez" w:date="2017-06-26T18:35:00Z">
        <w:r w:rsidR="001953EA" w:rsidRPr="00DE0837">
          <w:rPr>
            <w:rStyle w:val="nfasissutil"/>
          </w:rPr>
          <w:t xml:space="preserve"> </w:t>
        </w:r>
      </w:ins>
      <w:ins w:id="549" w:author="wences martinez suarez" w:date="2017-06-26T18:37:00Z">
        <w:r w:rsidR="001953EA" w:rsidRPr="00DE0837">
          <w:rPr>
            <w:rStyle w:val="nfasissutil"/>
          </w:rPr>
          <w:t>DESCRIPCIÓN DE LOS MODELOS</w:t>
        </w:r>
      </w:ins>
      <w:bookmarkEnd w:id="546"/>
      <w:bookmarkEnd w:id="547"/>
    </w:p>
    <w:p w14:paraId="6CD15DA0" w14:textId="77777777" w:rsidR="003A40D9" w:rsidRDefault="003A40D9" w:rsidP="00D33730">
      <w:pPr>
        <w:spacing w:before="240"/>
        <w:rPr>
          <w:ins w:id="550" w:author="wences martinez suarez" w:date="2017-06-26T18:40:00Z"/>
        </w:rPr>
      </w:pPr>
      <w:ins w:id="551" w:author="wences martinez suarez" w:date="2017-06-26T18:40:00Z">
        <w:r>
          <w:tab/>
          <w:t>Para representar correctamente la estructura del modelo de datos de la aplicación, haremos una descomposición de este en diferentes modelos los cuales están catalogados en diferentes subsistemas.</w:t>
        </w:r>
      </w:ins>
    </w:p>
    <w:p w14:paraId="749294FB" w14:textId="77777777" w:rsidR="004A653B" w:rsidRDefault="00CE7B1C" w:rsidP="00DE0837">
      <w:pPr>
        <w:jc w:val="left"/>
        <w:rPr>
          <w:ins w:id="552" w:author="wences martinez suarez" w:date="2017-06-26T19:14:00Z"/>
          <w:rStyle w:val="nfasissutil"/>
        </w:rPr>
      </w:pPr>
      <w:ins w:id="553" w:author="wences martinez suarez" w:date="2017-06-26T18:47:00Z">
        <w:r>
          <w:rPr>
            <w:rStyle w:val="nfasissutil"/>
          </w:rPr>
          <w:tab/>
        </w:r>
      </w:ins>
    </w:p>
    <w:p w14:paraId="1C97BE6A" w14:textId="2EAE8415" w:rsidR="0038036D" w:rsidRDefault="00972BBB">
      <w:pPr>
        <w:pStyle w:val="Subttulo"/>
        <w:ind w:firstLine="720"/>
        <w:rPr>
          <w:rStyle w:val="nfasissutil"/>
        </w:rPr>
        <w:pPrChange w:id="554" w:author="wences martinez suarez" w:date="2017-06-26T19:14:00Z">
          <w:pPr>
            <w:jc w:val="left"/>
          </w:pPr>
        </w:pPrChange>
      </w:pPr>
      <w:bookmarkStart w:id="555" w:name="_Toc505427066"/>
      <w:bookmarkStart w:id="556" w:name="_Toc505427255"/>
      <w:r>
        <w:rPr>
          <w:rStyle w:val="nfasissutil"/>
        </w:rPr>
        <w:t>4.4.1.1</w:t>
      </w:r>
      <w:ins w:id="557" w:author="wences martinez suarez" w:date="2017-06-26T18:48:00Z">
        <w:r w:rsidR="00CE7B1C">
          <w:rPr>
            <w:rStyle w:val="nfasissutil"/>
          </w:rPr>
          <w:t xml:space="preserve"> Subsistema de sesión</w:t>
        </w:r>
      </w:ins>
      <w:bookmarkEnd w:id="555"/>
      <w:bookmarkEnd w:id="556"/>
    </w:p>
    <w:p w14:paraId="6E5D8AE5" w14:textId="77777777" w:rsidR="00972BBB" w:rsidRPr="00972BBB" w:rsidRDefault="00972BBB" w:rsidP="00972BBB">
      <w:pPr>
        <w:rPr>
          <w:ins w:id="558" w:author="wences martinez suarez" w:date="2017-06-26T18:57:00Z"/>
        </w:rPr>
      </w:pPr>
    </w:p>
    <w:p w14:paraId="2AF9C848" w14:textId="63271BAC" w:rsidR="00900543" w:rsidRDefault="00900543" w:rsidP="00900543">
      <w:pPr>
        <w:pStyle w:val="Descripcin"/>
        <w:keepNext/>
        <w:ind w:left="2880" w:firstLine="720"/>
      </w:pPr>
      <w:bookmarkStart w:id="559" w:name="_Toc486816834"/>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2</w:t>
      </w:r>
      <w:r>
        <w:fldChar w:fldCharType="end"/>
      </w:r>
      <w:r>
        <w:t xml:space="preserve"> </w:t>
      </w:r>
      <w:r w:rsidRPr="002579B5">
        <w:rPr>
          <w:sz w:val="20"/>
        </w:rPr>
        <w:t>Modelo de sesión</w:t>
      </w:r>
      <w:r w:rsidR="00972BBB">
        <w:rPr>
          <w:sz w:val="20"/>
        </w:rPr>
        <w:t>.</w:t>
      </w:r>
      <w:bookmarkEnd w:id="559"/>
    </w:p>
    <w:tbl>
      <w:tblPr>
        <w:tblStyle w:val="Tablaconcuadrcula"/>
        <w:tblW w:w="0" w:type="auto"/>
        <w:tblInd w:w="1030" w:type="dxa"/>
        <w:tblLook w:val="04A0" w:firstRow="1" w:lastRow="0" w:firstColumn="1" w:lastColumn="0" w:noHBand="0" w:noVBand="1"/>
        <w:tblPrChange w:id="560" w:author="wences martinez suarez" w:date="2017-06-26T19:13:00Z">
          <w:tblPr>
            <w:tblStyle w:val="Tablaconcuadrcula"/>
            <w:tblW w:w="0" w:type="auto"/>
            <w:jc w:val="center"/>
            <w:tblLook w:val="04A0" w:firstRow="1" w:lastRow="0" w:firstColumn="1" w:lastColumn="0" w:noHBand="0" w:noVBand="1"/>
          </w:tblPr>
        </w:tblPrChange>
      </w:tblPr>
      <w:tblGrid>
        <w:gridCol w:w="8217"/>
        <w:tblGridChange w:id="561">
          <w:tblGrid>
            <w:gridCol w:w="9247"/>
          </w:tblGrid>
        </w:tblGridChange>
      </w:tblGrid>
      <w:tr w:rsidR="004A653B" w14:paraId="11FBE214" w14:textId="77777777" w:rsidTr="004A653B">
        <w:trPr>
          <w:trHeight w:hRule="exact" w:val="284"/>
          <w:ins w:id="562" w:author="wences martinez suarez" w:date="2017-06-26T18:57:00Z"/>
          <w:trPrChange w:id="563" w:author="wences martinez suarez" w:date="2017-06-26T19:13:00Z">
            <w:trPr>
              <w:trHeight w:hRule="exact" w:val="284"/>
              <w:jc w:val="center"/>
            </w:trPr>
          </w:trPrChange>
        </w:trPr>
        <w:tc>
          <w:tcPr>
            <w:tcW w:w="8217" w:type="dxa"/>
            <w:shd w:val="clear" w:color="auto" w:fill="D0CECE" w:themeFill="background2" w:themeFillShade="E6"/>
            <w:vAlign w:val="center"/>
            <w:tcPrChange w:id="564" w:author="wences martinez suarez" w:date="2017-06-26T19:13:00Z">
              <w:tcPr>
                <w:tcW w:w="0" w:type="auto"/>
                <w:shd w:val="clear" w:color="auto" w:fill="D0CECE" w:themeFill="background2" w:themeFillShade="E6"/>
                <w:vAlign w:val="center"/>
              </w:tcPr>
            </w:tcPrChange>
          </w:tcPr>
          <w:p w14:paraId="758F3547" w14:textId="71A89135" w:rsidR="0038036D" w:rsidRDefault="0038036D" w:rsidP="0038036D">
            <w:pPr>
              <w:jc w:val="left"/>
              <w:rPr>
                <w:ins w:id="565" w:author="wences martinez suarez" w:date="2017-06-26T18:57:00Z"/>
                <w:rStyle w:val="nfasissutil"/>
              </w:rPr>
            </w:pPr>
            <w:ins w:id="566" w:author="wences martinez suarez" w:date="2017-06-26T18:59:00Z">
              <w:r>
                <w:rPr>
                  <w:rStyle w:val="nfasissutil"/>
                </w:rPr>
                <w:t>Nombre</w:t>
              </w:r>
            </w:ins>
          </w:p>
        </w:tc>
      </w:tr>
      <w:tr w:rsidR="004A653B" w14:paraId="75327A5A" w14:textId="77777777" w:rsidTr="004A653B">
        <w:trPr>
          <w:trHeight w:hRule="exact" w:val="284"/>
          <w:ins w:id="567" w:author="wences martinez suarez" w:date="2017-06-26T18:57:00Z"/>
          <w:trPrChange w:id="568" w:author="wences martinez suarez" w:date="2017-06-26T19:13:00Z">
            <w:trPr>
              <w:trHeight w:hRule="exact" w:val="284"/>
              <w:jc w:val="center"/>
            </w:trPr>
          </w:trPrChange>
        </w:trPr>
        <w:tc>
          <w:tcPr>
            <w:tcW w:w="8217" w:type="dxa"/>
            <w:vAlign w:val="center"/>
            <w:tcPrChange w:id="569" w:author="wences martinez suarez" w:date="2017-06-26T19:13:00Z">
              <w:tcPr>
                <w:tcW w:w="0" w:type="auto"/>
                <w:vAlign w:val="center"/>
              </w:tcPr>
            </w:tcPrChange>
          </w:tcPr>
          <w:p w14:paraId="071CC15B" w14:textId="76CC4DDC" w:rsidR="0038036D" w:rsidRPr="00DE0837" w:rsidRDefault="00DE0837" w:rsidP="0038036D">
            <w:pPr>
              <w:jc w:val="left"/>
              <w:rPr>
                <w:ins w:id="570" w:author="wences martinez suarez" w:date="2017-06-26T18:57:00Z"/>
                <w:rStyle w:val="nfasissutil"/>
              </w:rPr>
            </w:pPr>
            <w:proofErr w:type="spellStart"/>
            <w:ins w:id="571" w:author="wences martinez suarez" w:date="2017-06-26T19:01:00Z">
              <w:r>
                <w:rPr>
                  <w:rStyle w:val="nfasissutil"/>
                  <w:b/>
                </w:rPr>
                <w:t>Session</w:t>
              </w:r>
            </w:ins>
            <w:proofErr w:type="spellEnd"/>
          </w:p>
        </w:tc>
      </w:tr>
      <w:tr w:rsidR="004A653B" w14:paraId="2CFC0C91" w14:textId="77777777" w:rsidTr="004A653B">
        <w:trPr>
          <w:trHeight w:hRule="exact" w:val="284"/>
          <w:ins w:id="572" w:author="wences martinez suarez" w:date="2017-06-26T18:57:00Z"/>
          <w:trPrChange w:id="573" w:author="wences martinez suarez" w:date="2017-06-26T19:13:00Z">
            <w:trPr>
              <w:trHeight w:hRule="exact" w:val="284"/>
              <w:jc w:val="center"/>
            </w:trPr>
          </w:trPrChange>
        </w:trPr>
        <w:tc>
          <w:tcPr>
            <w:tcW w:w="8217" w:type="dxa"/>
            <w:shd w:val="clear" w:color="auto" w:fill="D0CECE" w:themeFill="background2" w:themeFillShade="E6"/>
            <w:vAlign w:val="center"/>
            <w:tcPrChange w:id="574" w:author="wences martinez suarez" w:date="2017-06-26T19:13:00Z">
              <w:tcPr>
                <w:tcW w:w="0" w:type="auto"/>
                <w:shd w:val="clear" w:color="auto" w:fill="D0CECE" w:themeFill="background2" w:themeFillShade="E6"/>
                <w:vAlign w:val="center"/>
              </w:tcPr>
            </w:tcPrChange>
          </w:tcPr>
          <w:p w14:paraId="2C8CB4AD" w14:textId="6D14BE2E" w:rsidR="0038036D" w:rsidRDefault="0038036D" w:rsidP="0038036D">
            <w:pPr>
              <w:jc w:val="left"/>
              <w:rPr>
                <w:ins w:id="575" w:author="wences martinez suarez" w:date="2017-06-26T18:57:00Z"/>
                <w:rStyle w:val="nfasissutil"/>
              </w:rPr>
            </w:pPr>
            <w:ins w:id="576" w:author="wences martinez suarez" w:date="2017-06-26T18:59:00Z">
              <w:r>
                <w:rPr>
                  <w:rStyle w:val="nfasissutil"/>
                </w:rPr>
                <w:t>Descripción y finalidad</w:t>
              </w:r>
            </w:ins>
          </w:p>
        </w:tc>
      </w:tr>
      <w:tr w:rsidR="004A653B" w14:paraId="7213B903" w14:textId="77777777" w:rsidTr="004A653B">
        <w:trPr>
          <w:trHeight w:val="284"/>
          <w:ins w:id="577" w:author="wences martinez suarez" w:date="2017-06-26T18:57:00Z"/>
          <w:trPrChange w:id="578" w:author="wences martinez suarez" w:date="2017-06-26T19:13:00Z">
            <w:trPr>
              <w:trHeight w:val="284"/>
              <w:jc w:val="center"/>
            </w:trPr>
          </w:trPrChange>
        </w:trPr>
        <w:tc>
          <w:tcPr>
            <w:tcW w:w="8217" w:type="dxa"/>
            <w:vAlign w:val="center"/>
            <w:tcPrChange w:id="579" w:author="wences martinez suarez" w:date="2017-06-26T19:13:00Z">
              <w:tcPr>
                <w:tcW w:w="0" w:type="auto"/>
                <w:vAlign w:val="center"/>
              </w:tcPr>
            </w:tcPrChange>
          </w:tcPr>
          <w:p w14:paraId="5C7AE799" w14:textId="2A919819" w:rsidR="00DE0837" w:rsidRPr="00DC70F7" w:rsidRDefault="00DE0837">
            <w:pPr>
              <w:spacing w:after="0" w:line="240" w:lineRule="auto"/>
              <w:jc w:val="left"/>
              <w:rPr>
                <w:ins w:id="580" w:author="wences martinez suarez" w:date="2017-06-26T18:57:00Z"/>
                <w:rStyle w:val="nfasissutil"/>
              </w:rPr>
              <w:pPrChange w:id="581" w:author="wences martinez suarez" w:date="2017-06-26T19:20:00Z">
                <w:pPr>
                  <w:jc w:val="left"/>
                </w:pPr>
              </w:pPrChange>
            </w:pPr>
            <w:ins w:id="582" w:author="wences martinez suarez" w:date="2017-06-26T19:06:00Z">
              <w:r w:rsidRPr="00DC70F7">
                <w:rPr>
                  <w:rStyle w:val="nfasissutil"/>
                </w:rPr>
                <w:t>Este modelo guarda la sesión del usuario en el sistema. Siempre que el usuario inicie</w:t>
              </w:r>
            </w:ins>
            <w:ins w:id="583" w:author="wences martinez suarez" w:date="2017-06-26T19:10:00Z">
              <w:r w:rsidR="004A653B" w:rsidRPr="00DC70F7">
                <w:rPr>
                  <w:rStyle w:val="nfasissutil"/>
                </w:rPr>
                <w:t xml:space="preserve"> sesión en</w:t>
              </w:r>
            </w:ins>
            <w:ins w:id="584" w:author="wences martinez suarez" w:date="2017-06-26T19:12:00Z">
              <w:r w:rsidR="004A653B" w:rsidRPr="00DC70F7">
                <w:rPr>
                  <w:rStyle w:val="nfasissutil"/>
                </w:rPr>
                <w:t xml:space="preserve"> </w:t>
              </w:r>
            </w:ins>
            <w:ins w:id="585" w:author="wences martinez suarez" w:date="2017-06-26T19:10:00Z">
              <w:r w:rsidR="004A653B" w:rsidRPr="00DC70F7">
                <w:rPr>
                  <w:rStyle w:val="nfasissutil"/>
                </w:rPr>
                <w:t>la aplicación</w:t>
              </w:r>
            </w:ins>
            <w:ins w:id="586" w:author="wences martinez suarez" w:date="2017-06-26T19:11:00Z">
              <w:r w:rsidR="004A653B" w:rsidRPr="00DC70F7">
                <w:rPr>
                  <w:rStyle w:val="nfasissutil"/>
                </w:rPr>
                <w:t xml:space="preserve"> el sistema creará </w:t>
              </w:r>
            </w:ins>
            <w:ins w:id="587" w:author="wences martinez suarez" w:date="2017-06-26T19:51:00Z">
              <w:r w:rsidR="00A61D90" w:rsidRPr="00DC70F7">
                <w:rPr>
                  <w:rStyle w:val="nfasissutil"/>
                </w:rPr>
                <w:t xml:space="preserve">en la base de datos </w:t>
              </w:r>
            </w:ins>
            <w:ins w:id="588" w:author="wences martinez suarez" w:date="2017-06-26T19:11:00Z">
              <w:r w:rsidR="004A653B" w:rsidRPr="00DC70F7">
                <w:rPr>
                  <w:rStyle w:val="nfasissutil"/>
                </w:rPr>
                <w:t>una sesión única que lo identifique, comprobando que esté registrado en base de datos.</w:t>
              </w:r>
            </w:ins>
            <w:ins w:id="589" w:author="wences martinez suarez" w:date="2017-06-26T19:51:00Z">
              <w:r w:rsidR="00A61D90" w:rsidRPr="00DC70F7">
                <w:rPr>
                  <w:rStyle w:val="nfasissutil"/>
                </w:rPr>
                <w:t xml:space="preserve"> Cuando el </w:t>
              </w:r>
            </w:ins>
            <w:ins w:id="590" w:author="wences martinez suarez" w:date="2017-06-26T19:52:00Z">
              <w:r w:rsidR="00A61D90" w:rsidRPr="00DC70F7">
                <w:rPr>
                  <w:rStyle w:val="nfasissutil"/>
                </w:rPr>
                <w:t>usuario</w:t>
              </w:r>
            </w:ins>
            <w:ins w:id="591" w:author="wences martinez suarez" w:date="2017-06-26T19:51:00Z">
              <w:r w:rsidR="00A61D90" w:rsidRPr="00DC70F7">
                <w:rPr>
                  <w:rStyle w:val="nfasissutil"/>
                </w:rPr>
                <w:t xml:space="preserve"> finalice sesión (</w:t>
              </w:r>
              <w:proofErr w:type="spellStart"/>
              <w:r w:rsidR="00A61D90" w:rsidRPr="00DC70F7">
                <w:rPr>
                  <w:rStyle w:val="nfasissutil"/>
                </w:rPr>
                <w:t>logout</w:t>
              </w:r>
              <w:proofErr w:type="spellEnd"/>
              <w:r w:rsidR="00A61D90" w:rsidRPr="00DC70F7">
                <w:rPr>
                  <w:rStyle w:val="nfasissutil"/>
                </w:rPr>
                <w:t xml:space="preserve">) el sistema </w:t>
              </w:r>
            </w:ins>
            <w:ins w:id="592" w:author="wences martinez suarez" w:date="2017-06-26T19:52:00Z">
              <w:r w:rsidR="00A61D90" w:rsidRPr="00DC70F7">
                <w:rPr>
                  <w:rStyle w:val="nfasissutil"/>
                </w:rPr>
                <w:t xml:space="preserve">borrará la sesión creada de la </w:t>
              </w:r>
              <w:proofErr w:type="spellStart"/>
              <w:r w:rsidR="00A61D90" w:rsidRPr="00DC70F7">
                <w:rPr>
                  <w:rStyle w:val="nfasissutil"/>
                </w:rPr>
                <w:t>bbdd</w:t>
              </w:r>
              <w:proofErr w:type="spellEnd"/>
              <w:r w:rsidR="00A61D90" w:rsidRPr="00DC70F7">
                <w:rPr>
                  <w:rStyle w:val="nfasissutil"/>
                </w:rPr>
                <w:t>.</w:t>
              </w:r>
            </w:ins>
          </w:p>
        </w:tc>
      </w:tr>
      <w:tr w:rsidR="004A653B" w14:paraId="14CDC634" w14:textId="77777777" w:rsidTr="004A653B">
        <w:trPr>
          <w:trHeight w:hRule="exact" w:val="284"/>
          <w:ins w:id="593" w:author="wences martinez suarez" w:date="2017-06-26T18:57:00Z"/>
          <w:trPrChange w:id="594" w:author="wences martinez suarez" w:date="2017-06-26T19:13:00Z">
            <w:trPr>
              <w:trHeight w:hRule="exact" w:val="284"/>
              <w:jc w:val="center"/>
            </w:trPr>
          </w:trPrChange>
        </w:trPr>
        <w:tc>
          <w:tcPr>
            <w:tcW w:w="8217" w:type="dxa"/>
            <w:shd w:val="clear" w:color="auto" w:fill="D0CECE" w:themeFill="background2" w:themeFillShade="E6"/>
            <w:vAlign w:val="center"/>
            <w:tcPrChange w:id="595" w:author="wences martinez suarez" w:date="2017-06-26T19:13:00Z">
              <w:tcPr>
                <w:tcW w:w="0" w:type="auto"/>
                <w:shd w:val="clear" w:color="auto" w:fill="D0CECE" w:themeFill="background2" w:themeFillShade="E6"/>
                <w:vAlign w:val="center"/>
              </w:tcPr>
            </w:tcPrChange>
          </w:tcPr>
          <w:p w14:paraId="79AD9F86" w14:textId="4FD0D5EF" w:rsidR="0038036D" w:rsidRDefault="0038036D" w:rsidP="0038036D">
            <w:pPr>
              <w:jc w:val="left"/>
              <w:rPr>
                <w:ins w:id="596" w:author="wences martinez suarez" w:date="2017-06-26T18:57:00Z"/>
                <w:rStyle w:val="nfasissutil"/>
              </w:rPr>
            </w:pPr>
            <w:ins w:id="597" w:author="wences martinez suarez" w:date="2017-06-26T18:59:00Z">
              <w:r>
                <w:rPr>
                  <w:rStyle w:val="nfasissutil"/>
                </w:rPr>
                <w:t xml:space="preserve">Atributos </w:t>
              </w:r>
            </w:ins>
          </w:p>
        </w:tc>
      </w:tr>
      <w:tr w:rsidR="004A653B" w:rsidRPr="008B2627" w14:paraId="768C28FE" w14:textId="77777777" w:rsidTr="004A653B">
        <w:trPr>
          <w:trHeight w:val="284"/>
          <w:ins w:id="598" w:author="wences martinez suarez" w:date="2017-06-26T18:57:00Z"/>
          <w:trPrChange w:id="599" w:author="wences martinez suarez" w:date="2017-06-26T19:13:00Z">
            <w:trPr>
              <w:trHeight w:val="284"/>
              <w:jc w:val="center"/>
            </w:trPr>
          </w:trPrChange>
        </w:trPr>
        <w:tc>
          <w:tcPr>
            <w:tcW w:w="8217" w:type="dxa"/>
            <w:vAlign w:val="center"/>
            <w:tcPrChange w:id="600" w:author="wences martinez suarez" w:date="2017-06-26T19:13:00Z">
              <w:tcPr>
                <w:tcW w:w="0" w:type="auto"/>
                <w:vAlign w:val="center"/>
              </w:tcPr>
            </w:tcPrChange>
          </w:tcPr>
          <w:p w14:paraId="3539695F" w14:textId="220FC4F1" w:rsidR="0038036D" w:rsidRPr="008B2627" w:rsidRDefault="002C4F4A" w:rsidP="008B2627">
            <w:pPr>
              <w:spacing w:after="0" w:line="240" w:lineRule="auto"/>
              <w:jc w:val="left"/>
              <w:rPr>
                <w:ins w:id="601" w:author="wences martinez suarez" w:date="2017-06-26T18:57:00Z"/>
                <w:rStyle w:val="nfasissutil"/>
                <w:lang w:val="en-GB"/>
              </w:rPr>
            </w:pPr>
            <w:r>
              <w:rPr>
                <w:rStyle w:val="nfasissutil"/>
                <w:lang w:val="en-GB"/>
              </w:rPr>
              <w:t>N/A</w:t>
            </w:r>
          </w:p>
        </w:tc>
      </w:tr>
    </w:tbl>
    <w:p w14:paraId="5BD46C85" w14:textId="636CA20F" w:rsidR="0038036D" w:rsidRPr="008B2627" w:rsidRDefault="004A653B" w:rsidP="00DE0837">
      <w:pPr>
        <w:jc w:val="left"/>
        <w:rPr>
          <w:ins w:id="602" w:author="wences martinez suarez" w:date="2017-06-26T18:50:00Z"/>
          <w:rStyle w:val="nfasissutil"/>
          <w:lang w:val="en-GB"/>
        </w:rPr>
      </w:pPr>
      <w:ins w:id="603" w:author="wences martinez suarez" w:date="2017-06-26T19:13:00Z">
        <w:r w:rsidRPr="008B2627">
          <w:rPr>
            <w:rStyle w:val="nfasissutil"/>
            <w:lang w:val="en-GB"/>
          </w:rPr>
          <w:tab/>
        </w:r>
      </w:ins>
    </w:p>
    <w:p w14:paraId="24186A27" w14:textId="53FF12BD" w:rsidR="004A653B" w:rsidRDefault="00972BBB" w:rsidP="00972BBB">
      <w:pPr>
        <w:pStyle w:val="Subttulo"/>
        <w:ind w:firstLine="720"/>
        <w:rPr>
          <w:rStyle w:val="nfasissutil"/>
        </w:rPr>
      </w:pPr>
      <w:bookmarkStart w:id="604" w:name="_Toc505427067"/>
      <w:bookmarkStart w:id="605" w:name="_Toc505427256"/>
      <w:r>
        <w:rPr>
          <w:rStyle w:val="nfasissutil"/>
        </w:rPr>
        <w:lastRenderedPageBreak/>
        <w:t>4.4.1.2</w:t>
      </w:r>
      <w:ins w:id="606" w:author="wences martinez suarez" w:date="2017-06-26T18:50:00Z">
        <w:r w:rsidR="0038036D" w:rsidRPr="006211ED">
          <w:rPr>
            <w:rStyle w:val="nfasissutil"/>
          </w:rPr>
          <w:t xml:space="preserve"> Subsistema de gestión de usuarios</w:t>
        </w:r>
      </w:ins>
      <w:bookmarkEnd w:id="604"/>
      <w:bookmarkEnd w:id="605"/>
      <w:ins w:id="607" w:author="wences martinez suarez" w:date="2017-06-26T19:14:00Z">
        <w:r w:rsidR="004A653B" w:rsidRPr="006211ED">
          <w:rPr>
            <w:rStyle w:val="nfasissutil"/>
          </w:rPr>
          <w:tab/>
        </w:r>
      </w:ins>
    </w:p>
    <w:p w14:paraId="529B3EEE" w14:textId="77777777" w:rsidR="00972BBB" w:rsidRPr="00972BBB" w:rsidRDefault="00972BBB" w:rsidP="00972BBB">
      <w:pPr>
        <w:rPr>
          <w:ins w:id="608" w:author="wences martinez suarez" w:date="2017-06-26T19:14:00Z"/>
        </w:rPr>
      </w:pPr>
    </w:p>
    <w:p w14:paraId="754BCB9C" w14:textId="03DFB43C" w:rsidR="00900543" w:rsidRDefault="00900543" w:rsidP="00900543">
      <w:pPr>
        <w:pStyle w:val="Descripcin"/>
        <w:keepNext/>
        <w:ind w:left="2880" w:firstLine="720"/>
      </w:pPr>
      <w:bookmarkStart w:id="609" w:name="_Toc486816835"/>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3</w:t>
      </w:r>
      <w:r>
        <w:fldChar w:fldCharType="end"/>
      </w:r>
      <w:r>
        <w:t xml:space="preserve"> </w:t>
      </w:r>
      <w:r w:rsidRPr="002579B5">
        <w:rPr>
          <w:sz w:val="20"/>
        </w:rPr>
        <w:t>Modelo de usuario</w:t>
      </w:r>
      <w:bookmarkEnd w:id="609"/>
    </w:p>
    <w:tbl>
      <w:tblPr>
        <w:tblStyle w:val="Tablaconcuadrcula"/>
        <w:tblW w:w="0" w:type="auto"/>
        <w:tblInd w:w="1030" w:type="dxa"/>
        <w:tblLook w:val="04A0" w:firstRow="1" w:lastRow="0" w:firstColumn="1" w:lastColumn="0" w:noHBand="0" w:noVBand="1"/>
      </w:tblPr>
      <w:tblGrid>
        <w:gridCol w:w="8217"/>
      </w:tblGrid>
      <w:tr w:rsidR="004A653B" w:rsidRPr="008B2627" w14:paraId="24D485E9" w14:textId="77777777" w:rsidTr="00EF6872">
        <w:trPr>
          <w:trHeight w:hRule="exact" w:val="284"/>
          <w:ins w:id="610" w:author="wences martinez suarez" w:date="2017-06-26T19:14:00Z"/>
        </w:trPr>
        <w:tc>
          <w:tcPr>
            <w:tcW w:w="8217" w:type="dxa"/>
            <w:shd w:val="clear" w:color="auto" w:fill="D0CECE" w:themeFill="background2" w:themeFillShade="E6"/>
            <w:vAlign w:val="center"/>
          </w:tcPr>
          <w:p w14:paraId="57AD0CE5" w14:textId="77777777" w:rsidR="004A653B" w:rsidRPr="00972BBB" w:rsidRDefault="004A653B" w:rsidP="00EF6872">
            <w:pPr>
              <w:jc w:val="left"/>
              <w:rPr>
                <w:ins w:id="611" w:author="wences martinez suarez" w:date="2017-06-26T19:14:00Z"/>
                <w:rStyle w:val="nfasissutil"/>
              </w:rPr>
            </w:pPr>
            <w:ins w:id="612" w:author="wences martinez suarez" w:date="2017-06-26T19:14:00Z">
              <w:r w:rsidRPr="00972BBB">
                <w:rPr>
                  <w:rStyle w:val="nfasissutil"/>
                </w:rPr>
                <w:t>Nombre</w:t>
              </w:r>
            </w:ins>
          </w:p>
        </w:tc>
      </w:tr>
      <w:tr w:rsidR="004A653B" w:rsidRPr="008B2627" w14:paraId="193B45CC" w14:textId="77777777" w:rsidTr="00EF6872">
        <w:trPr>
          <w:trHeight w:hRule="exact" w:val="284"/>
          <w:ins w:id="613" w:author="wences martinez suarez" w:date="2017-06-26T19:14:00Z"/>
        </w:trPr>
        <w:tc>
          <w:tcPr>
            <w:tcW w:w="8217" w:type="dxa"/>
            <w:vAlign w:val="center"/>
          </w:tcPr>
          <w:p w14:paraId="0821F186" w14:textId="6BA73CD7" w:rsidR="004A653B" w:rsidRPr="00972BBB" w:rsidRDefault="004A653B" w:rsidP="00EF6872">
            <w:pPr>
              <w:jc w:val="left"/>
              <w:rPr>
                <w:ins w:id="614" w:author="wences martinez suarez" w:date="2017-06-26T19:14:00Z"/>
                <w:rStyle w:val="nfasissutil"/>
                <w:b/>
              </w:rPr>
            </w:pPr>
            <w:proofErr w:type="spellStart"/>
            <w:ins w:id="615" w:author="wences martinez suarez" w:date="2017-06-26T19:14:00Z">
              <w:r w:rsidRPr="00972BBB">
                <w:rPr>
                  <w:rStyle w:val="nfasissutil"/>
                  <w:b/>
                </w:rPr>
                <w:t>User</w:t>
              </w:r>
              <w:proofErr w:type="spellEnd"/>
            </w:ins>
          </w:p>
        </w:tc>
      </w:tr>
      <w:tr w:rsidR="004A653B" w:rsidRPr="008B2627" w14:paraId="75BE25B1" w14:textId="77777777" w:rsidTr="00EF6872">
        <w:trPr>
          <w:trHeight w:hRule="exact" w:val="284"/>
          <w:ins w:id="616" w:author="wences martinez suarez" w:date="2017-06-26T19:14:00Z"/>
        </w:trPr>
        <w:tc>
          <w:tcPr>
            <w:tcW w:w="8217" w:type="dxa"/>
            <w:shd w:val="clear" w:color="auto" w:fill="D0CECE" w:themeFill="background2" w:themeFillShade="E6"/>
            <w:vAlign w:val="center"/>
          </w:tcPr>
          <w:p w14:paraId="11F16BB8" w14:textId="77777777" w:rsidR="004A653B" w:rsidRPr="00972BBB" w:rsidRDefault="004A653B" w:rsidP="00EF6872">
            <w:pPr>
              <w:jc w:val="left"/>
              <w:rPr>
                <w:ins w:id="617" w:author="wences martinez suarez" w:date="2017-06-26T19:14:00Z"/>
                <w:rStyle w:val="nfasissutil"/>
              </w:rPr>
            </w:pPr>
            <w:ins w:id="618" w:author="wences martinez suarez" w:date="2017-06-26T19:14:00Z">
              <w:r w:rsidRPr="00972BBB">
                <w:rPr>
                  <w:rStyle w:val="nfasissutil"/>
                </w:rPr>
                <w:t>Descripción y finalidad</w:t>
              </w:r>
            </w:ins>
          </w:p>
        </w:tc>
      </w:tr>
      <w:tr w:rsidR="004A653B" w14:paraId="433B75C9" w14:textId="77777777" w:rsidTr="00EF6872">
        <w:trPr>
          <w:trHeight w:val="284"/>
          <w:ins w:id="619" w:author="wences martinez suarez" w:date="2017-06-26T19:14:00Z"/>
        </w:trPr>
        <w:tc>
          <w:tcPr>
            <w:tcW w:w="8217" w:type="dxa"/>
            <w:vAlign w:val="center"/>
          </w:tcPr>
          <w:p w14:paraId="1AB8EBD1" w14:textId="1060A3C8" w:rsidR="004A653B" w:rsidRPr="00DC70F7" w:rsidRDefault="004A653B">
            <w:pPr>
              <w:spacing w:after="0" w:line="240" w:lineRule="auto"/>
              <w:jc w:val="left"/>
              <w:rPr>
                <w:ins w:id="620" w:author="wences martinez suarez" w:date="2017-06-26T19:14:00Z"/>
                <w:rStyle w:val="nfasissutil"/>
              </w:rPr>
              <w:pPrChange w:id="621" w:author="wences martinez suarez" w:date="2017-06-26T19:21:00Z">
                <w:pPr>
                  <w:spacing w:line="240" w:lineRule="auto"/>
                  <w:jc w:val="left"/>
                </w:pPr>
              </w:pPrChange>
            </w:pPr>
            <w:ins w:id="622" w:author="wences martinez suarez" w:date="2017-06-26T19:14:00Z">
              <w:r w:rsidRPr="00DC70F7">
                <w:rPr>
                  <w:rStyle w:val="nfasissutil"/>
                </w:rPr>
                <w:t xml:space="preserve">Este modelo se </w:t>
              </w:r>
            </w:ins>
            <w:ins w:id="623" w:author="wences martinez suarez" w:date="2017-06-26T19:15:00Z">
              <w:r w:rsidRPr="00DC70F7">
                <w:rPr>
                  <w:rStyle w:val="nfasissutil"/>
                </w:rPr>
                <w:t>utiliza para representar los diferentes usuarios de nuestra aplicaci</w:t>
              </w:r>
            </w:ins>
            <w:ins w:id="624" w:author="wences martinez suarez" w:date="2017-06-26T19:16:00Z">
              <w:r w:rsidRPr="00DC70F7">
                <w:rPr>
                  <w:rStyle w:val="nfasissutil"/>
                </w:rPr>
                <w:t xml:space="preserve">ón, ya sean estudiantes o empresas. </w:t>
              </w:r>
            </w:ins>
            <w:ins w:id="625" w:author="wences martinez suarez" w:date="2017-06-26T19:19:00Z">
              <w:r w:rsidRPr="00DC70F7">
                <w:rPr>
                  <w:rStyle w:val="nfasissutil"/>
                </w:rPr>
                <w:t>Se encargará de validar a los usuarios para que sean únicos</w:t>
              </w:r>
            </w:ins>
            <w:ins w:id="626" w:author="wences martinez suarez" w:date="2017-06-26T19:20:00Z">
              <w:r w:rsidRPr="00DC70F7">
                <w:rPr>
                  <w:rStyle w:val="nfasissutil"/>
                </w:rPr>
                <w:t xml:space="preserve"> respecto a su email y contraseña</w:t>
              </w:r>
            </w:ins>
            <w:ins w:id="627" w:author="wences martinez suarez" w:date="2017-06-26T19:19:00Z">
              <w:r w:rsidRPr="00DC70F7">
                <w:rPr>
                  <w:rStyle w:val="nfasissutil"/>
                </w:rPr>
                <w:t>,</w:t>
              </w:r>
            </w:ins>
            <w:ins w:id="628" w:author="wences martinez suarez" w:date="2017-06-26T19:21:00Z">
              <w:r w:rsidR="00EF6872" w:rsidRPr="00DC70F7">
                <w:rPr>
                  <w:rStyle w:val="nfasissutil"/>
                </w:rPr>
                <w:t xml:space="preserve"> de asignarles el rol correspondiente y también</w:t>
              </w:r>
            </w:ins>
            <w:ins w:id="629" w:author="wences martinez suarez" w:date="2017-06-26T19:19:00Z">
              <w:r w:rsidRPr="00DC70F7">
                <w:rPr>
                  <w:rStyle w:val="nfasissutil"/>
                </w:rPr>
                <w:t xml:space="preserve"> guardar </w:t>
              </w:r>
            </w:ins>
            <w:ins w:id="630" w:author="wences martinez suarez" w:date="2017-06-26T19:20:00Z">
              <w:r w:rsidRPr="00DC70F7">
                <w:rPr>
                  <w:rStyle w:val="nfasissutil"/>
                </w:rPr>
                <w:t>la principal</w:t>
              </w:r>
            </w:ins>
            <w:ins w:id="631" w:author="wences martinez suarez" w:date="2017-06-26T19:18:00Z">
              <w:r w:rsidRPr="00DC70F7">
                <w:rPr>
                  <w:rStyle w:val="nfasissutil"/>
                </w:rPr>
                <w:t xml:space="preserve"> información d</w:t>
              </w:r>
            </w:ins>
            <w:ins w:id="632" w:author="wences martinez suarez" w:date="2017-06-26T19:14:00Z">
              <w:r w:rsidRPr="00DC70F7">
                <w:rPr>
                  <w:rStyle w:val="nfasissutil"/>
                </w:rPr>
                <w:t>e este.</w:t>
              </w:r>
            </w:ins>
          </w:p>
        </w:tc>
      </w:tr>
      <w:tr w:rsidR="004A653B" w14:paraId="543F6361" w14:textId="77777777" w:rsidTr="00EF6872">
        <w:trPr>
          <w:trHeight w:hRule="exact" w:val="284"/>
          <w:ins w:id="633" w:author="wences martinez suarez" w:date="2017-06-26T19:14:00Z"/>
        </w:trPr>
        <w:tc>
          <w:tcPr>
            <w:tcW w:w="8217" w:type="dxa"/>
            <w:shd w:val="clear" w:color="auto" w:fill="D0CECE" w:themeFill="background2" w:themeFillShade="E6"/>
            <w:vAlign w:val="center"/>
          </w:tcPr>
          <w:p w14:paraId="5B227716" w14:textId="77777777" w:rsidR="004A653B" w:rsidRDefault="004A653B" w:rsidP="00EF6872">
            <w:pPr>
              <w:jc w:val="left"/>
              <w:rPr>
                <w:ins w:id="634" w:author="wences martinez suarez" w:date="2017-06-26T19:14:00Z"/>
                <w:rStyle w:val="nfasissutil"/>
              </w:rPr>
            </w:pPr>
            <w:ins w:id="635" w:author="wences martinez suarez" w:date="2017-06-26T19:14:00Z">
              <w:r>
                <w:rPr>
                  <w:rStyle w:val="nfasissutil"/>
                </w:rPr>
                <w:t xml:space="preserve">Atributos </w:t>
              </w:r>
            </w:ins>
          </w:p>
        </w:tc>
      </w:tr>
      <w:tr w:rsidR="004A653B" w:rsidRPr="000F4EFA" w14:paraId="5359E565" w14:textId="77777777" w:rsidTr="00EF6872">
        <w:trPr>
          <w:trHeight w:val="284"/>
          <w:ins w:id="636" w:author="wences martinez suarez" w:date="2017-06-26T19:14:00Z"/>
        </w:trPr>
        <w:tc>
          <w:tcPr>
            <w:tcW w:w="8217" w:type="dxa"/>
            <w:vAlign w:val="center"/>
          </w:tcPr>
          <w:p w14:paraId="1ED458A8" w14:textId="13850F06" w:rsidR="004A653B" w:rsidRPr="008B2627" w:rsidRDefault="008B2627" w:rsidP="008B2627">
            <w:pPr>
              <w:spacing w:after="0" w:line="240" w:lineRule="auto"/>
              <w:jc w:val="left"/>
              <w:rPr>
                <w:ins w:id="637" w:author="wences martinez suarez" w:date="2017-06-26T19:14:00Z"/>
                <w:rStyle w:val="nfasissutil"/>
                <w:lang w:val="en-GB"/>
              </w:rPr>
            </w:pPr>
            <w:proofErr w:type="gramStart"/>
            <w:r w:rsidRPr="008B2627">
              <w:rPr>
                <w:b/>
                <w:lang w:val="en-GB"/>
              </w:rPr>
              <w:t>id</w:t>
            </w:r>
            <w:r w:rsidRPr="008B2627">
              <w:rPr>
                <w:lang w:val="en-GB"/>
              </w:rPr>
              <w:t xml:space="preserve"> :integer</w:t>
            </w:r>
            <w:proofErr w:type="gramEnd"/>
            <w:r w:rsidRPr="008B2627">
              <w:rPr>
                <w:lang w:val="en-GB"/>
              </w:rPr>
              <w:br/>
            </w:r>
            <w:r w:rsidRPr="008B2627">
              <w:rPr>
                <w:b/>
                <w:lang w:val="en-GB"/>
              </w:rPr>
              <w:t>name</w:t>
            </w:r>
            <w:r w:rsidRPr="008B2627">
              <w:rPr>
                <w:lang w:val="en-GB"/>
              </w:rPr>
              <w:t xml:space="preserve"> :character varying</w:t>
            </w:r>
            <w:r w:rsidRPr="008B2627">
              <w:rPr>
                <w:lang w:val="en-GB"/>
              </w:rPr>
              <w:br/>
            </w:r>
            <w:r w:rsidRPr="008B2627">
              <w:rPr>
                <w:b/>
                <w:lang w:val="en-GB"/>
              </w:rPr>
              <w:t>email</w:t>
            </w:r>
            <w:r w:rsidRPr="008B2627">
              <w:rPr>
                <w:lang w:val="en-GB"/>
              </w:rPr>
              <w:t xml:space="preserve"> :character varying</w:t>
            </w:r>
            <w:r w:rsidRPr="008B2627">
              <w:rPr>
                <w:lang w:val="en-GB"/>
              </w:rPr>
              <w:br/>
            </w:r>
            <w:proofErr w:type="spellStart"/>
            <w:r w:rsidRPr="008B2627">
              <w:rPr>
                <w:b/>
                <w:lang w:val="en-GB"/>
              </w:rPr>
              <w:t>password_digest</w:t>
            </w:r>
            <w:proofErr w:type="spellEnd"/>
            <w:r w:rsidRPr="008B2627">
              <w:rPr>
                <w:lang w:val="en-GB"/>
              </w:rPr>
              <w:t xml:space="preserve"> :character varying</w:t>
            </w:r>
            <w:r w:rsidRPr="008B2627">
              <w:rPr>
                <w:lang w:val="en-GB"/>
              </w:rPr>
              <w:br/>
            </w:r>
            <w:proofErr w:type="spellStart"/>
            <w:r w:rsidRPr="008B2627">
              <w:rPr>
                <w:b/>
                <w:lang w:val="en-GB"/>
              </w:rPr>
              <w:t>created_at</w:t>
            </w:r>
            <w:proofErr w:type="spellEnd"/>
            <w:r w:rsidRPr="008B2627">
              <w:rPr>
                <w:lang w:val="en-GB"/>
              </w:rPr>
              <w:t xml:space="preserve"> :timestamp </w:t>
            </w:r>
            <w:r w:rsidRPr="008B2627">
              <w:rPr>
                <w:lang w:val="en-GB"/>
              </w:rPr>
              <w:br/>
            </w:r>
            <w:proofErr w:type="spellStart"/>
            <w:r w:rsidRPr="008B2627">
              <w:rPr>
                <w:b/>
                <w:lang w:val="en-GB"/>
              </w:rPr>
              <w:t>updated_at</w:t>
            </w:r>
            <w:proofErr w:type="spellEnd"/>
            <w:r w:rsidRPr="008B2627">
              <w:rPr>
                <w:lang w:val="en-GB"/>
              </w:rPr>
              <w:t xml:space="preserve"> :timestamp </w:t>
            </w:r>
            <w:r w:rsidRPr="008B2627">
              <w:rPr>
                <w:lang w:val="en-GB"/>
              </w:rPr>
              <w:br/>
            </w:r>
            <w:proofErr w:type="spellStart"/>
            <w:r w:rsidRPr="008B2627">
              <w:rPr>
                <w:b/>
                <w:lang w:val="en-GB"/>
              </w:rPr>
              <w:t>role_id</w:t>
            </w:r>
            <w:proofErr w:type="spellEnd"/>
            <w:r w:rsidRPr="008B2627">
              <w:rPr>
                <w:lang w:val="en-GB"/>
              </w:rPr>
              <w:t xml:space="preserve"> :integer</w:t>
            </w:r>
            <w:r w:rsidRPr="008B2627">
              <w:rPr>
                <w:lang w:val="en-GB"/>
              </w:rPr>
              <w:br/>
            </w:r>
            <w:proofErr w:type="spellStart"/>
            <w:r w:rsidRPr="008B2627">
              <w:rPr>
                <w:b/>
                <w:lang w:val="en-GB"/>
              </w:rPr>
              <w:t>last_name</w:t>
            </w:r>
            <w:proofErr w:type="spellEnd"/>
            <w:r w:rsidRPr="008B2627">
              <w:rPr>
                <w:lang w:val="en-GB"/>
              </w:rPr>
              <w:t xml:space="preserve"> :character varying</w:t>
            </w:r>
            <w:r>
              <w:rPr>
                <w:lang w:val="en-GB"/>
              </w:rPr>
              <w:br/>
            </w:r>
            <w:proofErr w:type="spellStart"/>
            <w:r w:rsidRPr="008B2627">
              <w:rPr>
                <w:b/>
                <w:lang w:val="en-GB"/>
              </w:rPr>
              <w:t>birth_date</w:t>
            </w:r>
            <w:proofErr w:type="spellEnd"/>
            <w:r w:rsidRPr="008B2627">
              <w:rPr>
                <w:lang w:val="en-GB"/>
              </w:rPr>
              <w:t xml:space="preserve"> :character varying</w:t>
            </w:r>
            <w:r>
              <w:rPr>
                <w:lang w:val="en-GB"/>
              </w:rPr>
              <w:br/>
            </w:r>
            <w:r w:rsidRPr="008B2627">
              <w:rPr>
                <w:b/>
                <w:lang w:val="en-GB"/>
              </w:rPr>
              <w:t>province</w:t>
            </w:r>
            <w:r w:rsidRPr="008B2627">
              <w:rPr>
                <w:lang w:val="en-GB"/>
              </w:rPr>
              <w:t xml:space="preserve"> :integer</w:t>
            </w:r>
            <w:r>
              <w:rPr>
                <w:lang w:val="en-GB"/>
              </w:rPr>
              <w:br/>
            </w:r>
            <w:r w:rsidRPr="008B2627">
              <w:rPr>
                <w:b/>
                <w:lang w:val="en-GB"/>
              </w:rPr>
              <w:t>city</w:t>
            </w:r>
            <w:r w:rsidRPr="008B2627">
              <w:rPr>
                <w:lang w:val="en-GB"/>
              </w:rPr>
              <w:t xml:space="preserve"> :character varying</w:t>
            </w:r>
            <w:r>
              <w:rPr>
                <w:lang w:val="en-GB"/>
              </w:rPr>
              <w:br/>
            </w:r>
            <w:proofErr w:type="spellStart"/>
            <w:r w:rsidRPr="008B2627">
              <w:rPr>
                <w:b/>
                <w:lang w:val="en-GB"/>
              </w:rPr>
              <w:t>deleted_at</w:t>
            </w:r>
            <w:proofErr w:type="spellEnd"/>
            <w:r w:rsidRPr="008B2627">
              <w:rPr>
                <w:lang w:val="en-GB"/>
              </w:rPr>
              <w:t xml:space="preserve"> :timestamp </w:t>
            </w:r>
            <w:r>
              <w:rPr>
                <w:lang w:val="en-GB"/>
              </w:rPr>
              <w:br/>
            </w:r>
            <w:proofErr w:type="spellStart"/>
            <w:r w:rsidRPr="008B2627">
              <w:rPr>
                <w:b/>
                <w:lang w:val="en-GB"/>
              </w:rPr>
              <w:t>universidad</w:t>
            </w:r>
            <w:proofErr w:type="spellEnd"/>
            <w:r w:rsidRPr="008B2627">
              <w:rPr>
                <w:lang w:val="en-GB"/>
              </w:rPr>
              <w:t xml:space="preserve"> :integer</w:t>
            </w:r>
            <w:r>
              <w:rPr>
                <w:lang w:val="en-GB"/>
              </w:rPr>
              <w:br/>
            </w:r>
            <w:proofErr w:type="spellStart"/>
            <w:r w:rsidRPr="008B2627">
              <w:rPr>
                <w:b/>
                <w:lang w:val="en-GB"/>
              </w:rPr>
              <w:t>grado</w:t>
            </w:r>
            <w:proofErr w:type="spellEnd"/>
            <w:r w:rsidRPr="008B2627">
              <w:rPr>
                <w:lang w:val="en-GB"/>
              </w:rPr>
              <w:t xml:space="preserve"> :integer</w:t>
            </w:r>
            <w:r>
              <w:rPr>
                <w:lang w:val="en-GB"/>
              </w:rPr>
              <w:br/>
            </w:r>
            <w:r w:rsidRPr="008B2627">
              <w:rPr>
                <w:b/>
                <w:lang w:val="en-GB"/>
              </w:rPr>
              <w:t>description</w:t>
            </w:r>
            <w:r w:rsidRPr="008B2627">
              <w:rPr>
                <w:lang w:val="en-GB"/>
              </w:rPr>
              <w:t xml:space="preserve"> :character varying</w:t>
            </w:r>
          </w:p>
        </w:tc>
      </w:tr>
    </w:tbl>
    <w:p w14:paraId="67453DDC" w14:textId="6841F0C8" w:rsidR="002579B5" w:rsidRDefault="002579B5" w:rsidP="00900543">
      <w:pPr>
        <w:pStyle w:val="Descripcin"/>
        <w:keepNext/>
        <w:rPr>
          <w:rStyle w:val="nfasissutil"/>
          <w:i w:val="0"/>
          <w:iCs/>
          <w:color w:val="auto"/>
          <w:sz w:val="22"/>
          <w:szCs w:val="20"/>
          <w:lang w:val="en-GB"/>
        </w:rPr>
      </w:pPr>
    </w:p>
    <w:p w14:paraId="44BF05F1" w14:textId="77777777" w:rsidR="00900543" w:rsidRPr="00900543" w:rsidRDefault="00900543" w:rsidP="00900543">
      <w:pPr>
        <w:rPr>
          <w:lang w:val="en-GB"/>
        </w:rPr>
      </w:pPr>
    </w:p>
    <w:p w14:paraId="65293DF5" w14:textId="79A45CC7" w:rsidR="00900543" w:rsidRDefault="00900543" w:rsidP="00900543">
      <w:pPr>
        <w:pStyle w:val="Descripcin"/>
        <w:keepNext/>
      </w:pPr>
      <w:r w:rsidRPr="006211ED">
        <w:rPr>
          <w:lang w:val="en-GB"/>
        </w:rPr>
        <w:t xml:space="preserve">  </w:t>
      </w:r>
      <w:r w:rsidRPr="006211ED">
        <w:rPr>
          <w:lang w:val="en-GB"/>
        </w:rPr>
        <w:tab/>
      </w:r>
      <w:r w:rsidRPr="006211ED">
        <w:rPr>
          <w:lang w:val="en-GB"/>
        </w:rPr>
        <w:tab/>
      </w:r>
      <w:r w:rsidRPr="006211ED">
        <w:rPr>
          <w:lang w:val="en-GB"/>
        </w:rPr>
        <w:tab/>
      </w:r>
      <w:r w:rsidRPr="006211ED">
        <w:rPr>
          <w:lang w:val="en-GB"/>
        </w:rPr>
        <w:tab/>
      </w:r>
      <w:r w:rsidRPr="006211ED">
        <w:rPr>
          <w:lang w:val="en-GB"/>
        </w:rPr>
        <w:tab/>
        <w:t xml:space="preserve">      </w:t>
      </w:r>
      <w:bookmarkStart w:id="638" w:name="_Toc48681683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4</w:t>
      </w:r>
      <w:r>
        <w:fldChar w:fldCharType="end"/>
      </w:r>
      <w:r>
        <w:t xml:space="preserve"> Modelo de rol.</w:t>
      </w:r>
      <w:bookmarkEnd w:id="638"/>
    </w:p>
    <w:tbl>
      <w:tblPr>
        <w:tblStyle w:val="Tablaconcuadrcula"/>
        <w:tblW w:w="0" w:type="auto"/>
        <w:tblInd w:w="1030" w:type="dxa"/>
        <w:tblLook w:val="04A0" w:firstRow="1" w:lastRow="0" w:firstColumn="1" w:lastColumn="0" w:noHBand="0" w:noVBand="1"/>
      </w:tblPr>
      <w:tblGrid>
        <w:gridCol w:w="8217"/>
      </w:tblGrid>
      <w:tr w:rsidR="00EF6872" w14:paraId="02AA982D" w14:textId="77777777" w:rsidTr="00EF6872">
        <w:trPr>
          <w:trHeight w:hRule="exact" w:val="284"/>
          <w:ins w:id="639" w:author="wences martinez suarez" w:date="2017-06-26T19:22:00Z"/>
        </w:trPr>
        <w:tc>
          <w:tcPr>
            <w:tcW w:w="8217" w:type="dxa"/>
            <w:shd w:val="clear" w:color="auto" w:fill="D0CECE" w:themeFill="background2" w:themeFillShade="E6"/>
            <w:vAlign w:val="center"/>
          </w:tcPr>
          <w:p w14:paraId="29782EDD" w14:textId="77777777" w:rsidR="00EF6872" w:rsidRDefault="00EF6872" w:rsidP="00EF6872">
            <w:pPr>
              <w:jc w:val="left"/>
              <w:rPr>
                <w:ins w:id="640" w:author="wences martinez suarez" w:date="2017-06-26T19:22:00Z"/>
                <w:rStyle w:val="nfasissutil"/>
              </w:rPr>
            </w:pPr>
            <w:ins w:id="641" w:author="wences martinez suarez" w:date="2017-06-26T19:22:00Z">
              <w:r>
                <w:rPr>
                  <w:rStyle w:val="nfasissutil"/>
                </w:rPr>
                <w:t>Nombre</w:t>
              </w:r>
            </w:ins>
          </w:p>
        </w:tc>
      </w:tr>
      <w:tr w:rsidR="00EF6872" w14:paraId="43ADB209" w14:textId="77777777" w:rsidTr="00EF6872">
        <w:trPr>
          <w:trHeight w:hRule="exact" w:val="284"/>
          <w:ins w:id="642" w:author="wences martinez suarez" w:date="2017-06-26T19:22:00Z"/>
        </w:trPr>
        <w:tc>
          <w:tcPr>
            <w:tcW w:w="8217" w:type="dxa"/>
            <w:vAlign w:val="center"/>
          </w:tcPr>
          <w:p w14:paraId="659C9930" w14:textId="6417BEBB" w:rsidR="00EF6872" w:rsidRPr="002738AC" w:rsidRDefault="00EF6872" w:rsidP="00EF6872">
            <w:pPr>
              <w:jc w:val="left"/>
              <w:rPr>
                <w:ins w:id="643" w:author="wences martinez suarez" w:date="2017-06-26T19:22:00Z"/>
                <w:rStyle w:val="nfasissutil"/>
                <w:b/>
              </w:rPr>
            </w:pPr>
            <w:ins w:id="644" w:author="wences martinez suarez" w:date="2017-06-26T19:22:00Z">
              <w:r>
                <w:rPr>
                  <w:rStyle w:val="nfasissutil"/>
                  <w:b/>
                </w:rPr>
                <w:t>Role</w:t>
              </w:r>
            </w:ins>
          </w:p>
        </w:tc>
      </w:tr>
      <w:tr w:rsidR="00EF6872" w14:paraId="3B175001" w14:textId="77777777" w:rsidTr="00EF6872">
        <w:trPr>
          <w:trHeight w:hRule="exact" w:val="284"/>
          <w:ins w:id="645" w:author="wences martinez suarez" w:date="2017-06-26T19:22:00Z"/>
        </w:trPr>
        <w:tc>
          <w:tcPr>
            <w:tcW w:w="8217" w:type="dxa"/>
            <w:shd w:val="clear" w:color="auto" w:fill="D0CECE" w:themeFill="background2" w:themeFillShade="E6"/>
            <w:vAlign w:val="center"/>
          </w:tcPr>
          <w:p w14:paraId="7993EDD0" w14:textId="77777777" w:rsidR="00EF6872" w:rsidRDefault="00EF6872" w:rsidP="00EF6872">
            <w:pPr>
              <w:jc w:val="left"/>
              <w:rPr>
                <w:ins w:id="646" w:author="wences martinez suarez" w:date="2017-06-26T19:22:00Z"/>
                <w:rStyle w:val="nfasissutil"/>
              </w:rPr>
            </w:pPr>
            <w:ins w:id="647" w:author="wences martinez suarez" w:date="2017-06-26T19:22:00Z">
              <w:r>
                <w:rPr>
                  <w:rStyle w:val="nfasissutil"/>
                </w:rPr>
                <w:t>Descripción y finalidad</w:t>
              </w:r>
            </w:ins>
          </w:p>
        </w:tc>
      </w:tr>
      <w:tr w:rsidR="00EF6872" w14:paraId="285F2A3D" w14:textId="77777777" w:rsidTr="00EF6872">
        <w:trPr>
          <w:trHeight w:val="284"/>
          <w:ins w:id="648" w:author="wences martinez suarez" w:date="2017-06-26T19:22:00Z"/>
        </w:trPr>
        <w:tc>
          <w:tcPr>
            <w:tcW w:w="8217" w:type="dxa"/>
            <w:vAlign w:val="center"/>
          </w:tcPr>
          <w:p w14:paraId="0865118E" w14:textId="37525EE6" w:rsidR="00EF6872" w:rsidRPr="00DC70F7" w:rsidRDefault="00EF6872" w:rsidP="008E0FE8">
            <w:pPr>
              <w:spacing w:after="0" w:line="240" w:lineRule="auto"/>
              <w:jc w:val="left"/>
              <w:rPr>
                <w:ins w:id="649" w:author="wences martinez suarez" w:date="2017-06-26T19:22:00Z"/>
                <w:rStyle w:val="nfasissutil"/>
              </w:rPr>
            </w:pPr>
            <w:ins w:id="650" w:author="wences martinez suarez" w:date="2017-06-26T19:22:00Z">
              <w:r w:rsidRPr="00DC70F7">
                <w:rPr>
                  <w:rStyle w:val="nfasissutil"/>
                </w:rPr>
                <w:t>Este modelo se utiliza para almacenar los diferentes roles con los que contará nuestra aplicación.</w:t>
              </w:r>
            </w:ins>
            <w:ins w:id="651" w:author="wences martinez suarez" w:date="2017-06-26T19:23:00Z">
              <w:r w:rsidRPr="00DC70F7">
                <w:rPr>
                  <w:rStyle w:val="nfasissutil"/>
                </w:rPr>
                <w:t xml:space="preserve"> Cada vez que se cree un usuario se referenciará a este modelo para asignarle un rol u </w:t>
              </w:r>
            </w:ins>
            <w:ins w:id="652" w:author="wences martinez suarez" w:date="2017-06-26T19:24:00Z">
              <w:r w:rsidRPr="00DC70F7">
                <w:rPr>
                  <w:rStyle w:val="nfasissutil"/>
                </w:rPr>
                <w:t>otro en función de las características del usuario.</w:t>
              </w:r>
            </w:ins>
          </w:p>
        </w:tc>
      </w:tr>
      <w:tr w:rsidR="00EF6872" w14:paraId="7B08D043" w14:textId="77777777" w:rsidTr="00EF6872">
        <w:trPr>
          <w:trHeight w:hRule="exact" w:val="284"/>
          <w:ins w:id="653" w:author="wences martinez suarez" w:date="2017-06-26T19:22:00Z"/>
        </w:trPr>
        <w:tc>
          <w:tcPr>
            <w:tcW w:w="8217" w:type="dxa"/>
            <w:shd w:val="clear" w:color="auto" w:fill="D0CECE" w:themeFill="background2" w:themeFillShade="E6"/>
            <w:vAlign w:val="center"/>
          </w:tcPr>
          <w:p w14:paraId="65E41BBB" w14:textId="77777777" w:rsidR="00EF6872" w:rsidRDefault="00EF6872" w:rsidP="00EF6872">
            <w:pPr>
              <w:jc w:val="left"/>
              <w:rPr>
                <w:ins w:id="654" w:author="wences martinez suarez" w:date="2017-06-26T19:22:00Z"/>
                <w:rStyle w:val="nfasissutil"/>
              </w:rPr>
            </w:pPr>
            <w:ins w:id="655" w:author="wences martinez suarez" w:date="2017-06-26T19:22:00Z">
              <w:r>
                <w:rPr>
                  <w:rStyle w:val="nfasissutil"/>
                </w:rPr>
                <w:t xml:space="preserve">Atributos </w:t>
              </w:r>
            </w:ins>
          </w:p>
        </w:tc>
      </w:tr>
      <w:tr w:rsidR="00EF6872" w:rsidRPr="000F4EFA" w14:paraId="295AD98A" w14:textId="77777777" w:rsidTr="00EF6872">
        <w:trPr>
          <w:trHeight w:val="284"/>
          <w:ins w:id="656" w:author="wences martinez suarez" w:date="2017-06-26T19:22:00Z"/>
        </w:trPr>
        <w:tc>
          <w:tcPr>
            <w:tcW w:w="8217" w:type="dxa"/>
            <w:vAlign w:val="center"/>
          </w:tcPr>
          <w:p w14:paraId="1C2A99CC" w14:textId="11A42DD0" w:rsidR="00EF6872" w:rsidRPr="006211ED" w:rsidRDefault="002C4F4A" w:rsidP="002C4F4A">
            <w:pPr>
              <w:spacing w:after="0" w:line="240" w:lineRule="auto"/>
              <w:jc w:val="left"/>
              <w:rPr>
                <w:ins w:id="657" w:author="wences martinez suarez" w:date="2017-06-26T19:22:00Z"/>
                <w:rStyle w:val="nfasissutil"/>
                <w:lang w:val="en-GB"/>
              </w:rPr>
            </w:pPr>
            <w:proofErr w:type="gramStart"/>
            <w:r w:rsidRPr="006211ED">
              <w:rPr>
                <w:b/>
                <w:lang w:val="en-GB"/>
              </w:rPr>
              <w:t>id</w:t>
            </w:r>
            <w:r w:rsidRPr="006211ED">
              <w:rPr>
                <w:lang w:val="en-GB"/>
              </w:rPr>
              <w:t xml:space="preserve"> :integer</w:t>
            </w:r>
            <w:proofErr w:type="gramEnd"/>
            <w:r w:rsidRPr="006211ED">
              <w:rPr>
                <w:lang w:val="en-GB"/>
              </w:rPr>
              <w:br/>
            </w:r>
            <w:r w:rsidRPr="006211ED">
              <w:rPr>
                <w:b/>
                <w:lang w:val="en-GB"/>
              </w:rPr>
              <w:t>name</w:t>
            </w:r>
            <w:r w:rsidRPr="006211ED">
              <w:rPr>
                <w:lang w:val="en-GB"/>
              </w:rPr>
              <w:t xml:space="preserve"> :character varying</w:t>
            </w:r>
            <w:r w:rsidRPr="006211ED">
              <w:rPr>
                <w:lang w:val="en-GB"/>
              </w:rPr>
              <w:br/>
            </w:r>
            <w:proofErr w:type="spellStart"/>
            <w:r w:rsidRPr="006211ED">
              <w:rPr>
                <w:b/>
                <w:lang w:val="en-GB"/>
              </w:rPr>
              <w:lastRenderedPageBreak/>
              <w:t>created_at</w:t>
            </w:r>
            <w:proofErr w:type="spellEnd"/>
            <w:r w:rsidRPr="006211ED">
              <w:rPr>
                <w:lang w:val="en-GB"/>
              </w:rPr>
              <w:t xml:space="preserve"> :timestamp </w:t>
            </w:r>
            <w:r w:rsidRPr="006211ED">
              <w:rPr>
                <w:lang w:val="en-GB"/>
              </w:rPr>
              <w:br/>
            </w:r>
            <w:proofErr w:type="spellStart"/>
            <w:r w:rsidRPr="006211ED">
              <w:rPr>
                <w:b/>
                <w:lang w:val="en-GB"/>
              </w:rPr>
              <w:t>updated_at</w:t>
            </w:r>
            <w:proofErr w:type="spellEnd"/>
            <w:r w:rsidRPr="006211ED">
              <w:rPr>
                <w:lang w:val="en-GB"/>
              </w:rPr>
              <w:t xml:space="preserve"> :timestamp</w:t>
            </w:r>
          </w:p>
        </w:tc>
      </w:tr>
    </w:tbl>
    <w:p w14:paraId="5B3F60FA" w14:textId="77777777" w:rsidR="00EF6872" w:rsidRPr="006211ED" w:rsidRDefault="00EF6872">
      <w:pPr>
        <w:ind w:left="720"/>
        <w:jc w:val="left"/>
        <w:rPr>
          <w:ins w:id="658" w:author="wences martinez suarez" w:date="2017-06-26T18:54:00Z"/>
          <w:rStyle w:val="nfasissutil"/>
          <w:lang w:val="en-GB"/>
        </w:rPr>
        <w:pPrChange w:id="659" w:author="wences martinez suarez" w:date="2017-06-26T18:50:00Z">
          <w:pPr>
            <w:jc w:val="left"/>
          </w:pPr>
        </w:pPrChange>
      </w:pPr>
    </w:p>
    <w:p w14:paraId="6E0F7D89" w14:textId="4C3E7B24" w:rsidR="00EF6872" w:rsidRDefault="00972BBB">
      <w:pPr>
        <w:pStyle w:val="Subttulo"/>
        <w:ind w:firstLine="720"/>
        <w:rPr>
          <w:rStyle w:val="nfasissutil"/>
        </w:rPr>
        <w:pPrChange w:id="660" w:author="wences martinez suarez" w:date="2017-06-26T19:25:00Z">
          <w:pPr>
            <w:jc w:val="left"/>
          </w:pPr>
        </w:pPrChange>
      </w:pPr>
      <w:bookmarkStart w:id="661" w:name="_Toc505427068"/>
      <w:bookmarkStart w:id="662" w:name="_Toc505427257"/>
      <w:r>
        <w:rPr>
          <w:rStyle w:val="nfasissutil"/>
        </w:rPr>
        <w:t>4.4.1.3</w:t>
      </w:r>
      <w:ins w:id="663" w:author="wences martinez suarez" w:date="2017-06-26T18:50:00Z">
        <w:r w:rsidR="0038036D">
          <w:rPr>
            <w:rStyle w:val="nfasissutil"/>
          </w:rPr>
          <w:t xml:space="preserve"> Subsistema de </w:t>
        </w:r>
      </w:ins>
      <w:ins w:id="664" w:author="wences martinez suarez" w:date="2017-06-26T18:52:00Z">
        <w:r w:rsidR="0038036D">
          <w:rPr>
            <w:rStyle w:val="nfasissutil"/>
          </w:rPr>
          <w:t>gestión de información de usuario</w:t>
        </w:r>
      </w:ins>
      <w:bookmarkEnd w:id="661"/>
      <w:bookmarkEnd w:id="662"/>
    </w:p>
    <w:p w14:paraId="57FA9EEB" w14:textId="77777777" w:rsidR="00972BBB" w:rsidRPr="00972BBB" w:rsidRDefault="00972BBB" w:rsidP="00972BBB">
      <w:pPr>
        <w:rPr>
          <w:ins w:id="665" w:author="wences martinez suarez" w:date="2017-06-26T19:25:00Z"/>
        </w:rPr>
      </w:pPr>
    </w:p>
    <w:p w14:paraId="023EE97D" w14:textId="61715892" w:rsidR="00900543" w:rsidRDefault="00900543" w:rsidP="00900543">
      <w:pPr>
        <w:pStyle w:val="Descripcin"/>
        <w:keepNext/>
        <w:ind w:left="2880" w:firstLine="720"/>
      </w:pPr>
      <w:bookmarkStart w:id="666" w:name="_Toc486816837"/>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5</w:t>
      </w:r>
      <w:r>
        <w:fldChar w:fldCharType="end"/>
      </w:r>
      <w:r>
        <w:t xml:space="preserve"> Modelo de estudios</w:t>
      </w:r>
      <w:bookmarkEnd w:id="666"/>
    </w:p>
    <w:tbl>
      <w:tblPr>
        <w:tblStyle w:val="Tablaconcuadrcula"/>
        <w:tblW w:w="0" w:type="auto"/>
        <w:tblInd w:w="1030" w:type="dxa"/>
        <w:tblLook w:val="04A0" w:firstRow="1" w:lastRow="0" w:firstColumn="1" w:lastColumn="0" w:noHBand="0" w:noVBand="1"/>
      </w:tblPr>
      <w:tblGrid>
        <w:gridCol w:w="8217"/>
      </w:tblGrid>
      <w:tr w:rsidR="00EF6872" w14:paraId="44722933" w14:textId="77777777" w:rsidTr="00EF6872">
        <w:trPr>
          <w:trHeight w:hRule="exact" w:val="284"/>
          <w:ins w:id="667" w:author="wences martinez suarez" w:date="2017-06-26T19:25:00Z"/>
        </w:trPr>
        <w:tc>
          <w:tcPr>
            <w:tcW w:w="8217" w:type="dxa"/>
            <w:shd w:val="clear" w:color="auto" w:fill="D0CECE" w:themeFill="background2" w:themeFillShade="E6"/>
            <w:vAlign w:val="center"/>
          </w:tcPr>
          <w:p w14:paraId="0B07C736" w14:textId="77777777" w:rsidR="00EF6872" w:rsidRDefault="00EF6872" w:rsidP="00EF6872">
            <w:pPr>
              <w:jc w:val="left"/>
              <w:rPr>
                <w:ins w:id="668" w:author="wences martinez suarez" w:date="2017-06-26T19:25:00Z"/>
                <w:rStyle w:val="nfasissutil"/>
              </w:rPr>
            </w:pPr>
            <w:ins w:id="669" w:author="wences martinez suarez" w:date="2017-06-26T19:25:00Z">
              <w:r>
                <w:rPr>
                  <w:rStyle w:val="nfasissutil"/>
                </w:rPr>
                <w:t>Nombre</w:t>
              </w:r>
            </w:ins>
          </w:p>
        </w:tc>
      </w:tr>
      <w:tr w:rsidR="00EF6872" w14:paraId="19C317D7" w14:textId="77777777" w:rsidTr="00EF6872">
        <w:trPr>
          <w:trHeight w:hRule="exact" w:val="284"/>
          <w:ins w:id="670" w:author="wences martinez suarez" w:date="2017-06-26T19:25:00Z"/>
        </w:trPr>
        <w:tc>
          <w:tcPr>
            <w:tcW w:w="8217" w:type="dxa"/>
            <w:vAlign w:val="center"/>
          </w:tcPr>
          <w:p w14:paraId="6AA36769" w14:textId="0ABDAAE9" w:rsidR="00EF6872" w:rsidRPr="002738AC" w:rsidRDefault="00EF6872" w:rsidP="00EF6872">
            <w:pPr>
              <w:jc w:val="left"/>
              <w:rPr>
                <w:ins w:id="671" w:author="wences martinez suarez" w:date="2017-06-26T19:25:00Z"/>
                <w:rStyle w:val="nfasissutil"/>
                <w:b/>
              </w:rPr>
            </w:pPr>
            <w:proofErr w:type="spellStart"/>
            <w:ins w:id="672" w:author="wences martinez suarez" w:date="2017-06-26T19:26:00Z">
              <w:r>
                <w:rPr>
                  <w:rStyle w:val="nfasissutil"/>
                  <w:b/>
                </w:rPr>
                <w:t>Study</w:t>
              </w:r>
            </w:ins>
            <w:proofErr w:type="spellEnd"/>
          </w:p>
        </w:tc>
      </w:tr>
      <w:tr w:rsidR="00EF6872" w14:paraId="11928763" w14:textId="77777777" w:rsidTr="00EF6872">
        <w:trPr>
          <w:trHeight w:hRule="exact" w:val="284"/>
          <w:ins w:id="673" w:author="wences martinez suarez" w:date="2017-06-26T19:25:00Z"/>
        </w:trPr>
        <w:tc>
          <w:tcPr>
            <w:tcW w:w="8217" w:type="dxa"/>
            <w:shd w:val="clear" w:color="auto" w:fill="D0CECE" w:themeFill="background2" w:themeFillShade="E6"/>
            <w:vAlign w:val="center"/>
          </w:tcPr>
          <w:p w14:paraId="6C764DC6" w14:textId="77777777" w:rsidR="00EF6872" w:rsidRDefault="00EF6872" w:rsidP="00EF6872">
            <w:pPr>
              <w:jc w:val="left"/>
              <w:rPr>
                <w:ins w:id="674" w:author="wences martinez suarez" w:date="2017-06-26T19:25:00Z"/>
                <w:rStyle w:val="nfasissutil"/>
              </w:rPr>
            </w:pPr>
            <w:ins w:id="675" w:author="wences martinez suarez" w:date="2017-06-26T19:25:00Z">
              <w:r>
                <w:rPr>
                  <w:rStyle w:val="nfasissutil"/>
                </w:rPr>
                <w:t>Descripción y finalidad</w:t>
              </w:r>
            </w:ins>
          </w:p>
        </w:tc>
      </w:tr>
      <w:tr w:rsidR="00EF6872" w14:paraId="4113D7B8" w14:textId="77777777" w:rsidTr="00EF6872">
        <w:trPr>
          <w:trHeight w:val="284"/>
          <w:ins w:id="676" w:author="wences martinez suarez" w:date="2017-06-26T19:25:00Z"/>
        </w:trPr>
        <w:tc>
          <w:tcPr>
            <w:tcW w:w="8217" w:type="dxa"/>
            <w:vAlign w:val="center"/>
          </w:tcPr>
          <w:p w14:paraId="3D60AE84" w14:textId="072426C6" w:rsidR="00EF6872" w:rsidRPr="00DC70F7" w:rsidRDefault="00EF6872" w:rsidP="008E0FE8">
            <w:pPr>
              <w:spacing w:after="0" w:line="240" w:lineRule="auto"/>
              <w:jc w:val="left"/>
              <w:rPr>
                <w:ins w:id="677" w:author="wences martinez suarez" w:date="2017-06-26T19:25:00Z"/>
                <w:rStyle w:val="nfasissutil"/>
              </w:rPr>
            </w:pPr>
            <w:ins w:id="678" w:author="wences martinez suarez" w:date="2017-06-26T19:25:00Z">
              <w:r w:rsidRPr="00DC70F7">
                <w:rPr>
                  <w:rStyle w:val="nfasissutil"/>
                </w:rPr>
                <w:t xml:space="preserve">Este modelo se utiliza para </w:t>
              </w:r>
            </w:ins>
            <w:ins w:id="679" w:author="wences martinez suarez" w:date="2017-06-26T19:26:00Z">
              <w:r w:rsidRPr="00DC70F7">
                <w:rPr>
                  <w:rStyle w:val="nfasissutil"/>
                </w:rPr>
                <w:t>almacenar los diferentes estudios existentes (grados y m</w:t>
              </w:r>
            </w:ins>
            <w:ins w:id="680" w:author="wences martinez suarez" w:date="2017-06-26T19:27:00Z">
              <w:r w:rsidRPr="00DC70F7">
                <w:rPr>
                  <w:rStyle w:val="nfasissutil"/>
                </w:rPr>
                <w:t>ásteres)</w:t>
              </w:r>
            </w:ins>
            <w:ins w:id="681" w:author="wences martinez suarez" w:date="2017-06-26T19:30:00Z">
              <w:r w:rsidRPr="00DC70F7">
                <w:rPr>
                  <w:rStyle w:val="nfasissutil"/>
                </w:rPr>
                <w:t xml:space="preserve"> con los que contará la aplicación</w:t>
              </w:r>
            </w:ins>
            <w:ins w:id="682" w:author="wences martinez suarez" w:date="2017-06-26T19:27:00Z">
              <w:r w:rsidRPr="00DC70F7">
                <w:rPr>
                  <w:rStyle w:val="nfasissutil"/>
                </w:rPr>
                <w:t xml:space="preserve">. Según la elección del </w:t>
              </w:r>
            </w:ins>
            <w:ins w:id="683" w:author="wences martinez suarez" w:date="2017-06-26T19:31:00Z">
              <w:r w:rsidR="00660DFB" w:rsidRPr="00DC70F7">
                <w:rPr>
                  <w:rStyle w:val="nfasissutil"/>
                </w:rPr>
                <w:t>estudiante</w:t>
              </w:r>
            </w:ins>
            <w:ins w:id="684" w:author="wences martinez suarez" w:date="2017-06-26T19:27:00Z">
              <w:r w:rsidRPr="00DC70F7">
                <w:rPr>
                  <w:rStyle w:val="nfasissutil"/>
                </w:rPr>
                <w:t xml:space="preserve"> al configurar su perfil </w:t>
              </w:r>
            </w:ins>
            <w:ins w:id="685" w:author="wences martinez suarez" w:date="2017-06-26T19:31:00Z">
              <w:r w:rsidR="00660DFB" w:rsidRPr="00DC70F7">
                <w:rPr>
                  <w:rStyle w:val="nfasissutil"/>
                </w:rPr>
                <w:t>académico o según la empresa al configurar el perfil de trabajador que busca,</w:t>
              </w:r>
            </w:ins>
            <w:ins w:id="686" w:author="wences martinez suarez" w:date="2017-06-26T19:27:00Z">
              <w:r w:rsidRPr="00DC70F7">
                <w:rPr>
                  <w:rStyle w:val="nfasissutil"/>
                </w:rPr>
                <w:t xml:space="preserve"> se hará referencia a este modelo para establecer </w:t>
              </w:r>
            </w:ins>
            <w:ins w:id="687" w:author="wences martinez suarez" w:date="2017-06-26T19:31:00Z">
              <w:r w:rsidR="00660DFB" w:rsidRPr="00DC70F7">
                <w:rPr>
                  <w:rStyle w:val="nfasissutil"/>
                </w:rPr>
                <w:t>las referencias.</w:t>
              </w:r>
            </w:ins>
            <w:ins w:id="688" w:author="wences martinez suarez" w:date="2017-06-26T19:33:00Z">
              <w:r w:rsidR="00660DFB" w:rsidRPr="00DC70F7">
                <w:rPr>
                  <w:rStyle w:val="nfasissutil"/>
                </w:rPr>
                <w:t xml:space="preserve"> Este modelo será importante a la hora de realizar búsquedas </w:t>
              </w:r>
            </w:ins>
            <w:ins w:id="689" w:author="wences martinez suarez" w:date="2017-06-26T19:34:00Z">
              <w:r w:rsidR="00660DFB" w:rsidRPr="00DC70F7">
                <w:rPr>
                  <w:rStyle w:val="nfasissutil"/>
                </w:rPr>
                <w:t>filtradas</w:t>
              </w:r>
            </w:ins>
            <w:ins w:id="690" w:author="wences martinez suarez" w:date="2017-06-26T19:33:00Z">
              <w:r w:rsidR="00660DFB" w:rsidRPr="00DC70F7">
                <w:rPr>
                  <w:rStyle w:val="nfasissutil"/>
                </w:rPr>
                <w:t xml:space="preserve">, ya que nos permitirá </w:t>
              </w:r>
            </w:ins>
            <w:ins w:id="691" w:author="wences martinez suarez" w:date="2017-06-26T19:34:00Z">
              <w:r w:rsidR="00660DFB" w:rsidRPr="00DC70F7">
                <w:rPr>
                  <w:rStyle w:val="nfasissutil"/>
                </w:rPr>
                <w:t>filtrar</w:t>
              </w:r>
            </w:ins>
            <w:ins w:id="692" w:author="wences martinez suarez" w:date="2017-06-26T19:33:00Z">
              <w:r w:rsidR="00660DFB" w:rsidRPr="00DC70F7">
                <w:rPr>
                  <w:rStyle w:val="nfasissutil"/>
                </w:rPr>
                <w:t xml:space="preserve"> estudiantes, empresas o ofertas laborales en función de los estudios.</w:t>
              </w:r>
            </w:ins>
          </w:p>
        </w:tc>
      </w:tr>
      <w:tr w:rsidR="00EF6872" w14:paraId="1DE8705F" w14:textId="77777777" w:rsidTr="00EF6872">
        <w:trPr>
          <w:trHeight w:hRule="exact" w:val="284"/>
          <w:ins w:id="693" w:author="wences martinez suarez" w:date="2017-06-26T19:25:00Z"/>
        </w:trPr>
        <w:tc>
          <w:tcPr>
            <w:tcW w:w="8217" w:type="dxa"/>
            <w:shd w:val="clear" w:color="auto" w:fill="D0CECE" w:themeFill="background2" w:themeFillShade="E6"/>
            <w:vAlign w:val="center"/>
          </w:tcPr>
          <w:p w14:paraId="3147788C" w14:textId="77777777" w:rsidR="00EF6872" w:rsidRDefault="00EF6872" w:rsidP="00EF6872">
            <w:pPr>
              <w:jc w:val="left"/>
              <w:rPr>
                <w:ins w:id="694" w:author="wences martinez suarez" w:date="2017-06-26T19:25:00Z"/>
                <w:rStyle w:val="nfasissutil"/>
              </w:rPr>
            </w:pPr>
            <w:ins w:id="695" w:author="wences martinez suarez" w:date="2017-06-26T19:25:00Z">
              <w:r>
                <w:rPr>
                  <w:rStyle w:val="nfasissutil"/>
                </w:rPr>
                <w:t xml:space="preserve">Atributos </w:t>
              </w:r>
            </w:ins>
          </w:p>
        </w:tc>
      </w:tr>
      <w:tr w:rsidR="00EF6872" w:rsidRPr="000F4EFA" w14:paraId="1D995110" w14:textId="77777777" w:rsidTr="00EF6872">
        <w:trPr>
          <w:trHeight w:val="284"/>
          <w:ins w:id="696" w:author="wences martinez suarez" w:date="2017-06-26T19:25:00Z"/>
        </w:trPr>
        <w:tc>
          <w:tcPr>
            <w:tcW w:w="8217" w:type="dxa"/>
            <w:vAlign w:val="center"/>
          </w:tcPr>
          <w:p w14:paraId="792BBA5C" w14:textId="3DBCA573" w:rsidR="00EF6872" w:rsidRPr="002C4F4A" w:rsidRDefault="002C4F4A" w:rsidP="002C4F4A">
            <w:pPr>
              <w:spacing w:after="0" w:line="240" w:lineRule="auto"/>
              <w:jc w:val="left"/>
              <w:rPr>
                <w:ins w:id="697" w:author="wences martinez suarez" w:date="2017-06-26T19:25:00Z"/>
                <w:rStyle w:val="nfasissutil"/>
                <w:lang w:val="en-GB"/>
              </w:rPr>
            </w:pPr>
            <w:proofErr w:type="gramStart"/>
            <w:r w:rsidRPr="002C4F4A">
              <w:rPr>
                <w:b/>
                <w:lang w:val="en-GB"/>
              </w:rPr>
              <w:t>id</w:t>
            </w:r>
            <w:r w:rsidRPr="002C4F4A">
              <w:rPr>
                <w:lang w:val="en-GB"/>
              </w:rPr>
              <w:t xml:space="preserve"> :integer</w:t>
            </w:r>
            <w:proofErr w:type="gramEnd"/>
            <w:r w:rsidRPr="002C4F4A">
              <w:rPr>
                <w:lang w:val="en-GB"/>
              </w:rPr>
              <w:br/>
            </w:r>
            <w:r w:rsidRPr="002C4F4A">
              <w:rPr>
                <w:b/>
                <w:lang w:val="en-GB"/>
              </w:rPr>
              <w:t>name</w:t>
            </w:r>
            <w:r w:rsidRPr="002C4F4A">
              <w:rPr>
                <w:lang w:val="en-GB"/>
              </w:rPr>
              <w:t xml:space="preserve"> :character varying</w:t>
            </w:r>
            <w:r w:rsidRPr="002C4F4A">
              <w:rPr>
                <w:lang w:val="en-GB"/>
              </w:rPr>
              <w:br/>
            </w:r>
            <w:proofErr w:type="spellStart"/>
            <w:r w:rsidRPr="002C4F4A">
              <w:rPr>
                <w:b/>
                <w:lang w:val="en-GB"/>
              </w:rPr>
              <w:t>created_at</w:t>
            </w:r>
            <w:proofErr w:type="spellEnd"/>
            <w:r w:rsidRPr="002C4F4A">
              <w:rPr>
                <w:lang w:val="en-GB"/>
              </w:rPr>
              <w:t xml:space="preserve"> :timestamp </w:t>
            </w:r>
            <w:r w:rsidRPr="002C4F4A">
              <w:rPr>
                <w:lang w:val="en-GB"/>
              </w:rPr>
              <w:br/>
            </w:r>
            <w:proofErr w:type="spellStart"/>
            <w:r w:rsidRPr="002C4F4A">
              <w:rPr>
                <w:b/>
                <w:lang w:val="en-GB"/>
              </w:rPr>
              <w:t>updated_at</w:t>
            </w:r>
            <w:proofErr w:type="spellEnd"/>
            <w:r w:rsidRPr="002C4F4A">
              <w:rPr>
                <w:lang w:val="en-GB"/>
              </w:rPr>
              <w:t xml:space="preserve"> :timestamp</w:t>
            </w:r>
          </w:p>
        </w:tc>
      </w:tr>
    </w:tbl>
    <w:p w14:paraId="6D832D78" w14:textId="14A4670E" w:rsidR="00CA6D22" w:rsidRPr="006211ED" w:rsidRDefault="00CA6D22" w:rsidP="00900543">
      <w:pPr>
        <w:pStyle w:val="Descripcin"/>
        <w:keepNext/>
        <w:rPr>
          <w:sz w:val="20"/>
          <w:lang w:val="en-GB"/>
        </w:rPr>
      </w:pPr>
    </w:p>
    <w:p w14:paraId="7D53BBF4" w14:textId="11A7ECF1" w:rsidR="00900543" w:rsidRDefault="00900543" w:rsidP="00900543">
      <w:pPr>
        <w:pStyle w:val="Descripcin"/>
        <w:keepNext/>
        <w:ind w:left="2880" w:firstLine="720"/>
      </w:pPr>
      <w:bookmarkStart w:id="698" w:name="_Toc48681683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6</w:t>
      </w:r>
      <w:r>
        <w:fldChar w:fldCharType="end"/>
      </w:r>
      <w:r>
        <w:t xml:space="preserve"> </w:t>
      </w:r>
      <w:r w:rsidRPr="00CA6D22">
        <w:rPr>
          <w:sz w:val="20"/>
        </w:rPr>
        <w:t>Modelo de universidad</w:t>
      </w:r>
      <w:bookmarkEnd w:id="698"/>
    </w:p>
    <w:tbl>
      <w:tblPr>
        <w:tblStyle w:val="Tablaconcuadrcula"/>
        <w:tblW w:w="0" w:type="auto"/>
        <w:tblInd w:w="1030" w:type="dxa"/>
        <w:tblLook w:val="04A0" w:firstRow="1" w:lastRow="0" w:firstColumn="1" w:lastColumn="0" w:noHBand="0" w:noVBand="1"/>
      </w:tblPr>
      <w:tblGrid>
        <w:gridCol w:w="8217"/>
      </w:tblGrid>
      <w:tr w:rsidR="00660DFB" w14:paraId="4A2FC90D" w14:textId="77777777" w:rsidTr="00900613">
        <w:trPr>
          <w:trHeight w:hRule="exact" w:val="284"/>
          <w:ins w:id="699" w:author="wences martinez suarez" w:date="2017-06-26T19:32:00Z"/>
        </w:trPr>
        <w:tc>
          <w:tcPr>
            <w:tcW w:w="8217" w:type="dxa"/>
            <w:shd w:val="clear" w:color="auto" w:fill="D0CECE" w:themeFill="background2" w:themeFillShade="E6"/>
            <w:vAlign w:val="center"/>
          </w:tcPr>
          <w:p w14:paraId="7E2AC761" w14:textId="77777777" w:rsidR="00660DFB" w:rsidRDefault="00660DFB" w:rsidP="00900613">
            <w:pPr>
              <w:jc w:val="left"/>
              <w:rPr>
                <w:ins w:id="700" w:author="wences martinez suarez" w:date="2017-06-26T19:32:00Z"/>
                <w:rStyle w:val="nfasissutil"/>
              </w:rPr>
            </w:pPr>
            <w:ins w:id="701" w:author="wences martinez suarez" w:date="2017-06-26T19:32:00Z">
              <w:r>
                <w:rPr>
                  <w:rStyle w:val="nfasissutil"/>
                </w:rPr>
                <w:t>Nombre</w:t>
              </w:r>
            </w:ins>
          </w:p>
        </w:tc>
      </w:tr>
      <w:tr w:rsidR="00660DFB" w14:paraId="20BCC717" w14:textId="77777777" w:rsidTr="00900613">
        <w:trPr>
          <w:trHeight w:hRule="exact" w:val="284"/>
          <w:ins w:id="702" w:author="wences martinez suarez" w:date="2017-06-26T19:32:00Z"/>
        </w:trPr>
        <w:tc>
          <w:tcPr>
            <w:tcW w:w="8217" w:type="dxa"/>
            <w:vAlign w:val="center"/>
          </w:tcPr>
          <w:p w14:paraId="2640D875" w14:textId="19A139C2" w:rsidR="00660DFB" w:rsidRPr="002738AC" w:rsidRDefault="00660DFB" w:rsidP="00900613">
            <w:pPr>
              <w:jc w:val="left"/>
              <w:rPr>
                <w:ins w:id="703" w:author="wences martinez suarez" w:date="2017-06-26T19:32:00Z"/>
                <w:rStyle w:val="nfasissutil"/>
                <w:b/>
              </w:rPr>
            </w:pPr>
            <w:proofErr w:type="spellStart"/>
            <w:ins w:id="704" w:author="wences martinez suarez" w:date="2017-06-26T19:32:00Z">
              <w:r>
                <w:rPr>
                  <w:rStyle w:val="nfasissutil"/>
                  <w:b/>
                </w:rPr>
                <w:t>University</w:t>
              </w:r>
              <w:proofErr w:type="spellEnd"/>
            </w:ins>
          </w:p>
        </w:tc>
      </w:tr>
      <w:tr w:rsidR="00660DFB" w14:paraId="6246A611" w14:textId="77777777" w:rsidTr="00900613">
        <w:trPr>
          <w:trHeight w:hRule="exact" w:val="284"/>
          <w:ins w:id="705" w:author="wences martinez suarez" w:date="2017-06-26T19:32:00Z"/>
        </w:trPr>
        <w:tc>
          <w:tcPr>
            <w:tcW w:w="8217" w:type="dxa"/>
            <w:shd w:val="clear" w:color="auto" w:fill="D0CECE" w:themeFill="background2" w:themeFillShade="E6"/>
            <w:vAlign w:val="center"/>
          </w:tcPr>
          <w:p w14:paraId="052E74E2" w14:textId="77777777" w:rsidR="00660DFB" w:rsidRDefault="00660DFB" w:rsidP="00900613">
            <w:pPr>
              <w:jc w:val="left"/>
              <w:rPr>
                <w:ins w:id="706" w:author="wences martinez suarez" w:date="2017-06-26T19:32:00Z"/>
                <w:rStyle w:val="nfasissutil"/>
              </w:rPr>
            </w:pPr>
            <w:ins w:id="707" w:author="wences martinez suarez" w:date="2017-06-26T19:32:00Z">
              <w:r>
                <w:rPr>
                  <w:rStyle w:val="nfasissutil"/>
                </w:rPr>
                <w:t>Descripción y finalidad</w:t>
              </w:r>
            </w:ins>
          </w:p>
        </w:tc>
      </w:tr>
      <w:tr w:rsidR="00660DFB" w:rsidRPr="00DC70F7" w14:paraId="65E3C2B5" w14:textId="77777777" w:rsidTr="00900613">
        <w:trPr>
          <w:trHeight w:val="284"/>
          <w:ins w:id="708" w:author="wences martinez suarez" w:date="2017-06-26T19:32:00Z"/>
        </w:trPr>
        <w:tc>
          <w:tcPr>
            <w:tcW w:w="8217" w:type="dxa"/>
            <w:vAlign w:val="center"/>
          </w:tcPr>
          <w:p w14:paraId="4B5DBB35" w14:textId="3FD62A6F" w:rsidR="00660DFB" w:rsidRPr="00DC70F7" w:rsidRDefault="00660DFB" w:rsidP="008E0FE8">
            <w:pPr>
              <w:spacing w:after="0" w:line="240" w:lineRule="auto"/>
              <w:jc w:val="left"/>
              <w:rPr>
                <w:ins w:id="709" w:author="wences martinez suarez" w:date="2017-06-26T19:32:00Z"/>
                <w:rStyle w:val="nfasissutil"/>
              </w:rPr>
            </w:pPr>
            <w:ins w:id="710" w:author="wences martinez suarez" w:date="2017-06-26T19:32:00Z">
              <w:r w:rsidRPr="00DC70F7">
                <w:rPr>
                  <w:rStyle w:val="nfasissutil"/>
                </w:rPr>
                <w:t>Este modelo se utiliza para almacenar las diferentes universidades españolas</w:t>
              </w:r>
            </w:ins>
            <w:ins w:id="711" w:author="wences martinez suarez" w:date="2017-06-26T19:34:00Z">
              <w:r w:rsidRPr="00DC70F7">
                <w:rPr>
                  <w:rStyle w:val="nfasissutil"/>
                </w:rPr>
                <w:t xml:space="preserve"> existentes en la actualidad</w:t>
              </w:r>
            </w:ins>
            <w:ins w:id="712" w:author="wences martinez suarez" w:date="2017-06-26T19:32:00Z">
              <w:r w:rsidRPr="00DC70F7">
                <w:rPr>
                  <w:rStyle w:val="nfasissutil"/>
                </w:rPr>
                <w:t xml:space="preserve">, permitiendo así al estudiante escoger </w:t>
              </w:r>
            </w:ins>
            <w:ins w:id="713" w:author="wences martinez suarez" w:date="2017-06-26T19:34:00Z">
              <w:r w:rsidRPr="00DC70F7">
                <w:rPr>
                  <w:rStyle w:val="nfasissutil"/>
                </w:rPr>
                <w:t>la universidad a la que pertenece entre un</w:t>
              </w:r>
            </w:ins>
            <w:ins w:id="714" w:author="wences martinez suarez" w:date="2017-06-26T19:35:00Z">
              <w:r w:rsidRPr="00DC70F7">
                <w:rPr>
                  <w:rStyle w:val="nfasissutil"/>
                </w:rPr>
                <w:t>a</w:t>
              </w:r>
            </w:ins>
            <w:ins w:id="715" w:author="wences martinez suarez" w:date="2017-06-26T19:34:00Z">
              <w:r w:rsidRPr="00DC70F7">
                <w:rPr>
                  <w:rStyle w:val="nfasissutil"/>
                </w:rPr>
                <w:t xml:space="preserve"> gran cantidad de posibilidades.</w:t>
              </w:r>
            </w:ins>
            <w:ins w:id="716" w:author="wences martinez suarez" w:date="2017-06-26T19:35:00Z">
              <w:r w:rsidRPr="00DC70F7">
                <w:rPr>
                  <w:rStyle w:val="nfasissutil"/>
                </w:rPr>
                <w:t xml:space="preserve"> Este modelo será importante a la hora de realizar búsquedas filtradas de estudiantes, ya que nos permitirá filtrar estos por la universidad donde estén estudiando.</w:t>
              </w:r>
            </w:ins>
          </w:p>
        </w:tc>
      </w:tr>
      <w:tr w:rsidR="00660DFB" w14:paraId="4F8EF325" w14:textId="77777777" w:rsidTr="00900613">
        <w:trPr>
          <w:trHeight w:hRule="exact" w:val="284"/>
          <w:ins w:id="717" w:author="wences martinez suarez" w:date="2017-06-26T19:32:00Z"/>
        </w:trPr>
        <w:tc>
          <w:tcPr>
            <w:tcW w:w="8217" w:type="dxa"/>
            <w:shd w:val="clear" w:color="auto" w:fill="D0CECE" w:themeFill="background2" w:themeFillShade="E6"/>
            <w:vAlign w:val="center"/>
          </w:tcPr>
          <w:p w14:paraId="6DB18D84" w14:textId="77777777" w:rsidR="00660DFB" w:rsidRDefault="00660DFB" w:rsidP="00900613">
            <w:pPr>
              <w:jc w:val="left"/>
              <w:rPr>
                <w:ins w:id="718" w:author="wences martinez suarez" w:date="2017-06-26T19:32:00Z"/>
                <w:rStyle w:val="nfasissutil"/>
              </w:rPr>
            </w:pPr>
            <w:ins w:id="719" w:author="wences martinez suarez" w:date="2017-06-26T19:32:00Z">
              <w:r>
                <w:rPr>
                  <w:rStyle w:val="nfasissutil"/>
                </w:rPr>
                <w:t xml:space="preserve">Atributos </w:t>
              </w:r>
            </w:ins>
          </w:p>
        </w:tc>
      </w:tr>
      <w:tr w:rsidR="00660DFB" w:rsidRPr="000F4EFA" w14:paraId="785FA3B9" w14:textId="77777777" w:rsidTr="00900613">
        <w:trPr>
          <w:trHeight w:val="284"/>
          <w:ins w:id="720" w:author="wences martinez suarez" w:date="2017-06-26T19:32:00Z"/>
        </w:trPr>
        <w:tc>
          <w:tcPr>
            <w:tcW w:w="8217" w:type="dxa"/>
            <w:vAlign w:val="center"/>
          </w:tcPr>
          <w:p w14:paraId="3A12A563" w14:textId="67A2A546" w:rsidR="00660DFB" w:rsidRPr="00FB0935" w:rsidRDefault="00FB0935" w:rsidP="00FB0935">
            <w:pPr>
              <w:spacing w:after="0" w:line="240" w:lineRule="auto"/>
              <w:jc w:val="left"/>
              <w:rPr>
                <w:ins w:id="721" w:author="wences martinez suarez" w:date="2017-06-26T19:32:00Z"/>
                <w:rStyle w:val="nfasissutil"/>
                <w:lang w:val="en-GB"/>
              </w:rPr>
            </w:pPr>
            <w:proofErr w:type="gramStart"/>
            <w:r w:rsidRPr="00FB0935">
              <w:rPr>
                <w:b/>
                <w:lang w:val="en-GB"/>
              </w:rPr>
              <w:t xml:space="preserve">id </w:t>
            </w:r>
            <w:r w:rsidRPr="00FB0935">
              <w:rPr>
                <w:lang w:val="en-GB"/>
              </w:rPr>
              <w:t>:integer</w:t>
            </w:r>
            <w:proofErr w:type="gramEnd"/>
            <w:r w:rsidRPr="00FB0935">
              <w:rPr>
                <w:lang w:val="en-GB"/>
              </w:rPr>
              <w:br/>
            </w:r>
            <w:r w:rsidRPr="00FB0935">
              <w:rPr>
                <w:b/>
                <w:lang w:val="en-GB"/>
              </w:rPr>
              <w:t>name</w:t>
            </w:r>
            <w:r w:rsidRPr="00FB0935">
              <w:rPr>
                <w:lang w:val="en-GB"/>
              </w:rPr>
              <w:t xml:space="preserve"> :character varying</w:t>
            </w:r>
            <w:r w:rsidRPr="00FB0935">
              <w:rPr>
                <w:lang w:val="en-GB"/>
              </w:rPr>
              <w:br/>
            </w:r>
            <w:proofErr w:type="spellStart"/>
            <w:r w:rsidRPr="00FB0935">
              <w:rPr>
                <w:b/>
                <w:lang w:val="en-GB"/>
              </w:rPr>
              <w:t>created_at</w:t>
            </w:r>
            <w:proofErr w:type="spellEnd"/>
            <w:r w:rsidRPr="00FB0935">
              <w:rPr>
                <w:lang w:val="en-GB"/>
              </w:rPr>
              <w:t xml:space="preserve"> :timestamp </w:t>
            </w:r>
            <w:r w:rsidRPr="00FB0935">
              <w:rPr>
                <w:lang w:val="en-GB"/>
              </w:rPr>
              <w:br/>
            </w:r>
            <w:proofErr w:type="spellStart"/>
            <w:r w:rsidRPr="00FB0935">
              <w:rPr>
                <w:b/>
                <w:lang w:val="en-GB"/>
              </w:rPr>
              <w:t>updated_at</w:t>
            </w:r>
            <w:proofErr w:type="spellEnd"/>
            <w:r w:rsidRPr="00FB0935">
              <w:rPr>
                <w:lang w:val="en-GB"/>
              </w:rPr>
              <w:t xml:space="preserve"> :timestamp</w:t>
            </w:r>
          </w:p>
        </w:tc>
      </w:tr>
    </w:tbl>
    <w:p w14:paraId="3787E653" w14:textId="77777777" w:rsidR="00660DFB" w:rsidRPr="00FB0935" w:rsidRDefault="00660DFB">
      <w:pPr>
        <w:ind w:left="720"/>
        <w:jc w:val="left"/>
        <w:rPr>
          <w:ins w:id="722" w:author="wences martinez suarez" w:date="2017-06-26T19:36:00Z"/>
          <w:rStyle w:val="nfasissutil"/>
          <w:lang w:val="en-GB"/>
        </w:rPr>
        <w:pPrChange w:id="723" w:author="wences martinez suarez" w:date="2017-06-26T19:25:00Z">
          <w:pPr>
            <w:jc w:val="left"/>
          </w:pPr>
        </w:pPrChange>
      </w:pPr>
    </w:p>
    <w:p w14:paraId="666379E6" w14:textId="3AE52DEF" w:rsidR="00900543" w:rsidRPr="00900543" w:rsidRDefault="00900543" w:rsidP="00900543">
      <w:pPr>
        <w:pStyle w:val="Descripcin"/>
        <w:keepNext/>
        <w:ind w:left="2880" w:firstLine="720"/>
        <w:rPr>
          <w:sz w:val="20"/>
        </w:rPr>
      </w:pPr>
      <w:bookmarkStart w:id="724" w:name="_Toc48681683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7</w:t>
      </w:r>
      <w:r>
        <w:fldChar w:fldCharType="end"/>
      </w:r>
      <w:r w:rsidRPr="00900543">
        <w:rPr>
          <w:sz w:val="20"/>
        </w:rPr>
        <w:t xml:space="preserve"> </w:t>
      </w:r>
      <w:r w:rsidRPr="00CA6D22">
        <w:rPr>
          <w:sz w:val="20"/>
        </w:rPr>
        <w:t>Modelo de provincia</w:t>
      </w:r>
      <w:bookmarkEnd w:id="724"/>
    </w:p>
    <w:tbl>
      <w:tblPr>
        <w:tblStyle w:val="Tablaconcuadrcula"/>
        <w:tblW w:w="0" w:type="auto"/>
        <w:tblInd w:w="1030" w:type="dxa"/>
        <w:tblLook w:val="04A0" w:firstRow="1" w:lastRow="0" w:firstColumn="1" w:lastColumn="0" w:noHBand="0" w:noVBand="1"/>
      </w:tblPr>
      <w:tblGrid>
        <w:gridCol w:w="8217"/>
      </w:tblGrid>
      <w:tr w:rsidR="00660DFB" w14:paraId="39BD5F59" w14:textId="77777777" w:rsidTr="00900613">
        <w:trPr>
          <w:trHeight w:hRule="exact" w:val="284"/>
          <w:ins w:id="725" w:author="wences martinez suarez" w:date="2017-06-26T19:36:00Z"/>
        </w:trPr>
        <w:tc>
          <w:tcPr>
            <w:tcW w:w="8217" w:type="dxa"/>
            <w:shd w:val="clear" w:color="auto" w:fill="D0CECE" w:themeFill="background2" w:themeFillShade="E6"/>
            <w:vAlign w:val="center"/>
          </w:tcPr>
          <w:p w14:paraId="739BC40F" w14:textId="77777777" w:rsidR="00660DFB" w:rsidRDefault="00660DFB" w:rsidP="00900613">
            <w:pPr>
              <w:jc w:val="left"/>
              <w:rPr>
                <w:ins w:id="726" w:author="wences martinez suarez" w:date="2017-06-26T19:36:00Z"/>
                <w:rStyle w:val="nfasissutil"/>
              </w:rPr>
            </w:pPr>
            <w:ins w:id="727" w:author="wences martinez suarez" w:date="2017-06-26T19:36:00Z">
              <w:r>
                <w:rPr>
                  <w:rStyle w:val="nfasissutil"/>
                </w:rPr>
                <w:t>Nombre</w:t>
              </w:r>
            </w:ins>
          </w:p>
        </w:tc>
      </w:tr>
      <w:tr w:rsidR="00660DFB" w14:paraId="5A058DA0" w14:textId="77777777" w:rsidTr="00900613">
        <w:trPr>
          <w:trHeight w:hRule="exact" w:val="284"/>
          <w:ins w:id="728" w:author="wences martinez suarez" w:date="2017-06-26T19:36:00Z"/>
        </w:trPr>
        <w:tc>
          <w:tcPr>
            <w:tcW w:w="8217" w:type="dxa"/>
            <w:vAlign w:val="center"/>
          </w:tcPr>
          <w:p w14:paraId="30FFA263" w14:textId="4F226130" w:rsidR="00660DFB" w:rsidRPr="002738AC" w:rsidRDefault="00660DFB" w:rsidP="00900613">
            <w:pPr>
              <w:jc w:val="left"/>
              <w:rPr>
                <w:ins w:id="729" w:author="wences martinez suarez" w:date="2017-06-26T19:36:00Z"/>
                <w:rStyle w:val="nfasissutil"/>
                <w:b/>
              </w:rPr>
            </w:pPr>
            <w:proofErr w:type="spellStart"/>
            <w:ins w:id="730" w:author="wences martinez suarez" w:date="2017-06-26T19:36:00Z">
              <w:r>
                <w:rPr>
                  <w:rStyle w:val="nfasissutil"/>
                  <w:b/>
                </w:rPr>
                <w:t>Province</w:t>
              </w:r>
              <w:proofErr w:type="spellEnd"/>
            </w:ins>
          </w:p>
        </w:tc>
      </w:tr>
      <w:tr w:rsidR="00660DFB" w14:paraId="69A3EE0A" w14:textId="77777777" w:rsidTr="00900613">
        <w:trPr>
          <w:trHeight w:hRule="exact" w:val="284"/>
          <w:ins w:id="731" w:author="wences martinez suarez" w:date="2017-06-26T19:36:00Z"/>
        </w:trPr>
        <w:tc>
          <w:tcPr>
            <w:tcW w:w="8217" w:type="dxa"/>
            <w:shd w:val="clear" w:color="auto" w:fill="D0CECE" w:themeFill="background2" w:themeFillShade="E6"/>
            <w:vAlign w:val="center"/>
          </w:tcPr>
          <w:p w14:paraId="22170EEA" w14:textId="77777777" w:rsidR="00660DFB" w:rsidRDefault="00660DFB" w:rsidP="00900613">
            <w:pPr>
              <w:jc w:val="left"/>
              <w:rPr>
                <w:ins w:id="732" w:author="wences martinez suarez" w:date="2017-06-26T19:36:00Z"/>
                <w:rStyle w:val="nfasissutil"/>
              </w:rPr>
            </w:pPr>
            <w:ins w:id="733" w:author="wences martinez suarez" w:date="2017-06-26T19:36:00Z">
              <w:r>
                <w:rPr>
                  <w:rStyle w:val="nfasissutil"/>
                </w:rPr>
                <w:t>Descripción y finalidad</w:t>
              </w:r>
            </w:ins>
          </w:p>
        </w:tc>
      </w:tr>
      <w:tr w:rsidR="00660DFB" w14:paraId="1C1699B3" w14:textId="77777777" w:rsidTr="00900613">
        <w:trPr>
          <w:trHeight w:val="284"/>
          <w:ins w:id="734" w:author="wences martinez suarez" w:date="2017-06-26T19:36:00Z"/>
        </w:trPr>
        <w:tc>
          <w:tcPr>
            <w:tcW w:w="8217" w:type="dxa"/>
            <w:vAlign w:val="center"/>
          </w:tcPr>
          <w:p w14:paraId="50EFD6F7" w14:textId="7E7E8927" w:rsidR="00660DFB" w:rsidRPr="00DC70F7" w:rsidRDefault="00660DFB" w:rsidP="008E0FE8">
            <w:pPr>
              <w:spacing w:after="0" w:line="240" w:lineRule="auto"/>
              <w:jc w:val="left"/>
              <w:rPr>
                <w:ins w:id="735" w:author="wences martinez suarez" w:date="2017-06-26T19:36:00Z"/>
                <w:rStyle w:val="nfasissutil"/>
              </w:rPr>
            </w:pPr>
            <w:ins w:id="736" w:author="wences martinez suarez" w:date="2017-06-26T19:36:00Z">
              <w:r w:rsidRPr="00DC70F7">
                <w:rPr>
                  <w:rStyle w:val="nfasissutil"/>
                </w:rPr>
                <w:t xml:space="preserve">Este modelo se utiliza para almacenar las diferentes </w:t>
              </w:r>
            </w:ins>
            <w:ins w:id="737" w:author="wences martinez suarez" w:date="2017-06-26T19:37:00Z">
              <w:r w:rsidRPr="00DC70F7">
                <w:rPr>
                  <w:rStyle w:val="nfasissutil"/>
                </w:rPr>
                <w:t>comunidades autónomas que conforman el territorio español,</w:t>
              </w:r>
            </w:ins>
            <w:ins w:id="738" w:author="wences martinez suarez" w:date="2017-06-26T19:36:00Z">
              <w:r w:rsidRPr="00DC70F7">
                <w:rPr>
                  <w:rStyle w:val="nfasissutil"/>
                </w:rPr>
                <w:t xml:space="preserve"> permitiendo así al estudiante</w:t>
              </w:r>
            </w:ins>
            <w:ins w:id="739" w:author="wences martinez suarez" w:date="2017-06-26T19:37:00Z">
              <w:r w:rsidRPr="00DC70F7">
                <w:rPr>
                  <w:rStyle w:val="nfasissutil"/>
                </w:rPr>
                <w:t xml:space="preserve"> y a la empresa</w:t>
              </w:r>
            </w:ins>
            <w:ins w:id="740" w:author="wences martinez suarez" w:date="2017-06-26T19:36:00Z">
              <w:r w:rsidRPr="00DC70F7">
                <w:rPr>
                  <w:rStyle w:val="nfasissutil"/>
                </w:rPr>
                <w:t xml:space="preserve"> escoger la </w:t>
              </w:r>
            </w:ins>
            <w:ins w:id="741" w:author="wences martinez suarez" w:date="2017-06-26T19:37:00Z">
              <w:r w:rsidRPr="00DC70F7">
                <w:rPr>
                  <w:rStyle w:val="nfasissutil"/>
                </w:rPr>
                <w:t>comunidad aut</w:t>
              </w:r>
            </w:ins>
            <w:ins w:id="742" w:author="wences martinez suarez" w:date="2017-06-26T19:38:00Z">
              <w:r w:rsidRPr="00DC70F7">
                <w:rPr>
                  <w:rStyle w:val="nfasissutil"/>
                </w:rPr>
                <w:t>ónoma</w:t>
              </w:r>
            </w:ins>
            <w:ins w:id="743" w:author="wences martinez suarez" w:date="2017-06-26T19:36:00Z">
              <w:r w:rsidRPr="00DC70F7">
                <w:rPr>
                  <w:rStyle w:val="nfasissutil"/>
                </w:rPr>
                <w:t xml:space="preserve"> a la que pertene</w:t>
              </w:r>
            </w:ins>
            <w:ins w:id="744" w:author="wences martinez suarez" w:date="2017-06-26T19:38:00Z">
              <w:r w:rsidRPr="00DC70F7">
                <w:rPr>
                  <w:rStyle w:val="nfasissutil"/>
                </w:rPr>
                <w:t>z</w:t>
              </w:r>
            </w:ins>
            <w:ins w:id="745" w:author="wences martinez suarez" w:date="2017-06-26T19:36:00Z">
              <w:r w:rsidRPr="00DC70F7">
                <w:rPr>
                  <w:rStyle w:val="nfasissutil"/>
                </w:rPr>
                <w:t>c</w:t>
              </w:r>
            </w:ins>
            <w:ins w:id="746" w:author="wences martinez suarez" w:date="2017-06-26T19:38:00Z">
              <w:r w:rsidRPr="00DC70F7">
                <w:rPr>
                  <w:rStyle w:val="nfasissutil"/>
                </w:rPr>
                <w:t>an o se encuentren</w:t>
              </w:r>
            </w:ins>
            <w:ins w:id="747" w:author="wences martinez suarez" w:date="2017-06-26T19:36:00Z">
              <w:r w:rsidRPr="00DC70F7">
                <w:rPr>
                  <w:rStyle w:val="nfasissutil"/>
                </w:rPr>
                <w:t>. Este modelo será importante a la hora de realizar búsquedas filtradas de estudiantes</w:t>
              </w:r>
            </w:ins>
            <w:ins w:id="748" w:author="wences martinez suarez" w:date="2017-06-26T19:38:00Z">
              <w:r w:rsidRPr="00DC70F7">
                <w:rPr>
                  <w:rStyle w:val="nfasissutil"/>
                </w:rPr>
                <w:t>, empresas y ofertas</w:t>
              </w:r>
            </w:ins>
            <w:ins w:id="749" w:author="wences martinez suarez" w:date="2017-06-26T19:36:00Z">
              <w:r w:rsidRPr="00DC70F7">
                <w:rPr>
                  <w:rStyle w:val="nfasissutil"/>
                </w:rPr>
                <w:t xml:space="preserve">, ya que nos permitirá filtrar estos por </w:t>
              </w:r>
            </w:ins>
            <w:ins w:id="750" w:author="wences martinez suarez" w:date="2017-06-26T19:38:00Z">
              <w:r w:rsidRPr="00DC70F7">
                <w:rPr>
                  <w:rStyle w:val="nfasissutil"/>
                </w:rPr>
                <w:t>la comunidad autónoma</w:t>
              </w:r>
            </w:ins>
            <w:ins w:id="751" w:author="wences martinez suarez" w:date="2017-06-26T19:36:00Z">
              <w:r w:rsidRPr="00DC70F7">
                <w:rPr>
                  <w:rStyle w:val="nfasissutil"/>
                </w:rPr>
                <w:t xml:space="preserve"> que hayan establecido.</w:t>
              </w:r>
            </w:ins>
          </w:p>
        </w:tc>
      </w:tr>
      <w:tr w:rsidR="00660DFB" w14:paraId="3B7D253E" w14:textId="77777777" w:rsidTr="00900613">
        <w:trPr>
          <w:trHeight w:hRule="exact" w:val="284"/>
          <w:ins w:id="752" w:author="wences martinez suarez" w:date="2017-06-26T19:36:00Z"/>
        </w:trPr>
        <w:tc>
          <w:tcPr>
            <w:tcW w:w="8217" w:type="dxa"/>
            <w:shd w:val="clear" w:color="auto" w:fill="D0CECE" w:themeFill="background2" w:themeFillShade="E6"/>
            <w:vAlign w:val="center"/>
          </w:tcPr>
          <w:p w14:paraId="2A1324F2" w14:textId="77777777" w:rsidR="00660DFB" w:rsidRDefault="00660DFB" w:rsidP="00900613">
            <w:pPr>
              <w:jc w:val="left"/>
              <w:rPr>
                <w:ins w:id="753" w:author="wences martinez suarez" w:date="2017-06-26T19:36:00Z"/>
                <w:rStyle w:val="nfasissutil"/>
              </w:rPr>
            </w:pPr>
            <w:ins w:id="754" w:author="wences martinez suarez" w:date="2017-06-26T19:36:00Z">
              <w:r>
                <w:rPr>
                  <w:rStyle w:val="nfasissutil"/>
                </w:rPr>
                <w:t xml:space="preserve">Atributos </w:t>
              </w:r>
            </w:ins>
          </w:p>
        </w:tc>
      </w:tr>
      <w:tr w:rsidR="00660DFB" w:rsidRPr="000F4EFA" w14:paraId="6CEC06AA" w14:textId="77777777" w:rsidTr="00900613">
        <w:trPr>
          <w:trHeight w:val="284"/>
          <w:ins w:id="755" w:author="wences martinez suarez" w:date="2017-06-26T19:36:00Z"/>
        </w:trPr>
        <w:tc>
          <w:tcPr>
            <w:tcW w:w="8217" w:type="dxa"/>
            <w:vAlign w:val="center"/>
          </w:tcPr>
          <w:p w14:paraId="4B0A8062" w14:textId="76FFEB84" w:rsidR="00660DFB" w:rsidRPr="006211ED" w:rsidRDefault="007555EB" w:rsidP="007555EB">
            <w:pPr>
              <w:spacing w:line="240" w:lineRule="auto"/>
              <w:jc w:val="left"/>
              <w:rPr>
                <w:ins w:id="756" w:author="wences martinez suarez" w:date="2017-06-26T19:36:00Z"/>
                <w:rStyle w:val="nfasissutil"/>
                <w:lang w:val="en-GB"/>
              </w:rPr>
            </w:pPr>
            <w:proofErr w:type="gramStart"/>
            <w:r w:rsidRPr="006211ED">
              <w:rPr>
                <w:b/>
                <w:lang w:val="en-GB"/>
              </w:rPr>
              <w:t>id</w:t>
            </w:r>
            <w:r w:rsidRPr="006211ED">
              <w:rPr>
                <w:lang w:val="en-GB"/>
              </w:rPr>
              <w:t xml:space="preserve"> :integer</w:t>
            </w:r>
            <w:proofErr w:type="gramEnd"/>
            <w:r w:rsidRPr="006211ED">
              <w:rPr>
                <w:lang w:val="en-GB"/>
              </w:rPr>
              <w:br/>
            </w:r>
            <w:r w:rsidRPr="006211ED">
              <w:rPr>
                <w:b/>
                <w:lang w:val="en-GB"/>
              </w:rPr>
              <w:t>name</w:t>
            </w:r>
            <w:r w:rsidRPr="006211ED">
              <w:rPr>
                <w:lang w:val="en-GB"/>
              </w:rPr>
              <w:t xml:space="preserve"> :character varying</w:t>
            </w:r>
            <w:r w:rsidRPr="006211ED">
              <w:rPr>
                <w:lang w:val="en-GB"/>
              </w:rPr>
              <w:br/>
            </w:r>
            <w:proofErr w:type="spellStart"/>
            <w:r w:rsidRPr="006211ED">
              <w:rPr>
                <w:b/>
                <w:lang w:val="en-GB"/>
              </w:rPr>
              <w:t>created_at</w:t>
            </w:r>
            <w:proofErr w:type="spellEnd"/>
            <w:r w:rsidRPr="006211ED">
              <w:rPr>
                <w:lang w:val="en-GB"/>
              </w:rPr>
              <w:t xml:space="preserve"> :timestamp </w:t>
            </w:r>
            <w:r w:rsidRPr="006211ED">
              <w:rPr>
                <w:lang w:val="en-GB"/>
              </w:rPr>
              <w:br/>
            </w:r>
            <w:proofErr w:type="spellStart"/>
            <w:r w:rsidRPr="006211ED">
              <w:rPr>
                <w:b/>
                <w:lang w:val="en-GB"/>
              </w:rPr>
              <w:t>updated_at</w:t>
            </w:r>
            <w:proofErr w:type="spellEnd"/>
            <w:r w:rsidRPr="006211ED">
              <w:rPr>
                <w:lang w:val="en-GB"/>
              </w:rPr>
              <w:t xml:space="preserve"> :timestamp </w:t>
            </w:r>
          </w:p>
        </w:tc>
      </w:tr>
    </w:tbl>
    <w:p w14:paraId="7FA8EBB7" w14:textId="77777777" w:rsidR="00900543" w:rsidRPr="006211ED" w:rsidRDefault="00900543" w:rsidP="00900543">
      <w:pPr>
        <w:pStyle w:val="Descripcin"/>
        <w:keepNext/>
        <w:rPr>
          <w:lang w:val="en-GB"/>
        </w:rPr>
      </w:pPr>
    </w:p>
    <w:p w14:paraId="1FE42F50" w14:textId="111577FD" w:rsidR="00900543" w:rsidRDefault="00900543" w:rsidP="00900543">
      <w:pPr>
        <w:pStyle w:val="Descripcin"/>
        <w:keepNext/>
        <w:ind w:left="2880" w:firstLine="720"/>
      </w:pPr>
      <w:bookmarkStart w:id="757" w:name="_Toc486816840"/>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8</w:t>
      </w:r>
      <w:r>
        <w:fldChar w:fldCharType="end"/>
      </w:r>
      <w:r>
        <w:t xml:space="preserve"> </w:t>
      </w:r>
      <w:r w:rsidRPr="00CA6D22">
        <w:rPr>
          <w:sz w:val="20"/>
        </w:rPr>
        <w:t xml:space="preserve">Modelo de </w:t>
      </w:r>
      <w:proofErr w:type="spellStart"/>
      <w:r w:rsidRPr="00CA6D22">
        <w:rPr>
          <w:sz w:val="20"/>
        </w:rPr>
        <w:t>cv_skills</w:t>
      </w:r>
      <w:bookmarkEnd w:id="757"/>
      <w:proofErr w:type="spellEnd"/>
    </w:p>
    <w:tbl>
      <w:tblPr>
        <w:tblStyle w:val="Tablaconcuadrcula"/>
        <w:tblW w:w="0" w:type="auto"/>
        <w:tblInd w:w="1030" w:type="dxa"/>
        <w:tblLook w:val="04A0" w:firstRow="1" w:lastRow="0" w:firstColumn="1" w:lastColumn="0" w:noHBand="0" w:noVBand="1"/>
      </w:tblPr>
      <w:tblGrid>
        <w:gridCol w:w="8217"/>
      </w:tblGrid>
      <w:tr w:rsidR="00660DFB" w14:paraId="3AE6BF31" w14:textId="77777777" w:rsidTr="00900613">
        <w:trPr>
          <w:trHeight w:hRule="exact" w:val="284"/>
          <w:ins w:id="758" w:author="wences martinez suarez" w:date="2017-06-26T19:39:00Z"/>
        </w:trPr>
        <w:tc>
          <w:tcPr>
            <w:tcW w:w="8217" w:type="dxa"/>
            <w:shd w:val="clear" w:color="auto" w:fill="D0CECE" w:themeFill="background2" w:themeFillShade="E6"/>
            <w:vAlign w:val="center"/>
          </w:tcPr>
          <w:p w14:paraId="31203039" w14:textId="77777777" w:rsidR="00660DFB" w:rsidRDefault="00660DFB" w:rsidP="00900613">
            <w:pPr>
              <w:jc w:val="left"/>
              <w:rPr>
                <w:ins w:id="759" w:author="wences martinez suarez" w:date="2017-06-26T19:39:00Z"/>
                <w:rStyle w:val="nfasissutil"/>
              </w:rPr>
            </w:pPr>
            <w:ins w:id="760" w:author="wences martinez suarez" w:date="2017-06-26T19:39:00Z">
              <w:r>
                <w:rPr>
                  <w:rStyle w:val="nfasissutil"/>
                </w:rPr>
                <w:t>Nombre</w:t>
              </w:r>
            </w:ins>
          </w:p>
        </w:tc>
      </w:tr>
      <w:tr w:rsidR="00660DFB" w14:paraId="0C0CE7F6" w14:textId="77777777" w:rsidTr="00900613">
        <w:trPr>
          <w:trHeight w:hRule="exact" w:val="284"/>
          <w:ins w:id="761" w:author="wences martinez suarez" w:date="2017-06-26T19:39:00Z"/>
        </w:trPr>
        <w:tc>
          <w:tcPr>
            <w:tcW w:w="8217" w:type="dxa"/>
            <w:vAlign w:val="center"/>
          </w:tcPr>
          <w:p w14:paraId="41419564" w14:textId="7CE02B31" w:rsidR="00660DFB" w:rsidRPr="002738AC" w:rsidRDefault="00660DFB" w:rsidP="00900613">
            <w:pPr>
              <w:jc w:val="left"/>
              <w:rPr>
                <w:ins w:id="762" w:author="wences martinez suarez" w:date="2017-06-26T19:39:00Z"/>
                <w:rStyle w:val="nfasissutil"/>
                <w:b/>
              </w:rPr>
            </w:pPr>
            <w:proofErr w:type="spellStart"/>
            <w:ins w:id="763" w:author="wences martinez suarez" w:date="2017-06-26T19:39:00Z">
              <w:r>
                <w:rPr>
                  <w:rStyle w:val="nfasissutil"/>
                  <w:b/>
                </w:rPr>
                <w:t>CV_Skills</w:t>
              </w:r>
              <w:proofErr w:type="spellEnd"/>
            </w:ins>
          </w:p>
        </w:tc>
      </w:tr>
      <w:tr w:rsidR="00660DFB" w14:paraId="2CBC64D5" w14:textId="77777777" w:rsidTr="00900613">
        <w:trPr>
          <w:trHeight w:hRule="exact" w:val="284"/>
          <w:ins w:id="764" w:author="wences martinez suarez" w:date="2017-06-26T19:39:00Z"/>
        </w:trPr>
        <w:tc>
          <w:tcPr>
            <w:tcW w:w="8217" w:type="dxa"/>
            <w:shd w:val="clear" w:color="auto" w:fill="D0CECE" w:themeFill="background2" w:themeFillShade="E6"/>
            <w:vAlign w:val="center"/>
          </w:tcPr>
          <w:p w14:paraId="662B788B" w14:textId="77777777" w:rsidR="00660DFB" w:rsidRDefault="00660DFB" w:rsidP="00900613">
            <w:pPr>
              <w:jc w:val="left"/>
              <w:rPr>
                <w:ins w:id="765" w:author="wences martinez suarez" w:date="2017-06-26T19:39:00Z"/>
                <w:rStyle w:val="nfasissutil"/>
              </w:rPr>
            </w:pPr>
            <w:ins w:id="766" w:author="wences martinez suarez" w:date="2017-06-26T19:39:00Z">
              <w:r>
                <w:rPr>
                  <w:rStyle w:val="nfasissutil"/>
                </w:rPr>
                <w:t>Descripción y finalidad</w:t>
              </w:r>
            </w:ins>
          </w:p>
        </w:tc>
      </w:tr>
      <w:tr w:rsidR="00660DFB" w14:paraId="6FB19DE5" w14:textId="77777777" w:rsidTr="00900613">
        <w:trPr>
          <w:trHeight w:val="284"/>
          <w:ins w:id="767" w:author="wences martinez suarez" w:date="2017-06-26T19:39:00Z"/>
        </w:trPr>
        <w:tc>
          <w:tcPr>
            <w:tcW w:w="8217" w:type="dxa"/>
            <w:vAlign w:val="center"/>
          </w:tcPr>
          <w:p w14:paraId="52750E47" w14:textId="06AA9958" w:rsidR="00660DFB" w:rsidRPr="00DC70F7" w:rsidRDefault="00660DFB" w:rsidP="008E0FE8">
            <w:pPr>
              <w:spacing w:after="0" w:line="240" w:lineRule="auto"/>
              <w:jc w:val="left"/>
              <w:rPr>
                <w:ins w:id="768" w:author="wences martinez suarez" w:date="2017-06-26T19:39:00Z"/>
                <w:rStyle w:val="nfasissutil"/>
              </w:rPr>
            </w:pPr>
            <w:ins w:id="769" w:author="wences martinez suarez" w:date="2017-06-26T19:39:00Z">
              <w:r w:rsidRPr="00DC70F7">
                <w:rPr>
                  <w:rStyle w:val="nfasissutil"/>
                </w:rPr>
                <w:t>Este modelo se utiliza para</w:t>
              </w:r>
            </w:ins>
            <w:ins w:id="770" w:author="wences martinez suarez" w:date="2017-06-26T19:45:00Z">
              <w:r w:rsidR="007C37A4" w:rsidRPr="00DC70F7">
                <w:rPr>
                  <w:rStyle w:val="nfasissutil"/>
                </w:rPr>
                <w:t xml:space="preserve"> representar y</w:t>
              </w:r>
            </w:ins>
            <w:ins w:id="771" w:author="wences martinez suarez" w:date="2017-06-26T19:39:00Z">
              <w:r w:rsidRPr="00DC70F7">
                <w:rPr>
                  <w:rStyle w:val="nfasissutil"/>
                </w:rPr>
                <w:t xml:space="preserve"> almacenar las diferentes</w:t>
              </w:r>
            </w:ins>
            <w:ins w:id="772" w:author="wences martinez suarez" w:date="2017-06-26T19:40:00Z">
              <w:r w:rsidRPr="00DC70F7">
                <w:rPr>
                  <w:rStyle w:val="nfasissutil"/>
                </w:rPr>
                <w:t xml:space="preserve"> competencias profesionales que el estudiante establece y las cuales formarán parte de su perfil profesional dentro de la aplicación</w:t>
              </w:r>
            </w:ins>
            <w:ins w:id="773" w:author="wences martinez suarez" w:date="2017-06-26T19:39:00Z">
              <w:r w:rsidRPr="00DC70F7">
                <w:rPr>
                  <w:rStyle w:val="nfasissutil"/>
                </w:rPr>
                <w:t>.</w:t>
              </w:r>
            </w:ins>
          </w:p>
        </w:tc>
      </w:tr>
      <w:tr w:rsidR="00660DFB" w14:paraId="75CCBC29" w14:textId="77777777" w:rsidTr="00900613">
        <w:trPr>
          <w:trHeight w:hRule="exact" w:val="284"/>
          <w:ins w:id="774" w:author="wences martinez suarez" w:date="2017-06-26T19:39:00Z"/>
        </w:trPr>
        <w:tc>
          <w:tcPr>
            <w:tcW w:w="8217" w:type="dxa"/>
            <w:shd w:val="clear" w:color="auto" w:fill="D0CECE" w:themeFill="background2" w:themeFillShade="E6"/>
            <w:vAlign w:val="center"/>
          </w:tcPr>
          <w:p w14:paraId="0C034DCF" w14:textId="77777777" w:rsidR="00660DFB" w:rsidRDefault="00660DFB" w:rsidP="00900613">
            <w:pPr>
              <w:jc w:val="left"/>
              <w:rPr>
                <w:ins w:id="775" w:author="wences martinez suarez" w:date="2017-06-26T19:39:00Z"/>
                <w:rStyle w:val="nfasissutil"/>
              </w:rPr>
            </w:pPr>
            <w:ins w:id="776" w:author="wences martinez suarez" w:date="2017-06-26T19:39:00Z">
              <w:r>
                <w:rPr>
                  <w:rStyle w:val="nfasissutil"/>
                </w:rPr>
                <w:t xml:space="preserve">Atributos </w:t>
              </w:r>
            </w:ins>
          </w:p>
        </w:tc>
      </w:tr>
      <w:tr w:rsidR="00660DFB" w:rsidRPr="000F4EFA" w14:paraId="324DAF8D" w14:textId="77777777" w:rsidTr="00900613">
        <w:trPr>
          <w:trHeight w:val="284"/>
          <w:ins w:id="777" w:author="wences martinez suarez" w:date="2017-06-26T19:39:00Z"/>
        </w:trPr>
        <w:tc>
          <w:tcPr>
            <w:tcW w:w="8217" w:type="dxa"/>
            <w:vAlign w:val="center"/>
          </w:tcPr>
          <w:p w14:paraId="4A5B796A" w14:textId="621F9523" w:rsidR="00660DFB" w:rsidRPr="006211ED" w:rsidRDefault="006C55C3" w:rsidP="006C55C3">
            <w:pPr>
              <w:spacing w:line="240" w:lineRule="auto"/>
              <w:jc w:val="left"/>
              <w:rPr>
                <w:ins w:id="778" w:author="wences martinez suarez" w:date="2017-06-26T19:39:00Z"/>
                <w:rStyle w:val="nfasissutil"/>
                <w:lang w:val="en-GB"/>
              </w:rPr>
            </w:pPr>
            <w:proofErr w:type="gramStart"/>
            <w:r w:rsidRPr="006211ED">
              <w:rPr>
                <w:b/>
                <w:lang w:val="en-GB"/>
              </w:rPr>
              <w:t xml:space="preserve">id </w:t>
            </w:r>
            <w:r w:rsidRPr="006211ED">
              <w:rPr>
                <w:lang w:val="en-GB"/>
              </w:rPr>
              <w:t>:integer</w:t>
            </w:r>
            <w:proofErr w:type="gramEnd"/>
            <w:r w:rsidRPr="006211ED">
              <w:rPr>
                <w:lang w:val="en-GB"/>
              </w:rPr>
              <w:br/>
            </w:r>
            <w:proofErr w:type="spellStart"/>
            <w:r w:rsidRPr="006211ED">
              <w:rPr>
                <w:b/>
                <w:lang w:val="en-GB"/>
              </w:rPr>
              <w:t>user_id</w:t>
            </w:r>
            <w:proofErr w:type="spellEnd"/>
            <w:r w:rsidRPr="006211ED">
              <w:rPr>
                <w:lang w:val="en-GB"/>
              </w:rPr>
              <w:t xml:space="preserve"> :integer</w:t>
            </w:r>
            <w:r w:rsidRPr="006211ED">
              <w:rPr>
                <w:lang w:val="en-GB"/>
              </w:rPr>
              <w:br/>
            </w:r>
            <w:proofErr w:type="spellStart"/>
            <w:r w:rsidRPr="006211ED">
              <w:rPr>
                <w:b/>
                <w:lang w:val="en-GB"/>
              </w:rPr>
              <w:t>nombre</w:t>
            </w:r>
            <w:proofErr w:type="spellEnd"/>
            <w:r w:rsidRPr="006211ED">
              <w:rPr>
                <w:lang w:val="en-GB"/>
              </w:rPr>
              <w:t xml:space="preserve"> :character varying</w:t>
            </w:r>
            <w:r w:rsidRPr="006211ED">
              <w:rPr>
                <w:lang w:val="en-GB"/>
              </w:rPr>
              <w:br/>
            </w:r>
            <w:r w:rsidRPr="006211ED">
              <w:rPr>
                <w:b/>
                <w:lang w:val="en-GB"/>
              </w:rPr>
              <w:t>description</w:t>
            </w:r>
            <w:r w:rsidRPr="006211ED">
              <w:rPr>
                <w:lang w:val="en-GB"/>
              </w:rPr>
              <w:t xml:space="preserve"> :character varying</w:t>
            </w:r>
            <w:r w:rsidRPr="006211ED">
              <w:rPr>
                <w:lang w:val="en-GB"/>
              </w:rPr>
              <w:br/>
            </w:r>
            <w:r w:rsidRPr="006211ED">
              <w:rPr>
                <w:b/>
                <w:lang w:val="en-GB"/>
              </w:rPr>
              <w:t>date</w:t>
            </w:r>
            <w:r w:rsidRPr="006211ED">
              <w:rPr>
                <w:lang w:val="en-GB"/>
              </w:rPr>
              <w:t xml:space="preserve"> :timestamp </w:t>
            </w:r>
            <w:r w:rsidRPr="006211ED">
              <w:rPr>
                <w:lang w:val="en-GB"/>
              </w:rPr>
              <w:br/>
            </w:r>
            <w:proofErr w:type="spellStart"/>
            <w:r w:rsidRPr="006211ED">
              <w:rPr>
                <w:b/>
                <w:lang w:val="en-GB"/>
              </w:rPr>
              <w:t>created_at</w:t>
            </w:r>
            <w:proofErr w:type="spellEnd"/>
            <w:r w:rsidRPr="006211ED">
              <w:rPr>
                <w:b/>
                <w:lang w:val="en-GB"/>
              </w:rPr>
              <w:t xml:space="preserve"> </w:t>
            </w:r>
            <w:r w:rsidRPr="006211ED">
              <w:rPr>
                <w:lang w:val="en-GB"/>
              </w:rPr>
              <w:t xml:space="preserve">:timestamp </w:t>
            </w:r>
            <w:r w:rsidRPr="006211ED">
              <w:rPr>
                <w:lang w:val="en-GB"/>
              </w:rPr>
              <w:br/>
            </w:r>
            <w:proofErr w:type="spellStart"/>
            <w:r w:rsidRPr="006211ED">
              <w:rPr>
                <w:b/>
                <w:lang w:val="en-GB"/>
              </w:rPr>
              <w:t>updated_at</w:t>
            </w:r>
            <w:proofErr w:type="spellEnd"/>
            <w:r w:rsidRPr="006211ED">
              <w:rPr>
                <w:lang w:val="en-GB"/>
              </w:rPr>
              <w:t xml:space="preserve"> :timestamp </w:t>
            </w:r>
          </w:p>
        </w:tc>
      </w:tr>
    </w:tbl>
    <w:p w14:paraId="379920AB" w14:textId="77777777" w:rsidR="007C37A4" w:rsidRPr="006211ED" w:rsidRDefault="007C37A4" w:rsidP="0033215B">
      <w:pPr>
        <w:ind w:firstLine="720"/>
        <w:jc w:val="left"/>
        <w:rPr>
          <w:rStyle w:val="nfasissutil"/>
          <w:lang w:val="en-GB"/>
        </w:rPr>
      </w:pPr>
    </w:p>
    <w:p w14:paraId="4C495F6D" w14:textId="77777777" w:rsidR="0033215B" w:rsidRDefault="0033215B" w:rsidP="0016584F">
      <w:pPr>
        <w:jc w:val="left"/>
        <w:rPr>
          <w:rStyle w:val="nfasissutil"/>
          <w:lang w:val="en-GB"/>
        </w:rPr>
      </w:pPr>
    </w:p>
    <w:p w14:paraId="25FD2857" w14:textId="77777777" w:rsidR="00D33730" w:rsidRDefault="00D33730" w:rsidP="0016584F">
      <w:pPr>
        <w:jc w:val="left"/>
        <w:rPr>
          <w:rStyle w:val="nfasissutil"/>
          <w:lang w:val="en-GB"/>
        </w:rPr>
      </w:pPr>
    </w:p>
    <w:p w14:paraId="45E7ADB0" w14:textId="2EDB2AAE" w:rsidR="001953EA" w:rsidRDefault="0016584F">
      <w:pPr>
        <w:pStyle w:val="Subttulo"/>
        <w:ind w:firstLine="720"/>
        <w:rPr>
          <w:rStyle w:val="nfasissutil"/>
        </w:rPr>
        <w:pPrChange w:id="779" w:author="wences martinez suarez" w:date="2017-06-26T19:49:00Z">
          <w:pPr>
            <w:jc w:val="left"/>
          </w:pPr>
        </w:pPrChange>
      </w:pPr>
      <w:bookmarkStart w:id="780" w:name="_Toc505427069"/>
      <w:bookmarkStart w:id="781" w:name="_Toc505427258"/>
      <w:r>
        <w:rPr>
          <w:rStyle w:val="nfasissutil"/>
        </w:rPr>
        <w:t>4.4.1.4</w:t>
      </w:r>
      <w:ins w:id="782" w:author="wences martinez suarez" w:date="2017-06-26T18:53:00Z">
        <w:r w:rsidR="0038036D">
          <w:rPr>
            <w:rStyle w:val="nfasissutil"/>
          </w:rPr>
          <w:t xml:space="preserve"> Subsistema de gestión de ofertas de prácticas</w:t>
        </w:r>
      </w:ins>
      <w:bookmarkEnd w:id="780"/>
      <w:bookmarkEnd w:id="781"/>
    </w:p>
    <w:p w14:paraId="6FED9388" w14:textId="77777777" w:rsidR="0016584F" w:rsidRPr="0016584F" w:rsidRDefault="0016584F" w:rsidP="0016584F">
      <w:pPr>
        <w:rPr>
          <w:ins w:id="783" w:author="wences martinez suarez" w:date="2017-06-26T19:49:00Z"/>
        </w:rPr>
      </w:pPr>
    </w:p>
    <w:p w14:paraId="21FACB30" w14:textId="4FB2395F" w:rsidR="0033215B" w:rsidRDefault="0033215B" w:rsidP="0033215B">
      <w:pPr>
        <w:pStyle w:val="Descripcin"/>
        <w:keepNext/>
        <w:ind w:left="3600"/>
      </w:pPr>
      <w:r>
        <w:lastRenderedPageBreak/>
        <w:t xml:space="preserve">    </w:t>
      </w:r>
      <w:bookmarkStart w:id="784" w:name="_Toc486816841"/>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9</w:t>
      </w:r>
      <w:r>
        <w:fldChar w:fldCharType="end"/>
      </w:r>
      <w:r>
        <w:t xml:space="preserve"> </w:t>
      </w:r>
      <w:r w:rsidRPr="00CA6D22">
        <w:rPr>
          <w:sz w:val="20"/>
        </w:rPr>
        <w:t>Modelo de oferta</w:t>
      </w:r>
      <w:bookmarkEnd w:id="784"/>
    </w:p>
    <w:tbl>
      <w:tblPr>
        <w:tblStyle w:val="Tablaconcuadrcula"/>
        <w:tblW w:w="0" w:type="auto"/>
        <w:tblInd w:w="1030" w:type="dxa"/>
        <w:tblLook w:val="04A0" w:firstRow="1" w:lastRow="0" w:firstColumn="1" w:lastColumn="0" w:noHBand="0" w:noVBand="1"/>
      </w:tblPr>
      <w:tblGrid>
        <w:gridCol w:w="8217"/>
      </w:tblGrid>
      <w:tr w:rsidR="007C37A4" w14:paraId="43F213F2" w14:textId="77777777" w:rsidTr="00900613">
        <w:trPr>
          <w:trHeight w:hRule="exact" w:val="284"/>
          <w:ins w:id="785" w:author="wences martinez suarez" w:date="2017-06-26T19:49:00Z"/>
        </w:trPr>
        <w:tc>
          <w:tcPr>
            <w:tcW w:w="8217" w:type="dxa"/>
            <w:shd w:val="clear" w:color="auto" w:fill="D0CECE" w:themeFill="background2" w:themeFillShade="E6"/>
            <w:vAlign w:val="center"/>
          </w:tcPr>
          <w:p w14:paraId="1DE060E6" w14:textId="77777777" w:rsidR="007C37A4" w:rsidRDefault="007C37A4" w:rsidP="00900613">
            <w:pPr>
              <w:jc w:val="left"/>
              <w:rPr>
                <w:ins w:id="786" w:author="wences martinez suarez" w:date="2017-06-26T19:49:00Z"/>
                <w:rStyle w:val="nfasissutil"/>
              </w:rPr>
            </w:pPr>
            <w:ins w:id="787" w:author="wences martinez suarez" w:date="2017-06-26T19:49:00Z">
              <w:r>
                <w:rPr>
                  <w:rStyle w:val="nfasissutil"/>
                </w:rPr>
                <w:t>Nombre</w:t>
              </w:r>
            </w:ins>
          </w:p>
        </w:tc>
      </w:tr>
      <w:tr w:rsidR="007C37A4" w14:paraId="06B75726" w14:textId="77777777" w:rsidTr="00900613">
        <w:trPr>
          <w:trHeight w:hRule="exact" w:val="284"/>
          <w:ins w:id="788" w:author="wences martinez suarez" w:date="2017-06-26T19:49:00Z"/>
        </w:trPr>
        <w:tc>
          <w:tcPr>
            <w:tcW w:w="8217" w:type="dxa"/>
            <w:vAlign w:val="center"/>
          </w:tcPr>
          <w:p w14:paraId="38F41430" w14:textId="77777777" w:rsidR="007C37A4" w:rsidRPr="002738AC" w:rsidRDefault="007C37A4" w:rsidP="00900613">
            <w:pPr>
              <w:jc w:val="left"/>
              <w:rPr>
                <w:ins w:id="789" w:author="wences martinez suarez" w:date="2017-06-26T19:49:00Z"/>
                <w:rStyle w:val="nfasissutil"/>
                <w:b/>
              </w:rPr>
            </w:pPr>
            <w:proofErr w:type="spellStart"/>
            <w:ins w:id="790" w:author="wences martinez suarez" w:date="2017-06-26T19:49:00Z">
              <w:r>
                <w:rPr>
                  <w:rStyle w:val="nfasissutil"/>
                  <w:b/>
                </w:rPr>
                <w:t>Offer</w:t>
              </w:r>
              <w:proofErr w:type="spellEnd"/>
            </w:ins>
          </w:p>
        </w:tc>
      </w:tr>
      <w:tr w:rsidR="007C37A4" w14:paraId="3523A524" w14:textId="77777777" w:rsidTr="00900613">
        <w:trPr>
          <w:trHeight w:hRule="exact" w:val="284"/>
          <w:ins w:id="791" w:author="wences martinez suarez" w:date="2017-06-26T19:49:00Z"/>
        </w:trPr>
        <w:tc>
          <w:tcPr>
            <w:tcW w:w="8217" w:type="dxa"/>
            <w:shd w:val="clear" w:color="auto" w:fill="D0CECE" w:themeFill="background2" w:themeFillShade="E6"/>
            <w:vAlign w:val="center"/>
          </w:tcPr>
          <w:p w14:paraId="4296FAE3" w14:textId="77777777" w:rsidR="007C37A4" w:rsidRDefault="007C37A4" w:rsidP="00900613">
            <w:pPr>
              <w:jc w:val="left"/>
              <w:rPr>
                <w:ins w:id="792" w:author="wences martinez suarez" w:date="2017-06-26T19:49:00Z"/>
                <w:rStyle w:val="nfasissutil"/>
              </w:rPr>
            </w:pPr>
            <w:ins w:id="793" w:author="wences martinez suarez" w:date="2017-06-26T19:49:00Z">
              <w:r>
                <w:rPr>
                  <w:rStyle w:val="nfasissutil"/>
                </w:rPr>
                <w:t>Descripción y finalidad</w:t>
              </w:r>
            </w:ins>
          </w:p>
        </w:tc>
      </w:tr>
      <w:tr w:rsidR="007C37A4" w14:paraId="4939EE68" w14:textId="77777777" w:rsidTr="00900613">
        <w:trPr>
          <w:trHeight w:val="284"/>
          <w:ins w:id="794" w:author="wences martinez suarez" w:date="2017-06-26T19:49:00Z"/>
        </w:trPr>
        <w:tc>
          <w:tcPr>
            <w:tcW w:w="8217" w:type="dxa"/>
            <w:vAlign w:val="center"/>
          </w:tcPr>
          <w:p w14:paraId="33832547" w14:textId="77777777" w:rsidR="007C37A4" w:rsidRPr="00DC70F7" w:rsidRDefault="007C37A4" w:rsidP="00900613">
            <w:pPr>
              <w:spacing w:after="0" w:line="240" w:lineRule="auto"/>
              <w:jc w:val="left"/>
              <w:rPr>
                <w:ins w:id="795" w:author="wences martinez suarez" w:date="2017-06-26T19:49:00Z"/>
                <w:rStyle w:val="nfasissutil"/>
              </w:rPr>
            </w:pPr>
            <w:ins w:id="796" w:author="wences martinez suarez" w:date="2017-06-26T19:49:00Z">
              <w:r w:rsidRPr="00DC70F7">
                <w:rPr>
                  <w:rStyle w:val="nfasissutil"/>
                </w:rPr>
                <w:t>Este modelo se utiliza para representar y almacenar las diferentes ofertas creadas por las empresas en la aplicación.</w:t>
              </w:r>
            </w:ins>
          </w:p>
        </w:tc>
      </w:tr>
      <w:tr w:rsidR="007C37A4" w14:paraId="03894667" w14:textId="77777777" w:rsidTr="00900613">
        <w:trPr>
          <w:trHeight w:hRule="exact" w:val="284"/>
          <w:ins w:id="797" w:author="wences martinez suarez" w:date="2017-06-26T19:49:00Z"/>
        </w:trPr>
        <w:tc>
          <w:tcPr>
            <w:tcW w:w="8217" w:type="dxa"/>
            <w:shd w:val="clear" w:color="auto" w:fill="D0CECE" w:themeFill="background2" w:themeFillShade="E6"/>
            <w:vAlign w:val="center"/>
          </w:tcPr>
          <w:p w14:paraId="4E7BEEE9" w14:textId="77777777" w:rsidR="007C37A4" w:rsidRDefault="007C37A4" w:rsidP="00900613">
            <w:pPr>
              <w:jc w:val="left"/>
              <w:rPr>
                <w:ins w:id="798" w:author="wences martinez suarez" w:date="2017-06-26T19:49:00Z"/>
                <w:rStyle w:val="nfasissutil"/>
              </w:rPr>
            </w:pPr>
            <w:ins w:id="799" w:author="wences martinez suarez" w:date="2017-06-26T19:49:00Z">
              <w:r>
                <w:rPr>
                  <w:rStyle w:val="nfasissutil"/>
                </w:rPr>
                <w:t xml:space="preserve">Atributos </w:t>
              </w:r>
            </w:ins>
          </w:p>
        </w:tc>
      </w:tr>
      <w:tr w:rsidR="007C37A4" w:rsidRPr="000F4EFA" w14:paraId="7900C8D8" w14:textId="77777777" w:rsidTr="00900613">
        <w:trPr>
          <w:trHeight w:val="284"/>
          <w:ins w:id="800" w:author="wences martinez suarez" w:date="2017-06-26T19:49:00Z"/>
        </w:trPr>
        <w:tc>
          <w:tcPr>
            <w:tcW w:w="8217" w:type="dxa"/>
            <w:vAlign w:val="center"/>
          </w:tcPr>
          <w:p w14:paraId="445E8428" w14:textId="0DF73236" w:rsidR="007C37A4" w:rsidRPr="006C55C3" w:rsidRDefault="006C55C3" w:rsidP="002324CB">
            <w:pPr>
              <w:spacing w:after="0" w:line="240" w:lineRule="auto"/>
              <w:jc w:val="left"/>
              <w:rPr>
                <w:ins w:id="801" w:author="wences martinez suarez" w:date="2017-06-26T19:49:00Z"/>
                <w:rStyle w:val="nfasissutil"/>
                <w:lang w:val="en-GB"/>
              </w:rPr>
            </w:pPr>
            <w:proofErr w:type="gramStart"/>
            <w:r w:rsidRPr="002324CB">
              <w:rPr>
                <w:b/>
                <w:lang w:val="en-GB"/>
              </w:rPr>
              <w:t>id</w:t>
            </w:r>
            <w:r w:rsidRPr="006C55C3">
              <w:rPr>
                <w:lang w:val="en-GB"/>
              </w:rPr>
              <w:t xml:space="preserve"> :integer</w:t>
            </w:r>
            <w:proofErr w:type="gramEnd"/>
            <w:r>
              <w:rPr>
                <w:lang w:val="en-GB"/>
              </w:rPr>
              <w:br/>
            </w:r>
            <w:proofErr w:type="spellStart"/>
            <w:r w:rsidRPr="002324CB">
              <w:rPr>
                <w:b/>
                <w:lang w:val="en-GB"/>
              </w:rPr>
              <w:t>user_id</w:t>
            </w:r>
            <w:proofErr w:type="spellEnd"/>
            <w:r w:rsidRPr="006C55C3">
              <w:rPr>
                <w:lang w:val="en-GB"/>
              </w:rPr>
              <w:t xml:space="preserve"> :integer</w:t>
            </w:r>
            <w:r w:rsidR="002324CB">
              <w:rPr>
                <w:lang w:val="en-GB"/>
              </w:rPr>
              <w:br/>
            </w:r>
            <w:r w:rsidRPr="002324CB">
              <w:rPr>
                <w:b/>
                <w:lang w:val="en-GB"/>
              </w:rPr>
              <w:t>name</w:t>
            </w:r>
            <w:r w:rsidRPr="006C55C3">
              <w:rPr>
                <w:lang w:val="en-GB"/>
              </w:rPr>
              <w:t xml:space="preserve"> :character varying</w:t>
            </w:r>
            <w:r w:rsidR="002324CB">
              <w:rPr>
                <w:lang w:val="en-GB"/>
              </w:rPr>
              <w:br/>
            </w:r>
            <w:proofErr w:type="spellStart"/>
            <w:r w:rsidRPr="002324CB">
              <w:rPr>
                <w:b/>
                <w:lang w:val="en-GB"/>
              </w:rPr>
              <w:t>perfil_id</w:t>
            </w:r>
            <w:proofErr w:type="spellEnd"/>
            <w:r w:rsidRPr="006C55C3">
              <w:rPr>
                <w:lang w:val="en-GB"/>
              </w:rPr>
              <w:t xml:space="preserve"> :integer</w:t>
            </w:r>
            <w:r w:rsidR="002324CB">
              <w:rPr>
                <w:lang w:val="en-GB"/>
              </w:rPr>
              <w:br/>
            </w:r>
            <w:r w:rsidRPr="002324CB">
              <w:rPr>
                <w:b/>
                <w:lang w:val="en-GB"/>
              </w:rPr>
              <w:t>description</w:t>
            </w:r>
            <w:r w:rsidRPr="006C55C3">
              <w:rPr>
                <w:lang w:val="en-GB"/>
              </w:rPr>
              <w:t xml:space="preserve"> :character varying</w:t>
            </w:r>
            <w:r w:rsidR="002324CB">
              <w:rPr>
                <w:lang w:val="en-GB"/>
              </w:rPr>
              <w:br/>
            </w:r>
            <w:r w:rsidRPr="002324CB">
              <w:rPr>
                <w:b/>
                <w:lang w:val="en-GB"/>
              </w:rPr>
              <w:t>duratio</w:t>
            </w:r>
            <w:r w:rsidRPr="006C55C3">
              <w:rPr>
                <w:lang w:val="en-GB"/>
              </w:rPr>
              <w:t>n :character varying</w:t>
            </w:r>
            <w:r w:rsidR="002324CB">
              <w:rPr>
                <w:lang w:val="en-GB"/>
              </w:rPr>
              <w:br/>
            </w:r>
            <w:proofErr w:type="spellStart"/>
            <w:r w:rsidRPr="002324CB">
              <w:rPr>
                <w:b/>
                <w:lang w:val="en-GB"/>
              </w:rPr>
              <w:t>start_date</w:t>
            </w:r>
            <w:proofErr w:type="spellEnd"/>
            <w:r w:rsidRPr="006C55C3">
              <w:rPr>
                <w:lang w:val="en-GB"/>
              </w:rPr>
              <w:t xml:space="preserve"> :character varying</w:t>
            </w:r>
            <w:r w:rsidR="002324CB">
              <w:rPr>
                <w:lang w:val="en-GB"/>
              </w:rPr>
              <w:br/>
            </w:r>
            <w:proofErr w:type="spellStart"/>
            <w:r w:rsidRPr="002324CB">
              <w:rPr>
                <w:b/>
                <w:lang w:val="en-GB"/>
              </w:rPr>
              <w:t>finish_date</w:t>
            </w:r>
            <w:proofErr w:type="spellEnd"/>
            <w:r w:rsidRPr="006C55C3">
              <w:rPr>
                <w:lang w:val="en-GB"/>
              </w:rPr>
              <w:t xml:space="preserve"> :character varying</w:t>
            </w:r>
            <w:r w:rsidR="002324CB">
              <w:rPr>
                <w:lang w:val="en-GB"/>
              </w:rPr>
              <w:br/>
            </w:r>
            <w:r w:rsidRPr="002324CB">
              <w:rPr>
                <w:b/>
                <w:lang w:val="en-GB"/>
              </w:rPr>
              <w:t>hours</w:t>
            </w:r>
            <w:r w:rsidRPr="006C55C3">
              <w:rPr>
                <w:lang w:val="en-GB"/>
              </w:rPr>
              <w:t xml:space="preserve"> :integer</w:t>
            </w:r>
            <w:r w:rsidR="002324CB">
              <w:rPr>
                <w:lang w:val="en-GB"/>
              </w:rPr>
              <w:br/>
            </w:r>
            <w:r w:rsidRPr="002324CB">
              <w:rPr>
                <w:b/>
                <w:lang w:val="en-GB"/>
              </w:rPr>
              <w:t>location</w:t>
            </w:r>
            <w:r w:rsidRPr="006C55C3">
              <w:rPr>
                <w:lang w:val="en-GB"/>
              </w:rPr>
              <w:t xml:space="preserve"> :character varying</w:t>
            </w:r>
            <w:r w:rsidR="002324CB">
              <w:rPr>
                <w:lang w:val="en-GB"/>
              </w:rPr>
              <w:br/>
            </w:r>
            <w:r w:rsidRPr="002324CB">
              <w:rPr>
                <w:b/>
                <w:lang w:val="en-GB"/>
              </w:rPr>
              <w:t>salary</w:t>
            </w:r>
            <w:r w:rsidRPr="006C55C3">
              <w:rPr>
                <w:lang w:val="en-GB"/>
              </w:rPr>
              <w:t xml:space="preserve"> :integer</w:t>
            </w:r>
            <w:r w:rsidR="002324CB">
              <w:rPr>
                <w:lang w:val="en-GB"/>
              </w:rPr>
              <w:br/>
            </w:r>
            <w:proofErr w:type="spellStart"/>
            <w:r w:rsidRPr="002324CB">
              <w:rPr>
                <w:b/>
                <w:lang w:val="en-GB"/>
              </w:rPr>
              <w:t>created_at</w:t>
            </w:r>
            <w:proofErr w:type="spellEnd"/>
            <w:r w:rsidRPr="006C55C3">
              <w:rPr>
                <w:lang w:val="en-GB"/>
              </w:rPr>
              <w:t xml:space="preserve"> :timestamp </w:t>
            </w:r>
            <w:r w:rsidR="002324CB">
              <w:rPr>
                <w:lang w:val="en-GB"/>
              </w:rPr>
              <w:br/>
            </w:r>
            <w:proofErr w:type="spellStart"/>
            <w:r w:rsidRPr="002324CB">
              <w:rPr>
                <w:b/>
                <w:lang w:val="en-GB"/>
              </w:rPr>
              <w:t>updated_at</w:t>
            </w:r>
            <w:proofErr w:type="spellEnd"/>
            <w:r w:rsidRPr="006C55C3">
              <w:rPr>
                <w:lang w:val="en-GB"/>
              </w:rPr>
              <w:t xml:space="preserve"> :timestamp </w:t>
            </w:r>
            <w:r w:rsidR="002324CB">
              <w:rPr>
                <w:lang w:val="en-GB"/>
              </w:rPr>
              <w:br/>
            </w:r>
            <w:r w:rsidRPr="002324CB">
              <w:rPr>
                <w:b/>
                <w:lang w:val="en-GB"/>
              </w:rPr>
              <w:t>requirement</w:t>
            </w:r>
            <w:r w:rsidRPr="006C55C3">
              <w:rPr>
                <w:lang w:val="en-GB"/>
              </w:rPr>
              <w:t>s :character varying</w:t>
            </w:r>
            <w:r w:rsidR="002324CB">
              <w:rPr>
                <w:lang w:val="en-GB"/>
              </w:rPr>
              <w:br/>
            </w:r>
            <w:proofErr w:type="spellStart"/>
            <w:r w:rsidRPr="002324CB">
              <w:rPr>
                <w:b/>
                <w:lang w:val="en-GB"/>
              </w:rPr>
              <w:t>finish_inscription_date</w:t>
            </w:r>
            <w:proofErr w:type="spellEnd"/>
            <w:r w:rsidRPr="006C55C3">
              <w:rPr>
                <w:lang w:val="en-GB"/>
              </w:rPr>
              <w:t xml:space="preserve"> :character varying</w:t>
            </w:r>
          </w:p>
        </w:tc>
      </w:tr>
    </w:tbl>
    <w:p w14:paraId="5EAFEB3D" w14:textId="77777777" w:rsidR="007C37A4" w:rsidRPr="006C55C3" w:rsidRDefault="007C37A4">
      <w:pPr>
        <w:ind w:firstLine="720"/>
        <w:jc w:val="left"/>
        <w:rPr>
          <w:ins w:id="802" w:author="wences martinez suarez" w:date="2017-06-26T19:45:00Z"/>
          <w:rStyle w:val="nfasissutil"/>
          <w:lang w:val="en-GB"/>
          <w:rPrChange w:id="803" w:author="wences martinez suarez" w:date="2017-06-26T19:49:00Z">
            <w:rPr>
              <w:ins w:id="804" w:author="wences martinez suarez" w:date="2017-06-26T19:45:00Z"/>
              <w:rStyle w:val="nfasissutil"/>
            </w:rPr>
          </w:rPrChange>
        </w:rPr>
        <w:pPrChange w:id="805" w:author="wences martinez suarez" w:date="2017-06-26T19:49:00Z">
          <w:pPr>
            <w:jc w:val="left"/>
          </w:pPr>
        </w:pPrChange>
      </w:pPr>
    </w:p>
    <w:p w14:paraId="617E5AA6" w14:textId="3F5800C7" w:rsidR="00B33311" w:rsidRDefault="00B33311" w:rsidP="00B33311">
      <w:pPr>
        <w:pStyle w:val="Descripcin"/>
        <w:keepNext/>
        <w:ind w:left="1440" w:firstLine="720"/>
      </w:pPr>
      <w:bookmarkStart w:id="806" w:name="_Toc486816842"/>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10</w:t>
      </w:r>
      <w:r>
        <w:fldChar w:fldCharType="end"/>
      </w:r>
      <w:r>
        <w:t xml:space="preserve"> </w:t>
      </w:r>
      <w:r w:rsidRPr="001E37AD">
        <w:rPr>
          <w:sz w:val="20"/>
        </w:rPr>
        <w:t>Modelo de inscripción en oferta (proceso de selección)</w:t>
      </w:r>
      <w:bookmarkEnd w:id="806"/>
    </w:p>
    <w:tbl>
      <w:tblPr>
        <w:tblStyle w:val="Tablaconcuadrcula"/>
        <w:tblW w:w="0" w:type="auto"/>
        <w:tblInd w:w="1030" w:type="dxa"/>
        <w:tblLook w:val="04A0" w:firstRow="1" w:lastRow="0" w:firstColumn="1" w:lastColumn="0" w:noHBand="0" w:noVBand="1"/>
      </w:tblPr>
      <w:tblGrid>
        <w:gridCol w:w="8217"/>
      </w:tblGrid>
      <w:tr w:rsidR="007C37A4" w:rsidRPr="006C55C3" w14:paraId="017FCFD2" w14:textId="77777777" w:rsidTr="00900613">
        <w:trPr>
          <w:trHeight w:hRule="exact" w:val="284"/>
          <w:ins w:id="807" w:author="wences martinez suarez" w:date="2017-06-26T19:46:00Z"/>
        </w:trPr>
        <w:tc>
          <w:tcPr>
            <w:tcW w:w="8217" w:type="dxa"/>
            <w:shd w:val="clear" w:color="auto" w:fill="D0CECE" w:themeFill="background2" w:themeFillShade="E6"/>
            <w:vAlign w:val="center"/>
          </w:tcPr>
          <w:p w14:paraId="35EDDE8E" w14:textId="77777777" w:rsidR="007C37A4" w:rsidRPr="006C55C3" w:rsidRDefault="007C37A4" w:rsidP="00900613">
            <w:pPr>
              <w:jc w:val="left"/>
              <w:rPr>
                <w:ins w:id="808" w:author="wences martinez suarez" w:date="2017-06-26T19:46:00Z"/>
                <w:rStyle w:val="nfasissutil"/>
                <w:lang w:val="en-GB"/>
              </w:rPr>
            </w:pPr>
            <w:proofErr w:type="spellStart"/>
            <w:ins w:id="809" w:author="wences martinez suarez" w:date="2017-06-26T19:46:00Z">
              <w:r w:rsidRPr="006C55C3">
                <w:rPr>
                  <w:rStyle w:val="nfasissutil"/>
                  <w:lang w:val="en-GB"/>
                </w:rPr>
                <w:t>Nombre</w:t>
              </w:r>
              <w:proofErr w:type="spellEnd"/>
            </w:ins>
          </w:p>
        </w:tc>
      </w:tr>
      <w:tr w:rsidR="007C37A4" w:rsidRPr="006C55C3" w14:paraId="0384EE37" w14:textId="77777777" w:rsidTr="00900613">
        <w:trPr>
          <w:trHeight w:hRule="exact" w:val="284"/>
          <w:ins w:id="810" w:author="wences martinez suarez" w:date="2017-06-26T19:46:00Z"/>
        </w:trPr>
        <w:tc>
          <w:tcPr>
            <w:tcW w:w="8217" w:type="dxa"/>
            <w:vAlign w:val="center"/>
          </w:tcPr>
          <w:p w14:paraId="1F5463CA" w14:textId="76BE3858" w:rsidR="007C37A4" w:rsidRPr="006C55C3" w:rsidRDefault="007C37A4" w:rsidP="00900613">
            <w:pPr>
              <w:jc w:val="left"/>
              <w:rPr>
                <w:ins w:id="811" w:author="wences martinez suarez" w:date="2017-06-26T19:46:00Z"/>
                <w:rStyle w:val="nfasissutil"/>
                <w:b/>
                <w:lang w:val="en-GB"/>
              </w:rPr>
            </w:pPr>
            <w:proofErr w:type="spellStart"/>
            <w:ins w:id="812" w:author="wences martinez suarez" w:date="2017-06-26T19:46:00Z">
              <w:r w:rsidRPr="006C55C3">
                <w:rPr>
                  <w:rStyle w:val="nfasissutil"/>
                  <w:b/>
                  <w:lang w:val="en-GB"/>
                </w:rPr>
                <w:t>Offer_inscriptions</w:t>
              </w:r>
              <w:proofErr w:type="spellEnd"/>
            </w:ins>
          </w:p>
        </w:tc>
      </w:tr>
      <w:tr w:rsidR="007C37A4" w:rsidRPr="006C55C3" w14:paraId="071A6F2A" w14:textId="77777777" w:rsidTr="00900613">
        <w:trPr>
          <w:trHeight w:hRule="exact" w:val="284"/>
          <w:ins w:id="813" w:author="wences martinez suarez" w:date="2017-06-26T19:46:00Z"/>
        </w:trPr>
        <w:tc>
          <w:tcPr>
            <w:tcW w:w="8217" w:type="dxa"/>
            <w:shd w:val="clear" w:color="auto" w:fill="D0CECE" w:themeFill="background2" w:themeFillShade="E6"/>
            <w:vAlign w:val="center"/>
          </w:tcPr>
          <w:p w14:paraId="1DB36AF1" w14:textId="77777777" w:rsidR="007C37A4" w:rsidRPr="006C55C3" w:rsidRDefault="007C37A4" w:rsidP="00900613">
            <w:pPr>
              <w:jc w:val="left"/>
              <w:rPr>
                <w:ins w:id="814" w:author="wences martinez suarez" w:date="2017-06-26T19:46:00Z"/>
                <w:rStyle w:val="nfasissutil"/>
                <w:lang w:val="en-GB"/>
              </w:rPr>
            </w:pPr>
            <w:proofErr w:type="spellStart"/>
            <w:ins w:id="815" w:author="wences martinez suarez" w:date="2017-06-26T19:46:00Z">
              <w:r w:rsidRPr="006C55C3">
                <w:rPr>
                  <w:rStyle w:val="nfasissutil"/>
                  <w:lang w:val="en-GB"/>
                </w:rPr>
                <w:t>Descripción</w:t>
              </w:r>
              <w:proofErr w:type="spellEnd"/>
              <w:r w:rsidRPr="006C55C3">
                <w:rPr>
                  <w:rStyle w:val="nfasissutil"/>
                  <w:lang w:val="en-GB"/>
                </w:rPr>
                <w:t xml:space="preserve"> y </w:t>
              </w:r>
              <w:proofErr w:type="spellStart"/>
              <w:r w:rsidRPr="006C55C3">
                <w:rPr>
                  <w:rStyle w:val="nfasissutil"/>
                  <w:lang w:val="en-GB"/>
                </w:rPr>
                <w:t>finalidad</w:t>
              </w:r>
              <w:proofErr w:type="spellEnd"/>
            </w:ins>
          </w:p>
        </w:tc>
      </w:tr>
      <w:tr w:rsidR="007C37A4" w14:paraId="2E4D3A51" w14:textId="77777777" w:rsidTr="00900613">
        <w:trPr>
          <w:trHeight w:val="284"/>
          <w:ins w:id="816" w:author="wences martinez suarez" w:date="2017-06-26T19:46:00Z"/>
        </w:trPr>
        <w:tc>
          <w:tcPr>
            <w:tcW w:w="8217" w:type="dxa"/>
            <w:vAlign w:val="center"/>
          </w:tcPr>
          <w:p w14:paraId="1C2764A8" w14:textId="673A5EB3" w:rsidR="007C37A4" w:rsidRPr="00DC70F7" w:rsidRDefault="007C37A4" w:rsidP="008E0FE8">
            <w:pPr>
              <w:spacing w:after="0" w:line="240" w:lineRule="auto"/>
              <w:jc w:val="left"/>
              <w:rPr>
                <w:ins w:id="817" w:author="wences martinez suarez" w:date="2017-06-26T19:46:00Z"/>
                <w:rStyle w:val="nfasissutil"/>
              </w:rPr>
            </w:pPr>
            <w:ins w:id="818" w:author="wences martinez suarez" w:date="2017-06-26T19:46:00Z">
              <w:r w:rsidRPr="00DC70F7">
                <w:rPr>
                  <w:rStyle w:val="nfasissutil"/>
                </w:rPr>
                <w:t xml:space="preserve">Este modelo se utiliza para representar los diferentes procesos de selección </w:t>
              </w:r>
            </w:ins>
            <w:ins w:id="819" w:author="wences martinez suarez" w:date="2017-06-26T19:48:00Z">
              <w:r w:rsidRPr="00DC70F7">
                <w:rPr>
                  <w:rStyle w:val="nfasissutil"/>
                </w:rPr>
                <w:t>pertenecientes a l</w:t>
              </w:r>
            </w:ins>
            <w:ins w:id="820" w:author="wences martinez suarez" w:date="2017-06-26T19:46:00Z">
              <w:r w:rsidRPr="00DC70F7">
                <w:rPr>
                  <w:rStyle w:val="nfasissutil"/>
                </w:rPr>
                <w:t>as ofertas de pr</w:t>
              </w:r>
            </w:ins>
            <w:ins w:id="821" w:author="wences martinez suarez" w:date="2017-06-26T19:47:00Z">
              <w:r w:rsidRPr="00DC70F7">
                <w:rPr>
                  <w:rStyle w:val="nfasissutil"/>
                </w:rPr>
                <w:t xml:space="preserve">ácticas creadas por </w:t>
              </w:r>
            </w:ins>
            <w:ins w:id="822" w:author="wences martinez suarez" w:date="2017-06-26T19:46:00Z">
              <w:r w:rsidRPr="00DC70F7">
                <w:rPr>
                  <w:rStyle w:val="nfasissutil"/>
                </w:rPr>
                <w:t xml:space="preserve">las </w:t>
              </w:r>
            </w:ins>
            <w:ins w:id="823" w:author="wences martinez suarez" w:date="2017-06-26T19:47:00Z">
              <w:r w:rsidRPr="00DC70F7">
                <w:rPr>
                  <w:rStyle w:val="nfasissutil"/>
                </w:rPr>
                <w:t>empresas en la aplicación.</w:t>
              </w:r>
            </w:ins>
          </w:p>
        </w:tc>
      </w:tr>
      <w:tr w:rsidR="007C37A4" w14:paraId="4985CF78" w14:textId="77777777" w:rsidTr="00900613">
        <w:trPr>
          <w:trHeight w:hRule="exact" w:val="284"/>
          <w:ins w:id="824" w:author="wences martinez suarez" w:date="2017-06-26T19:46:00Z"/>
        </w:trPr>
        <w:tc>
          <w:tcPr>
            <w:tcW w:w="8217" w:type="dxa"/>
            <w:shd w:val="clear" w:color="auto" w:fill="D0CECE" w:themeFill="background2" w:themeFillShade="E6"/>
            <w:vAlign w:val="center"/>
          </w:tcPr>
          <w:p w14:paraId="63C2F6E0" w14:textId="77777777" w:rsidR="007C37A4" w:rsidRDefault="007C37A4" w:rsidP="00900613">
            <w:pPr>
              <w:jc w:val="left"/>
              <w:rPr>
                <w:ins w:id="825" w:author="wences martinez suarez" w:date="2017-06-26T19:46:00Z"/>
                <w:rStyle w:val="nfasissutil"/>
              </w:rPr>
            </w:pPr>
            <w:ins w:id="826" w:author="wences martinez suarez" w:date="2017-06-26T19:46:00Z">
              <w:r>
                <w:rPr>
                  <w:rStyle w:val="nfasissutil"/>
                </w:rPr>
                <w:t xml:space="preserve">Atributos </w:t>
              </w:r>
            </w:ins>
          </w:p>
        </w:tc>
      </w:tr>
      <w:tr w:rsidR="007C37A4" w:rsidRPr="000F4EFA" w14:paraId="006F1DDE" w14:textId="77777777" w:rsidTr="00900613">
        <w:trPr>
          <w:trHeight w:val="284"/>
          <w:ins w:id="827" w:author="wences martinez suarez" w:date="2017-06-26T19:46:00Z"/>
        </w:trPr>
        <w:tc>
          <w:tcPr>
            <w:tcW w:w="8217" w:type="dxa"/>
            <w:vAlign w:val="center"/>
          </w:tcPr>
          <w:p w14:paraId="2D7519E4" w14:textId="66A71877" w:rsidR="007C37A4" w:rsidRPr="00D443C6" w:rsidRDefault="00D443C6" w:rsidP="00D443C6">
            <w:pPr>
              <w:spacing w:after="0" w:line="240" w:lineRule="auto"/>
              <w:jc w:val="left"/>
              <w:rPr>
                <w:ins w:id="828" w:author="wences martinez suarez" w:date="2017-06-26T19:46:00Z"/>
                <w:rStyle w:val="nfasissutil"/>
                <w:lang w:val="en-GB"/>
              </w:rPr>
            </w:pPr>
            <w:proofErr w:type="gramStart"/>
            <w:r w:rsidRPr="00DB35FD">
              <w:rPr>
                <w:b/>
                <w:lang w:val="en-GB"/>
              </w:rPr>
              <w:t>id</w:t>
            </w:r>
            <w:r w:rsidRPr="00D443C6">
              <w:rPr>
                <w:lang w:val="en-GB"/>
              </w:rPr>
              <w:t xml:space="preserve"> :</w:t>
            </w:r>
            <w:proofErr w:type="gramEnd"/>
            <w:r>
              <w:rPr>
                <w:lang w:val="en-GB"/>
              </w:rPr>
              <w:t xml:space="preserve"> </w:t>
            </w:r>
            <w:r w:rsidRPr="00D443C6">
              <w:rPr>
                <w:lang w:val="en-GB"/>
              </w:rPr>
              <w:t>integer</w:t>
            </w:r>
            <w:r>
              <w:rPr>
                <w:lang w:val="en-GB"/>
              </w:rPr>
              <w:br/>
            </w:r>
            <w:proofErr w:type="spellStart"/>
            <w:r w:rsidRPr="00D443C6">
              <w:rPr>
                <w:b/>
                <w:lang w:val="en-GB"/>
              </w:rPr>
              <w:t>offer_id</w:t>
            </w:r>
            <w:proofErr w:type="spellEnd"/>
            <w:r w:rsidRPr="00D443C6">
              <w:rPr>
                <w:lang w:val="en-GB"/>
              </w:rPr>
              <w:t xml:space="preserve"> :</w:t>
            </w:r>
            <w:r>
              <w:rPr>
                <w:lang w:val="en-GB"/>
              </w:rPr>
              <w:t xml:space="preserve"> </w:t>
            </w:r>
            <w:r w:rsidRPr="00D443C6">
              <w:rPr>
                <w:lang w:val="en-GB"/>
              </w:rPr>
              <w:t>integer</w:t>
            </w:r>
            <w:r>
              <w:rPr>
                <w:lang w:val="en-GB"/>
              </w:rPr>
              <w:br/>
            </w:r>
            <w:proofErr w:type="spellStart"/>
            <w:r w:rsidRPr="00D443C6">
              <w:rPr>
                <w:b/>
                <w:lang w:val="en-GB"/>
              </w:rPr>
              <w:t>user_id</w:t>
            </w:r>
            <w:proofErr w:type="spellEnd"/>
            <w:r w:rsidRPr="00D443C6">
              <w:rPr>
                <w:lang w:val="en-GB"/>
              </w:rPr>
              <w:t xml:space="preserve"> :</w:t>
            </w:r>
            <w:r>
              <w:rPr>
                <w:lang w:val="en-GB"/>
              </w:rPr>
              <w:t xml:space="preserve"> </w:t>
            </w:r>
            <w:r w:rsidRPr="00D443C6">
              <w:rPr>
                <w:lang w:val="en-GB"/>
              </w:rPr>
              <w:t>integer</w:t>
            </w:r>
            <w:r>
              <w:rPr>
                <w:lang w:val="en-GB"/>
              </w:rPr>
              <w:br/>
            </w:r>
            <w:r w:rsidRPr="00D443C6">
              <w:rPr>
                <w:b/>
                <w:lang w:val="en-GB"/>
              </w:rPr>
              <w:t>users_id_phase1</w:t>
            </w:r>
            <w:r w:rsidRPr="00D443C6">
              <w:rPr>
                <w:lang w:val="en-GB"/>
              </w:rPr>
              <w:t xml:space="preserve"> :</w:t>
            </w:r>
            <w:r>
              <w:rPr>
                <w:lang w:val="en-GB"/>
              </w:rPr>
              <w:t xml:space="preserve"> </w:t>
            </w:r>
            <w:r w:rsidRPr="00D443C6">
              <w:rPr>
                <w:lang w:val="en-GB"/>
              </w:rPr>
              <w:t>integer</w:t>
            </w:r>
            <w:r>
              <w:rPr>
                <w:lang w:val="en-GB"/>
              </w:rPr>
              <w:br/>
            </w:r>
            <w:r w:rsidRPr="00D443C6">
              <w:rPr>
                <w:b/>
                <w:lang w:val="en-GB"/>
              </w:rPr>
              <w:t>phase1</w:t>
            </w:r>
            <w:r w:rsidRPr="00D443C6">
              <w:rPr>
                <w:lang w:val="en-GB"/>
              </w:rPr>
              <w:t xml:space="preserve"> :</w:t>
            </w:r>
            <w:r>
              <w:rPr>
                <w:lang w:val="en-GB"/>
              </w:rPr>
              <w:t xml:space="preserve"> </w:t>
            </w:r>
            <w:proofErr w:type="spellStart"/>
            <w:r>
              <w:rPr>
                <w:lang w:val="en-GB"/>
              </w:rPr>
              <w:t>boolean</w:t>
            </w:r>
            <w:proofErr w:type="spellEnd"/>
            <w:r>
              <w:rPr>
                <w:lang w:val="en-GB"/>
              </w:rPr>
              <w:br/>
            </w:r>
            <w:r w:rsidRPr="00D443C6">
              <w:rPr>
                <w:b/>
                <w:lang w:val="en-GB"/>
              </w:rPr>
              <w:t>phase1_date</w:t>
            </w:r>
            <w:r w:rsidRPr="00D443C6">
              <w:rPr>
                <w:lang w:val="en-GB"/>
              </w:rPr>
              <w:t xml:space="preserve"> :timestamp</w:t>
            </w:r>
            <w:r>
              <w:rPr>
                <w:lang w:val="en-GB"/>
              </w:rPr>
              <w:br/>
            </w:r>
            <w:r w:rsidRPr="00D443C6">
              <w:rPr>
                <w:b/>
                <w:lang w:val="en-GB"/>
              </w:rPr>
              <w:t>users_ids_phase2</w:t>
            </w:r>
            <w:r w:rsidRPr="00D443C6">
              <w:rPr>
                <w:lang w:val="en-GB"/>
              </w:rPr>
              <w:t xml:space="preserve"> :integer</w:t>
            </w:r>
            <w:r>
              <w:rPr>
                <w:lang w:val="en-GB"/>
              </w:rPr>
              <w:br/>
            </w:r>
            <w:r w:rsidRPr="00D443C6">
              <w:rPr>
                <w:b/>
                <w:lang w:val="en-GB"/>
              </w:rPr>
              <w:t>phase2</w:t>
            </w:r>
            <w:r w:rsidRPr="00D443C6">
              <w:rPr>
                <w:lang w:val="en-GB"/>
              </w:rPr>
              <w:t xml:space="preserve"> :</w:t>
            </w:r>
            <w:r>
              <w:rPr>
                <w:lang w:val="en-GB"/>
              </w:rPr>
              <w:t xml:space="preserve"> </w:t>
            </w:r>
            <w:proofErr w:type="spellStart"/>
            <w:r>
              <w:rPr>
                <w:lang w:val="en-GB"/>
              </w:rPr>
              <w:t>boolean</w:t>
            </w:r>
            <w:proofErr w:type="spellEnd"/>
            <w:r>
              <w:rPr>
                <w:lang w:val="en-GB"/>
              </w:rPr>
              <w:br/>
            </w:r>
            <w:r w:rsidRPr="00D443C6">
              <w:rPr>
                <w:b/>
                <w:lang w:val="en-GB"/>
              </w:rPr>
              <w:t>phase2_date</w:t>
            </w:r>
            <w:r w:rsidRPr="00D443C6">
              <w:rPr>
                <w:lang w:val="en-GB"/>
              </w:rPr>
              <w:t xml:space="preserve"> :timestamp </w:t>
            </w:r>
            <w:r>
              <w:rPr>
                <w:lang w:val="en-GB"/>
              </w:rPr>
              <w:br/>
            </w:r>
            <w:proofErr w:type="spellStart"/>
            <w:r w:rsidRPr="00D443C6">
              <w:rPr>
                <w:b/>
                <w:lang w:val="en-GB"/>
              </w:rPr>
              <w:t>end_date</w:t>
            </w:r>
            <w:proofErr w:type="spellEnd"/>
            <w:r w:rsidRPr="00D443C6">
              <w:rPr>
                <w:lang w:val="en-GB"/>
              </w:rPr>
              <w:t xml:space="preserve"> :timestamp </w:t>
            </w:r>
            <w:r>
              <w:rPr>
                <w:lang w:val="en-GB"/>
              </w:rPr>
              <w:br/>
            </w:r>
            <w:proofErr w:type="spellStart"/>
            <w:r w:rsidRPr="00D443C6">
              <w:rPr>
                <w:b/>
                <w:lang w:val="en-GB"/>
              </w:rPr>
              <w:t>winner_id</w:t>
            </w:r>
            <w:proofErr w:type="spellEnd"/>
            <w:r w:rsidRPr="00D443C6">
              <w:rPr>
                <w:lang w:val="en-GB"/>
              </w:rPr>
              <w:t xml:space="preserve"> :integer</w:t>
            </w:r>
            <w:r>
              <w:rPr>
                <w:lang w:val="en-GB"/>
              </w:rPr>
              <w:br/>
            </w:r>
            <w:proofErr w:type="spellStart"/>
            <w:r w:rsidRPr="00D443C6">
              <w:rPr>
                <w:b/>
                <w:lang w:val="en-GB"/>
              </w:rPr>
              <w:t>created_at</w:t>
            </w:r>
            <w:proofErr w:type="spellEnd"/>
            <w:r>
              <w:rPr>
                <w:lang w:val="en-GB"/>
              </w:rPr>
              <w:t xml:space="preserve"> :timestamp</w:t>
            </w:r>
            <w:r>
              <w:rPr>
                <w:lang w:val="en-GB"/>
              </w:rPr>
              <w:br/>
            </w:r>
            <w:proofErr w:type="spellStart"/>
            <w:r w:rsidRPr="00D443C6">
              <w:rPr>
                <w:b/>
                <w:lang w:val="en-GB"/>
              </w:rPr>
              <w:lastRenderedPageBreak/>
              <w:t>updated_at</w:t>
            </w:r>
            <w:proofErr w:type="spellEnd"/>
            <w:r>
              <w:rPr>
                <w:lang w:val="en-GB"/>
              </w:rPr>
              <w:t xml:space="preserve"> :timestamp</w:t>
            </w:r>
            <w:r>
              <w:rPr>
                <w:lang w:val="en-GB"/>
              </w:rPr>
              <w:br/>
            </w:r>
            <w:r w:rsidRPr="00D443C6">
              <w:rPr>
                <w:b/>
                <w:lang w:val="en-GB"/>
              </w:rPr>
              <w:t>ended</w:t>
            </w:r>
            <w:r w:rsidRPr="00D443C6">
              <w:rPr>
                <w:lang w:val="en-GB"/>
              </w:rPr>
              <w:t xml:space="preserve"> :</w:t>
            </w:r>
            <w:proofErr w:type="spellStart"/>
            <w:r w:rsidRPr="00D443C6">
              <w:rPr>
                <w:lang w:val="en-GB"/>
              </w:rPr>
              <w:t>boolean</w:t>
            </w:r>
            <w:proofErr w:type="spellEnd"/>
          </w:p>
        </w:tc>
      </w:tr>
    </w:tbl>
    <w:p w14:paraId="025D3AD7" w14:textId="77777777" w:rsidR="007C37A4" w:rsidRDefault="007C37A4" w:rsidP="008E0FE8">
      <w:pPr>
        <w:jc w:val="left"/>
        <w:rPr>
          <w:rStyle w:val="nfasissutil"/>
          <w:b/>
          <w:lang w:val="en-GB"/>
        </w:rPr>
      </w:pPr>
    </w:p>
    <w:p w14:paraId="60E38C86" w14:textId="77777777" w:rsidR="000D1ADF" w:rsidRPr="00D443C6" w:rsidRDefault="000D1ADF" w:rsidP="008E0FE8">
      <w:pPr>
        <w:jc w:val="left"/>
        <w:rPr>
          <w:ins w:id="829" w:author="wences martinez suarez" w:date="2017-06-26T19:48:00Z"/>
          <w:rStyle w:val="nfasissutil"/>
          <w:b/>
          <w:lang w:val="en-GB"/>
        </w:rPr>
      </w:pPr>
    </w:p>
    <w:p w14:paraId="304F621A" w14:textId="16524E9D" w:rsidR="000D1ADF" w:rsidRDefault="0016584F" w:rsidP="000D1ADF">
      <w:pPr>
        <w:pStyle w:val="Subttulo"/>
        <w:ind w:firstLine="720"/>
        <w:rPr>
          <w:rStyle w:val="nfasissutil"/>
        </w:rPr>
      </w:pPr>
      <w:bookmarkStart w:id="830" w:name="_Toc505427070"/>
      <w:bookmarkStart w:id="831" w:name="_Toc505427259"/>
      <w:r>
        <w:rPr>
          <w:rStyle w:val="nfasissutil"/>
        </w:rPr>
        <w:t>4.4.1.5</w:t>
      </w:r>
      <w:ins w:id="832" w:author="wences martinez suarez" w:date="2017-06-26T19:48:00Z">
        <w:r w:rsidR="007C37A4" w:rsidRPr="006211ED">
          <w:rPr>
            <w:rStyle w:val="nfasissutil"/>
          </w:rPr>
          <w:t xml:space="preserve"> Subsistema de gestión de mensajes</w:t>
        </w:r>
      </w:ins>
      <w:bookmarkEnd w:id="830"/>
      <w:bookmarkEnd w:id="831"/>
    </w:p>
    <w:p w14:paraId="5B1FB2A7" w14:textId="77777777" w:rsidR="000D1ADF" w:rsidRPr="000D1ADF" w:rsidRDefault="000D1ADF" w:rsidP="000D1ADF">
      <w:pPr>
        <w:rPr>
          <w:ins w:id="833" w:author="wences martinez suarez" w:date="2017-06-26T19:49:00Z"/>
        </w:rPr>
      </w:pPr>
    </w:p>
    <w:p w14:paraId="286FE297" w14:textId="4D6DBE8B" w:rsidR="00B33311" w:rsidRDefault="00B33311" w:rsidP="00B33311">
      <w:pPr>
        <w:pStyle w:val="Descripcin"/>
        <w:keepNext/>
        <w:ind w:left="2880" w:firstLine="720"/>
      </w:pPr>
      <w:bookmarkStart w:id="834" w:name="_Toc486816843"/>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11</w:t>
      </w:r>
      <w:r>
        <w:fldChar w:fldCharType="end"/>
      </w:r>
      <w:r w:rsidRPr="00B33311">
        <w:t xml:space="preserve"> </w:t>
      </w:r>
      <w:r>
        <w:t>Modelo de mensajes</w:t>
      </w:r>
      <w:bookmarkEnd w:id="834"/>
    </w:p>
    <w:tbl>
      <w:tblPr>
        <w:tblStyle w:val="Tablaconcuadrcula"/>
        <w:tblW w:w="0" w:type="auto"/>
        <w:tblInd w:w="1030" w:type="dxa"/>
        <w:tblLook w:val="04A0" w:firstRow="1" w:lastRow="0" w:firstColumn="1" w:lastColumn="0" w:noHBand="0" w:noVBand="1"/>
      </w:tblPr>
      <w:tblGrid>
        <w:gridCol w:w="8217"/>
      </w:tblGrid>
      <w:tr w:rsidR="007C37A4" w:rsidRPr="00D443C6" w14:paraId="70379B10" w14:textId="77777777" w:rsidTr="00900613">
        <w:trPr>
          <w:trHeight w:hRule="exact" w:val="284"/>
          <w:ins w:id="835" w:author="wences martinez suarez" w:date="2017-06-26T19:49:00Z"/>
        </w:trPr>
        <w:tc>
          <w:tcPr>
            <w:tcW w:w="8217" w:type="dxa"/>
            <w:shd w:val="clear" w:color="auto" w:fill="D0CECE" w:themeFill="background2" w:themeFillShade="E6"/>
            <w:vAlign w:val="center"/>
          </w:tcPr>
          <w:p w14:paraId="66BCB34E" w14:textId="77777777" w:rsidR="007C37A4" w:rsidRPr="0016584F" w:rsidRDefault="007C37A4" w:rsidP="00900613">
            <w:pPr>
              <w:jc w:val="left"/>
              <w:rPr>
                <w:ins w:id="836" w:author="wences martinez suarez" w:date="2017-06-26T19:49:00Z"/>
                <w:rStyle w:val="nfasissutil"/>
              </w:rPr>
            </w:pPr>
            <w:ins w:id="837" w:author="wences martinez suarez" w:date="2017-06-26T19:49:00Z">
              <w:r w:rsidRPr="0016584F">
                <w:rPr>
                  <w:rStyle w:val="nfasissutil"/>
                </w:rPr>
                <w:t>Nombre</w:t>
              </w:r>
            </w:ins>
          </w:p>
        </w:tc>
      </w:tr>
      <w:tr w:rsidR="007C37A4" w:rsidRPr="00D443C6" w14:paraId="05855BED" w14:textId="77777777" w:rsidTr="00900613">
        <w:trPr>
          <w:trHeight w:hRule="exact" w:val="284"/>
          <w:ins w:id="838" w:author="wences martinez suarez" w:date="2017-06-26T19:49:00Z"/>
        </w:trPr>
        <w:tc>
          <w:tcPr>
            <w:tcW w:w="8217" w:type="dxa"/>
            <w:vAlign w:val="center"/>
          </w:tcPr>
          <w:p w14:paraId="2044ABF3" w14:textId="62ACC403" w:rsidR="007C37A4" w:rsidRPr="0016584F" w:rsidRDefault="007C37A4" w:rsidP="00900613">
            <w:pPr>
              <w:jc w:val="left"/>
              <w:rPr>
                <w:ins w:id="839" w:author="wences martinez suarez" w:date="2017-06-26T19:49:00Z"/>
                <w:rStyle w:val="nfasissutil"/>
                <w:b/>
              </w:rPr>
            </w:pPr>
            <w:proofErr w:type="spellStart"/>
            <w:ins w:id="840" w:author="wences martinez suarez" w:date="2017-06-26T19:49:00Z">
              <w:r w:rsidRPr="0016584F">
                <w:rPr>
                  <w:rStyle w:val="nfasissutil"/>
                  <w:b/>
                </w:rPr>
                <w:t>Messages</w:t>
              </w:r>
              <w:proofErr w:type="spellEnd"/>
            </w:ins>
          </w:p>
        </w:tc>
      </w:tr>
      <w:tr w:rsidR="007C37A4" w:rsidRPr="00D443C6" w14:paraId="54B6CFED" w14:textId="77777777" w:rsidTr="00900613">
        <w:trPr>
          <w:trHeight w:hRule="exact" w:val="284"/>
          <w:ins w:id="841" w:author="wences martinez suarez" w:date="2017-06-26T19:49:00Z"/>
        </w:trPr>
        <w:tc>
          <w:tcPr>
            <w:tcW w:w="8217" w:type="dxa"/>
            <w:shd w:val="clear" w:color="auto" w:fill="D0CECE" w:themeFill="background2" w:themeFillShade="E6"/>
            <w:vAlign w:val="center"/>
          </w:tcPr>
          <w:p w14:paraId="682453FC" w14:textId="77777777" w:rsidR="007C37A4" w:rsidRPr="0016584F" w:rsidRDefault="007C37A4" w:rsidP="00900613">
            <w:pPr>
              <w:jc w:val="left"/>
              <w:rPr>
                <w:ins w:id="842" w:author="wences martinez suarez" w:date="2017-06-26T19:49:00Z"/>
                <w:rStyle w:val="nfasissutil"/>
              </w:rPr>
            </w:pPr>
            <w:ins w:id="843" w:author="wences martinez suarez" w:date="2017-06-26T19:49:00Z">
              <w:r w:rsidRPr="0016584F">
                <w:rPr>
                  <w:rStyle w:val="nfasissutil"/>
                </w:rPr>
                <w:t>Descripción y finalidad</w:t>
              </w:r>
            </w:ins>
          </w:p>
        </w:tc>
      </w:tr>
      <w:tr w:rsidR="007C37A4" w14:paraId="138A88C5" w14:textId="77777777" w:rsidTr="00900613">
        <w:trPr>
          <w:trHeight w:val="284"/>
          <w:ins w:id="844" w:author="wences martinez suarez" w:date="2017-06-26T19:49:00Z"/>
        </w:trPr>
        <w:tc>
          <w:tcPr>
            <w:tcW w:w="8217" w:type="dxa"/>
            <w:vAlign w:val="center"/>
          </w:tcPr>
          <w:p w14:paraId="045387B9" w14:textId="5FD61EBE" w:rsidR="007C37A4" w:rsidRPr="00DC70F7" w:rsidRDefault="007C37A4" w:rsidP="008E0FE8">
            <w:pPr>
              <w:spacing w:after="0" w:line="240" w:lineRule="auto"/>
              <w:jc w:val="left"/>
              <w:rPr>
                <w:ins w:id="845" w:author="wences martinez suarez" w:date="2017-06-26T19:49:00Z"/>
                <w:rStyle w:val="nfasissutil"/>
              </w:rPr>
            </w:pPr>
            <w:ins w:id="846" w:author="wences martinez suarez" w:date="2017-06-26T19:49:00Z">
              <w:r w:rsidRPr="00DC70F7">
                <w:rPr>
                  <w:rStyle w:val="nfasissutil"/>
                </w:rPr>
                <w:t>Este modelo se utiliza para representar y almacenar lo diferentes mensajes que los usuarios se env</w:t>
              </w:r>
            </w:ins>
            <w:ins w:id="847" w:author="wences martinez suarez" w:date="2017-06-26T19:50:00Z">
              <w:r w:rsidRPr="00DC70F7">
                <w:rPr>
                  <w:rStyle w:val="nfasissutil"/>
                </w:rPr>
                <w:t>ían en el sistema.</w:t>
              </w:r>
            </w:ins>
          </w:p>
        </w:tc>
      </w:tr>
      <w:tr w:rsidR="007C37A4" w14:paraId="55300759" w14:textId="77777777" w:rsidTr="00900613">
        <w:trPr>
          <w:trHeight w:hRule="exact" w:val="284"/>
          <w:ins w:id="848" w:author="wences martinez suarez" w:date="2017-06-26T19:49:00Z"/>
        </w:trPr>
        <w:tc>
          <w:tcPr>
            <w:tcW w:w="8217" w:type="dxa"/>
            <w:shd w:val="clear" w:color="auto" w:fill="D0CECE" w:themeFill="background2" w:themeFillShade="E6"/>
            <w:vAlign w:val="center"/>
          </w:tcPr>
          <w:p w14:paraId="44ADA8C3" w14:textId="77777777" w:rsidR="007C37A4" w:rsidRDefault="007C37A4" w:rsidP="00900613">
            <w:pPr>
              <w:jc w:val="left"/>
              <w:rPr>
                <w:ins w:id="849" w:author="wences martinez suarez" w:date="2017-06-26T19:49:00Z"/>
                <w:rStyle w:val="nfasissutil"/>
              </w:rPr>
            </w:pPr>
            <w:ins w:id="850" w:author="wences martinez suarez" w:date="2017-06-26T19:49:00Z">
              <w:r>
                <w:rPr>
                  <w:rStyle w:val="nfasissutil"/>
                </w:rPr>
                <w:t xml:space="preserve">Atributos </w:t>
              </w:r>
            </w:ins>
          </w:p>
        </w:tc>
      </w:tr>
      <w:tr w:rsidR="007C37A4" w:rsidRPr="000F4EFA" w14:paraId="67273DB3" w14:textId="77777777" w:rsidTr="00900613">
        <w:trPr>
          <w:trHeight w:val="284"/>
          <w:ins w:id="851" w:author="wences martinez suarez" w:date="2017-06-26T19:49:00Z"/>
        </w:trPr>
        <w:tc>
          <w:tcPr>
            <w:tcW w:w="8217" w:type="dxa"/>
            <w:vAlign w:val="center"/>
          </w:tcPr>
          <w:p w14:paraId="2E96B840" w14:textId="7973C604" w:rsidR="007C37A4" w:rsidRPr="00DB35FD" w:rsidRDefault="00DB35FD" w:rsidP="00DB35FD">
            <w:pPr>
              <w:spacing w:after="0" w:line="240" w:lineRule="auto"/>
              <w:jc w:val="left"/>
              <w:rPr>
                <w:ins w:id="852" w:author="wences martinez suarez" w:date="2017-06-26T19:49:00Z"/>
                <w:rStyle w:val="nfasissutil"/>
                <w:lang w:val="en-GB"/>
              </w:rPr>
            </w:pPr>
            <w:proofErr w:type="gramStart"/>
            <w:r w:rsidRPr="0007650C">
              <w:rPr>
                <w:b/>
                <w:lang w:val="en-GB"/>
              </w:rPr>
              <w:t>id</w:t>
            </w:r>
            <w:r w:rsidRPr="00DB35FD">
              <w:rPr>
                <w:lang w:val="en-GB"/>
              </w:rPr>
              <w:t xml:space="preserve"> :integer</w:t>
            </w:r>
            <w:proofErr w:type="gramEnd"/>
            <w:r w:rsidRPr="00DB35FD">
              <w:rPr>
                <w:lang w:val="en-GB"/>
              </w:rPr>
              <w:br/>
            </w:r>
            <w:proofErr w:type="spellStart"/>
            <w:r w:rsidRPr="0007650C">
              <w:rPr>
                <w:b/>
                <w:lang w:val="en-GB"/>
              </w:rPr>
              <w:t>sender_id</w:t>
            </w:r>
            <w:proofErr w:type="spellEnd"/>
            <w:r w:rsidRPr="00DB35FD">
              <w:rPr>
                <w:lang w:val="en-GB"/>
              </w:rPr>
              <w:t xml:space="preserve"> :integer</w:t>
            </w:r>
            <w:r w:rsidRPr="00DB35FD">
              <w:rPr>
                <w:lang w:val="en-GB"/>
              </w:rPr>
              <w:br/>
            </w:r>
            <w:proofErr w:type="spellStart"/>
            <w:r w:rsidRPr="0007650C">
              <w:rPr>
                <w:b/>
                <w:lang w:val="en-GB"/>
              </w:rPr>
              <w:t>recipient_id</w:t>
            </w:r>
            <w:proofErr w:type="spellEnd"/>
            <w:r w:rsidRPr="00DB35FD">
              <w:rPr>
                <w:lang w:val="en-GB"/>
              </w:rPr>
              <w:t xml:space="preserve"> :integer</w:t>
            </w:r>
            <w:r w:rsidRPr="00DB35FD">
              <w:rPr>
                <w:lang w:val="en-GB"/>
              </w:rPr>
              <w:br/>
            </w:r>
            <w:proofErr w:type="spellStart"/>
            <w:r w:rsidRPr="0007650C">
              <w:rPr>
                <w:b/>
                <w:lang w:val="en-GB"/>
              </w:rPr>
              <w:t>time_send</w:t>
            </w:r>
            <w:proofErr w:type="spellEnd"/>
            <w:r w:rsidRPr="00DB35FD">
              <w:rPr>
                <w:lang w:val="en-GB"/>
              </w:rPr>
              <w:t xml:space="preserve"> :timestamp</w:t>
            </w:r>
            <w:r w:rsidRPr="00DB35FD">
              <w:rPr>
                <w:lang w:val="en-GB"/>
              </w:rPr>
              <w:br/>
            </w:r>
            <w:r w:rsidRPr="0007650C">
              <w:rPr>
                <w:b/>
                <w:lang w:val="en-GB"/>
              </w:rPr>
              <w:t>subjec</w:t>
            </w:r>
            <w:r w:rsidRPr="00DB35FD">
              <w:rPr>
                <w:lang w:val="en-GB"/>
              </w:rPr>
              <w:t>t :character varying</w:t>
            </w:r>
            <w:r w:rsidRPr="00DB35FD">
              <w:rPr>
                <w:lang w:val="en-GB"/>
              </w:rPr>
              <w:br/>
            </w:r>
            <w:r w:rsidRPr="0007650C">
              <w:rPr>
                <w:b/>
                <w:lang w:val="en-GB"/>
              </w:rPr>
              <w:t>body</w:t>
            </w:r>
            <w:r w:rsidRPr="00DB35FD">
              <w:rPr>
                <w:lang w:val="en-GB"/>
              </w:rPr>
              <w:t xml:space="preserve"> :character varying</w:t>
            </w:r>
            <w:r w:rsidRPr="00DB35FD">
              <w:rPr>
                <w:lang w:val="en-GB"/>
              </w:rPr>
              <w:br/>
            </w:r>
            <w:proofErr w:type="spellStart"/>
            <w:r w:rsidRPr="0007650C">
              <w:rPr>
                <w:b/>
                <w:lang w:val="en-GB"/>
              </w:rPr>
              <w:t>readed</w:t>
            </w:r>
            <w:proofErr w:type="spellEnd"/>
            <w:r w:rsidRPr="00DB35FD">
              <w:rPr>
                <w:lang w:val="en-GB"/>
              </w:rPr>
              <w:t xml:space="preserve"> :Boolean</w:t>
            </w:r>
            <w:r w:rsidRPr="00DB35FD">
              <w:rPr>
                <w:lang w:val="en-GB"/>
              </w:rPr>
              <w:br/>
            </w:r>
            <w:proofErr w:type="spellStart"/>
            <w:r w:rsidRPr="0007650C">
              <w:rPr>
                <w:b/>
                <w:lang w:val="en-GB"/>
              </w:rPr>
              <w:t>created_at</w:t>
            </w:r>
            <w:proofErr w:type="spellEnd"/>
            <w:r w:rsidRPr="00DB35FD">
              <w:rPr>
                <w:lang w:val="en-GB"/>
              </w:rPr>
              <w:t xml:space="preserve"> :timestamp</w:t>
            </w:r>
            <w:r w:rsidRPr="00DB35FD">
              <w:rPr>
                <w:lang w:val="en-GB"/>
              </w:rPr>
              <w:br/>
            </w:r>
            <w:proofErr w:type="spellStart"/>
            <w:r w:rsidRPr="0007650C">
              <w:rPr>
                <w:b/>
                <w:lang w:val="en-GB"/>
              </w:rPr>
              <w:t>updated_at</w:t>
            </w:r>
            <w:proofErr w:type="spellEnd"/>
            <w:r w:rsidRPr="00DB35FD">
              <w:rPr>
                <w:lang w:val="en-GB"/>
              </w:rPr>
              <w:t xml:space="preserve"> :timestamp</w:t>
            </w:r>
          </w:p>
        </w:tc>
      </w:tr>
    </w:tbl>
    <w:p w14:paraId="3946F48E" w14:textId="77777777" w:rsidR="007C37A4" w:rsidRDefault="007C37A4" w:rsidP="0016584F">
      <w:pPr>
        <w:ind w:firstLine="720"/>
        <w:jc w:val="left"/>
        <w:rPr>
          <w:rStyle w:val="nfasissutil"/>
          <w:lang w:val="en-GB"/>
        </w:rPr>
      </w:pPr>
    </w:p>
    <w:p w14:paraId="1FD1A9B6" w14:textId="77777777" w:rsidR="0016584F" w:rsidRPr="00DB35FD" w:rsidRDefault="0016584F">
      <w:pPr>
        <w:ind w:firstLine="720"/>
        <w:jc w:val="left"/>
        <w:rPr>
          <w:ins w:id="853" w:author="wences martinez suarez" w:date="2017-06-26T18:35:00Z"/>
          <w:rStyle w:val="nfasissutil"/>
          <w:lang w:val="en-GB"/>
          <w:rPrChange w:id="854" w:author="wences martinez suarez" w:date="2017-06-26T18:55:00Z">
            <w:rPr>
              <w:ins w:id="855" w:author="wences martinez suarez" w:date="2017-06-26T18:35:00Z"/>
            </w:rPr>
          </w:rPrChange>
        </w:rPr>
        <w:pPrChange w:id="856" w:author="wences martinez suarez" w:date="2017-06-26T19:49:00Z">
          <w:pPr>
            <w:jc w:val="left"/>
          </w:pPr>
        </w:pPrChange>
      </w:pPr>
    </w:p>
    <w:p w14:paraId="4968736C" w14:textId="77777777" w:rsidR="0016584F" w:rsidRDefault="001953EA" w:rsidP="00DC70F7">
      <w:pPr>
        <w:ind w:firstLine="720"/>
      </w:pPr>
      <w:ins w:id="857" w:author="wences martinez suarez" w:date="2017-06-26T18:33:00Z">
        <w:r>
          <w:t>Por último y para ver</w:t>
        </w:r>
      </w:ins>
      <w:ins w:id="858" w:author="wences martinez suarez" w:date="2017-06-26T18:34:00Z">
        <w:r>
          <w:t xml:space="preserve"> unificados</w:t>
        </w:r>
      </w:ins>
      <w:ins w:id="859" w:author="wences martinez suarez" w:date="2017-06-26T18:33:00Z">
        <w:r>
          <w:t xml:space="preserve"> los diferentes modelos </w:t>
        </w:r>
      </w:ins>
      <w:ins w:id="860" w:author="wences martinez suarez" w:date="2017-06-26T19:53:00Z">
        <w:r w:rsidR="0003069B">
          <w:t>anteriormente expuestos</w:t>
        </w:r>
      </w:ins>
      <w:ins w:id="861" w:author="wences martinez suarez" w:date="2017-06-26T18:34:00Z">
        <w:r>
          <w:t>,</w:t>
        </w:r>
      </w:ins>
      <w:ins w:id="862" w:author="wences martinez suarez" w:date="2017-06-26T18:30:00Z">
        <w:r>
          <w:t xml:space="preserve"> </w:t>
        </w:r>
      </w:ins>
      <w:r w:rsidR="0029681C">
        <w:t xml:space="preserve">utilizaremos el modelo entidad-relación o también conocido como diagrama entidad relación, de tal forma que veremos los datos de una forma unificada, centrándonos en las estructuras lógicas y dejando a un lado </w:t>
      </w:r>
      <w:r w:rsidR="00DE1B33">
        <w:t>los</w:t>
      </w:r>
      <w:r w:rsidR="0029681C">
        <w:t xml:space="preserve"> aspecto</w:t>
      </w:r>
      <w:r w:rsidR="00DE1B33">
        <w:t>s</w:t>
      </w:r>
      <w:r w:rsidR="0029681C">
        <w:t xml:space="preserve"> físico</w:t>
      </w:r>
      <w:r w:rsidR="00DE1B33">
        <w:t>s</w:t>
      </w:r>
      <w:r w:rsidR="0029681C">
        <w:t xml:space="preserve"> de la aplicación.</w:t>
      </w:r>
    </w:p>
    <w:p w14:paraId="659D3226" w14:textId="4720DAF0" w:rsidR="00DE1B33" w:rsidRDefault="00C038E3" w:rsidP="00DC70F7">
      <w:pPr>
        <w:ind w:firstLine="720"/>
      </w:pPr>
      <w:r>
        <w:t xml:space="preserve"> Este modelo se centra en entidades y en sus relaciones. Las entidades que son aquellas personas, objetos o conceptos que son distinguibles de los demás objetos (una persona, un coche, una empresa), los cuales tendrán atributos que las definan</w:t>
      </w:r>
      <w:r w:rsidR="00DE1B33">
        <w:t xml:space="preserve"> y l</w:t>
      </w:r>
      <w:r>
        <w:t xml:space="preserve">as relaciones son aquellas asociaciones existentes entre dos o más entidades. </w:t>
      </w:r>
    </w:p>
    <w:p w14:paraId="34F80904" w14:textId="77777777" w:rsidR="008559C9" w:rsidRDefault="00DB603A" w:rsidP="008559C9">
      <w:pPr>
        <w:keepNext/>
        <w:jc w:val="left"/>
      </w:pPr>
      <w:r>
        <w:lastRenderedPageBreak/>
        <w:t xml:space="preserve">      </w:t>
      </w:r>
      <w:ins w:id="863" w:author="wences martinez suarez" w:date="2017-06-26T21:14:00Z">
        <w:del w:id="864" w:author="wences martinez suarez" w:date="2017-06-26T21:14:00Z">
          <w:r w:rsidR="00204821">
            <w:rPr>
              <w:noProof/>
            </w:rPr>
            <w:pict w14:anchorId="2E5FFDBC">
              <v:shape id="_x0000_i1051" type="#_x0000_t75" alt="diagrama-ER" style="width:431.35pt;height:353.1pt;mso-width-percent:0;mso-height-percent:0;mso-width-percent:0;mso-height-percent:0">
                <v:imagedata r:id="rId94" o:title="diagrama-ER"/>
              </v:shape>
            </w:pict>
          </w:r>
        </w:del>
      </w:ins>
    </w:p>
    <w:p w14:paraId="7778C2C1" w14:textId="003F53F2" w:rsidR="008477A4" w:rsidRDefault="008559C9" w:rsidP="008559C9">
      <w:pPr>
        <w:pStyle w:val="Descripcin"/>
        <w:ind w:left="1440" w:firstLine="720"/>
        <w:jc w:val="left"/>
        <w:rPr>
          <w:sz w:val="20"/>
        </w:rPr>
      </w:pPr>
      <w:r>
        <w:t xml:space="preserve">      </w:t>
      </w:r>
      <w:bookmarkStart w:id="865" w:name="_Toc50542736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26</w:t>
      </w:r>
      <w:r>
        <w:fldChar w:fldCharType="end"/>
      </w:r>
      <w:r>
        <w:rPr>
          <w:sz w:val="20"/>
        </w:rPr>
        <w:t xml:space="preserve"> </w:t>
      </w:r>
      <w:r w:rsidR="008477A4" w:rsidRPr="008477A4">
        <w:rPr>
          <w:sz w:val="20"/>
        </w:rPr>
        <w:t>Diagrama E/R de la base de datos</w:t>
      </w:r>
      <w:bookmarkEnd w:id="865"/>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866" w:name="_Toc505427071"/>
      <w:bookmarkStart w:id="867" w:name="_Toc505427260"/>
      <w:r>
        <w:t>DOCUMENTO 5: DISEÑO DEL SISTEMA</w:t>
      </w:r>
      <w:bookmarkEnd w:id="866"/>
      <w:bookmarkEnd w:id="867"/>
    </w:p>
    <w:p w14:paraId="14C1F681" w14:textId="77777777" w:rsidR="0016584F" w:rsidRPr="0016584F" w:rsidRDefault="0016584F" w:rsidP="0016584F"/>
    <w:p w14:paraId="0AED8C36" w14:textId="77777777" w:rsidR="0016584F" w:rsidRDefault="0016584F" w:rsidP="0016584F"/>
    <w:p w14:paraId="5628B062" w14:textId="77777777" w:rsidR="0016584F" w:rsidRDefault="0016584F" w:rsidP="0016584F">
      <w:pPr>
        <w:pStyle w:val="indep"/>
        <w:jc w:val="center"/>
        <w:rPr>
          <w:b/>
          <w:bCs/>
          <w:sz w:val="28"/>
        </w:rPr>
      </w:pPr>
      <w:r>
        <w:rPr>
          <w:b/>
          <w:bCs/>
          <w:sz w:val="28"/>
        </w:rPr>
        <w:t>D. MARTÍNEZ SUÁREZ, Wenceslao</w:t>
      </w:r>
    </w:p>
    <w:p w14:paraId="7203855A" w14:textId="77777777" w:rsidR="0016584F" w:rsidRDefault="0016584F" w:rsidP="0016584F">
      <w:pPr>
        <w:pStyle w:val="indep"/>
        <w:jc w:val="center"/>
        <w:rPr>
          <w:b/>
          <w:bCs/>
          <w:sz w:val="28"/>
        </w:rPr>
      </w:pPr>
      <w:r>
        <w:rPr>
          <w:b/>
          <w:bCs/>
          <w:sz w:val="28"/>
        </w:rPr>
        <w:t>TUTOR: Dña. SUAREZ CABAL, María José</w:t>
      </w:r>
    </w:p>
    <w:p w14:paraId="0C1FC12A" w14:textId="77777777" w:rsidR="0016584F" w:rsidRDefault="0016584F" w:rsidP="0016584F">
      <w:pPr>
        <w:pStyle w:val="indep"/>
        <w:rPr>
          <w:b/>
          <w:bCs/>
          <w:sz w:val="28"/>
        </w:rPr>
      </w:pPr>
    </w:p>
    <w:p w14:paraId="3942184A" w14:textId="77777777" w:rsidR="0016584F" w:rsidRDefault="0016584F" w:rsidP="0016584F">
      <w:pPr>
        <w:pStyle w:val="indep"/>
        <w:jc w:val="center"/>
        <w:rPr>
          <w:b/>
          <w:bCs/>
          <w:sz w:val="28"/>
        </w:rPr>
      </w:pPr>
      <w:r>
        <w:rPr>
          <w:b/>
          <w:bCs/>
          <w:sz w:val="28"/>
        </w:rPr>
        <w:t>FECHA: Julio 2017</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br w:type="page"/>
      </w:r>
    </w:p>
    <w:p w14:paraId="67138D21" w14:textId="741A1203" w:rsidR="00D33730" w:rsidRDefault="00D33730">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1214273646"/>
        <w:docPartObj>
          <w:docPartGallery w:val="Table of Contents"/>
          <w:docPartUnique/>
        </w:docPartObj>
      </w:sdtPr>
      <w:sdtEndPr>
        <w:rPr>
          <w:b/>
          <w:bCs/>
          <w:sz w:val="20"/>
          <w:szCs w:val="24"/>
        </w:rPr>
      </w:sdtEndPr>
      <w:sdtContent>
        <w:p w14:paraId="7466C24D"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2538F3FE"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868" w:name="_Toc505427072"/>
          <w:bookmarkStart w:id="869" w:name="_Toc505427261"/>
          <w:r w:rsidRPr="00520BAA">
            <w:rPr>
              <w:rStyle w:val="Ttulo1Car"/>
              <w:rFonts w:ascii="Times New Roman" w:eastAsiaTheme="majorEastAsia" w:hAnsi="Times New Roman"/>
              <w:color w:val="000000" w:themeColor="text1"/>
              <w:sz w:val="44"/>
              <w:szCs w:val="44"/>
            </w:rPr>
            <w:t>Índice de contenidos</w:t>
          </w:r>
          <w:bookmarkEnd w:id="868"/>
          <w:bookmarkEnd w:id="869"/>
        </w:p>
        <w:p w14:paraId="2692A137" w14:textId="5DFCBD35" w:rsidR="008334CA" w:rsidRPr="00CC4533" w:rsidRDefault="008334CA" w:rsidP="00D33730">
          <w:pPr>
            <w:pStyle w:val="TDC1"/>
            <w:rPr>
              <w:rFonts w:eastAsiaTheme="minorEastAsia"/>
              <w:noProof/>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23F7D5D" w14:textId="77777777" w:rsidR="008334CA" w:rsidRPr="00CC4533" w:rsidRDefault="000F4EFA" w:rsidP="00333F57">
          <w:pPr>
            <w:pStyle w:val="TDC1"/>
            <w:rPr>
              <w:rStyle w:val="Hipervnculo"/>
              <w:b/>
              <w:noProof/>
              <w:sz w:val="20"/>
              <w:u w:val="none"/>
            </w:rPr>
          </w:pPr>
          <w:hyperlink w:anchor="_Toc486815205" w:history="1">
            <w:r w:rsidR="008334CA" w:rsidRPr="00CC4533">
              <w:rPr>
                <w:rStyle w:val="Hipervnculo"/>
                <w:b/>
                <w:noProof/>
                <w:sz w:val="20"/>
                <w:u w:val="none"/>
              </w:rPr>
              <w:t>DOCUMENTO 5: DISEÑO DEL SISTEMA</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_Toc486815205 \h </w:instrText>
            </w:r>
            <w:r w:rsidR="008334CA" w:rsidRPr="00CC4533">
              <w:rPr>
                <w:noProof/>
                <w:webHidden/>
              </w:rPr>
            </w:r>
            <w:r w:rsidR="008334CA" w:rsidRPr="00CC4533">
              <w:rPr>
                <w:noProof/>
                <w:webHidden/>
              </w:rPr>
              <w:fldChar w:fldCharType="separate"/>
            </w:r>
            <w:r w:rsidR="00333F57">
              <w:rPr>
                <w:noProof/>
                <w:webHidden/>
              </w:rPr>
              <w:t>82</w:t>
            </w:r>
            <w:r w:rsidR="008334CA" w:rsidRPr="00CC4533">
              <w:rPr>
                <w:noProof/>
                <w:webHidden/>
              </w:rPr>
              <w:fldChar w:fldCharType="end"/>
            </w:r>
          </w:hyperlink>
        </w:p>
        <w:p w14:paraId="38B95671" w14:textId="77777777" w:rsidR="008334CA" w:rsidRPr="00CC4533" w:rsidRDefault="008334CA" w:rsidP="008334CA">
          <w:pPr>
            <w:spacing w:after="0"/>
            <w:rPr>
              <w:rFonts w:eastAsiaTheme="minorEastAsia"/>
              <w:noProof/>
            </w:rPr>
          </w:pPr>
        </w:p>
        <w:p w14:paraId="3935F7FB" w14:textId="77777777" w:rsidR="008334CA" w:rsidRPr="0037566D" w:rsidRDefault="000F4EFA" w:rsidP="00B90ADB">
          <w:pPr>
            <w:pStyle w:val="TDC2"/>
            <w:rPr>
              <w:rFonts w:eastAsiaTheme="minorEastAsia"/>
              <w:lang w:val="en-GB" w:eastAsia="en-GB"/>
            </w:rPr>
          </w:pPr>
          <w:hyperlink w:anchor="_Toc486815206" w:history="1">
            <w:r w:rsidR="008334CA" w:rsidRPr="0037566D">
              <w:rPr>
                <w:rStyle w:val="Hipervnculo"/>
                <w:u w:val="none"/>
              </w:rPr>
              <w:t>5.1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_Toc486815206 \h </w:instrText>
            </w:r>
            <w:r w:rsidR="008334CA" w:rsidRPr="0037566D">
              <w:rPr>
                <w:webHidden/>
              </w:rPr>
            </w:r>
            <w:r w:rsidR="008334CA" w:rsidRPr="0037566D">
              <w:rPr>
                <w:webHidden/>
              </w:rPr>
              <w:fldChar w:fldCharType="separate"/>
            </w:r>
            <w:r w:rsidR="00333F57">
              <w:rPr>
                <w:webHidden/>
              </w:rPr>
              <w:t>85</w:t>
            </w:r>
            <w:r w:rsidR="008334CA" w:rsidRPr="0037566D">
              <w:rPr>
                <w:webHidden/>
              </w:rPr>
              <w:fldChar w:fldCharType="end"/>
            </w:r>
          </w:hyperlink>
        </w:p>
        <w:p w14:paraId="6677243C"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07" w:history="1">
            <w:r w:rsidRPr="0037566D">
              <w:rPr>
                <w:rStyle w:val="Hipervnculo"/>
                <w:noProof/>
                <w:sz w:val="20"/>
                <w:u w:val="none"/>
              </w:rPr>
              <w:t>5.2 DIAGRAMA DE PAQUETES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_Toc486815207 \h </w:instrText>
            </w:r>
            <w:r w:rsidRPr="0037566D">
              <w:rPr>
                <w:noProof/>
                <w:webHidden/>
              </w:rPr>
            </w:r>
            <w:r w:rsidRPr="0037566D">
              <w:rPr>
                <w:noProof/>
                <w:webHidden/>
              </w:rPr>
              <w:fldChar w:fldCharType="separate"/>
            </w:r>
            <w:r w:rsidR="00333F57">
              <w:rPr>
                <w:noProof/>
                <w:webHidden/>
              </w:rPr>
              <w:t>85</w:t>
            </w:r>
            <w:r w:rsidRPr="0037566D">
              <w:rPr>
                <w:noProof/>
                <w:webHidden/>
              </w:rPr>
              <w:fldChar w:fldCharType="end"/>
            </w:r>
          </w:hyperlink>
        </w:p>
        <w:p w14:paraId="03B5F9A7"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08" w:history="1">
            <w:r w:rsidRPr="0037566D">
              <w:rPr>
                <w:rStyle w:val="Hipervnculo"/>
                <w:u w:val="none"/>
              </w:rPr>
              <w:t>5.2.1 USER</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_Toc486815208 \h </w:instrText>
            </w:r>
            <w:r w:rsidRPr="0037566D">
              <w:rPr>
                <w:webHidden/>
              </w:rPr>
            </w:r>
            <w:r w:rsidRPr="0037566D">
              <w:rPr>
                <w:webHidden/>
              </w:rPr>
              <w:fldChar w:fldCharType="separate"/>
            </w:r>
            <w:r w:rsidR="00333F57">
              <w:rPr>
                <w:webHidden/>
              </w:rPr>
              <w:t>86</w:t>
            </w:r>
            <w:r w:rsidRPr="0037566D">
              <w:rPr>
                <w:webHidden/>
              </w:rPr>
              <w:fldChar w:fldCharType="end"/>
            </w:r>
          </w:hyperlink>
        </w:p>
        <w:p w14:paraId="773725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09" w:history="1">
            <w:r w:rsidRPr="0037566D">
              <w:rPr>
                <w:rStyle w:val="Hipervnculo"/>
                <w:u w:val="none"/>
              </w:rPr>
              <w:t>5.2.2 VISTAS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_Toc486815209 \h </w:instrText>
            </w:r>
            <w:r w:rsidRPr="0037566D">
              <w:rPr>
                <w:webHidden/>
              </w:rPr>
            </w:r>
            <w:r w:rsidRPr="0037566D">
              <w:rPr>
                <w:webHidden/>
              </w:rPr>
              <w:fldChar w:fldCharType="separate"/>
            </w:r>
            <w:r w:rsidR="00333F57">
              <w:rPr>
                <w:webHidden/>
              </w:rPr>
              <w:t>86</w:t>
            </w:r>
            <w:r w:rsidRPr="0037566D">
              <w:rPr>
                <w:webHidden/>
              </w:rPr>
              <w:fldChar w:fldCharType="end"/>
            </w:r>
          </w:hyperlink>
        </w:p>
        <w:p w14:paraId="19AE406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0" w:history="1">
            <w:r w:rsidRPr="0037566D">
              <w:rPr>
                <w:rStyle w:val="Hipervnculo"/>
                <w:u w:val="none"/>
              </w:rPr>
              <w:t>5.2.3 OFFERS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_Toc486815210 \h </w:instrText>
            </w:r>
            <w:r w:rsidRPr="0037566D">
              <w:rPr>
                <w:webHidden/>
              </w:rPr>
            </w:r>
            <w:r w:rsidRPr="0037566D">
              <w:rPr>
                <w:webHidden/>
              </w:rPr>
              <w:fldChar w:fldCharType="separate"/>
            </w:r>
            <w:r w:rsidR="00333F57">
              <w:rPr>
                <w:webHidden/>
              </w:rPr>
              <w:t>86</w:t>
            </w:r>
            <w:r w:rsidRPr="0037566D">
              <w:rPr>
                <w:webHidden/>
              </w:rPr>
              <w:fldChar w:fldCharType="end"/>
            </w:r>
          </w:hyperlink>
        </w:p>
        <w:p w14:paraId="4CE9C3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1" w:history="1">
            <w:r w:rsidRPr="0037566D">
              <w:rPr>
                <w:rStyle w:val="Hipervnculo"/>
                <w:u w:val="none"/>
              </w:rPr>
              <w:t>5.2.4 OFFER_INSCRIPTIONS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_Toc486815211 \h </w:instrText>
            </w:r>
            <w:r w:rsidRPr="0037566D">
              <w:rPr>
                <w:webHidden/>
              </w:rPr>
            </w:r>
            <w:r w:rsidRPr="0037566D">
              <w:rPr>
                <w:webHidden/>
              </w:rPr>
              <w:fldChar w:fldCharType="separate"/>
            </w:r>
            <w:r w:rsidR="00333F57">
              <w:rPr>
                <w:webHidden/>
              </w:rPr>
              <w:t>86</w:t>
            </w:r>
            <w:r w:rsidRPr="0037566D">
              <w:rPr>
                <w:webHidden/>
              </w:rPr>
              <w:fldChar w:fldCharType="end"/>
            </w:r>
          </w:hyperlink>
        </w:p>
        <w:p w14:paraId="3F0595C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2" w:history="1">
            <w:r w:rsidRPr="0037566D">
              <w:rPr>
                <w:rStyle w:val="Hipervnculo"/>
                <w:u w:val="none"/>
              </w:rPr>
              <w:t>5.2.5 MESSAGES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_Toc486815212 \h </w:instrText>
            </w:r>
            <w:r w:rsidRPr="0037566D">
              <w:rPr>
                <w:webHidden/>
              </w:rPr>
            </w:r>
            <w:r w:rsidRPr="0037566D">
              <w:rPr>
                <w:webHidden/>
              </w:rPr>
              <w:fldChar w:fldCharType="separate"/>
            </w:r>
            <w:r w:rsidR="00333F57">
              <w:rPr>
                <w:webHidden/>
              </w:rPr>
              <w:t>86</w:t>
            </w:r>
            <w:r w:rsidRPr="0037566D">
              <w:rPr>
                <w:webHidden/>
              </w:rPr>
              <w:fldChar w:fldCharType="end"/>
            </w:r>
          </w:hyperlink>
        </w:p>
        <w:p w14:paraId="544FAE6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13" w:history="1">
            <w:r w:rsidRPr="0037566D">
              <w:rPr>
                <w:rStyle w:val="Hipervnculo"/>
                <w:iCs/>
                <w:u w:val="none"/>
              </w:rPr>
              <w:t>5.2.6 SESSIONS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_Toc486815213 \h </w:instrText>
            </w:r>
            <w:r w:rsidRPr="0037566D">
              <w:rPr>
                <w:webHidden/>
              </w:rPr>
            </w:r>
            <w:r w:rsidRPr="0037566D">
              <w:rPr>
                <w:webHidden/>
              </w:rPr>
              <w:fldChar w:fldCharType="separate"/>
            </w:r>
            <w:r w:rsidR="00333F57">
              <w:rPr>
                <w:webHidden/>
              </w:rPr>
              <w:t>87</w:t>
            </w:r>
            <w:r w:rsidRPr="0037566D">
              <w:rPr>
                <w:webHidden/>
              </w:rPr>
              <w:fldChar w:fldCharType="end"/>
            </w:r>
          </w:hyperlink>
        </w:p>
        <w:p w14:paraId="0FE2D80D" w14:textId="77777777" w:rsidR="008334CA" w:rsidRPr="0037566D" w:rsidRDefault="000F4EFA" w:rsidP="00333F57">
          <w:pPr>
            <w:pStyle w:val="TDC1"/>
            <w:rPr>
              <w:rFonts w:eastAsiaTheme="minorEastAsia"/>
              <w:noProof/>
              <w:lang w:val="en-GB" w:eastAsia="en-GB"/>
            </w:rPr>
          </w:pPr>
          <w:hyperlink w:anchor="_Toc486815214" w:history="1">
            <w:r w:rsidR="008334CA" w:rsidRPr="0037566D">
              <w:rPr>
                <w:rStyle w:val="Hipervnculo"/>
                <w:noProof/>
                <w:sz w:val="20"/>
                <w:u w:val="none"/>
              </w:rPr>
              <w:t>5.3 DIAGRAMA DE CLASES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_Toc486815214 \h </w:instrText>
            </w:r>
            <w:r w:rsidR="008334CA" w:rsidRPr="0037566D">
              <w:rPr>
                <w:noProof/>
                <w:webHidden/>
              </w:rPr>
            </w:r>
            <w:r w:rsidR="008334CA" w:rsidRPr="0037566D">
              <w:rPr>
                <w:noProof/>
                <w:webHidden/>
              </w:rPr>
              <w:fldChar w:fldCharType="separate"/>
            </w:r>
            <w:r w:rsidR="00333F57">
              <w:rPr>
                <w:noProof/>
                <w:webHidden/>
              </w:rPr>
              <w:t>87</w:t>
            </w:r>
            <w:r w:rsidR="008334CA" w:rsidRPr="0037566D">
              <w:rPr>
                <w:noProof/>
                <w:webHidden/>
              </w:rPr>
              <w:fldChar w:fldCharType="end"/>
            </w:r>
          </w:hyperlink>
        </w:p>
        <w:p w14:paraId="0C871F67" w14:textId="77777777" w:rsidR="008334CA" w:rsidRPr="0037566D" w:rsidRDefault="000F4EFA" w:rsidP="00333F57">
          <w:pPr>
            <w:pStyle w:val="TDC1"/>
            <w:rPr>
              <w:rFonts w:eastAsiaTheme="minorEastAsia"/>
              <w:noProof/>
              <w:lang w:val="en-GB" w:eastAsia="en-GB"/>
            </w:rPr>
          </w:pPr>
          <w:hyperlink w:anchor="_Toc486815215" w:history="1">
            <w:r w:rsidR="008334CA" w:rsidRPr="0037566D">
              <w:rPr>
                <w:rStyle w:val="Hipervnculo"/>
                <w:noProof/>
                <w:sz w:val="20"/>
                <w:u w:val="none"/>
              </w:rPr>
              <w:t>5.4 DIAGRAMA DE INTERACCIÓN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_Toc486815215 \h </w:instrText>
            </w:r>
            <w:r w:rsidR="008334CA" w:rsidRPr="0037566D">
              <w:rPr>
                <w:noProof/>
                <w:webHidden/>
              </w:rPr>
            </w:r>
            <w:r w:rsidR="008334CA" w:rsidRPr="0037566D">
              <w:rPr>
                <w:noProof/>
                <w:webHidden/>
              </w:rPr>
              <w:fldChar w:fldCharType="separate"/>
            </w:r>
            <w:r w:rsidR="00333F57">
              <w:rPr>
                <w:noProof/>
                <w:webHidden/>
              </w:rPr>
              <w:t>88</w:t>
            </w:r>
            <w:r w:rsidR="008334CA" w:rsidRPr="0037566D">
              <w:rPr>
                <w:noProof/>
                <w:webHidden/>
              </w:rPr>
              <w:fldChar w:fldCharType="end"/>
            </w:r>
          </w:hyperlink>
        </w:p>
        <w:p w14:paraId="36CC5A21" w14:textId="77777777" w:rsidR="008334CA" w:rsidRPr="0037566D" w:rsidRDefault="000F4EFA" w:rsidP="00333F57">
          <w:pPr>
            <w:pStyle w:val="TDC1"/>
            <w:rPr>
              <w:rFonts w:eastAsiaTheme="minorEastAsia"/>
              <w:noProof/>
              <w:lang w:val="en-GB" w:eastAsia="en-GB"/>
            </w:rPr>
          </w:pPr>
          <w:hyperlink w:anchor="_Toc486815216" w:history="1">
            <w:r w:rsidR="008334CA" w:rsidRPr="0037566D">
              <w:rPr>
                <w:rStyle w:val="Hipervnculo"/>
                <w:noProof/>
                <w:sz w:val="20"/>
                <w:u w:val="none"/>
              </w:rPr>
              <w:t>5.5 DISEÑO DE LA BASES DE DATOS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_Toc486815216 \h </w:instrText>
            </w:r>
            <w:r w:rsidR="008334CA" w:rsidRPr="0037566D">
              <w:rPr>
                <w:noProof/>
                <w:webHidden/>
              </w:rPr>
            </w:r>
            <w:r w:rsidR="008334CA" w:rsidRPr="0037566D">
              <w:rPr>
                <w:noProof/>
                <w:webHidden/>
              </w:rPr>
              <w:fldChar w:fldCharType="separate"/>
            </w:r>
            <w:r w:rsidR="00333F57">
              <w:rPr>
                <w:noProof/>
                <w:webHidden/>
              </w:rPr>
              <w:t>90</w:t>
            </w:r>
            <w:r w:rsidR="008334CA" w:rsidRPr="0037566D">
              <w:rPr>
                <w:noProof/>
                <w:webHidden/>
              </w:rPr>
              <w:fldChar w:fldCharType="end"/>
            </w:r>
          </w:hyperlink>
        </w:p>
        <w:p w14:paraId="58AA882B" w14:textId="77777777" w:rsidR="008334CA" w:rsidRPr="0037566D" w:rsidRDefault="000F4EFA" w:rsidP="00B90ADB">
          <w:pPr>
            <w:pStyle w:val="TDC2"/>
            <w:rPr>
              <w:rFonts w:eastAsiaTheme="minorEastAsia"/>
              <w:lang w:val="en-GB" w:eastAsia="en-GB"/>
            </w:rPr>
          </w:pPr>
          <w:hyperlink w:anchor="_Toc486815217" w:history="1">
            <w:r w:rsidR="008334CA" w:rsidRPr="0037566D">
              <w:rPr>
                <w:rStyle w:val="Hipervnculo"/>
                <w:u w:val="none"/>
              </w:rPr>
              <w:t>5.5.1 SISTEMA GESTOR DE LA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_Toc486815217 \h </w:instrText>
            </w:r>
            <w:r w:rsidR="008334CA" w:rsidRPr="0037566D">
              <w:rPr>
                <w:webHidden/>
              </w:rPr>
            </w:r>
            <w:r w:rsidR="008334CA" w:rsidRPr="0037566D">
              <w:rPr>
                <w:webHidden/>
              </w:rPr>
              <w:fldChar w:fldCharType="separate"/>
            </w:r>
            <w:r w:rsidR="00333F57">
              <w:rPr>
                <w:webHidden/>
              </w:rPr>
              <w:t>90</w:t>
            </w:r>
            <w:r w:rsidR="008334CA" w:rsidRPr="0037566D">
              <w:rPr>
                <w:webHidden/>
              </w:rPr>
              <w:fldChar w:fldCharType="end"/>
            </w:r>
          </w:hyperlink>
        </w:p>
        <w:p w14:paraId="2136ADD8" w14:textId="77777777" w:rsidR="008334CA" w:rsidRPr="0037566D" w:rsidRDefault="000F4EFA" w:rsidP="00B90ADB">
          <w:pPr>
            <w:pStyle w:val="TDC2"/>
            <w:rPr>
              <w:rFonts w:eastAsiaTheme="minorEastAsia"/>
              <w:lang w:val="en-GB" w:eastAsia="en-GB"/>
            </w:rPr>
          </w:pPr>
          <w:hyperlink w:anchor="_Toc486815218" w:history="1">
            <w:r w:rsidR="008334CA" w:rsidRPr="0037566D">
              <w:rPr>
                <w:rStyle w:val="Hipervnculo"/>
                <w:iCs/>
                <w:u w:val="none"/>
              </w:rPr>
              <w:t>5.5.2 INTEGRACIÓN DEL SGBD EN NUESTRO SISTEMA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_Toc486815218 \h </w:instrText>
            </w:r>
            <w:r w:rsidR="008334CA" w:rsidRPr="0037566D">
              <w:rPr>
                <w:webHidden/>
              </w:rPr>
            </w:r>
            <w:r w:rsidR="008334CA" w:rsidRPr="0037566D">
              <w:rPr>
                <w:webHidden/>
              </w:rPr>
              <w:fldChar w:fldCharType="separate"/>
            </w:r>
            <w:r w:rsidR="00333F57">
              <w:rPr>
                <w:webHidden/>
              </w:rPr>
              <w:t>90</w:t>
            </w:r>
            <w:r w:rsidR="008334CA" w:rsidRPr="0037566D">
              <w:rPr>
                <w:webHidden/>
              </w:rPr>
              <w:fldChar w:fldCharType="end"/>
            </w:r>
          </w:hyperlink>
        </w:p>
        <w:p w14:paraId="49B7F13D" w14:textId="77777777" w:rsidR="008334CA" w:rsidRPr="0037566D" w:rsidRDefault="000F4EFA" w:rsidP="00333F57">
          <w:pPr>
            <w:pStyle w:val="TDC1"/>
            <w:rPr>
              <w:rFonts w:eastAsiaTheme="minorEastAsia"/>
              <w:noProof/>
              <w:lang w:val="en-GB" w:eastAsia="en-GB"/>
            </w:rPr>
          </w:pPr>
          <w:hyperlink w:anchor="_Toc486815219" w:history="1">
            <w:r w:rsidR="008334CA" w:rsidRPr="0037566D">
              <w:rPr>
                <w:rStyle w:val="Hipervnculo"/>
                <w:noProof/>
                <w:sz w:val="20"/>
                <w:u w:val="none"/>
              </w:rPr>
              <w:t>5.6 DISEÑO DE LA INTERFAZ</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_Toc486815219 \h </w:instrText>
            </w:r>
            <w:r w:rsidR="008334CA" w:rsidRPr="0037566D">
              <w:rPr>
                <w:noProof/>
                <w:webHidden/>
              </w:rPr>
            </w:r>
            <w:r w:rsidR="008334CA" w:rsidRPr="0037566D">
              <w:rPr>
                <w:noProof/>
                <w:webHidden/>
              </w:rPr>
              <w:fldChar w:fldCharType="separate"/>
            </w:r>
            <w:r w:rsidR="00333F57">
              <w:rPr>
                <w:noProof/>
                <w:webHidden/>
              </w:rPr>
              <w:t>93</w:t>
            </w:r>
            <w:r w:rsidR="008334CA" w:rsidRPr="0037566D">
              <w:rPr>
                <w:noProof/>
                <w:webHidden/>
              </w:rPr>
              <w:fldChar w:fldCharType="end"/>
            </w:r>
          </w:hyperlink>
        </w:p>
        <w:p w14:paraId="30AE8CB9" w14:textId="77777777" w:rsidR="008334CA" w:rsidRPr="0037566D" w:rsidRDefault="000F4EFA" w:rsidP="00B90ADB">
          <w:pPr>
            <w:pStyle w:val="TDC2"/>
            <w:rPr>
              <w:rFonts w:eastAsiaTheme="minorEastAsia"/>
              <w:lang w:val="en-GB" w:eastAsia="en-GB"/>
            </w:rPr>
          </w:pPr>
          <w:hyperlink w:anchor="_Toc486815220" w:history="1">
            <w:r w:rsidR="008334CA" w:rsidRPr="0037566D">
              <w:rPr>
                <w:rStyle w:val="Hipervnculo"/>
                <w:iCs/>
                <w:u w:val="none"/>
              </w:rPr>
              <w:t>5.6.1 INTERFACES PÚBLICOS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_Toc486815220 \h </w:instrText>
            </w:r>
            <w:r w:rsidR="008334CA" w:rsidRPr="0037566D">
              <w:rPr>
                <w:webHidden/>
              </w:rPr>
            </w:r>
            <w:r w:rsidR="008334CA" w:rsidRPr="0037566D">
              <w:rPr>
                <w:webHidden/>
              </w:rPr>
              <w:fldChar w:fldCharType="separate"/>
            </w:r>
            <w:r w:rsidR="00333F57">
              <w:rPr>
                <w:webHidden/>
              </w:rPr>
              <w:t>93</w:t>
            </w:r>
            <w:r w:rsidR="008334CA" w:rsidRPr="0037566D">
              <w:rPr>
                <w:webHidden/>
              </w:rPr>
              <w:fldChar w:fldCharType="end"/>
            </w:r>
          </w:hyperlink>
        </w:p>
        <w:p w14:paraId="33596DB3"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1" w:history="1">
            <w:r w:rsidRPr="0037566D">
              <w:rPr>
                <w:rStyle w:val="Hipervnculo"/>
                <w:iCs/>
                <w:u w:val="none"/>
              </w:rPr>
              <w:t>5.6.1.1 PANTALLA DE BIENVENIDA O HOME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_Toc486815221 \h </w:instrText>
            </w:r>
            <w:r w:rsidRPr="0037566D">
              <w:rPr>
                <w:webHidden/>
              </w:rPr>
            </w:r>
            <w:r w:rsidRPr="0037566D">
              <w:rPr>
                <w:webHidden/>
              </w:rPr>
              <w:fldChar w:fldCharType="separate"/>
            </w:r>
            <w:r w:rsidR="00333F57">
              <w:rPr>
                <w:webHidden/>
              </w:rPr>
              <w:t>94</w:t>
            </w:r>
            <w:r w:rsidRPr="0037566D">
              <w:rPr>
                <w:webHidden/>
              </w:rPr>
              <w:fldChar w:fldCharType="end"/>
            </w:r>
          </w:hyperlink>
        </w:p>
        <w:p w14:paraId="08D2335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2" w:history="1">
            <w:r w:rsidRPr="0037566D">
              <w:rPr>
                <w:rStyle w:val="Hipervnculo"/>
                <w:iCs/>
                <w:u w:val="none"/>
              </w:rPr>
              <w:t>5.6.1.2 PANTALLA DE LOGIN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_Toc486815222 \h </w:instrText>
            </w:r>
            <w:r w:rsidRPr="0037566D">
              <w:rPr>
                <w:webHidden/>
              </w:rPr>
            </w:r>
            <w:r w:rsidRPr="0037566D">
              <w:rPr>
                <w:webHidden/>
              </w:rPr>
              <w:fldChar w:fldCharType="separate"/>
            </w:r>
            <w:r w:rsidR="00333F57">
              <w:rPr>
                <w:webHidden/>
              </w:rPr>
              <w:t>94</w:t>
            </w:r>
            <w:r w:rsidRPr="0037566D">
              <w:rPr>
                <w:webHidden/>
              </w:rPr>
              <w:fldChar w:fldCharType="end"/>
            </w:r>
          </w:hyperlink>
        </w:p>
        <w:p w14:paraId="0309274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3" w:history="1">
            <w:r w:rsidRPr="0037566D">
              <w:rPr>
                <w:rStyle w:val="Hipervnculo"/>
                <w:iCs/>
                <w:u w:val="none"/>
              </w:rPr>
              <w:t>5.6.1.3 PANTALLA DE RECUPERAR CONTRASEÑA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_Toc486815223 \h </w:instrText>
            </w:r>
            <w:r w:rsidRPr="0037566D">
              <w:rPr>
                <w:webHidden/>
              </w:rPr>
            </w:r>
            <w:r w:rsidRPr="0037566D">
              <w:rPr>
                <w:webHidden/>
              </w:rPr>
              <w:fldChar w:fldCharType="separate"/>
            </w:r>
            <w:r w:rsidR="00333F57">
              <w:rPr>
                <w:webHidden/>
              </w:rPr>
              <w:t>95</w:t>
            </w:r>
            <w:r w:rsidRPr="0037566D">
              <w:rPr>
                <w:webHidden/>
              </w:rPr>
              <w:fldChar w:fldCharType="end"/>
            </w:r>
          </w:hyperlink>
        </w:p>
        <w:p w14:paraId="1134233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4" w:history="1">
            <w:r w:rsidRPr="0037566D">
              <w:rPr>
                <w:rStyle w:val="Hipervnculo"/>
                <w:iCs/>
                <w:u w:val="none"/>
              </w:rPr>
              <w:t>5.6.1.4 PANTALLA DE REGISTRO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_Toc486815224 \h </w:instrText>
            </w:r>
            <w:r w:rsidRPr="0037566D">
              <w:rPr>
                <w:webHidden/>
              </w:rPr>
            </w:r>
            <w:r w:rsidRPr="0037566D">
              <w:rPr>
                <w:webHidden/>
              </w:rPr>
              <w:fldChar w:fldCharType="separate"/>
            </w:r>
            <w:r w:rsidR="00333F57">
              <w:rPr>
                <w:webHidden/>
              </w:rPr>
              <w:t>97</w:t>
            </w:r>
            <w:r w:rsidRPr="0037566D">
              <w:rPr>
                <w:webHidden/>
              </w:rPr>
              <w:fldChar w:fldCharType="end"/>
            </w:r>
          </w:hyperlink>
        </w:p>
        <w:p w14:paraId="1836A6DC" w14:textId="77777777" w:rsidR="008334CA" w:rsidRPr="0037566D" w:rsidRDefault="000F4EFA" w:rsidP="00B90ADB">
          <w:pPr>
            <w:pStyle w:val="TDC2"/>
            <w:rPr>
              <w:rFonts w:eastAsiaTheme="minorEastAsia"/>
              <w:lang w:val="en-GB" w:eastAsia="en-GB"/>
            </w:rPr>
          </w:pPr>
          <w:hyperlink w:anchor="_Toc486815225" w:history="1">
            <w:r w:rsidR="008334CA" w:rsidRPr="0037566D">
              <w:rPr>
                <w:rStyle w:val="Hipervnculo"/>
                <w:u w:val="none"/>
              </w:rPr>
              <w:t>5.6.2 INTERFACES PRIVADOS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_Toc486815225 \h </w:instrText>
            </w:r>
            <w:r w:rsidR="008334CA" w:rsidRPr="0037566D">
              <w:rPr>
                <w:webHidden/>
              </w:rPr>
            </w:r>
            <w:r w:rsidR="008334CA" w:rsidRPr="0037566D">
              <w:rPr>
                <w:webHidden/>
              </w:rPr>
              <w:fldChar w:fldCharType="separate"/>
            </w:r>
            <w:r w:rsidR="00333F57">
              <w:rPr>
                <w:webHidden/>
              </w:rPr>
              <w:t>99</w:t>
            </w:r>
            <w:r w:rsidR="008334CA" w:rsidRPr="0037566D">
              <w:rPr>
                <w:webHidden/>
              </w:rPr>
              <w:fldChar w:fldCharType="end"/>
            </w:r>
          </w:hyperlink>
        </w:p>
        <w:p w14:paraId="03ABF5C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6" w:history="1">
            <w:r w:rsidRPr="0037566D">
              <w:rPr>
                <w:rStyle w:val="Hipervnculo"/>
                <w:iCs/>
                <w:u w:val="none"/>
              </w:rPr>
              <w:t>5.6.2.1 INTERFACES DEL ROL DE ESTUDIANTE</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_Toc486815226 \h </w:instrText>
            </w:r>
            <w:r w:rsidRPr="0037566D">
              <w:rPr>
                <w:webHidden/>
              </w:rPr>
            </w:r>
            <w:r w:rsidRPr="0037566D">
              <w:rPr>
                <w:webHidden/>
              </w:rPr>
              <w:fldChar w:fldCharType="separate"/>
            </w:r>
            <w:r w:rsidR="00333F57">
              <w:rPr>
                <w:webHidden/>
              </w:rPr>
              <w:t>99</w:t>
            </w:r>
            <w:r w:rsidRPr="0037566D">
              <w:rPr>
                <w:webHidden/>
              </w:rPr>
              <w:fldChar w:fldCharType="end"/>
            </w:r>
          </w:hyperlink>
        </w:p>
        <w:p w14:paraId="770195E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7" w:history="1">
            <w:r w:rsidRPr="0037566D">
              <w:rPr>
                <w:rStyle w:val="Hipervnculo"/>
                <w:iCs/>
                <w:u w:val="none"/>
              </w:rPr>
              <w:t>5.6.2.1.1 PANTALLA DE INICIO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_Toc486815227 \h </w:instrText>
            </w:r>
            <w:r w:rsidRPr="0037566D">
              <w:rPr>
                <w:webHidden/>
              </w:rPr>
            </w:r>
            <w:r w:rsidRPr="0037566D">
              <w:rPr>
                <w:webHidden/>
              </w:rPr>
              <w:fldChar w:fldCharType="separate"/>
            </w:r>
            <w:r w:rsidR="00333F57">
              <w:rPr>
                <w:webHidden/>
              </w:rPr>
              <w:t>99</w:t>
            </w:r>
            <w:r w:rsidRPr="0037566D">
              <w:rPr>
                <w:webHidden/>
              </w:rPr>
              <w:fldChar w:fldCharType="end"/>
            </w:r>
          </w:hyperlink>
        </w:p>
        <w:p w14:paraId="12E1D13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8" w:history="1">
            <w:r w:rsidRPr="0037566D">
              <w:rPr>
                <w:rStyle w:val="Hipervnculo"/>
                <w:iCs/>
                <w:u w:val="none"/>
              </w:rPr>
              <w:t>5.6.2.1.2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_Toc486815228 \h </w:instrText>
            </w:r>
            <w:r w:rsidRPr="0037566D">
              <w:rPr>
                <w:webHidden/>
              </w:rPr>
            </w:r>
            <w:r w:rsidRPr="0037566D">
              <w:rPr>
                <w:webHidden/>
              </w:rPr>
              <w:fldChar w:fldCharType="separate"/>
            </w:r>
            <w:r w:rsidR="00333F57">
              <w:rPr>
                <w:webHidden/>
              </w:rPr>
              <w:t>100</w:t>
            </w:r>
            <w:r w:rsidRPr="0037566D">
              <w:rPr>
                <w:webHidden/>
              </w:rPr>
              <w:fldChar w:fldCharType="end"/>
            </w:r>
          </w:hyperlink>
        </w:p>
        <w:p w14:paraId="7C23C0E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29" w:history="1">
            <w:r w:rsidRPr="0037566D">
              <w:rPr>
                <w:rStyle w:val="Hipervnculo"/>
                <w:iCs/>
                <w:u w:val="none"/>
              </w:rPr>
              <w:t>5.6.2.1.3 PANTALLA DE EMPRESAS Y ENVÍO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_Toc486815229 \h </w:instrText>
            </w:r>
            <w:r w:rsidRPr="0037566D">
              <w:rPr>
                <w:webHidden/>
              </w:rPr>
            </w:r>
            <w:r w:rsidRPr="0037566D">
              <w:rPr>
                <w:webHidden/>
              </w:rPr>
              <w:fldChar w:fldCharType="separate"/>
            </w:r>
            <w:r w:rsidR="00333F57">
              <w:rPr>
                <w:webHidden/>
              </w:rPr>
              <w:t>103</w:t>
            </w:r>
            <w:r w:rsidRPr="0037566D">
              <w:rPr>
                <w:webHidden/>
              </w:rPr>
              <w:fldChar w:fldCharType="end"/>
            </w:r>
          </w:hyperlink>
        </w:p>
        <w:p w14:paraId="02AD7322"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0" w:history="1">
            <w:r w:rsidRPr="0037566D">
              <w:rPr>
                <w:rStyle w:val="Hipervnculo"/>
                <w:iCs/>
                <w:u w:val="none"/>
              </w:rPr>
              <w:t>5.6.2.1.4 PANTALLA DE PERFIL</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_Toc486815230 \h </w:instrText>
            </w:r>
            <w:r w:rsidRPr="0037566D">
              <w:rPr>
                <w:webHidden/>
              </w:rPr>
            </w:r>
            <w:r w:rsidRPr="0037566D">
              <w:rPr>
                <w:webHidden/>
              </w:rPr>
              <w:fldChar w:fldCharType="separate"/>
            </w:r>
            <w:r w:rsidR="00333F57">
              <w:rPr>
                <w:webHidden/>
              </w:rPr>
              <w:t>106</w:t>
            </w:r>
            <w:r w:rsidRPr="0037566D">
              <w:rPr>
                <w:webHidden/>
              </w:rPr>
              <w:fldChar w:fldCharType="end"/>
            </w:r>
          </w:hyperlink>
        </w:p>
        <w:p w14:paraId="53269ED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1" w:history="1">
            <w:r w:rsidRPr="0037566D">
              <w:rPr>
                <w:rStyle w:val="Hipervnculo"/>
                <w:iCs/>
                <w:u w:val="none"/>
              </w:rPr>
              <w:t>5.6.2.1.5 CONFIGURACIÓN DE CUENTA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_Toc486815231 \h </w:instrText>
            </w:r>
            <w:r w:rsidRPr="0037566D">
              <w:rPr>
                <w:webHidden/>
              </w:rPr>
            </w:r>
            <w:r w:rsidRPr="0037566D">
              <w:rPr>
                <w:webHidden/>
              </w:rPr>
              <w:fldChar w:fldCharType="separate"/>
            </w:r>
            <w:r w:rsidR="00333F57">
              <w:rPr>
                <w:webHidden/>
              </w:rPr>
              <w:t>107</w:t>
            </w:r>
            <w:r w:rsidRPr="0037566D">
              <w:rPr>
                <w:webHidden/>
              </w:rPr>
              <w:fldChar w:fldCharType="end"/>
            </w:r>
          </w:hyperlink>
        </w:p>
        <w:p w14:paraId="0BA78C00" w14:textId="77777777" w:rsidR="008334CA" w:rsidRPr="0037566D" w:rsidRDefault="008334CA" w:rsidP="00B90ADB">
          <w:pPr>
            <w:pStyle w:val="TDC2"/>
            <w:rPr>
              <w:rFonts w:eastAsiaTheme="minorEastAsia"/>
              <w:lang w:val="en-GB" w:eastAsia="en-GB"/>
            </w:rPr>
          </w:pPr>
          <w:r>
            <w:rPr>
              <w:rStyle w:val="Hipervnculo"/>
              <w:u w:val="none"/>
            </w:rPr>
            <w:lastRenderedPageBreak/>
            <w:t xml:space="preserve">          </w:t>
          </w:r>
          <w:hyperlink w:anchor="_Toc486815232" w:history="1">
            <w:r w:rsidRPr="0037566D">
              <w:rPr>
                <w:rStyle w:val="Hipervnculo"/>
                <w:iCs/>
                <w:u w:val="none"/>
              </w:rPr>
              <w:t>5.6.2.1.6 PERFIL ACADÉMICO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_Toc486815232 \h </w:instrText>
            </w:r>
            <w:r w:rsidRPr="0037566D">
              <w:rPr>
                <w:webHidden/>
              </w:rPr>
            </w:r>
            <w:r w:rsidRPr="0037566D">
              <w:rPr>
                <w:webHidden/>
              </w:rPr>
              <w:fldChar w:fldCharType="separate"/>
            </w:r>
            <w:r w:rsidR="00333F57">
              <w:rPr>
                <w:webHidden/>
              </w:rPr>
              <w:t>107</w:t>
            </w:r>
            <w:r w:rsidRPr="0037566D">
              <w:rPr>
                <w:webHidden/>
              </w:rPr>
              <w:fldChar w:fldCharType="end"/>
            </w:r>
          </w:hyperlink>
        </w:p>
        <w:p w14:paraId="35B29ED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3" w:history="1">
            <w:r w:rsidRPr="0037566D">
              <w:rPr>
                <w:rStyle w:val="Hipervnculo"/>
                <w:iCs/>
                <w:u w:val="none"/>
              </w:rPr>
              <w:t>5.6.2.1.7 OFERTAS DE USUARIO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_Toc486815233 \h </w:instrText>
            </w:r>
            <w:r w:rsidRPr="0037566D">
              <w:rPr>
                <w:webHidden/>
              </w:rPr>
            </w:r>
            <w:r w:rsidRPr="0037566D">
              <w:rPr>
                <w:webHidden/>
              </w:rPr>
              <w:fldChar w:fldCharType="separate"/>
            </w:r>
            <w:r w:rsidR="00333F57">
              <w:rPr>
                <w:webHidden/>
              </w:rPr>
              <w:t>109</w:t>
            </w:r>
            <w:r w:rsidRPr="0037566D">
              <w:rPr>
                <w:webHidden/>
              </w:rPr>
              <w:fldChar w:fldCharType="end"/>
            </w:r>
          </w:hyperlink>
        </w:p>
        <w:p w14:paraId="2084527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4" w:history="1">
            <w:r w:rsidRPr="0037566D">
              <w:rPr>
                <w:rStyle w:val="Hipervnculo"/>
                <w:iCs/>
                <w:u w:val="none"/>
              </w:rPr>
              <w:t>5.6.2.1.8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_Toc486815234 \h </w:instrText>
            </w:r>
            <w:r w:rsidRPr="0037566D">
              <w:rPr>
                <w:webHidden/>
              </w:rPr>
            </w:r>
            <w:r w:rsidRPr="0037566D">
              <w:rPr>
                <w:webHidden/>
              </w:rPr>
              <w:fldChar w:fldCharType="separate"/>
            </w:r>
            <w:r w:rsidR="00333F57">
              <w:rPr>
                <w:webHidden/>
              </w:rPr>
              <w:t>109</w:t>
            </w:r>
            <w:r w:rsidRPr="0037566D">
              <w:rPr>
                <w:webHidden/>
              </w:rPr>
              <w:fldChar w:fldCharType="end"/>
            </w:r>
          </w:hyperlink>
        </w:p>
        <w:p w14:paraId="0F5D11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5" w:history="1">
            <w:r w:rsidRPr="0037566D">
              <w:rPr>
                <w:rStyle w:val="Hipervnculo"/>
                <w:iCs/>
                <w:u w:val="none"/>
              </w:rPr>
              <w:t>5.6.2.2 INTERFACES DEL ROL DE EMPRESA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_Toc486815235 \h </w:instrText>
            </w:r>
            <w:r w:rsidRPr="0037566D">
              <w:rPr>
                <w:webHidden/>
              </w:rPr>
            </w:r>
            <w:r w:rsidRPr="0037566D">
              <w:rPr>
                <w:webHidden/>
              </w:rPr>
              <w:fldChar w:fldCharType="separate"/>
            </w:r>
            <w:r w:rsidR="00333F57">
              <w:rPr>
                <w:webHidden/>
              </w:rPr>
              <w:t>110</w:t>
            </w:r>
            <w:r w:rsidRPr="0037566D">
              <w:rPr>
                <w:webHidden/>
              </w:rPr>
              <w:fldChar w:fldCharType="end"/>
            </w:r>
          </w:hyperlink>
        </w:p>
        <w:p w14:paraId="006B928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6" w:history="1">
            <w:r w:rsidRPr="0037566D">
              <w:rPr>
                <w:rStyle w:val="Hipervnculo"/>
                <w:iCs/>
                <w:u w:val="none"/>
              </w:rPr>
              <w:t>5.6.2.2.1 PANTALLA DE INICIO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_Toc486815236 \h </w:instrText>
            </w:r>
            <w:r w:rsidRPr="0037566D">
              <w:rPr>
                <w:webHidden/>
              </w:rPr>
            </w:r>
            <w:r w:rsidRPr="0037566D">
              <w:rPr>
                <w:webHidden/>
              </w:rPr>
              <w:fldChar w:fldCharType="separate"/>
            </w:r>
            <w:r w:rsidR="00333F57">
              <w:rPr>
                <w:webHidden/>
              </w:rPr>
              <w:t>110</w:t>
            </w:r>
            <w:r w:rsidRPr="0037566D">
              <w:rPr>
                <w:webHidden/>
              </w:rPr>
              <w:fldChar w:fldCharType="end"/>
            </w:r>
          </w:hyperlink>
        </w:p>
        <w:p w14:paraId="39E1FDF2"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7" w:history="1">
            <w:r w:rsidRPr="0037566D">
              <w:rPr>
                <w:rStyle w:val="Hipervnculo"/>
                <w:iCs/>
                <w:u w:val="none"/>
              </w:rPr>
              <w:t>5.6.2.2.2 PANTALLA DE ESTUDIANTES Y ENVÍO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_Toc486815237 \h </w:instrText>
            </w:r>
            <w:r w:rsidRPr="0037566D">
              <w:rPr>
                <w:webHidden/>
              </w:rPr>
            </w:r>
            <w:r w:rsidRPr="0037566D">
              <w:rPr>
                <w:webHidden/>
              </w:rPr>
              <w:fldChar w:fldCharType="separate"/>
            </w:r>
            <w:r w:rsidR="00333F57">
              <w:rPr>
                <w:webHidden/>
              </w:rPr>
              <w:t>111</w:t>
            </w:r>
            <w:r w:rsidRPr="0037566D">
              <w:rPr>
                <w:webHidden/>
              </w:rPr>
              <w:fldChar w:fldCharType="end"/>
            </w:r>
          </w:hyperlink>
        </w:p>
        <w:p w14:paraId="2DD7F4C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8" w:history="1">
            <w:r w:rsidRPr="0037566D">
              <w:rPr>
                <w:rStyle w:val="Hipervnculo"/>
                <w:iCs/>
                <w:u w:val="none"/>
              </w:rPr>
              <w:t>5.6.2.2.3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_Toc486815238 \h </w:instrText>
            </w:r>
            <w:r w:rsidRPr="0037566D">
              <w:rPr>
                <w:webHidden/>
              </w:rPr>
            </w:r>
            <w:r w:rsidRPr="0037566D">
              <w:rPr>
                <w:webHidden/>
              </w:rPr>
              <w:fldChar w:fldCharType="separate"/>
            </w:r>
            <w:r w:rsidR="00333F57">
              <w:rPr>
                <w:webHidden/>
              </w:rPr>
              <w:t>113</w:t>
            </w:r>
            <w:r w:rsidRPr="0037566D">
              <w:rPr>
                <w:webHidden/>
              </w:rPr>
              <w:fldChar w:fldCharType="end"/>
            </w:r>
          </w:hyperlink>
        </w:p>
        <w:p w14:paraId="50D61649"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39" w:history="1">
            <w:r w:rsidRPr="0037566D">
              <w:rPr>
                <w:rStyle w:val="Hipervnculo"/>
                <w:iCs/>
                <w:u w:val="none"/>
              </w:rPr>
              <w:t>5.6.2.2.4 PANTALLA DE PERFIL</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_Toc486815239 \h </w:instrText>
            </w:r>
            <w:r w:rsidRPr="0037566D">
              <w:rPr>
                <w:webHidden/>
              </w:rPr>
            </w:r>
            <w:r w:rsidRPr="0037566D">
              <w:rPr>
                <w:webHidden/>
              </w:rPr>
              <w:fldChar w:fldCharType="separate"/>
            </w:r>
            <w:r w:rsidR="00333F57">
              <w:rPr>
                <w:webHidden/>
              </w:rPr>
              <w:t>113</w:t>
            </w:r>
            <w:r w:rsidRPr="0037566D">
              <w:rPr>
                <w:webHidden/>
              </w:rPr>
              <w:fldChar w:fldCharType="end"/>
            </w:r>
          </w:hyperlink>
        </w:p>
        <w:p w14:paraId="4021DD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0" w:history="1">
            <w:r w:rsidRPr="0037566D">
              <w:rPr>
                <w:rStyle w:val="Hipervnculo"/>
                <w:iCs/>
                <w:u w:val="none"/>
              </w:rPr>
              <w:t>5.6.2.2.5 PANTALLA DE CONFIGURACIÓN DE CUENTA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_Toc486815240 \h </w:instrText>
            </w:r>
            <w:r w:rsidRPr="0037566D">
              <w:rPr>
                <w:webHidden/>
              </w:rPr>
            </w:r>
            <w:r w:rsidRPr="0037566D">
              <w:rPr>
                <w:webHidden/>
              </w:rPr>
              <w:fldChar w:fldCharType="separate"/>
            </w:r>
            <w:r w:rsidR="00333F57">
              <w:rPr>
                <w:webHidden/>
              </w:rPr>
              <w:t>114</w:t>
            </w:r>
            <w:r w:rsidRPr="0037566D">
              <w:rPr>
                <w:webHidden/>
              </w:rPr>
              <w:fldChar w:fldCharType="end"/>
            </w:r>
          </w:hyperlink>
        </w:p>
        <w:p w14:paraId="6E493DFA"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1" w:history="1">
            <w:r w:rsidRPr="0037566D">
              <w:rPr>
                <w:rStyle w:val="Hipervnculo"/>
                <w:iCs/>
                <w:u w:val="none"/>
              </w:rPr>
              <w:t>5.6.2.2.6 PANTALLA DE OFERTAS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_Toc486815241 \h </w:instrText>
            </w:r>
            <w:r w:rsidRPr="0037566D">
              <w:rPr>
                <w:webHidden/>
              </w:rPr>
            </w:r>
            <w:r w:rsidRPr="0037566D">
              <w:rPr>
                <w:webHidden/>
              </w:rPr>
              <w:fldChar w:fldCharType="separate"/>
            </w:r>
            <w:r w:rsidR="00333F57">
              <w:rPr>
                <w:webHidden/>
              </w:rPr>
              <w:t>115</w:t>
            </w:r>
            <w:r w:rsidRPr="0037566D">
              <w:rPr>
                <w:webHidden/>
              </w:rPr>
              <w:fldChar w:fldCharType="end"/>
            </w:r>
          </w:hyperlink>
        </w:p>
        <w:p w14:paraId="0ADB7FBB"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2" w:history="1">
            <w:r w:rsidRPr="0037566D">
              <w:rPr>
                <w:rStyle w:val="Hipervnculo"/>
                <w:iCs/>
                <w:u w:val="none"/>
              </w:rPr>
              <w:t>5.6.2.2.7 PANTALLA DE PROCESOS DE SELECCIÓN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_Toc486815242 \h </w:instrText>
            </w:r>
            <w:r w:rsidRPr="0037566D">
              <w:rPr>
                <w:webHidden/>
              </w:rPr>
            </w:r>
            <w:r w:rsidRPr="0037566D">
              <w:rPr>
                <w:webHidden/>
              </w:rPr>
              <w:fldChar w:fldCharType="separate"/>
            </w:r>
            <w:r w:rsidR="00333F57">
              <w:rPr>
                <w:webHidden/>
              </w:rPr>
              <w:t>116</w:t>
            </w:r>
            <w:r w:rsidRPr="0037566D">
              <w:rPr>
                <w:webHidden/>
              </w:rPr>
              <w:fldChar w:fldCharType="end"/>
            </w:r>
          </w:hyperlink>
        </w:p>
        <w:p w14:paraId="21BFEF98" w14:textId="77777777" w:rsidR="008334CA" w:rsidRDefault="008334CA" w:rsidP="00B90ADB">
          <w:pPr>
            <w:pStyle w:val="TDC2"/>
            <w:rPr>
              <w:rStyle w:val="Hipervnculo"/>
              <w:u w:val="none"/>
            </w:rPr>
          </w:pPr>
          <w:r>
            <w:rPr>
              <w:rStyle w:val="Hipervnculo"/>
              <w:u w:val="none"/>
            </w:rPr>
            <w:t xml:space="preserve">          </w:t>
          </w:r>
          <w:hyperlink w:anchor="_Toc486815243" w:history="1">
            <w:r w:rsidRPr="0037566D">
              <w:rPr>
                <w:rStyle w:val="Hipervnculo"/>
                <w:iCs/>
                <w:u w:val="none"/>
              </w:rPr>
              <w:t>5.6.2.2.8 PANTALLA DE MENSAJES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_Toc486815243 \h </w:instrText>
            </w:r>
            <w:r w:rsidRPr="0037566D">
              <w:rPr>
                <w:webHidden/>
              </w:rPr>
            </w:r>
            <w:r w:rsidRPr="0037566D">
              <w:rPr>
                <w:webHidden/>
              </w:rPr>
              <w:fldChar w:fldCharType="separate"/>
            </w:r>
            <w:r w:rsidR="00333F57">
              <w:rPr>
                <w:webHidden/>
              </w:rPr>
              <w:t>119</w:t>
            </w:r>
            <w:r w:rsidRPr="0037566D">
              <w:rPr>
                <w:webHidden/>
              </w:rPr>
              <w:fldChar w:fldCharType="end"/>
            </w:r>
          </w:hyperlink>
        </w:p>
        <w:p w14:paraId="5B5758B5" w14:textId="77777777" w:rsidR="008334CA" w:rsidRPr="00CC4533" w:rsidRDefault="008334CA" w:rsidP="008334CA">
          <w:pPr>
            <w:spacing w:after="0"/>
            <w:rPr>
              <w:rFonts w:eastAsiaTheme="minorEastAsia"/>
              <w:noProof/>
            </w:rPr>
          </w:pPr>
        </w:p>
        <w:p w14:paraId="7FB795C3" w14:textId="57F00250" w:rsidR="008334CA" w:rsidRDefault="008334CA" w:rsidP="008334CA">
          <w:pPr>
            <w:spacing w:line="276" w:lineRule="auto"/>
            <w:rPr>
              <w:b/>
              <w:bCs/>
              <w:sz w:val="20"/>
            </w:rPr>
          </w:pPr>
          <w:r w:rsidRPr="0037566D">
            <w:rPr>
              <w:b/>
              <w:bCs/>
              <w:sz w:val="20"/>
            </w:rPr>
            <w:fldChar w:fldCharType="end"/>
          </w:r>
        </w:p>
      </w:sdtContent>
    </w:sdt>
    <w:p w14:paraId="006BA2AD" w14:textId="77777777" w:rsidR="008334CA" w:rsidRDefault="008334CA" w:rsidP="0016584F">
      <w:pPr>
        <w:jc w:val="left"/>
      </w:pPr>
    </w:p>
    <w:p w14:paraId="6C725B58" w14:textId="77777777" w:rsidR="008334CA" w:rsidRDefault="008334CA" w:rsidP="0016584F">
      <w:pPr>
        <w:jc w:val="left"/>
      </w:pPr>
    </w:p>
    <w:p w14:paraId="3048D933" w14:textId="77777777" w:rsidR="008334CA" w:rsidRDefault="008334CA" w:rsidP="0016584F">
      <w:pPr>
        <w:jc w:val="left"/>
      </w:pPr>
    </w:p>
    <w:p w14:paraId="75C13E9C" w14:textId="77777777" w:rsidR="008334CA" w:rsidRDefault="008334CA" w:rsidP="0016584F">
      <w:pPr>
        <w:jc w:val="left"/>
      </w:pPr>
    </w:p>
    <w:p w14:paraId="118BD2A6" w14:textId="77777777" w:rsidR="008334CA" w:rsidRDefault="008334CA" w:rsidP="0016584F">
      <w:pPr>
        <w:jc w:val="left"/>
      </w:pPr>
    </w:p>
    <w:p w14:paraId="3C1CD40A" w14:textId="77777777" w:rsidR="008334CA" w:rsidRDefault="008334CA" w:rsidP="0016584F">
      <w:pPr>
        <w:jc w:val="left"/>
      </w:pPr>
    </w:p>
    <w:p w14:paraId="3C4C796D" w14:textId="77777777" w:rsidR="008334CA" w:rsidRDefault="008334CA" w:rsidP="0016584F">
      <w:pPr>
        <w:jc w:val="left"/>
      </w:pPr>
    </w:p>
    <w:p w14:paraId="5CDB1560" w14:textId="77777777" w:rsidR="008334CA" w:rsidRDefault="008334CA" w:rsidP="0016584F">
      <w:pPr>
        <w:jc w:val="left"/>
      </w:pPr>
    </w:p>
    <w:p w14:paraId="23F8F9F8" w14:textId="77777777" w:rsidR="002B5341" w:rsidRDefault="002B5341" w:rsidP="0016584F">
      <w:pPr>
        <w:jc w:val="left"/>
      </w:pPr>
    </w:p>
    <w:p w14:paraId="5A99CB5F" w14:textId="2BF6C96D" w:rsidR="00DE1B33" w:rsidDel="0003069B" w:rsidRDefault="00DE1B33" w:rsidP="0016584F">
      <w:pPr>
        <w:pStyle w:val="Ttulo2"/>
        <w:rPr>
          <w:del w:id="870" w:author="wences martinez suarez" w:date="2017-06-26T19:53:00Z"/>
        </w:rPr>
      </w:pPr>
      <w:del w:id="871" w:author="wences martinez suarez" w:date="2017-06-26T19:53:00Z">
        <w:r w:rsidDel="0003069B">
          <w:lastRenderedPageBreak/>
          <w:tab/>
          <w:delText>A continuación se hará una breve descripción de las entidades que se presentarán en el modelo entidad-relación:</w:delText>
        </w:r>
      </w:del>
    </w:p>
    <w:p w14:paraId="591BF292" w14:textId="35768775" w:rsidR="00DE1B33" w:rsidDel="0003069B" w:rsidRDefault="00BD2007">
      <w:pPr>
        <w:pStyle w:val="Ttulo2"/>
        <w:rPr>
          <w:del w:id="872" w:author="wences martinez suarez" w:date="2017-06-26T19:53:00Z"/>
        </w:rPr>
        <w:pPrChange w:id="873" w:author="wences martinez suarez" w:date="2017-06-26T19:53:00Z">
          <w:pPr>
            <w:numPr>
              <w:numId w:val="25"/>
            </w:numPr>
            <w:spacing w:line="240" w:lineRule="auto"/>
            <w:ind w:left="720" w:hanging="360"/>
            <w:jc w:val="left"/>
          </w:pPr>
        </w:pPrChange>
      </w:pPr>
      <w:del w:id="874" w:author="wences martinez suarez" w:date="2017-06-26T19:53:00Z">
        <w:r w:rsidRPr="00DE1B33" w:rsidDel="0003069B">
          <w:rPr>
            <w:u w:val="single"/>
          </w:rPr>
          <w:delText>USERS</w:delText>
        </w:r>
        <w:r w:rsidR="00DE1B33" w:rsidDel="0003069B">
          <w:delText>: son los usuarios de la aplicación, es decir, cualquier usuario que se registre independientemente de si sea estudiante o empresa.</w:delText>
        </w:r>
      </w:del>
    </w:p>
    <w:p w14:paraId="2035BCEF" w14:textId="2A70B167" w:rsidR="00DE1B33" w:rsidDel="0003069B" w:rsidRDefault="00BD2007">
      <w:pPr>
        <w:pStyle w:val="Ttulo2"/>
        <w:rPr>
          <w:del w:id="875" w:author="wences martinez suarez" w:date="2017-06-26T19:53:00Z"/>
        </w:rPr>
        <w:pPrChange w:id="876" w:author="wences martinez suarez" w:date="2017-06-26T19:53:00Z">
          <w:pPr>
            <w:numPr>
              <w:numId w:val="25"/>
            </w:numPr>
            <w:spacing w:line="240" w:lineRule="auto"/>
            <w:ind w:left="720" w:hanging="360"/>
            <w:jc w:val="left"/>
          </w:pPr>
        </w:pPrChange>
      </w:pPr>
      <w:del w:id="877" w:author="wences martinez suarez" w:date="2017-06-26T19:53:00Z">
        <w:r w:rsidRPr="00DE1B33" w:rsidDel="0003069B">
          <w:rPr>
            <w:u w:val="single"/>
          </w:rPr>
          <w:delText>ROLES</w:delText>
        </w:r>
        <w:r w:rsidR="00DE1B33" w:rsidDel="0003069B">
          <w:delText>: son los distintos roles que tendrán los usuarios ya registrados, pudiendo ser rol de estudiante o rol de empresa.</w:delText>
        </w:r>
      </w:del>
    </w:p>
    <w:p w14:paraId="489DD3E5" w14:textId="71FEEA98" w:rsidR="00DE1B33" w:rsidDel="0003069B" w:rsidRDefault="00BD2007">
      <w:pPr>
        <w:pStyle w:val="Ttulo2"/>
        <w:rPr>
          <w:del w:id="878" w:author="wences martinez suarez" w:date="2017-06-26T19:53:00Z"/>
        </w:rPr>
        <w:pPrChange w:id="879" w:author="wences martinez suarez" w:date="2017-06-26T19:53:00Z">
          <w:pPr>
            <w:numPr>
              <w:numId w:val="25"/>
            </w:numPr>
            <w:spacing w:line="240" w:lineRule="auto"/>
            <w:ind w:left="720" w:hanging="360"/>
            <w:jc w:val="left"/>
          </w:pPr>
        </w:pPrChange>
      </w:pPr>
      <w:del w:id="880" w:author="wences martinez suarez" w:date="2017-06-26T19:53:00Z">
        <w:r w:rsidRPr="00BD2007" w:rsidDel="0003069B">
          <w:rPr>
            <w:u w:val="single"/>
          </w:rPr>
          <w:delText>PROFILES</w:delText>
        </w:r>
        <w:r w:rsidR="00DE1B33" w:rsidDel="0003069B">
          <w:delText>: se corresponde con los estudios actuales del usuario (en caso de ser estudiante) o con el perfil de trabajador que se busca (en caso de ser empresa).</w:delText>
        </w:r>
      </w:del>
    </w:p>
    <w:p w14:paraId="69D6E56F" w14:textId="11881ACF" w:rsidR="00DE1B33" w:rsidDel="0003069B" w:rsidRDefault="00BD2007">
      <w:pPr>
        <w:pStyle w:val="Ttulo2"/>
        <w:rPr>
          <w:del w:id="881" w:author="wences martinez suarez" w:date="2017-06-26T19:53:00Z"/>
        </w:rPr>
        <w:pPrChange w:id="882" w:author="wences martinez suarez" w:date="2017-06-26T19:53:00Z">
          <w:pPr>
            <w:numPr>
              <w:numId w:val="25"/>
            </w:numPr>
            <w:spacing w:line="240" w:lineRule="auto"/>
            <w:ind w:left="720" w:hanging="360"/>
            <w:jc w:val="left"/>
          </w:pPr>
        </w:pPrChange>
      </w:pPr>
      <w:del w:id="883" w:author="wences martinez suarez" w:date="2017-06-26T19:53:00Z">
        <w:r w:rsidRPr="00BD2007" w:rsidDel="0003069B">
          <w:rPr>
            <w:u w:val="single"/>
          </w:rPr>
          <w:delText>UNIVERSIDADES</w:delText>
        </w:r>
        <w:r w:rsidR="00DE1B33" w:rsidDel="0003069B">
          <w:delText>: se corresponde con las universidades registradas en la aplicación.</w:delText>
        </w:r>
      </w:del>
    </w:p>
    <w:p w14:paraId="742CCD14" w14:textId="015F0562" w:rsidR="00DE1B33" w:rsidDel="0003069B" w:rsidRDefault="00BD2007">
      <w:pPr>
        <w:pStyle w:val="Ttulo2"/>
        <w:rPr>
          <w:del w:id="884" w:author="wences martinez suarez" w:date="2017-06-26T19:53:00Z"/>
        </w:rPr>
        <w:pPrChange w:id="885" w:author="wences martinez suarez" w:date="2017-06-26T19:53:00Z">
          <w:pPr>
            <w:numPr>
              <w:numId w:val="25"/>
            </w:numPr>
            <w:spacing w:line="240" w:lineRule="auto"/>
            <w:ind w:left="720" w:hanging="360"/>
            <w:jc w:val="left"/>
          </w:pPr>
        </w:pPrChange>
      </w:pPr>
      <w:del w:id="886" w:author="wences martinez suarez" w:date="2017-06-26T19:53:00Z">
        <w:r w:rsidRPr="00BD2007" w:rsidDel="0003069B">
          <w:rPr>
            <w:u w:val="single"/>
          </w:rPr>
          <w:delText>PROVINCIAS</w:delText>
        </w:r>
        <w:r w:rsidR="00DE1B33" w:rsidDel="0003069B">
          <w:delText>: esta entidad hace referencia a todas las provincias españolas que hay disponibles en el sistema.</w:delText>
        </w:r>
      </w:del>
    </w:p>
    <w:p w14:paraId="75C47ED5" w14:textId="786E470B" w:rsidR="00DE1B33" w:rsidDel="0003069B" w:rsidRDefault="00DE1B33">
      <w:pPr>
        <w:pStyle w:val="Ttulo2"/>
        <w:rPr>
          <w:del w:id="887" w:author="wences martinez suarez" w:date="2017-06-26T19:53:00Z"/>
        </w:rPr>
        <w:pPrChange w:id="888" w:author="wences martinez suarez" w:date="2017-06-26T19:53:00Z">
          <w:pPr>
            <w:numPr>
              <w:numId w:val="25"/>
            </w:numPr>
            <w:spacing w:line="240" w:lineRule="auto"/>
            <w:ind w:left="720" w:hanging="360"/>
            <w:jc w:val="left"/>
          </w:pPr>
        </w:pPrChange>
      </w:pPr>
      <w:del w:id="889" w:author="wences martinez suarez" w:date="2017-06-26T19:53:00Z">
        <w:r w:rsidRPr="00BD2007" w:rsidDel="0003069B">
          <w:rPr>
            <w:u w:val="single"/>
          </w:rPr>
          <w:delText>CV_SKILLS</w:delText>
        </w:r>
        <w:r w:rsidDel="0003069B">
          <w:delText>: esta entidad se corresponde con aquellas competencias del usuario (rol de estudiante) que conforman su curriculum.</w:delText>
        </w:r>
      </w:del>
    </w:p>
    <w:p w14:paraId="0E42BA47" w14:textId="04F7E565" w:rsidR="00DE1B33" w:rsidDel="0003069B" w:rsidRDefault="00DE1B33">
      <w:pPr>
        <w:pStyle w:val="Ttulo2"/>
        <w:rPr>
          <w:del w:id="890" w:author="wences martinez suarez" w:date="2017-06-26T19:53:00Z"/>
        </w:rPr>
        <w:pPrChange w:id="891" w:author="wences martinez suarez" w:date="2017-06-26T19:53:00Z">
          <w:pPr>
            <w:numPr>
              <w:numId w:val="25"/>
            </w:numPr>
            <w:spacing w:line="240" w:lineRule="auto"/>
            <w:ind w:left="720" w:hanging="360"/>
            <w:jc w:val="left"/>
          </w:pPr>
        </w:pPrChange>
      </w:pPr>
      <w:del w:id="892" w:author="wences martinez suarez" w:date="2017-06-26T19:53:00Z">
        <w:r w:rsidRPr="00BD2007" w:rsidDel="0003069B">
          <w:rPr>
            <w:u w:val="single"/>
          </w:rPr>
          <w:delText>OFFERS</w:delText>
        </w:r>
        <w:r w:rsidDel="0003069B">
          <w:delText>: esta entidad se corresponde con las ofertas que se publican en la plataforma por parte de los usuarios con rol de empresa.</w:delText>
        </w:r>
      </w:del>
    </w:p>
    <w:p w14:paraId="30F0E3E0" w14:textId="59C4E405" w:rsidR="00DE1B33" w:rsidDel="0003069B" w:rsidRDefault="00DE1B33">
      <w:pPr>
        <w:pStyle w:val="Ttulo2"/>
        <w:rPr>
          <w:del w:id="893" w:author="wences martinez suarez" w:date="2017-06-26T19:53:00Z"/>
        </w:rPr>
        <w:pPrChange w:id="894" w:author="wences martinez suarez" w:date="2017-06-26T19:53:00Z">
          <w:pPr>
            <w:numPr>
              <w:numId w:val="25"/>
            </w:numPr>
            <w:spacing w:line="240" w:lineRule="auto"/>
            <w:ind w:left="720" w:hanging="360"/>
            <w:jc w:val="left"/>
          </w:pPr>
        </w:pPrChange>
      </w:pPr>
      <w:del w:id="895" w:author="wences martinez suarez" w:date="2017-06-26T19:53:00Z">
        <w:r w:rsidRPr="00BD2007" w:rsidDel="0003069B">
          <w:rPr>
            <w:u w:val="single"/>
          </w:rPr>
          <w:delText>OFFER_INSCRIPTIONS</w:delText>
        </w:r>
        <w:r w:rsidDel="0003069B">
          <w:delText>: esta entidad hace referencia a los procesos de selección que se crean al crear una oferta (con sus diferentes plazos y fases, usuarios inscritos, etc.)</w:delText>
        </w:r>
      </w:del>
    </w:p>
    <w:p w14:paraId="2462D70D" w14:textId="3FCC4388" w:rsidR="00F03765" w:rsidDel="000A7CA9" w:rsidRDefault="00BD2007" w:rsidP="0016584F">
      <w:pPr>
        <w:pStyle w:val="Ttulo2"/>
        <w:rPr>
          <w:del w:id="896" w:author="wences martinez suarez" w:date="2017-06-26T21:18:00Z"/>
        </w:rPr>
      </w:pPr>
      <w:del w:id="897" w:author="wences martinez suarez" w:date="2017-06-26T19:53:00Z">
        <w:r w:rsidRPr="00BD2007" w:rsidDel="0003069B">
          <w:rPr>
            <w:u w:val="single"/>
          </w:rPr>
          <w:delText>MESSAGES</w:delText>
        </w:r>
        <w:r w:rsidDel="0003069B">
          <w:delText>: esta entidad se corresponde con los mensajes que se pueden mandar los usuarios.</w:delText>
        </w:r>
        <w:r w:rsidR="0029681C" w:rsidDel="0003069B">
          <w:br/>
        </w:r>
      </w:del>
    </w:p>
    <w:p w14:paraId="6F893551" w14:textId="73A7C9DB" w:rsidR="00EB50E4" w:rsidRPr="00DD61E2" w:rsidRDefault="0016584F" w:rsidP="0016584F">
      <w:pPr>
        <w:pStyle w:val="Ttulo2"/>
        <w:rPr>
          <w:lang w:val="es-ES"/>
        </w:rPr>
      </w:pPr>
      <w:bookmarkStart w:id="898" w:name="_Toc486444099"/>
      <w:bookmarkStart w:id="899" w:name="_Toc505427073"/>
      <w:bookmarkStart w:id="900" w:name="_Toc505427262"/>
      <w:r w:rsidRPr="00DD61E2">
        <w:rPr>
          <w:lang w:val="es-ES"/>
        </w:rPr>
        <w:t>5.1</w:t>
      </w:r>
      <w:r w:rsidR="00E11F29" w:rsidRPr="00DD61E2">
        <w:rPr>
          <w:lang w:val="es-ES"/>
        </w:rPr>
        <w:t xml:space="preserve"> </w:t>
      </w:r>
      <w:r w:rsidR="00DC70F7">
        <w:rPr>
          <w:lang w:val="es-ES"/>
        </w:rPr>
        <w:t>I</w:t>
      </w:r>
      <w:r w:rsidR="00DC70F7" w:rsidRPr="00DD61E2">
        <w:rPr>
          <w:lang w:val="es-ES"/>
        </w:rPr>
        <w:t>ntroducción</w:t>
      </w:r>
      <w:bookmarkEnd w:id="898"/>
      <w:bookmarkEnd w:id="899"/>
      <w:bookmarkEnd w:id="900"/>
    </w:p>
    <w:p w14:paraId="7A8F62D1" w14:textId="5F4A5784" w:rsidR="00E11F29" w:rsidRDefault="00E11F29" w:rsidP="00DC70F7">
      <w:pPr>
        <w:spacing w:before="240"/>
      </w:pPr>
      <w:r>
        <w:tab/>
        <w:t>En este apartado nos centraremos en el diseño de la aplicación</w:t>
      </w:r>
      <w:r w:rsidR="00D5122A">
        <w:t xml:space="preserve"> web</w:t>
      </w:r>
      <w:r w:rsidR="00600B13">
        <w:t>, describiendo los diferentes diagramas (de paquetes, clases, de interacción)</w:t>
      </w:r>
      <w:r w:rsidR="00D5122A">
        <w:t xml:space="preserve"> </w:t>
      </w:r>
      <w:proofErr w:type="gramStart"/>
      <w:r w:rsidR="00D5122A">
        <w:t>esenciales,  así</w:t>
      </w:r>
      <w:proofErr w:type="gramEnd"/>
      <w:r w:rsidR="00D5122A">
        <w:t xml:space="preserve"> como el diseño de la base de datos y los diferentes diseños preliminares y definitivos de las interfaces de usuario, lo </w:t>
      </w:r>
      <w:r w:rsidR="00600B13">
        <w:t>que ayudar</w:t>
      </w:r>
      <w:r w:rsidR="00D5122A">
        <w:t>á</w:t>
      </w:r>
      <w:r w:rsidR="00600B13">
        <w:t xml:space="preserve"> a comprender mejor </w:t>
      </w:r>
      <w:r w:rsidR="00D5122A">
        <w:t>el proceso de diseño que se h</w:t>
      </w:r>
      <w:r w:rsidR="00C73478">
        <w:t>a seguido en el desarrollo de esta</w:t>
      </w:r>
      <w:r w:rsidR="00D5122A">
        <w:t xml:space="preserve"> aplicación web.</w:t>
      </w:r>
      <w:r w:rsidR="00600B13">
        <w:t xml:space="preserve"> </w:t>
      </w:r>
    </w:p>
    <w:p w14:paraId="6B1BC1FF" w14:textId="77777777" w:rsidR="00C73478" w:rsidRPr="00E11F29" w:rsidRDefault="00C73478" w:rsidP="00E11F29"/>
    <w:p w14:paraId="17A20B9F" w14:textId="7A2D5990" w:rsidR="005A57DA" w:rsidRPr="005A57DA" w:rsidRDefault="0016584F" w:rsidP="0016584F">
      <w:pPr>
        <w:pStyle w:val="Ttulo"/>
      </w:pPr>
      <w:bookmarkStart w:id="901" w:name="_Toc486444100"/>
      <w:bookmarkStart w:id="902" w:name="_Toc505427074"/>
      <w:bookmarkStart w:id="903" w:name="_Toc505427263"/>
      <w:r>
        <w:t>5.2</w:t>
      </w:r>
      <w:r w:rsidR="00E11F29">
        <w:t xml:space="preserve"> </w:t>
      </w:r>
      <w:r w:rsidR="00DC70F7">
        <w:t>D</w:t>
      </w:r>
      <w:r w:rsidR="00DC70F7" w:rsidRPr="00E11F29">
        <w:t>iagrama de paquetes</w:t>
      </w:r>
      <w:bookmarkEnd w:id="901"/>
      <w:bookmarkEnd w:id="902"/>
      <w:bookmarkEnd w:id="903"/>
    </w:p>
    <w:p w14:paraId="3252723E" w14:textId="45763F8D" w:rsidR="00441BD7" w:rsidRDefault="00C73478" w:rsidP="00DC70F7">
      <w:pPr>
        <w:spacing w:before="240"/>
      </w:pPr>
      <w:r>
        <w:tab/>
        <w:t xml:space="preserve">Como ya hemos mencionado y descrito anteriormente, nuestra aplicación web sigue el patrón de diseño MVC (Modelo-Vista-Controlar), por lo que los distintos módulos de la aplicación van a estar </w:t>
      </w:r>
      <w:r w:rsidR="005329B2">
        <w:t>claramente diferenciados y separados</w:t>
      </w:r>
      <w:r w:rsidR="00204DDD">
        <w:t xml:space="preserve"> lógicamente</w:t>
      </w:r>
      <w:r w:rsidR="00EB50E4">
        <w:t>.</w:t>
      </w:r>
    </w:p>
    <w:p w14:paraId="0923D743" w14:textId="77777777" w:rsidR="00CF2510" w:rsidRDefault="00204821" w:rsidP="00CF2510">
      <w:pPr>
        <w:keepNext/>
      </w:pPr>
      <w:r>
        <w:rPr>
          <w:noProof/>
        </w:rPr>
        <w:pict w14:anchorId="7009F652">
          <v:shape id="_x0000_i1050" type="#_x0000_t75" alt="UMLv2" style="width:462.7pt;height:272.95pt;mso-width-percent:0;mso-height-percent:0;mso-width-percent:0;mso-height-percent:0">
            <v:imagedata r:id="rId95" o:title="UMLv2"/>
          </v:shape>
        </w:pict>
      </w:r>
    </w:p>
    <w:p w14:paraId="382C7221" w14:textId="1FC6E636" w:rsidR="00441BD7" w:rsidRPr="00516B1B" w:rsidRDefault="00CF2510" w:rsidP="00E770D0">
      <w:pPr>
        <w:pStyle w:val="Descripcin"/>
        <w:ind w:left="2160" w:firstLine="720"/>
        <w:rPr>
          <w:sz w:val="20"/>
        </w:rPr>
      </w:pPr>
      <w:bookmarkStart w:id="904" w:name="_Toc50542736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27</w:t>
      </w:r>
      <w:r>
        <w:fldChar w:fldCharType="end"/>
      </w:r>
      <w:r>
        <w:rPr>
          <w:sz w:val="20"/>
        </w:rPr>
        <w:t xml:space="preserve"> </w:t>
      </w:r>
      <w:r w:rsidR="00516B1B" w:rsidRPr="00516B1B">
        <w:rPr>
          <w:sz w:val="20"/>
        </w:rPr>
        <w:t>Diagrama de paquetes del sistema</w:t>
      </w:r>
      <w:bookmarkEnd w:id="904"/>
    </w:p>
    <w:p w14:paraId="584271D9" w14:textId="1957768A" w:rsidR="006B4191" w:rsidRDefault="009F0D58" w:rsidP="00C73478">
      <w:r>
        <w:lastRenderedPageBreak/>
        <w:br/>
      </w:r>
      <w:r>
        <w:tab/>
        <w:t xml:space="preserve">A </w:t>
      </w:r>
      <w:proofErr w:type="gramStart"/>
      <w:r>
        <w:t>continuación</w:t>
      </w:r>
      <w:proofErr w:type="gramEnd"/>
      <w:r>
        <w:t xml:space="preserve"> se hará una breve descripción de los paquetes más importantes de esta aplicaci</w:t>
      </w:r>
      <w:r w:rsidR="00B91E64">
        <w:t>ón:</w:t>
      </w:r>
    </w:p>
    <w:p w14:paraId="1A28F323" w14:textId="76A8F7CF" w:rsidR="0016584F" w:rsidRDefault="0016584F" w:rsidP="0016584F">
      <w:pPr>
        <w:pStyle w:val="Subttulo"/>
        <w:ind w:firstLine="720"/>
      </w:pPr>
      <w:bookmarkStart w:id="905" w:name="_Toc505427075"/>
      <w:bookmarkStart w:id="906" w:name="_Toc505427264"/>
      <w:r>
        <w:t xml:space="preserve">5.2.1 </w:t>
      </w:r>
      <w:proofErr w:type="spellStart"/>
      <w:r>
        <w:t>User</w:t>
      </w:r>
      <w:bookmarkEnd w:id="905"/>
      <w:bookmarkEnd w:id="906"/>
      <w:proofErr w:type="spellEnd"/>
    </w:p>
    <w:p w14:paraId="081686F3" w14:textId="020AF4B2" w:rsidR="006B4191" w:rsidRDefault="006B4191" w:rsidP="006B4191">
      <w:r>
        <w:tab/>
        <w:t>Este paquete engloba las</w:t>
      </w:r>
      <w:r w:rsidR="004A055E">
        <w:t xml:space="preserve"> vistas, modelo y controlador de </w:t>
      </w:r>
      <w:r w:rsidR="007E68B2">
        <w:t>u</w:t>
      </w:r>
      <w:r w:rsidR="004A055E">
        <w:t xml:space="preserve">suario, los cuales son necesarios para la gestión de estos (registrar usuarios, configuración de cuenta, configuración de perfil profesional, </w:t>
      </w:r>
      <w:proofErr w:type="spellStart"/>
      <w:r w:rsidR="004A055E">
        <w:t>etc</w:t>
      </w:r>
      <w:proofErr w:type="spellEnd"/>
      <w:r w:rsidR="004A055E">
        <w:t>).</w:t>
      </w:r>
      <w:r w:rsidR="007E68B2">
        <w:t xml:space="preserve"> Los usuarios</w:t>
      </w:r>
      <w:r w:rsidR="00915A24">
        <w:t xml:space="preserve"> podrán</w:t>
      </w:r>
      <w:r w:rsidR="007E68B2">
        <w:t xml:space="preserve"> tendr</w:t>
      </w:r>
      <w:r w:rsidR="00915A24">
        <w:t>án asociada</w:t>
      </w:r>
      <w:r w:rsidR="007E68B2">
        <w:t xml:space="preserve">s (dependiendo del rol que tenga) </w:t>
      </w:r>
      <w:r w:rsidR="00915A24">
        <w:t xml:space="preserve">varias </w:t>
      </w:r>
      <w:r w:rsidR="007E68B2">
        <w:t>competencias de usuario (</w:t>
      </w:r>
      <w:proofErr w:type="spellStart"/>
      <w:r w:rsidR="007E68B2">
        <w:t>cv_skills</w:t>
      </w:r>
      <w:proofErr w:type="spellEnd"/>
      <w:r w:rsidR="007E68B2">
        <w:t>), una provincia (</w:t>
      </w:r>
      <w:proofErr w:type="spellStart"/>
      <w:r w:rsidR="007E68B2">
        <w:t>province</w:t>
      </w:r>
      <w:proofErr w:type="spellEnd"/>
      <w:r w:rsidR="007E68B2">
        <w:t>), unos estudios principales (</w:t>
      </w:r>
      <w:proofErr w:type="spellStart"/>
      <w:r w:rsidR="007E68B2">
        <w:t>study</w:t>
      </w:r>
      <w:proofErr w:type="spellEnd"/>
      <w:r w:rsidR="007E68B2">
        <w:t>), un rol (role) y una universidad (</w:t>
      </w:r>
      <w:proofErr w:type="spellStart"/>
      <w:r w:rsidR="007E68B2">
        <w:t>university</w:t>
      </w:r>
      <w:proofErr w:type="spellEnd"/>
      <w:r w:rsidR="007E68B2">
        <w:t xml:space="preserve">). También puede tener </w:t>
      </w:r>
      <w:r w:rsidR="00915A24">
        <w:t xml:space="preserve">asociadas </w:t>
      </w:r>
      <w:r w:rsidR="007E68B2">
        <w:t>varias ofertas de prácticas (</w:t>
      </w:r>
      <w:proofErr w:type="spellStart"/>
      <w:r w:rsidR="007E68B2">
        <w:t>offers</w:t>
      </w:r>
      <w:proofErr w:type="spellEnd"/>
      <w:r w:rsidR="007E68B2">
        <w:t>) o participar en varios procesos de selección (</w:t>
      </w:r>
      <w:proofErr w:type="spellStart"/>
      <w:r w:rsidR="007E68B2">
        <w:t>offer_inscriptions</w:t>
      </w:r>
      <w:proofErr w:type="spellEnd"/>
      <w:r w:rsidR="007E68B2">
        <w:t>). Así mismo los usuarios pueden recibir o enviar varios mensajes (</w:t>
      </w:r>
      <w:proofErr w:type="spellStart"/>
      <w:r w:rsidR="007E68B2">
        <w:t>messages</w:t>
      </w:r>
      <w:proofErr w:type="spellEnd"/>
      <w:r w:rsidR="007E68B2">
        <w:t>) diferentes.</w:t>
      </w:r>
    </w:p>
    <w:p w14:paraId="1826A470" w14:textId="26D5317B" w:rsidR="006B4191" w:rsidRPr="0016584F" w:rsidRDefault="0016584F" w:rsidP="0016584F">
      <w:pPr>
        <w:pStyle w:val="Subttulo"/>
        <w:ind w:firstLine="720"/>
        <w:rPr>
          <w:rStyle w:val="nfasissutil"/>
          <w:iCs w:val="0"/>
        </w:rPr>
      </w:pPr>
      <w:bookmarkStart w:id="907" w:name="_Toc505427076"/>
      <w:bookmarkStart w:id="908" w:name="_Toc505427265"/>
      <w:r>
        <w:t>5.2.2 Vistas</w:t>
      </w:r>
      <w:bookmarkEnd w:id="907"/>
      <w:bookmarkEnd w:id="908"/>
    </w:p>
    <w:p w14:paraId="58EA9C48" w14:textId="4C55B04A" w:rsidR="00541F18" w:rsidRDefault="006B4191" w:rsidP="0016584F">
      <w:r>
        <w:tab/>
      </w:r>
      <w:r w:rsidR="004A055E">
        <w:t xml:space="preserve">Este paquete forma la parte gráfica de la aplicación web, es decir, la capa de presentación de la aplicación web. </w:t>
      </w:r>
      <w:r>
        <w:t>Las vistas se encargan de recibir los datos de la aplicación enviados desde el controlador para mostrárselos al usuario.</w:t>
      </w:r>
    </w:p>
    <w:p w14:paraId="45F2C23C" w14:textId="04E5A645" w:rsidR="0016584F" w:rsidRDefault="0016584F" w:rsidP="0016584F">
      <w:pPr>
        <w:pStyle w:val="Subttulo"/>
        <w:ind w:firstLine="720"/>
      </w:pPr>
      <w:bookmarkStart w:id="909" w:name="_Toc505427077"/>
      <w:bookmarkStart w:id="910" w:name="_Toc505427266"/>
      <w:r>
        <w:t xml:space="preserve">5.2.3 </w:t>
      </w:r>
      <w:proofErr w:type="spellStart"/>
      <w:r>
        <w:t>Offers</w:t>
      </w:r>
      <w:bookmarkEnd w:id="909"/>
      <w:bookmarkEnd w:id="910"/>
      <w:proofErr w:type="spellEnd"/>
    </w:p>
    <w:p w14:paraId="3B7A6952" w14:textId="29DC7679" w:rsidR="00541F18" w:rsidRDefault="00541F18" w:rsidP="00541F18">
      <w:r>
        <w:tab/>
        <w:t xml:space="preserve">Este paquete engloba las vistas, modelo y controlador de las ofertas de prácticas, las cuales son necesarios para la creación y gestión de estas. Las ofertas de prácticas están asociadas a un usuario con rol de empresa </w:t>
      </w:r>
      <w:r w:rsidR="009F0D58">
        <w:t xml:space="preserve">y </w:t>
      </w:r>
      <w:r>
        <w:t>tienen asociadas un proceso de selección (</w:t>
      </w:r>
      <w:proofErr w:type="spellStart"/>
      <w:r>
        <w:t>offer_inscription</w:t>
      </w:r>
      <w:proofErr w:type="spellEnd"/>
      <w:r>
        <w:t>).</w:t>
      </w:r>
    </w:p>
    <w:p w14:paraId="5F598CF6" w14:textId="1C976C11" w:rsidR="0016584F" w:rsidRDefault="0016584F" w:rsidP="0016584F">
      <w:pPr>
        <w:pStyle w:val="Subttulo"/>
        <w:ind w:firstLine="720"/>
      </w:pPr>
      <w:bookmarkStart w:id="911" w:name="_Toc505427078"/>
      <w:bookmarkStart w:id="912" w:name="_Toc505427267"/>
      <w:r>
        <w:t xml:space="preserve">5.2.4 </w:t>
      </w:r>
      <w:proofErr w:type="spellStart"/>
      <w:r>
        <w:t>Offer_inscriptions</w:t>
      </w:r>
      <w:bookmarkEnd w:id="911"/>
      <w:bookmarkEnd w:id="912"/>
      <w:proofErr w:type="spellEnd"/>
    </w:p>
    <w:p w14:paraId="1A23AA94" w14:textId="77777777" w:rsidR="0016584F" w:rsidRDefault="00541F18" w:rsidP="0016584F">
      <w:r>
        <w:tab/>
        <w:t xml:space="preserve">Este paquete engloba las vistas, modelo y controlador de los procesos de selección pertenecientes a las ofertas de prácticas, las cuales son necesarios para </w:t>
      </w:r>
      <w:r w:rsidR="007E68B2">
        <w:t xml:space="preserve">la </w:t>
      </w:r>
      <w:r>
        <w:t>gesti</w:t>
      </w:r>
      <w:r w:rsidR="009F0D58">
        <w:t>ón de esto</w:t>
      </w:r>
      <w:r>
        <w:t>s.</w:t>
      </w:r>
      <w:r w:rsidR="007E68B2">
        <w:t xml:space="preserve"> Estos procesos de selección están</w:t>
      </w:r>
      <w:r w:rsidR="009F0D58">
        <w:t xml:space="preserve"> asociado</w:t>
      </w:r>
      <w:r>
        <w:t>s a un</w:t>
      </w:r>
      <w:r w:rsidR="007E68B2">
        <w:t>a oferta de prácticas y a un usuario con rol de empresa.</w:t>
      </w:r>
      <w:r w:rsidR="009F0D58">
        <w:t xml:space="preserve"> Cada proceso de selección se </w:t>
      </w:r>
      <w:proofErr w:type="gramStart"/>
      <w:r w:rsidR="009F0D58">
        <w:t>especificará  en</w:t>
      </w:r>
      <w:proofErr w:type="gramEnd"/>
      <w:r w:rsidR="009F0D58">
        <w:t xml:space="preserve"> diferentes fases mediante intervalos de tiempo fijados por el sistema.</w:t>
      </w:r>
    </w:p>
    <w:p w14:paraId="46B3ADC4" w14:textId="77777777" w:rsidR="002B5341" w:rsidRDefault="002B5341" w:rsidP="0016584F"/>
    <w:p w14:paraId="761E1F9A" w14:textId="77777777" w:rsidR="002B5341" w:rsidRDefault="002B5341" w:rsidP="0016584F"/>
    <w:p w14:paraId="4E578321" w14:textId="50C4B401" w:rsidR="0016584F" w:rsidRDefault="0016584F" w:rsidP="0016584F">
      <w:pPr>
        <w:pStyle w:val="Subttulo"/>
        <w:ind w:firstLine="720"/>
      </w:pPr>
      <w:bookmarkStart w:id="913" w:name="_Toc505427079"/>
      <w:bookmarkStart w:id="914" w:name="_Toc505427268"/>
      <w:r>
        <w:lastRenderedPageBreak/>
        <w:t xml:space="preserve">5.2.5 </w:t>
      </w:r>
      <w:proofErr w:type="spellStart"/>
      <w:r>
        <w:t>Messages</w:t>
      </w:r>
      <w:bookmarkEnd w:id="913"/>
      <w:bookmarkEnd w:id="914"/>
      <w:proofErr w:type="spellEnd"/>
    </w:p>
    <w:p w14:paraId="448E8B53" w14:textId="7CAF4A42" w:rsidR="0016584F" w:rsidRDefault="009F0D58" w:rsidP="009F0D58">
      <w:r>
        <w:tab/>
        <w:t xml:space="preserve">Este paquete engloba las vistas, modelo y controlador de la gestión de mensajes entre usuarios. Un usuario podrá enviar un mensaje a un </w:t>
      </w:r>
      <w:proofErr w:type="gramStart"/>
      <w:r>
        <w:t>usuario</w:t>
      </w:r>
      <w:proofErr w:type="gramEnd"/>
      <w:r>
        <w:t xml:space="preserve"> así como recibir todos aquellos mensajes que le envíen otros usuarios.</w:t>
      </w:r>
    </w:p>
    <w:p w14:paraId="2B83C459" w14:textId="67633393" w:rsidR="0016584F" w:rsidRDefault="0016584F" w:rsidP="0016584F">
      <w:pPr>
        <w:pStyle w:val="Subttulo"/>
        <w:ind w:firstLine="720"/>
        <w:rPr>
          <w:rStyle w:val="nfasissutil"/>
        </w:rPr>
      </w:pPr>
      <w:bookmarkStart w:id="915" w:name="_Toc505427080"/>
      <w:bookmarkStart w:id="916" w:name="_Toc505427269"/>
      <w:r>
        <w:rPr>
          <w:rStyle w:val="nfasissutil"/>
        </w:rPr>
        <w:t xml:space="preserve">5.2.6 </w:t>
      </w:r>
      <w:proofErr w:type="spellStart"/>
      <w:r>
        <w:rPr>
          <w:rStyle w:val="nfasissutil"/>
        </w:rPr>
        <w:t>Sessions</w:t>
      </w:r>
      <w:bookmarkEnd w:id="915"/>
      <w:bookmarkEnd w:id="916"/>
      <w:proofErr w:type="spellEnd"/>
    </w:p>
    <w:p w14:paraId="72189FFC" w14:textId="4CDD90D4" w:rsidR="009F0D58" w:rsidRPr="009F0D58" w:rsidRDefault="009F0D58" w:rsidP="009F0D58">
      <w:pPr>
        <w:rPr>
          <w:b/>
          <w:iCs/>
        </w:rPr>
      </w:pPr>
      <w:r>
        <w:rPr>
          <w:rStyle w:val="nfasissutil"/>
        </w:rPr>
        <w:tab/>
      </w:r>
      <w:r>
        <w:t>Es el paquete encargado de gestionar las sesiones de usuario en la aplicación web. Se encarga de guardar en base de datos las sesiones iniciadas de cada usuario y de validar si la sesión es la correcta mediante el identificador único que posee cada sesión</w:t>
      </w:r>
      <w:r>
        <w:rPr>
          <w:rStyle w:val="nfasissutil"/>
        </w:rPr>
        <w:t>.</w:t>
      </w:r>
    </w:p>
    <w:p w14:paraId="78740982" w14:textId="77777777" w:rsidR="00BA33E9" w:rsidRPr="00C73478" w:rsidRDefault="00BA33E9" w:rsidP="00C73478"/>
    <w:p w14:paraId="3655FD2E" w14:textId="5BA70D8A" w:rsidR="00E0030E" w:rsidRDefault="0016584F" w:rsidP="0016584F">
      <w:pPr>
        <w:pStyle w:val="Ttulo"/>
      </w:pPr>
      <w:bookmarkStart w:id="917" w:name="_Toc486444101"/>
      <w:bookmarkStart w:id="918" w:name="_Toc505427081"/>
      <w:bookmarkStart w:id="919" w:name="_Toc505427270"/>
      <w:r>
        <w:t>5.3</w:t>
      </w:r>
      <w:r w:rsidR="00E11F29">
        <w:t xml:space="preserve"> </w:t>
      </w:r>
      <w:r w:rsidR="00FB7F8B">
        <w:t>D</w:t>
      </w:r>
      <w:r w:rsidR="00FB7F8B" w:rsidRPr="00E11F29">
        <w:t>iagrama de clases</w:t>
      </w:r>
      <w:bookmarkEnd w:id="917"/>
      <w:bookmarkEnd w:id="918"/>
      <w:bookmarkEnd w:id="919"/>
    </w:p>
    <w:p w14:paraId="1BDEA920" w14:textId="0A70B54C" w:rsidR="00E0030E" w:rsidRDefault="00E0030E" w:rsidP="00E0030E">
      <w:r>
        <w:tab/>
      </w:r>
      <w:r w:rsidR="009C6600">
        <w:t>E</w:t>
      </w:r>
      <w:r>
        <w:t xml:space="preserve">n el apartado </w:t>
      </w:r>
      <w:r w:rsidR="000D1ADF">
        <w:t>“4.4</w:t>
      </w:r>
      <w:r>
        <w:t xml:space="preserve"> Mode</w:t>
      </w:r>
      <w:r w:rsidR="009C6600">
        <w:t>lo de datos</w:t>
      </w:r>
      <w:r w:rsidR="000D1ADF">
        <w:t xml:space="preserve">” del documento </w:t>
      </w:r>
      <w:proofErr w:type="gramStart"/>
      <w:r w:rsidR="000D1ADF">
        <w:t>4  “</w:t>
      </w:r>
      <w:proofErr w:type="gramEnd"/>
      <w:r w:rsidR="000D1ADF">
        <w:t>Análisis de requisitos del sistema”</w:t>
      </w:r>
      <w:r w:rsidR="009C6600">
        <w:t xml:space="preserve"> </w:t>
      </w:r>
      <w:r w:rsidR="00900613">
        <w:t xml:space="preserve">definimos el modelos de datos que debería seguir la aplicación web mediante la descripción individual de cada modelo y posteriormente con un diagrama entidad-relación que relacionase estos. Este apartado nos dio una idea general y bastante cercana del modelo de datos que debe seguir la </w:t>
      </w:r>
      <w:proofErr w:type="gramStart"/>
      <w:r w:rsidR="00900613">
        <w:t>aplicación  y</w:t>
      </w:r>
      <w:proofErr w:type="gramEnd"/>
      <w:r w:rsidR="00900613">
        <w:t xml:space="preserve"> por consiguiente sus correspondientes clases, ya que estas se encargan de representar a las tablas de la base de datos.</w:t>
      </w:r>
    </w:p>
    <w:p w14:paraId="27BC3513" w14:textId="0A831FD4" w:rsidR="00C32EE4" w:rsidRDefault="00900613" w:rsidP="0016584F">
      <w:pPr>
        <w:ind w:firstLine="720"/>
      </w:pPr>
      <w:r>
        <w:t xml:space="preserve">A </w:t>
      </w:r>
      <w:proofErr w:type="gramStart"/>
      <w:r>
        <w:t>continuación</w:t>
      </w:r>
      <w:proofErr w:type="gramEnd"/>
      <w:r>
        <w:t xml:space="preserve"> se expondrá un diagrama de clases generado con la herramienta </w:t>
      </w:r>
      <w:proofErr w:type="spellStart"/>
      <w:r>
        <w:t>RailRoady</w:t>
      </w:r>
      <w:proofErr w:type="spellEnd"/>
      <w:r>
        <w:t xml:space="preserve">, la cual sirve para generar automáticamente y de forma muy sencilla diagramas de clases de cualquier aplicación web que se desarrolle en Ruby </w:t>
      </w:r>
      <w:proofErr w:type="spellStart"/>
      <w:r>
        <w:t>on</w:t>
      </w:r>
      <w:proofErr w:type="spellEnd"/>
      <w:r>
        <w:t xml:space="preserve"> </w:t>
      </w:r>
      <w:proofErr w:type="spellStart"/>
      <w:r>
        <w:t>Rails</w:t>
      </w:r>
      <w:proofErr w:type="spellEnd"/>
      <w:r>
        <w:t xml:space="preserve">. </w:t>
      </w:r>
      <w:r w:rsidR="00C32EE4">
        <w:t>Esta herramienta proporciona un archivo “.</w:t>
      </w:r>
      <w:proofErr w:type="spellStart"/>
      <w:r w:rsidR="00C32EE4">
        <w:t>svg</w:t>
      </w:r>
      <w:proofErr w:type="spellEnd"/>
      <w:r w:rsidR="00C32EE4">
        <w:t xml:space="preserve">” que puede ser leído por cualquier navegador o programa de tratamiento de imágenes. A </w:t>
      </w:r>
      <w:proofErr w:type="gramStart"/>
      <w:r w:rsidR="00C32EE4">
        <w:t>continuación</w:t>
      </w:r>
      <w:proofErr w:type="gramEnd"/>
      <w:r w:rsidR="00C32EE4">
        <w:t xml:space="preserve"> se adjunta el diagrama generado de esta aplicación web:</w:t>
      </w:r>
    </w:p>
    <w:p w14:paraId="496E4E2D" w14:textId="77777777" w:rsidR="00E770D0" w:rsidRDefault="00204821" w:rsidP="00E770D0">
      <w:pPr>
        <w:keepNext/>
      </w:pPr>
      <w:r>
        <w:rPr>
          <w:noProof/>
        </w:rPr>
        <w:lastRenderedPageBreak/>
        <w:pict w14:anchorId="5D00D7D6">
          <v:shape id="_x0000_i1049" type="#_x0000_t75" alt="clasesDiagramRailsroady" style="width:440.75pt;height:212.85pt;mso-width-percent:0;mso-height-percent:0;mso-width-percent:0;mso-height-percent:0">
            <v:imagedata r:id="rId96" o:title="clasesDiagramRailsroady"/>
          </v:shape>
        </w:pict>
      </w:r>
    </w:p>
    <w:p w14:paraId="26B16575" w14:textId="2F4431D0" w:rsidR="00C32EE4" w:rsidRPr="0016584F" w:rsidRDefault="00E770D0" w:rsidP="00E770D0">
      <w:pPr>
        <w:pStyle w:val="Descripcin"/>
        <w:ind w:left="2160" w:firstLine="720"/>
        <w:rPr>
          <w:sz w:val="20"/>
          <w:szCs w:val="20"/>
        </w:rPr>
      </w:pPr>
      <w:bookmarkStart w:id="920" w:name="_Toc505427362"/>
      <w:r w:rsidRPr="0016584F">
        <w:rPr>
          <w:sz w:val="20"/>
          <w:szCs w:val="20"/>
        </w:rPr>
        <w:t xml:space="preserve">Figura </w:t>
      </w:r>
      <w:r w:rsidRPr="0016584F">
        <w:rPr>
          <w:sz w:val="20"/>
          <w:szCs w:val="20"/>
        </w:rPr>
        <w:fldChar w:fldCharType="begin"/>
      </w:r>
      <w:r w:rsidRPr="0016584F">
        <w:rPr>
          <w:sz w:val="20"/>
          <w:szCs w:val="20"/>
        </w:rPr>
        <w:instrText xml:space="preserve"> </w:instrText>
      </w:r>
      <w:r w:rsidR="00327A0A">
        <w:rPr>
          <w:sz w:val="20"/>
          <w:szCs w:val="20"/>
        </w:rPr>
        <w:instrText>SEQ</w:instrText>
      </w:r>
      <w:r w:rsidRPr="0016584F">
        <w:rPr>
          <w:sz w:val="20"/>
          <w:szCs w:val="20"/>
        </w:rPr>
        <w:instrText xml:space="preserve"> Figura \* ARABIC </w:instrText>
      </w:r>
      <w:r w:rsidRPr="0016584F">
        <w:rPr>
          <w:sz w:val="20"/>
          <w:szCs w:val="20"/>
        </w:rPr>
        <w:fldChar w:fldCharType="separate"/>
      </w:r>
      <w:r w:rsidR="00C04C85" w:rsidRPr="0016584F">
        <w:rPr>
          <w:noProof/>
          <w:sz w:val="20"/>
          <w:szCs w:val="20"/>
        </w:rPr>
        <w:t>28</w:t>
      </w:r>
      <w:r w:rsidRPr="0016584F">
        <w:rPr>
          <w:sz w:val="20"/>
          <w:szCs w:val="20"/>
        </w:rPr>
        <w:fldChar w:fldCharType="end"/>
      </w:r>
      <w:r w:rsidRPr="0016584F">
        <w:rPr>
          <w:sz w:val="20"/>
          <w:szCs w:val="20"/>
        </w:rPr>
        <w:t xml:space="preserve"> </w:t>
      </w:r>
      <w:r w:rsidR="00516B1B" w:rsidRPr="0016584F">
        <w:rPr>
          <w:sz w:val="20"/>
          <w:szCs w:val="20"/>
        </w:rPr>
        <w:t>Diagrama de clases de la aplicación.</w:t>
      </w:r>
      <w:bookmarkEnd w:id="920"/>
    </w:p>
    <w:p w14:paraId="6470E720" w14:textId="77777777" w:rsidR="00EB50E4" w:rsidRDefault="00EB50E4" w:rsidP="00E0030E"/>
    <w:p w14:paraId="6637B879" w14:textId="77777777" w:rsidR="00E770D0" w:rsidRDefault="00E770D0" w:rsidP="00E0030E"/>
    <w:p w14:paraId="0D59D713" w14:textId="5EB33D5E" w:rsidR="00226DF7" w:rsidRDefault="00DD61E2" w:rsidP="00DD61E2">
      <w:pPr>
        <w:pStyle w:val="Ttulo"/>
      </w:pPr>
      <w:bookmarkStart w:id="921" w:name="_Toc486444102"/>
      <w:bookmarkStart w:id="922" w:name="_Toc505427082"/>
      <w:bookmarkStart w:id="923" w:name="_Toc505427271"/>
      <w:r>
        <w:t>5.4</w:t>
      </w:r>
      <w:r w:rsidR="00E11F29">
        <w:t xml:space="preserve"> </w:t>
      </w:r>
      <w:r w:rsidR="00FB7F8B">
        <w:t>Diagrama de interacción</w:t>
      </w:r>
      <w:bookmarkEnd w:id="921"/>
      <w:bookmarkEnd w:id="922"/>
      <w:bookmarkEnd w:id="923"/>
    </w:p>
    <w:p w14:paraId="40E8649E" w14:textId="6C27F6FE" w:rsidR="00C32EE4" w:rsidRDefault="00226DF7" w:rsidP="00DC70F7">
      <w:pPr>
        <w:spacing w:before="240"/>
        <w:rPr>
          <w:color w:val="222222"/>
          <w:szCs w:val="22"/>
          <w:shd w:val="clear" w:color="auto" w:fill="FFFFFF"/>
        </w:rPr>
      </w:pPr>
      <w:r w:rsidRPr="00226DF7">
        <w:rPr>
          <w:szCs w:val="22"/>
        </w:rPr>
        <w:tab/>
        <w:t xml:space="preserve">En este apartado se presentará el diagrama de </w:t>
      </w:r>
      <w:proofErr w:type="gramStart"/>
      <w:r w:rsidRPr="00226DF7">
        <w:rPr>
          <w:szCs w:val="22"/>
        </w:rPr>
        <w:t xml:space="preserve">interacción </w:t>
      </w:r>
      <w:r w:rsidR="00C3430A">
        <w:rPr>
          <w:szCs w:val="22"/>
        </w:rPr>
        <w:t xml:space="preserve"> del</w:t>
      </w:r>
      <w:proofErr w:type="gramEnd"/>
      <w:r w:rsidR="00C3430A">
        <w:rPr>
          <w:szCs w:val="22"/>
        </w:rPr>
        <w:t xml:space="preserve"> sistema </w:t>
      </w:r>
      <w:r w:rsidRPr="00226DF7">
        <w:rPr>
          <w:szCs w:val="22"/>
        </w:rPr>
        <w:t xml:space="preserve">el cual </w:t>
      </w:r>
      <w:r w:rsidRPr="00226DF7">
        <w:rPr>
          <w:color w:val="222222"/>
          <w:szCs w:val="22"/>
          <w:shd w:val="clear" w:color="auto" w:fill="FFFFFF"/>
        </w:rPr>
        <w:t>defin</w:t>
      </w:r>
      <w:r w:rsidR="00C3430A">
        <w:rPr>
          <w:color w:val="222222"/>
          <w:szCs w:val="22"/>
          <w:shd w:val="clear" w:color="auto" w:fill="FFFFFF"/>
        </w:rPr>
        <w:t>e</w:t>
      </w:r>
      <w:r w:rsidRPr="00226DF7">
        <w:rPr>
          <w:color w:val="222222"/>
          <w:szCs w:val="22"/>
          <w:shd w:val="clear" w:color="auto" w:fill="FFFFFF"/>
        </w:rPr>
        <w:t xml:space="preserve"> como se va a llevar a cabo la interacción del usuario con el sistema de forma general</w:t>
      </w:r>
      <w:r w:rsidR="00C3430A">
        <w:rPr>
          <w:color w:val="222222"/>
          <w:szCs w:val="22"/>
          <w:shd w:val="clear" w:color="auto" w:fill="FFFFFF"/>
        </w:rPr>
        <w:t>. Este diagrama se verá fuertemente influenciado por el patrón MVC, ya que cada vez que el usuario interactúe con el sistema éste seguirá el diseño del patrón MVC en el tratamiento de la información requerida por el usuario.</w:t>
      </w:r>
    </w:p>
    <w:p w14:paraId="3C8B871E" w14:textId="77777777" w:rsidR="00E770D0" w:rsidRDefault="00204821" w:rsidP="00E770D0">
      <w:pPr>
        <w:keepNext/>
        <w:ind w:firstLine="720"/>
      </w:pPr>
      <w:r>
        <w:rPr>
          <w:noProof/>
          <w:color w:val="222222"/>
          <w:szCs w:val="22"/>
          <w:shd w:val="clear" w:color="auto" w:fill="FFFFFF"/>
        </w:rPr>
        <w:lastRenderedPageBreak/>
        <w:pict w14:anchorId="7C6B1DC8">
          <v:shape id="_x0000_i1048" type="#_x0000_t75" alt="diagrama de interacción" style="width:353.1pt;height:333.1pt;mso-width-percent:0;mso-height-percent:0;mso-width-percent:0;mso-height-percent:0">
            <v:imagedata r:id="rId97" o:title="diagrama de interacción"/>
          </v:shape>
        </w:pict>
      </w:r>
    </w:p>
    <w:p w14:paraId="4F281C99" w14:textId="16C4DB6B" w:rsidR="009B312D" w:rsidRDefault="00E770D0" w:rsidP="00E770D0">
      <w:pPr>
        <w:pStyle w:val="Descripcin"/>
        <w:ind w:left="1440" w:firstLine="720"/>
        <w:rPr>
          <w:sz w:val="20"/>
        </w:rPr>
      </w:pPr>
      <w:bookmarkStart w:id="924" w:name="_Toc50542736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29</w:t>
      </w:r>
      <w:r>
        <w:fldChar w:fldCharType="end"/>
      </w:r>
      <w:r>
        <w:rPr>
          <w:sz w:val="20"/>
        </w:rPr>
        <w:t xml:space="preserve"> </w:t>
      </w:r>
      <w:r w:rsidR="000F1259" w:rsidRPr="000F1259">
        <w:rPr>
          <w:sz w:val="20"/>
        </w:rPr>
        <w:t>Diagrama de interacción sistema-usuario</w:t>
      </w:r>
      <w:bookmarkEnd w:id="924"/>
    </w:p>
    <w:p w14:paraId="0A3B3E8C" w14:textId="77777777" w:rsidR="000F1259" w:rsidRPr="000F1259" w:rsidRDefault="000F1259" w:rsidP="000F1259"/>
    <w:p w14:paraId="2712C9D6" w14:textId="38A8E97E" w:rsidR="008A5CCE" w:rsidRDefault="008A5CCE" w:rsidP="008A5CCE">
      <w:pPr>
        <w:rPr>
          <w:color w:val="222222"/>
          <w:szCs w:val="22"/>
          <w:shd w:val="clear" w:color="auto" w:fill="FFFFFF"/>
        </w:rPr>
      </w:pPr>
      <w:r>
        <w:rPr>
          <w:color w:val="222222"/>
          <w:szCs w:val="22"/>
          <w:shd w:val="clear" w:color="auto" w:fill="FFFFFF"/>
        </w:rPr>
        <w:tab/>
        <w:t>Cuando el usuario realice algún tipo de petición HTTP a la aplicación web a través de cualquiera de sus vistas el controlador será quién reciba la notificación del evento hecho por el usuario, encargándose posteriormente de gestionarlo.</w:t>
      </w:r>
    </w:p>
    <w:p w14:paraId="785D55C8" w14:textId="2214077E" w:rsidR="008A5CCE" w:rsidRDefault="008A5CCE" w:rsidP="008A5CCE">
      <w:pPr>
        <w:rPr>
          <w:color w:val="222222"/>
          <w:szCs w:val="22"/>
          <w:shd w:val="clear" w:color="auto" w:fill="FFFFFF"/>
        </w:rPr>
      </w:pPr>
      <w:r>
        <w:rPr>
          <w:color w:val="222222"/>
          <w:szCs w:val="22"/>
          <w:shd w:val="clear" w:color="auto" w:fill="FFFFFF"/>
        </w:rPr>
        <w:tab/>
        <w:t xml:space="preserve">El controlador seguidamente accederá al modelo, ya sea para crear o modificar en él algún dato pedido por el usuario (crear oferta de prácticas, modificar competencia profesional, </w:t>
      </w:r>
      <w:proofErr w:type="spellStart"/>
      <w:r>
        <w:rPr>
          <w:color w:val="222222"/>
          <w:szCs w:val="22"/>
          <w:shd w:val="clear" w:color="auto" w:fill="FFFFFF"/>
        </w:rPr>
        <w:t>etc</w:t>
      </w:r>
      <w:proofErr w:type="spellEnd"/>
      <w:r>
        <w:rPr>
          <w:color w:val="222222"/>
          <w:szCs w:val="22"/>
          <w:shd w:val="clear" w:color="auto" w:fill="FFFFFF"/>
        </w:rPr>
        <w:t xml:space="preserve">) o bien para solicitar información de algún modelo (ver perfil de usuario estudiante, ver información de una oferta de prácticas, etc.). El modelo es quién se encarga de gestionar los datos de la aplicación, sin </w:t>
      </w:r>
      <w:proofErr w:type="gramStart"/>
      <w:r>
        <w:rPr>
          <w:color w:val="222222"/>
          <w:szCs w:val="22"/>
          <w:shd w:val="clear" w:color="auto" w:fill="FFFFFF"/>
        </w:rPr>
        <w:t>embargo</w:t>
      </w:r>
      <w:proofErr w:type="gramEnd"/>
      <w:r>
        <w:rPr>
          <w:color w:val="222222"/>
          <w:szCs w:val="22"/>
          <w:shd w:val="clear" w:color="auto" w:fill="FFFFFF"/>
        </w:rPr>
        <w:t xml:space="preserve"> este no tiene conocimiento directo sobre las vistas.</w:t>
      </w:r>
    </w:p>
    <w:p w14:paraId="0E34D54D" w14:textId="6521DE78" w:rsidR="008A5CCE" w:rsidRDefault="008A5CCE" w:rsidP="008A5CCE">
      <w:pPr>
        <w:rPr>
          <w:color w:val="222222"/>
          <w:szCs w:val="22"/>
          <w:shd w:val="clear" w:color="auto" w:fill="FFFFFF"/>
        </w:rPr>
      </w:pPr>
      <w:r>
        <w:rPr>
          <w:color w:val="222222"/>
          <w:szCs w:val="22"/>
          <w:shd w:val="clear" w:color="auto" w:fill="FFFFFF"/>
        </w:rPr>
        <w:lastRenderedPageBreak/>
        <w:tab/>
        <w:t>Por último y una vez obtenidos los datos necesarios del modelo, el controlar delega toda la información obtenida a las correspondientes vistas que deberán generar la interfaz apropiada para el usuario.</w:t>
      </w:r>
    </w:p>
    <w:p w14:paraId="31DC0A54" w14:textId="77777777" w:rsidR="003F47D0" w:rsidRPr="00226DF7" w:rsidRDefault="003F47D0" w:rsidP="008A5CCE">
      <w:pPr>
        <w:rPr>
          <w:szCs w:val="22"/>
        </w:rPr>
      </w:pPr>
    </w:p>
    <w:p w14:paraId="4CCA2667" w14:textId="62E3AA1D" w:rsidR="00531C3F" w:rsidRDefault="00DD61E2" w:rsidP="00DD61E2">
      <w:pPr>
        <w:pStyle w:val="Ttulo"/>
      </w:pPr>
      <w:bookmarkStart w:id="925" w:name="_Toc486444103"/>
      <w:bookmarkStart w:id="926" w:name="_Toc505427083"/>
      <w:bookmarkStart w:id="927" w:name="_Toc505427272"/>
      <w:r>
        <w:t>5.5</w:t>
      </w:r>
      <w:r w:rsidR="00E11F29">
        <w:t xml:space="preserve"> </w:t>
      </w:r>
      <w:r w:rsidR="00FB7F8B">
        <w:t>D</w:t>
      </w:r>
      <w:r w:rsidR="00FB7F8B" w:rsidRPr="00E11F29">
        <w:t xml:space="preserve">iseño de </w:t>
      </w:r>
      <w:proofErr w:type="gramStart"/>
      <w:r w:rsidR="00FB7F8B" w:rsidRPr="00E11F29">
        <w:t>la bases</w:t>
      </w:r>
      <w:proofErr w:type="gramEnd"/>
      <w:r w:rsidR="00FB7F8B" w:rsidRPr="00E11F29">
        <w:t xml:space="preserve"> de datos</w:t>
      </w:r>
      <w:bookmarkEnd w:id="925"/>
      <w:bookmarkEnd w:id="926"/>
      <w:bookmarkEnd w:id="927"/>
    </w:p>
    <w:p w14:paraId="21AD8E2D" w14:textId="035A1A82" w:rsidR="0054383A" w:rsidRDefault="00531C3F" w:rsidP="00531C3F">
      <w:r>
        <w:br/>
      </w:r>
      <w:r>
        <w:tab/>
        <w:t xml:space="preserve">A </w:t>
      </w:r>
      <w:proofErr w:type="gramStart"/>
      <w:r>
        <w:t>continuación</w:t>
      </w:r>
      <w:proofErr w:type="gramEnd"/>
      <w:r>
        <w:t xml:space="preserve"> se hará una descripción del sistema de gestión usado para la base de datos de la aplicación así como la integración de esta en nuestro sistema.</w:t>
      </w:r>
    </w:p>
    <w:p w14:paraId="2A664810" w14:textId="77777777" w:rsidR="009876CB" w:rsidRPr="00531C3F" w:rsidRDefault="009876CB" w:rsidP="00531C3F"/>
    <w:p w14:paraId="570CC795" w14:textId="16C52015" w:rsidR="000A7BF6" w:rsidRPr="00DD61E2" w:rsidRDefault="00DD61E2" w:rsidP="00DD61E2">
      <w:pPr>
        <w:pStyle w:val="Subttulo"/>
        <w:ind w:firstLine="720"/>
        <w:rPr>
          <w:rStyle w:val="nfasissutil"/>
          <w:iCs w:val="0"/>
        </w:rPr>
      </w:pPr>
      <w:bookmarkStart w:id="928" w:name="_Toc505427084"/>
      <w:bookmarkStart w:id="929" w:name="_Toc505427273"/>
      <w:r w:rsidRPr="00DD61E2">
        <w:rPr>
          <w:rStyle w:val="nfasissutil"/>
          <w:iCs w:val="0"/>
        </w:rPr>
        <w:t>5.5.1</w:t>
      </w:r>
      <w:r w:rsidR="00531C3F" w:rsidRPr="00DD61E2">
        <w:rPr>
          <w:rStyle w:val="nfasissutil"/>
          <w:iCs w:val="0"/>
        </w:rPr>
        <w:t xml:space="preserve"> Sistema Gestor de la Base de Datos</w:t>
      </w:r>
      <w:bookmarkEnd w:id="928"/>
      <w:bookmarkEnd w:id="929"/>
    </w:p>
    <w:p w14:paraId="50A0064A" w14:textId="1D4FEA64" w:rsidR="000A7BF6" w:rsidRDefault="00F1757D" w:rsidP="000A7BF6">
      <w:r>
        <w:br/>
      </w:r>
      <w:r w:rsidR="000A7BF6">
        <w:tab/>
        <w:t xml:space="preserve">Como ya hemos mencionado anteriormente el sistema gestor escogido que administrará la base de datos </w:t>
      </w:r>
      <w:proofErr w:type="spellStart"/>
      <w:r w:rsidR="000A7BF6">
        <w:t>PostgreSQL</w:t>
      </w:r>
      <w:proofErr w:type="spellEnd"/>
      <w:r w:rsidR="000A7BF6">
        <w:t xml:space="preserve"> de nuestra aplicación es el </w:t>
      </w:r>
      <w:proofErr w:type="spellStart"/>
      <w:r w:rsidR="000A7BF6">
        <w:t>pgAdmin</w:t>
      </w:r>
      <w:proofErr w:type="spellEnd"/>
      <w:r w:rsidR="000A7BF6">
        <w:t xml:space="preserve"> III, el cual proporciona una librería gráfica multiplataforma lo que permite usarse en Linux, Windows, Mac OS, Solaris y muchos más sistemas operativos.</w:t>
      </w:r>
    </w:p>
    <w:p w14:paraId="261E1F8C" w14:textId="77777777" w:rsidR="000A7BF6" w:rsidRDefault="000A7BF6" w:rsidP="000A7BF6">
      <w:r>
        <w:tab/>
        <w:t>Este gestor tiene multitud de características, desde permitir al usuario escribir consultas SQL simples hasta desarrollar bases de datos complejas. También incluye un editor SQL con resaltado de sintaxis, un editor de código de la parte del servidor, un agente para lanzar scripts programados y muchas más características.</w:t>
      </w:r>
    </w:p>
    <w:p w14:paraId="33002696" w14:textId="31D113CB" w:rsidR="000A7BF6" w:rsidRDefault="000A7BF6" w:rsidP="000A7BF6">
      <w:pPr>
        <w:rPr>
          <w:rStyle w:val="nfasissutil"/>
          <w:b/>
        </w:rPr>
      </w:pPr>
      <w:r>
        <w:tab/>
        <w:t>Sin duda con este gestor y su multitud de características garantizaremos una buena gestión de nuestra base de datos.</w:t>
      </w:r>
      <w:r>
        <w:rPr>
          <w:rStyle w:val="nfasissutil"/>
          <w:b/>
        </w:rPr>
        <w:tab/>
      </w:r>
    </w:p>
    <w:p w14:paraId="0DDCB08D" w14:textId="45E0955E" w:rsidR="009876CB" w:rsidRPr="009876CB" w:rsidRDefault="00DD61E2" w:rsidP="00DC70F7">
      <w:pPr>
        <w:pStyle w:val="Subttulo"/>
        <w:ind w:firstLine="720"/>
        <w:jc w:val="both"/>
      </w:pPr>
      <w:bookmarkStart w:id="930" w:name="_Toc505427085"/>
      <w:bookmarkStart w:id="931" w:name="_Toc505427274"/>
      <w:r>
        <w:rPr>
          <w:rStyle w:val="nfasissutil"/>
        </w:rPr>
        <w:t>5.5.2</w:t>
      </w:r>
      <w:r w:rsidR="0037092A" w:rsidRPr="0037092A">
        <w:rPr>
          <w:rStyle w:val="nfasissutil"/>
        </w:rPr>
        <w:t xml:space="preserve"> Integración del SGBD en nuestro sistema</w:t>
      </w:r>
      <w:bookmarkEnd w:id="930"/>
      <w:bookmarkEnd w:id="931"/>
    </w:p>
    <w:p w14:paraId="48E8613B" w14:textId="6AA66E27" w:rsidR="000A7BF6" w:rsidRPr="000A7BF6" w:rsidRDefault="000A7BF6" w:rsidP="00DC70F7">
      <w:pPr>
        <w:spacing w:before="240"/>
      </w:pPr>
      <w:r>
        <w:tab/>
      </w:r>
      <w:r w:rsidRPr="000A7BF6">
        <w:t xml:space="preserve">A </w:t>
      </w:r>
      <w:proofErr w:type="gramStart"/>
      <w:r w:rsidRPr="000A7BF6">
        <w:t>continuación</w:t>
      </w:r>
      <w:proofErr w:type="gramEnd"/>
      <w:r w:rsidRPr="000A7BF6">
        <w:t xml:space="preserve"> se mostrará la base de datos de nuestra aplicación web, llamada tfg_v1_development y la cual estará compuesta por las tablas correspondientes a los modelos que hemos visto en los apartados anteriores. Uno de los archivos principales de todo proyecto en Ruby </w:t>
      </w:r>
      <w:proofErr w:type="spellStart"/>
      <w:r w:rsidRPr="000A7BF6">
        <w:t>on</w:t>
      </w:r>
      <w:proofErr w:type="spellEnd"/>
      <w:r w:rsidRPr="000A7BF6">
        <w:t xml:space="preserve"> </w:t>
      </w:r>
      <w:proofErr w:type="spellStart"/>
      <w:r w:rsidRPr="000A7BF6">
        <w:t>Rails</w:t>
      </w:r>
      <w:proofErr w:type="spellEnd"/>
      <w:r w:rsidRPr="000A7BF6">
        <w:t xml:space="preserve"> es el </w:t>
      </w:r>
      <w:r w:rsidRPr="000A7BF6">
        <w:lastRenderedPageBreak/>
        <w:t>“</w:t>
      </w:r>
      <w:proofErr w:type="spellStart"/>
      <w:r w:rsidRPr="000A7BF6">
        <w:t>schema.rb</w:t>
      </w:r>
      <w:proofErr w:type="spellEnd"/>
      <w:r w:rsidRPr="000A7BF6">
        <w:t>” archivo el cual representa en código fuente la estructura de la base de datos de nuestro proyecto. Gracias a este archivo tendremos una visión actualizada de nuestra base de datos en todo momento, hagamos cambios en ella o no.</w:t>
      </w:r>
    </w:p>
    <w:p w14:paraId="6A45B46B" w14:textId="77777777" w:rsidR="00235F80" w:rsidRPr="006211ED" w:rsidRDefault="00235F80" w:rsidP="00235F80">
      <w:pPr>
        <w:autoSpaceDE w:val="0"/>
        <w:autoSpaceDN w:val="0"/>
        <w:adjustRightInd w:val="0"/>
        <w:spacing w:after="0" w:line="240" w:lineRule="auto"/>
        <w:jc w:val="left"/>
        <w:rPr>
          <w:rFonts w:ascii="Courier New" w:hAnsi="Courier New" w:cs="Courier New"/>
          <w:color w:val="000000"/>
          <w:sz w:val="20"/>
          <w:highlight w:val="white"/>
          <w:lang w:eastAsia="en-GB"/>
        </w:rPr>
      </w:pPr>
    </w:p>
    <w:p w14:paraId="0F2762E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roofErr w:type="spellStart"/>
      <w:proofErr w:type="gramStart"/>
      <w:r>
        <w:rPr>
          <w:rFonts w:ascii="Courier New" w:hAnsi="Courier New" w:cs="Courier New"/>
          <w:color w:val="000000"/>
          <w:sz w:val="20"/>
          <w:highlight w:val="white"/>
          <w:lang w:val="en-GB" w:eastAsia="en-GB"/>
        </w:rPr>
        <w:t>ActiveRecord</w:t>
      </w:r>
      <w:proofErr w:type="spellEnd"/>
      <w:r>
        <w:rPr>
          <w:rFonts w:ascii="Courier New" w:hAnsi="Courier New" w:cs="Courier New"/>
          <w:b/>
          <w:bCs/>
          <w:color w:val="000080"/>
          <w:sz w:val="20"/>
          <w:highlight w:val="white"/>
          <w:lang w:val="en-GB" w:eastAsia="en-GB"/>
        </w:rPr>
        <w:t>::</w:t>
      </w:r>
      <w:proofErr w:type="spellStart"/>
      <w:proofErr w:type="gramEnd"/>
      <w:r>
        <w:rPr>
          <w:rFonts w:ascii="Courier New" w:hAnsi="Courier New" w:cs="Courier New"/>
          <w:color w:val="000000"/>
          <w:sz w:val="20"/>
          <w:highlight w:val="white"/>
          <w:lang w:val="en-GB" w:eastAsia="en-GB"/>
        </w:rPr>
        <w:t>Schema</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define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version: </w:t>
      </w:r>
      <w:r>
        <w:rPr>
          <w:rFonts w:ascii="Courier New" w:hAnsi="Courier New" w:cs="Courier New"/>
          <w:color w:val="FF8000"/>
          <w:sz w:val="20"/>
          <w:highlight w:val="white"/>
          <w:lang w:val="en-GB" w:eastAsia="en-GB"/>
        </w:rPr>
        <w:t>20170620162038</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p>
    <w:p w14:paraId="750955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0214F6A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These are extensions that must be enabled in order to support this database</w:t>
      </w:r>
    </w:p>
    <w:p w14:paraId="794799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enable_extension</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plpgsql</w:t>
      </w:r>
      <w:proofErr w:type="spellEnd"/>
      <w:r>
        <w:rPr>
          <w:rFonts w:ascii="Courier New" w:hAnsi="Courier New" w:cs="Courier New"/>
          <w:color w:val="808080"/>
          <w:sz w:val="20"/>
          <w:highlight w:val="white"/>
          <w:lang w:val="en-GB" w:eastAsia="en-GB"/>
        </w:rPr>
        <w:t>"</w:t>
      </w:r>
    </w:p>
    <w:p w14:paraId="4AD775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6D2D94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cv_skills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1E6B27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2A595D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nombre</w:t>
      </w:r>
      <w:proofErr w:type="spellEnd"/>
      <w:r>
        <w:rPr>
          <w:rFonts w:ascii="Courier New" w:hAnsi="Courier New" w:cs="Courier New"/>
          <w:color w:val="808080"/>
          <w:sz w:val="20"/>
          <w:highlight w:val="white"/>
          <w:lang w:val="en-GB" w:eastAsia="en-GB"/>
        </w:rPr>
        <w:t>"</w:t>
      </w:r>
    </w:p>
    <w:p w14:paraId="4156123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1E061C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"date"</w:t>
      </w:r>
    </w:p>
    <w:p w14:paraId="6B70F3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749B25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14ABFB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index_cv_skills_on_user_id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7BA8C3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455EDA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F89C2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"studies"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2E85B6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47065C5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5A11A0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144EE4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7C763B2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EC9842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"messages"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73E036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sender_id</w:t>
      </w:r>
      <w:proofErr w:type="spellEnd"/>
      <w:r>
        <w:rPr>
          <w:rFonts w:ascii="Courier New" w:hAnsi="Courier New" w:cs="Courier New"/>
          <w:color w:val="808080"/>
          <w:sz w:val="20"/>
          <w:highlight w:val="white"/>
          <w:lang w:val="en-GB" w:eastAsia="en-GB"/>
        </w:rPr>
        <w:t>"</w:t>
      </w:r>
    </w:p>
    <w:p w14:paraId="7B96730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recipient_id</w:t>
      </w:r>
      <w:proofErr w:type="spellEnd"/>
      <w:r>
        <w:rPr>
          <w:rFonts w:ascii="Courier New" w:hAnsi="Courier New" w:cs="Courier New"/>
          <w:color w:val="808080"/>
          <w:sz w:val="20"/>
          <w:highlight w:val="white"/>
          <w:lang w:val="en-GB" w:eastAsia="en-GB"/>
        </w:rPr>
        <w:t>"</w:t>
      </w:r>
    </w:p>
    <w:p w14:paraId="55C8DBC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time_send</w:t>
      </w:r>
      <w:proofErr w:type="spellEnd"/>
      <w:r>
        <w:rPr>
          <w:rFonts w:ascii="Courier New" w:hAnsi="Courier New" w:cs="Courier New"/>
          <w:color w:val="808080"/>
          <w:sz w:val="20"/>
          <w:highlight w:val="white"/>
          <w:lang w:val="en-GB" w:eastAsia="en-GB"/>
        </w:rPr>
        <w:t>"</w:t>
      </w:r>
    </w:p>
    <w:p w14:paraId="15A4D06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"subject"</w:t>
      </w:r>
    </w:p>
    <w:p w14:paraId="6EDB576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"body"</w:t>
      </w:r>
    </w:p>
    <w:p w14:paraId="6FB50AC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readed</w:t>
      </w:r>
      <w:proofErr w:type="spellEnd"/>
      <w:r>
        <w:rPr>
          <w:rFonts w:ascii="Courier New" w:hAnsi="Courier New" w:cs="Courier New"/>
          <w:color w:val="808080"/>
          <w:sz w:val="20"/>
          <w:highlight w:val="white"/>
          <w:lang w:val="en-GB" w:eastAsia="en-GB"/>
        </w:rPr>
        <w:t>"</w:t>
      </w:r>
    </w:p>
    <w:p w14:paraId="0F6B074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801FA7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EF192E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349C5C5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6D8F3B9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AEDDC5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offer_id</w:t>
      </w:r>
      <w:proofErr w:type="spellEnd"/>
      <w:r>
        <w:rPr>
          <w:rFonts w:ascii="Courier New" w:hAnsi="Courier New" w:cs="Courier New"/>
          <w:color w:val="808080"/>
          <w:sz w:val="20"/>
          <w:highlight w:val="white"/>
          <w:lang w:val="en-GB" w:eastAsia="en-GB"/>
        </w:rPr>
        <w:t>"</w:t>
      </w:r>
    </w:p>
    <w:p w14:paraId="022B7A6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5904B2F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"users_id_phase1"</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245281E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"phase1"</w:t>
      </w:r>
    </w:p>
    <w:p w14:paraId="0C4D5E8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"phase1_date"</w:t>
      </w:r>
    </w:p>
    <w:p w14:paraId="0F30D1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"users_ids_phase2"</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5ED31E7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"phase2"</w:t>
      </w:r>
    </w:p>
    <w:p w14:paraId="6444F9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"phase2_date"</w:t>
      </w:r>
    </w:p>
    <w:p w14:paraId="4515189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end_date</w:t>
      </w:r>
      <w:proofErr w:type="spellEnd"/>
      <w:r>
        <w:rPr>
          <w:rFonts w:ascii="Courier New" w:hAnsi="Courier New" w:cs="Courier New"/>
          <w:color w:val="808080"/>
          <w:sz w:val="20"/>
          <w:highlight w:val="white"/>
          <w:lang w:val="en-GB" w:eastAsia="en-GB"/>
        </w:rPr>
        <w:t>"</w:t>
      </w:r>
    </w:p>
    <w:p w14:paraId="555C160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winner_id</w:t>
      </w:r>
      <w:proofErr w:type="spellEnd"/>
      <w:r>
        <w:rPr>
          <w:rFonts w:ascii="Courier New" w:hAnsi="Courier New" w:cs="Courier New"/>
          <w:color w:val="808080"/>
          <w:sz w:val="20"/>
          <w:highlight w:val="white"/>
          <w:lang w:val="en-GB" w:eastAsia="en-GB"/>
        </w:rPr>
        <w:t>"</w:t>
      </w:r>
    </w:p>
    <w:p w14:paraId="48C673A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04F5E0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FD616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boolean</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"ended"</w:t>
      </w:r>
    </w:p>
    <w:p w14:paraId="53344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index_offer_inscriptions_on_offer_id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174FC89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index_offer_inscriptions_on_user_id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6ACFF80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76A88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CF5D36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DBCCA3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p>
    <w:p w14:paraId="2EA6CD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50242EA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perfil_id</w:t>
      </w:r>
      <w:proofErr w:type="spellEnd"/>
      <w:r>
        <w:rPr>
          <w:rFonts w:ascii="Courier New" w:hAnsi="Courier New" w:cs="Courier New"/>
          <w:color w:val="808080"/>
          <w:sz w:val="20"/>
          <w:highlight w:val="white"/>
          <w:lang w:val="en-GB" w:eastAsia="en-GB"/>
        </w:rPr>
        <w:t>"</w:t>
      </w:r>
    </w:p>
    <w:p w14:paraId="171DDAB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6F5D4EF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"duration"</w:t>
      </w:r>
    </w:p>
    <w:p w14:paraId="69AC20F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start_date</w:t>
      </w:r>
      <w:proofErr w:type="spellEnd"/>
      <w:r>
        <w:rPr>
          <w:rFonts w:ascii="Courier New" w:hAnsi="Courier New" w:cs="Courier New"/>
          <w:color w:val="808080"/>
          <w:sz w:val="20"/>
          <w:highlight w:val="white"/>
          <w:lang w:val="en-GB" w:eastAsia="en-GB"/>
        </w:rPr>
        <w:t>"</w:t>
      </w:r>
    </w:p>
    <w:p w14:paraId="0B78A0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finish_date</w:t>
      </w:r>
      <w:proofErr w:type="spellEnd"/>
      <w:r>
        <w:rPr>
          <w:rFonts w:ascii="Courier New" w:hAnsi="Courier New" w:cs="Courier New"/>
          <w:color w:val="808080"/>
          <w:sz w:val="20"/>
          <w:highlight w:val="white"/>
          <w:lang w:val="en-GB" w:eastAsia="en-GB"/>
        </w:rPr>
        <w:t>"</w:t>
      </w:r>
    </w:p>
    <w:p w14:paraId="2DA21A0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"hours"</w:t>
      </w:r>
    </w:p>
    <w:p w14:paraId="3ECC39B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"location"</w:t>
      </w:r>
    </w:p>
    <w:p w14:paraId="3BCEA81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"salary"</w:t>
      </w:r>
    </w:p>
    <w:p w14:paraId="0212BA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37BDDB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1F622E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"requirements"</w:t>
      </w:r>
    </w:p>
    <w:p w14:paraId="3AA6E6B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finish_inscription_date</w:t>
      </w:r>
      <w:proofErr w:type="spellEnd"/>
      <w:r>
        <w:rPr>
          <w:rFonts w:ascii="Courier New" w:hAnsi="Courier New" w:cs="Courier New"/>
          <w:color w:val="808080"/>
          <w:sz w:val="20"/>
          <w:highlight w:val="white"/>
          <w:lang w:val="en-GB" w:eastAsia="en-GB"/>
        </w:rPr>
        <w:t>"</w:t>
      </w:r>
    </w:p>
    <w:p w14:paraId="2FECF3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index_offers_on_user_id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303944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FF5D1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47EFFE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"provinces"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072B93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DD25F1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A95D4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0F7143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01CF0D9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F495FF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"roles"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3CF3D8E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71D51A0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753EE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9E650A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63B1EC7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BCA69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universidads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F506B3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B2F180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48BA34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A8703B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8A66C6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398AA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create_table</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w:t>
      </w:r>
      <w:proofErr w:type="gramStart"/>
      <w:r>
        <w:rPr>
          <w:rFonts w:ascii="Courier New" w:hAnsi="Courier New" w:cs="Courier New"/>
          <w:color w:val="000000"/>
          <w:sz w:val="20"/>
          <w:highlight w:val="white"/>
          <w:lang w:val="en-GB" w:eastAsia="en-GB"/>
        </w:rPr>
        <w:t>: :cascade</w:t>
      </w:r>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2D080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"name"</w:t>
      </w:r>
    </w:p>
    <w:p w14:paraId="23D616F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"email"</w:t>
      </w:r>
    </w:p>
    <w:p w14:paraId="673B95C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password_digest</w:t>
      </w:r>
      <w:proofErr w:type="spellEnd"/>
      <w:r>
        <w:rPr>
          <w:rFonts w:ascii="Courier New" w:hAnsi="Courier New" w:cs="Courier New"/>
          <w:color w:val="808080"/>
          <w:sz w:val="20"/>
          <w:highlight w:val="white"/>
          <w:lang w:val="en-GB" w:eastAsia="en-GB"/>
        </w:rPr>
        <w:t>"</w:t>
      </w:r>
    </w:p>
    <w:p w14:paraId="73EF1A1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created_at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36C9A44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updated_at</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0B0E8D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role_id</w:t>
      </w:r>
      <w:proofErr w:type="spellEnd"/>
      <w:r>
        <w:rPr>
          <w:rFonts w:ascii="Courier New" w:hAnsi="Courier New" w:cs="Courier New"/>
          <w:color w:val="808080"/>
          <w:sz w:val="20"/>
          <w:highlight w:val="white"/>
          <w:lang w:val="en-GB" w:eastAsia="en-GB"/>
        </w:rPr>
        <w:t>"</w:t>
      </w:r>
    </w:p>
    <w:p w14:paraId="4DE0D2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last_name</w:t>
      </w:r>
      <w:proofErr w:type="spellEnd"/>
      <w:r>
        <w:rPr>
          <w:rFonts w:ascii="Courier New" w:hAnsi="Courier New" w:cs="Courier New"/>
          <w:color w:val="808080"/>
          <w:sz w:val="20"/>
          <w:highlight w:val="white"/>
          <w:lang w:val="en-GB" w:eastAsia="en-GB"/>
        </w:rPr>
        <w:t>"</w:t>
      </w:r>
    </w:p>
    <w:p w14:paraId="44E8F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birth_date</w:t>
      </w:r>
      <w:proofErr w:type="spellEnd"/>
      <w:r>
        <w:rPr>
          <w:rFonts w:ascii="Courier New" w:hAnsi="Courier New" w:cs="Courier New"/>
          <w:color w:val="808080"/>
          <w:sz w:val="20"/>
          <w:highlight w:val="white"/>
          <w:lang w:val="en-GB" w:eastAsia="en-GB"/>
        </w:rPr>
        <w:t>"</w:t>
      </w:r>
    </w:p>
    <w:p w14:paraId="3813A9D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integer</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"province"</w:t>
      </w:r>
    </w:p>
    <w:p w14:paraId="6567E17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"city"</w:t>
      </w:r>
    </w:p>
    <w:p w14:paraId="5D427BA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datetime</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deleted_at</w:t>
      </w:r>
      <w:proofErr w:type="spellEnd"/>
      <w:r>
        <w:rPr>
          <w:rFonts w:ascii="Courier New" w:hAnsi="Courier New" w:cs="Courier New"/>
          <w:color w:val="808080"/>
          <w:sz w:val="20"/>
          <w:highlight w:val="white"/>
          <w:lang w:val="en-GB" w:eastAsia="en-GB"/>
        </w:rPr>
        <w:t>"</w:t>
      </w:r>
    </w:p>
    <w:p w14:paraId="5A8FCB67" w14:textId="77777777" w:rsidR="00235F80" w:rsidRPr="00453529"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Pr>
          <w:rFonts w:ascii="Courier New" w:hAnsi="Courier New" w:cs="Courier New"/>
          <w:color w:val="000000"/>
          <w:sz w:val="20"/>
          <w:highlight w:val="white"/>
          <w:lang w:val="en-GB" w:eastAsia="en-GB"/>
        </w:rPr>
        <w:t xml:space="preserve">    </w:t>
      </w:r>
      <w:proofErr w:type="spellStart"/>
      <w:proofErr w:type="gramStart"/>
      <w:r w:rsidRPr="00453529">
        <w:rPr>
          <w:rFonts w:ascii="Courier New" w:hAnsi="Courier New" w:cs="Courier New"/>
          <w:color w:val="000000"/>
          <w:sz w:val="20"/>
          <w:highlight w:val="white"/>
          <w:lang w:val="es-ES_tradnl" w:eastAsia="en-GB"/>
        </w:rPr>
        <w:t>t</w:t>
      </w:r>
      <w:r w:rsidRPr="00453529">
        <w:rPr>
          <w:rFonts w:ascii="Courier New" w:hAnsi="Courier New" w:cs="Courier New"/>
          <w:b/>
          <w:bCs/>
          <w:color w:val="000080"/>
          <w:sz w:val="20"/>
          <w:highlight w:val="white"/>
          <w:lang w:val="es-ES_tradnl" w:eastAsia="en-GB"/>
        </w:rPr>
        <w:t>.</w:t>
      </w:r>
      <w:r w:rsidRPr="00453529">
        <w:rPr>
          <w:rFonts w:ascii="Courier New" w:hAnsi="Courier New" w:cs="Courier New"/>
          <w:color w:val="000000"/>
          <w:sz w:val="20"/>
          <w:highlight w:val="white"/>
          <w:lang w:val="es-ES_tradnl" w:eastAsia="en-GB"/>
        </w:rPr>
        <w:t>integer</w:t>
      </w:r>
      <w:proofErr w:type="spellEnd"/>
      <w:proofErr w:type="gramEnd"/>
      <w:r w:rsidRPr="00453529">
        <w:rPr>
          <w:rFonts w:ascii="Courier New" w:hAnsi="Courier New" w:cs="Courier New"/>
          <w:color w:val="000000"/>
          <w:sz w:val="20"/>
          <w:highlight w:val="white"/>
          <w:lang w:val="es-ES_tradnl" w:eastAsia="en-GB"/>
        </w:rPr>
        <w:t xml:space="preserve">  </w:t>
      </w:r>
      <w:r w:rsidRPr="00453529">
        <w:rPr>
          <w:rFonts w:ascii="Courier New" w:hAnsi="Courier New" w:cs="Courier New"/>
          <w:color w:val="808080"/>
          <w:sz w:val="20"/>
          <w:highlight w:val="white"/>
          <w:lang w:val="es-ES_tradnl" w:eastAsia="en-GB"/>
        </w:rPr>
        <w:t>"universidad"</w:t>
      </w:r>
    </w:p>
    <w:p w14:paraId="597B1EA9" w14:textId="77777777" w:rsidR="00235F80" w:rsidRPr="00666108"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453529">
        <w:rPr>
          <w:rFonts w:ascii="Courier New" w:hAnsi="Courier New" w:cs="Courier New"/>
          <w:color w:val="000000"/>
          <w:sz w:val="20"/>
          <w:highlight w:val="white"/>
          <w:lang w:val="es-ES_tradnl" w:eastAsia="en-GB"/>
        </w:rPr>
        <w:t xml:space="preserve">    </w:t>
      </w:r>
      <w:proofErr w:type="spellStart"/>
      <w:proofErr w:type="gramStart"/>
      <w:r w:rsidRPr="00666108">
        <w:rPr>
          <w:rFonts w:ascii="Courier New" w:hAnsi="Courier New" w:cs="Courier New"/>
          <w:color w:val="000000"/>
          <w:sz w:val="20"/>
          <w:highlight w:val="white"/>
          <w:lang w:eastAsia="en-GB"/>
        </w:rPr>
        <w:t>t</w:t>
      </w:r>
      <w:r w:rsidRPr="00666108">
        <w:rPr>
          <w:rFonts w:ascii="Courier New" w:hAnsi="Courier New" w:cs="Courier New"/>
          <w:b/>
          <w:bCs/>
          <w:color w:val="000080"/>
          <w:sz w:val="20"/>
          <w:highlight w:val="white"/>
          <w:lang w:eastAsia="en-GB"/>
        </w:rPr>
        <w:t>.</w:t>
      </w:r>
      <w:r w:rsidRPr="00666108">
        <w:rPr>
          <w:rFonts w:ascii="Courier New" w:hAnsi="Courier New" w:cs="Courier New"/>
          <w:color w:val="000000"/>
          <w:sz w:val="20"/>
          <w:highlight w:val="white"/>
          <w:lang w:eastAsia="en-GB"/>
        </w:rPr>
        <w:t>integer</w:t>
      </w:r>
      <w:proofErr w:type="spellEnd"/>
      <w:proofErr w:type="gramEnd"/>
      <w:r w:rsidRPr="00666108">
        <w:rPr>
          <w:rFonts w:ascii="Courier New" w:hAnsi="Courier New" w:cs="Courier New"/>
          <w:color w:val="000000"/>
          <w:sz w:val="20"/>
          <w:highlight w:val="white"/>
          <w:lang w:eastAsia="en-GB"/>
        </w:rPr>
        <w:t xml:space="preserve">  </w:t>
      </w:r>
      <w:r w:rsidRPr="00666108">
        <w:rPr>
          <w:rFonts w:ascii="Courier New" w:hAnsi="Courier New" w:cs="Courier New"/>
          <w:color w:val="808080"/>
          <w:sz w:val="20"/>
          <w:highlight w:val="white"/>
          <w:lang w:eastAsia="en-GB"/>
        </w:rPr>
        <w:t>"grado"</w:t>
      </w:r>
    </w:p>
    <w:p w14:paraId="635416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666108">
        <w:rPr>
          <w:rFonts w:ascii="Courier New" w:hAnsi="Courier New" w:cs="Courier New"/>
          <w:color w:val="000000"/>
          <w:sz w:val="20"/>
          <w:highlight w:val="white"/>
          <w:lang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string</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"description"</w:t>
      </w:r>
    </w:p>
    <w:p w14:paraId="2C02700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index</w:t>
      </w:r>
      <w:proofErr w:type="spellEnd"/>
      <w:proofErr w:type="gram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role_id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index_users_on_role_id</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proofErr w:type="spellStart"/>
      <w:r>
        <w:rPr>
          <w:rFonts w:ascii="Courier New" w:hAnsi="Courier New" w:cs="Courier New"/>
          <w:color w:val="000000"/>
          <w:sz w:val="20"/>
          <w:highlight w:val="white"/>
          <w:lang w:val="en-GB" w:eastAsia="en-GB"/>
        </w:rPr>
        <w:t>btree</w:t>
      </w:r>
      <w:proofErr w:type="spellEnd"/>
    </w:p>
    <w:p w14:paraId="748FA18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53425E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C9F37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cv_skills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0318A49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p>
    <w:p w14:paraId="637004C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offer_inscriptions</w:t>
      </w:r>
      <w:proofErr w:type="spellEnd"/>
      <w:r>
        <w:rPr>
          <w:rFonts w:ascii="Courier New" w:hAnsi="Courier New" w:cs="Courier New"/>
          <w:color w:val="808080"/>
          <w:sz w:val="20"/>
          <w:highlight w:val="white"/>
          <w:lang w:val="en-GB" w:eastAsia="en-GB"/>
        </w:rPr>
        <w: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5B736BA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add_foreign_key</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75F4F892" w14:textId="77777777" w:rsidR="00235F80" w:rsidRPr="006211ED"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proofErr w:type="spellStart"/>
      <w:r w:rsidRPr="006211ED">
        <w:rPr>
          <w:rFonts w:ascii="Courier New" w:hAnsi="Courier New" w:cs="Courier New"/>
          <w:b/>
          <w:bCs/>
          <w:color w:val="0000FF"/>
          <w:sz w:val="20"/>
          <w:highlight w:val="white"/>
          <w:lang w:eastAsia="en-GB"/>
        </w:rPr>
        <w:t>end</w:t>
      </w:r>
      <w:proofErr w:type="spellEnd"/>
    </w:p>
    <w:p w14:paraId="7280C2DE" w14:textId="50A38A45" w:rsidR="00531C3F" w:rsidRPr="00531C3F" w:rsidRDefault="00F5753E" w:rsidP="00A25EF2">
      <w:pPr>
        <w:pBdr>
          <w:top w:val="single" w:sz="4" w:space="1" w:color="auto"/>
          <w:left w:val="single" w:sz="4" w:space="1" w:color="auto"/>
          <w:bottom w:val="single" w:sz="4" w:space="1" w:color="auto"/>
          <w:right w:val="single" w:sz="4" w:space="1" w:color="auto"/>
        </w:pBdr>
        <w:rPr>
          <w:rStyle w:val="nfasissutil"/>
          <w:b/>
        </w:rPr>
      </w:pPr>
      <w:r>
        <w:rPr>
          <w:rStyle w:val="nfasissutil"/>
          <w:b/>
        </w:rPr>
        <w:br/>
      </w:r>
      <w:r w:rsidR="00531C3F">
        <w:rPr>
          <w:rStyle w:val="nfasissutil"/>
          <w:b/>
        </w:rPr>
        <w:t xml:space="preserve"> </w:t>
      </w:r>
    </w:p>
    <w:p w14:paraId="6DB7D0C2" w14:textId="2DF80867" w:rsidR="00531C3F" w:rsidRPr="00531C3F" w:rsidRDefault="00531C3F" w:rsidP="00531C3F">
      <w:r>
        <w:tab/>
      </w:r>
    </w:p>
    <w:p w14:paraId="027B7A65" w14:textId="21CE508B" w:rsidR="00A834E5" w:rsidRDefault="00DD61E2" w:rsidP="00DD61E2">
      <w:pPr>
        <w:pStyle w:val="Ttulo"/>
      </w:pPr>
      <w:bookmarkStart w:id="932" w:name="_Toc486444104"/>
      <w:bookmarkStart w:id="933" w:name="_Toc505427086"/>
      <w:bookmarkStart w:id="934" w:name="_Toc505427275"/>
      <w:r>
        <w:t>5.6</w:t>
      </w:r>
      <w:r w:rsidR="00E11F29">
        <w:t xml:space="preserve"> </w:t>
      </w:r>
      <w:r w:rsidR="00FB7F8B">
        <w:t>D</w:t>
      </w:r>
      <w:r w:rsidR="00FB7F8B" w:rsidRPr="00E11F29">
        <w:t>iseño de la interfaz</w:t>
      </w:r>
      <w:bookmarkEnd w:id="932"/>
      <w:bookmarkEnd w:id="933"/>
      <w:bookmarkEnd w:id="934"/>
      <w:r w:rsidR="00FB7F8B">
        <w:tab/>
      </w:r>
    </w:p>
    <w:p w14:paraId="37B98E24" w14:textId="54D2BB7C" w:rsidR="00A834E5" w:rsidRDefault="00A834E5" w:rsidP="00DC70F7">
      <w:pPr>
        <w:spacing w:before="240"/>
      </w:pPr>
      <w:r>
        <w:tab/>
        <w:t xml:space="preserve">A </w:t>
      </w:r>
      <w:proofErr w:type="gramStart"/>
      <w:r>
        <w:t>continuación</w:t>
      </w:r>
      <w:proofErr w:type="gramEnd"/>
      <w:r>
        <w:t xml:space="preserve"> se mostrará detalladamente el diseño de las diferentes interfaces de esta aplicación web, desde los interfaces genéricos hasta los diferentes interfaces diseñados para cada rol de usuario. </w:t>
      </w:r>
    </w:p>
    <w:p w14:paraId="1922552A" w14:textId="5EDF9CF6" w:rsidR="00E770D0" w:rsidRDefault="00A13366" w:rsidP="00A834E5">
      <w:r>
        <w:tab/>
      </w:r>
      <w:proofErr w:type="gramStart"/>
      <w:r>
        <w:t>Todos las interfaces</w:t>
      </w:r>
      <w:proofErr w:type="gramEnd"/>
      <w:r>
        <w:t xml:space="preserve"> han sido </w:t>
      </w:r>
      <w:r w:rsidR="00DD61E2">
        <w:t>diseñadas</w:t>
      </w:r>
      <w:r>
        <w:t xml:space="preserve"> utilizando el lenguaje CSS y aprovechando los diseños que prop</w:t>
      </w:r>
      <w:r w:rsidR="00FC5918">
        <w:t xml:space="preserve">orciona el </w:t>
      </w:r>
      <w:proofErr w:type="spellStart"/>
      <w:r w:rsidR="00FC5918">
        <w:t>framework</w:t>
      </w:r>
      <w:proofErr w:type="spellEnd"/>
      <w:r w:rsidR="00FC5918">
        <w:t xml:space="preserve"> de diseño </w:t>
      </w:r>
      <w:proofErr w:type="spellStart"/>
      <w:r w:rsidR="00FC5918">
        <w:t>B</w:t>
      </w:r>
      <w:r>
        <w:t>ootstrap</w:t>
      </w:r>
      <w:proofErr w:type="spellEnd"/>
      <w:r>
        <w:t>.</w:t>
      </w:r>
    </w:p>
    <w:p w14:paraId="4C0F3412" w14:textId="77777777" w:rsidR="00255B28" w:rsidRDefault="00255B28" w:rsidP="00A834E5"/>
    <w:p w14:paraId="75915083" w14:textId="01E881C6" w:rsidR="00A834E5" w:rsidRPr="000A7BF6" w:rsidRDefault="00DD61E2" w:rsidP="00DD61E2">
      <w:pPr>
        <w:pStyle w:val="Subttulo"/>
        <w:ind w:firstLine="720"/>
        <w:jc w:val="both"/>
        <w:rPr>
          <w:rStyle w:val="nfasissutil"/>
        </w:rPr>
      </w:pPr>
      <w:bookmarkStart w:id="935" w:name="_Toc505427087"/>
      <w:bookmarkStart w:id="936" w:name="_Toc505427276"/>
      <w:r>
        <w:rPr>
          <w:rStyle w:val="nfasissutil"/>
        </w:rPr>
        <w:t>5.6.1</w:t>
      </w:r>
      <w:r w:rsidR="00A834E5" w:rsidRPr="000A7BF6">
        <w:rPr>
          <w:rStyle w:val="nfasissutil"/>
        </w:rPr>
        <w:t xml:space="preserve"> </w:t>
      </w:r>
      <w:r w:rsidR="00FB7F8B">
        <w:rPr>
          <w:rStyle w:val="nfasissutil"/>
        </w:rPr>
        <w:t>I</w:t>
      </w:r>
      <w:r w:rsidR="00FB7F8B" w:rsidRPr="000A7BF6">
        <w:rPr>
          <w:rStyle w:val="nfasissutil"/>
        </w:rPr>
        <w:t>nterfaces públicos</w:t>
      </w:r>
      <w:bookmarkEnd w:id="935"/>
      <w:bookmarkEnd w:id="936"/>
    </w:p>
    <w:p w14:paraId="774FD0EE" w14:textId="1B80EEB9" w:rsidR="00255B28" w:rsidRDefault="00A834E5" w:rsidP="00DC70F7">
      <w:pPr>
        <w:spacing w:before="240"/>
      </w:pPr>
      <w:r>
        <w:tab/>
      </w:r>
      <w:r w:rsidR="00AB6A68">
        <w:t xml:space="preserve">En primer </w:t>
      </w:r>
      <w:proofErr w:type="gramStart"/>
      <w:r w:rsidR="00AB6A68">
        <w:t>lugar</w:t>
      </w:r>
      <w:proofErr w:type="gramEnd"/>
      <w:r w:rsidR="00AB6A68">
        <w:t xml:space="preserve"> detallaremos aquellos interfaces que son públicos, es decir, están visibles a cualquier usuario que interactúe con la aplicación sin tener que estar registrado o haber iniciado sesión.</w:t>
      </w:r>
    </w:p>
    <w:p w14:paraId="3C52F51E" w14:textId="77777777" w:rsidR="00DD61E2" w:rsidRDefault="00DD61E2" w:rsidP="00A834E5"/>
    <w:p w14:paraId="7A629AEA" w14:textId="77777777" w:rsidR="00DC70F7" w:rsidRDefault="00DC70F7" w:rsidP="00A834E5"/>
    <w:p w14:paraId="70197ADE" w14:textId="146EC9DA" w:rsidR="00255B28" w:rsidRDefault="00DD61E2" w:rsidP="00DD61E2">
      <w:pPr>
        <w:pStyle w:val="Subttulo"/>
        <w:ind w:left="720"/>
        <w:jc w:val="both"/>
      </w:pPr>
      <w:bookmarkStart w:id="937" w:name="_Toc505427088"/>
      <w:bookmarkStart w:id="938" w:name="_Toc505427277"/>
      <w:r>
        <w:rPr>
          <w:rStyle w:val="nfasissutil"/>
        </w:rPr>
        <w:lastRenderedPageBreak/>
        <w:t>5.6.1.1</w:t>
      </w:r>
      <w:r w:rsidR="00AB6A68" w:rsidRPr="00AB6A68">
        <w:rPr>
          <w:rStyle w:val="nfasissutil"/>
        </w:rPr>
        <w:t xml:space="preserve"> Pantalla de bienvenida o home</w:t>
      </w:r>
      <w:bookmarkEnd w:id="937"/>
      <w:bookmarkEnd w:id="938"/>
    </w:p>
    <w:p w14:paraId="1C8B7AE8" w14:textId="3FCFC755" w:rsidR="00255B28" w:rsidRPr="00255B28" w:rsidRDefault="00255B28" w:rsidP="00DC70F7">
      <w:pPr>
        <w:spacing w:before="240"/>
      </w:pPr>
      <w:r>
        <w:tab/>
      </w:r>
      <w:r w:rsidRPr="00255B28">
        <w:t>La pantalla de bienvenida o home ha sido diseñada con el objetivo de dar una imagen sencilla a la vez que moderna al usuario que acceda por primera vez a la aplicación, así como también introducir el objetivo principal de esta y hacia quién va destinada, animando al usuario a registrarse en ella.</w:t>
      </w:r>
    </w:p>
    <w:p w14:paraId="5107FCAD" w14:textId="77777777" w:rsidR="00A13B3A" w:rsidRDefault="00204821" w:rsidP="00A13B3A">
      <w:pPr>
        <w:keepNext/>
      </w:pPr>
      <w:r>
        <w:rPr>
          <w:rStyle w:val="nfasissutil"/>
          <w:noProof/>
        </w:rPr>
        <w:pict w14:anchorId="5FBBC73B">
          <v:shape id="_x0000_i1047" type="#_x0000_t75" alt="root" style="width:462.7pt;height:262.95pt;mso-width-percent:0;mso-height-percent:0;mso-width-percent:0;mso-height-percent:0">
            <v:imagedata r:id="rId98" o:title="root"/>
          </v:shape>
        </w:pict>
      </w:r>
    </w:p>
    <w:p w14:paraId="02998655" w14:textId="374E2D3C" w:rsidR="00AB6A68" w:rsidRDefault="00A13B3A" w:rsidP="00A13B3A">
      <w:pPr>
        <w:pStyle w:val="Descripcin"/>
        <w:ind w:left="1440"/>
        <w:rPr>
          <w:sz w:val="20"/>
        </w:rPr>
      </w:pPr>
      <w:bookmarkStart w:id="939" w:name="_Toc50542736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30</w:t>
      </w:r>
      <w:r>
        <w:fldChar w:fldCharType="end"/>
      </w:r>
      <w:r>
        <w:rPr>
          <w:sz w:val="20"/>
        </w:rPr>
        <w:t xml:space="preserve"> </w:t>
      </w:r>
      <w:r w:rsidR="000F1259" w:rsidRPr="000F1259">
        <w:rPr>
          <w:sz w:val="20"/>
        </w:rPr>
        <w:t>Captura de pantalla de la pantalla principal de la aplicación</w:t>
      </w:r>
      <w:bookmarkEnd w:id="939"/>
    </w:p>
    <w:p w14:paraId="2D5C4F70" w14:textId="77777777" w:rsidR="000F1259" w:rsidRDefault="000F1259" w:rsidP="000F1259"/>
    <w:p w14:paraId="20E7E234" w14:textId="77777777" w:rsidR="000D1ADF" w:rsidRDefault="000D1ADF" w:rsidP="000F1259"/>
    <w:p w14:paraId="7ADDA434" w14:textId="77777777" w:rsidR="000D1ADF" w:rsidRDefault="000D1ADF" w:rsidP="000F1259"/>
    <w:p w14:paraId="23F14B64" w14:textId="77777777" w:rsidR="000D1ADF" w:rsidRDefault="000D1ADF" w:rsidP="000F1259"/>
    <w:p w14:paraId="6BC0B4CB" w14:textId="77777777" w:rsidR="002B5341" w:rsidRDefault="002B5341" w:rsidP="000F1259"/>
    <w:p w14:paraId="5AE4C276" w14:textId="77777777" w:rsidR="002B5341" w:rsidRPr="000F1259" w:rsidRDefault="002B5341" w:rsidP="000F1259"/>
    <w:p w14:paraId="428385CE" w14:textId="24464D74" w:rsidR="00255B28" w:rsidRDefault="00DD61E2" w:rsidP="00DD61E2">
      <w:pPr>
        <w:pStyle w:val="Subttulo"/>
        <w:ind w:firstLine="720"/>
        <w:jc w:val="both"/>
      </w:pPr>
      <w:bookmarkStart w:id="940" w:name="_Toc505427089"/>
      <w:bookmarkStart w:id="941" w:name="_Toc505427278"/>
      <w:r>
        <w:rPr>
          <w:rStyle w:val="nfasissutil"/>
        </w:rPr>
        <w:lastRenderedPageBreak/>
        <w:t>5.6.1.2</w:t>
      </w:r>
      <w:r w:rsidR="00AB6A68">
        <w:rPr>
          <w:rStyle w:val="nfasissutil"/>
        </w:rPr>
        <w:t xml:space="preserve"> Pantalla de </w:t>
      </w:r>
      <w:proofErr w:type="spellStart"/>
      <w:r w:rsidR="00AB6A68">
        <w:rPr>
          <w:rStyle w:val="nfasissutil"/>
        </w:rPr>
        <w:t>login</w:t>
      </w:r>
      <w:bookmarkEnd w:id="940"/>
      <w:bookmarkEnd w:id="941"/>
      <w:proofErr w:type="spellEnd"/>
    </w:p>
    <w:p w14:paraId="4AB106FA" w14:textId="2B4386A7" w:rsidR="00255B28" w:rsidRPr="00255B28" w:rsidRDefault="00255B28" w:rsidP="00DC70F7">
      <w:pPr>
        <w:spacing w:before="240"/>
      </w:pPr>
      <w:r>
        <w:tab/>
      </w:r>
      <w:r w:rsidRPr="00255B28">
        <w:t xml:space="preserve">La pantalla de </w:t>
      </w:r>
      <w:proofErr w:type="spellStart"/>
      <w:r w:rsidRPr="00255B28">
        <w:t>login</w:t>
      </w:r>
      <w:proofErr w:type="spellEnd"/>
      <w:r w:rsidRPr="00255B28">
        <w:t xml:space="preserve"> sigue un diseño simple a la vez que limpio, donde el usuario deberá introducir sus credenciales de acceso (email y </w:t>
      </w:r>
      <w:proofErr w:type="spellStart"/>
      <w:r w:rsidRPr="00255B28">
        <w:t>login</w:t>
      </w:r>
      <w:proofErr w:type="spellEnd"/>
      <w:r w:rsidRPr="00255B28">
        <w:t>) para acceder a la parte privada de la aplicación en el caso de estar registrado.</w:t>
      </w:r>
    </w:p>
    <w:p w14:paraId="3EDC9A70" w14:textId="47A111B0" w:rsidR="001646D6" w:rsidRDefault="002E24DC" w:rsidP="001646D6">
      <w:pPr>
        <w:keepNext/>
      </w:pPr>
      <w:r>
        <w:rPr>
          <w:rStyle w:val="nfasissutil"/>
          <w:noProof/>
          <w:lang w:val="es-ES_tradnl" w:eastAsia="es-ES_tradnl"/>
        </w:rPr>
        <w:drawing>
          <wp:inline distT="0" distB="0" distL="0" distR="0" wp14:anchorId="717A9E00" wp14:editId="64631171">
            <wp:extent cx="5864860" cy="29851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4860" cy="2985135"/>
                    </a:xfrm>
                    <a:prstGeom prst="rect">
                      <a:avLst/>
                    </a:prstGeom>
                    <a:noFill/>
                    <a:ln>
                      <a:noFill/>
                    </a:ln>
                  </pic:spPr>
                </pic:pic>
              </a:graphicData>
            </a:graphic>
          </wp:inline>
        </w:drawing>
      </w:r>
    </w:p>
    <w:p w14:paraId="0854C0C9" w14:textId="7146C42C" w:rsidR="00AB6A68" w:rsidRPr="000F1259" w:rsidRDefault="001646D6" w:rsidP="001646D6">
      <w:pPr>
        <w:pStyle w:val="Descripcin"/>
        <w:ind w:left="720" w:firstLine="720"/>
        <w:rPr>
          <w:rStyle w:val="nfasissutil"/>
          <w:sz w:val="20"/>
        </w:rPr>
      </w:pPr>
      <w:bookmarkStart w:id="942" w:name="_Toc50542736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31</w:t>
      </w:r>
      <w:r>
        <w:fldChar w:fldCharType="end"/>
      </w:r>
      <w:r>
        <w:rPr>
          <w:sz w:val="20"/>
        </w:rPr>
        <w:t xml:space="preserve"> </w:t>
      </w:r>
      <w:r w:rsidR="000F1259" w:rsidRPr="000F1259">
        <w:rPr>
          <w:sz w:val="20"/>
        </w:rPr>
        <w:t xml:space="preserve">Captura de pantalla de la pantalla de </w:t>
      </w:r>
      <w:proofErr w:type="spellStart"/>
      <w:r w:rsidR="000F1259" w:rsidRPr="000F1259">
        <w:rPr>
          <w:sz w:val="20"/>
        </w:rPr>
        <w:t>login</w:t>
      </w:r>
      <w:proofErr w:type="spellEnd"/>
      <w:r w:rsidR="000F1259" w:rsidRPr="000F1259">
        <w:rPr>
          <w:sz w:val="20"/>
        </w:rPr>
        <w:t xml:space="preserve"> de la aplicación.</w:t>
      </w:r>
      <w:bookmarkEnd w:id="942"/>
    </w:p>
    <w:p w14:paraId="54377621" w14:textId="77777777" w:rsidR="00E11F29" w:rsidRDefault="00E11F29" w:rsidP="00E11F29"/>
    <w:p w14:paraId="63A90280" w14:textId="7CCBCA12" w:rsidR="002E24DC" w:rsidRDefault="00DD61E2" w:rsidP="00DD61E2">
      <w:pPr>
        <w:pStyle w:val="Subttulo"/>
        <w:ind w:firstLine="720"/>
        <w:jc w:val="both"/>
        <w:rPr>
          <w:rStyle w:val="nfasissutil"/>
        </w:rPr>
      </w:pPr>
      <w:bookmarkStart w:id="943" w:name="_Toc505427090"/>
      <w:bookmarkStart w:id="944" w:name="_Toc505427279"/>
      <w:r>
        <w:rPr>
          <w:rStyle w:val="nfasissutil"/>
        </w:rPr>
        <w:t>5.6.1.3</w:t>
      </w:r>
      <w:r w:rsidR="002E24DC">
        <w:rPr>
          <w:rStyle w:val="nfasissutil"/>
        </w:rPr>
        <w:t xml:space="preserve"> Pantalla de recuperar contraseña</w:t>
      </w:r>
      <w:bookmarkEnd w:id="943"/>
      <w:bookmarkEnd w:id="944"/>
    </w:p>
    <w:p w14:paraId="354E5A26" w14:textId="2FC6C9E5" w:rsidR="002E24DC" w:rsidRPr="002E24DC" w:rsidRDefault="002E24DC" w:rsidP="00DC70F7">
      <w:pPr>
        <w:spacing w:before="240"/>
      </w:pPr>
      <w:r>
        <w:tab/>
        <w:t xml:space="preserve">A </w:t>
      </w:r>
      <w:proofErr w:type="gramStart"/>
      <w:r>
        <w:t>continuación</w:t>
      </w:r>
      <w:proofErr w:type="gramEnd"/>
      <w:r>
        <w:t xml:space="preserve"> se detallarán las pantallas relativas a la gestión de recuperación de contraseña.</w:t>
      </w:r>
    </w:p>
    <w:p w14:paraId="5723EEF6" w14:textId="77777777" w:rsidR="002E24DC" w:rsidRDefault="002E24DC" w:rsidP="002E24DC">
      <w:pPr>
        <w:keepNext/>
      </w:pPr>
      <w:r>
        <w:lastRenderedPageBreak/>
        <w:tab/>
      </w:r>
      <w:r>
        <w:rPr>
          <w:noProof/>
          <w:lang w:val="es-ES_tradnl" w:eastAsia="es-ES_tradnl"/>
        </w:rPr>
        <w:drawing>
          <wp:inline distT="0" distB="0" distL="0" distR="0" wp14:anchorId="51D98EA1" wp14:editId="6569F0B0">
            <wp:extent cx="5852160" cy="2468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2160" cy="2468880"/>
                    </a:xfrm>
                    <a:prstGeom prst="rect">
                      <a:avLst/>
                    </a:prstGeom>
                    <a:noFill/>
                    <a:ln>
                      <a:noFill/>
                    </a:ln>
                  </pic:spPr>
                </pic:pic>
              </a:graphicData>
            </a:graphic>
          </wp:inline>
        </w:drawing>
      </w:r>
    </w:p>
    <w:p w14:paraId="382817F6" w14:textId="39A6A7DE" w:rsidR="00C04C85" w:rsidRDefault="002E24DC" w:rsidP="00C04C85">
      <w:pPr>
        <w:pStyle w:val="Descripcin"/>
        <w:ind w:left="1440" w:firstLine="720"/>
        <w:rPr>
          <w:sz w:val="20"/>
          <w:szCs w:val="20"/>
        </w:rPr>
      </w:pPr>
      <w:r>
        <w:rPr>
          <w:sz w:val="20"/>
          <w:szCs w:val="20"/>
        </w:rPr>
        <w:t xml:space="preserve">    </w:t>
      </w:r>
      <w:bookmarkStart w:id="945" w:name="_Toc505427366"/>
      <w:r w:rsidRPr="002E24DC">
        <w:rPr>
          <w:sz w:val="20"/>
          <w:szCs w:val="20"/>
        </w:rPr>
        <w:t xml:space="preserve">Figura </w:t>
      </w:r>
      <w:r w:rsidRPr="002E24DC">
        <w:rPr>
          <w:sz w:val="20"/>
          <w:szCs w:val="20"/>
        </w:rPr>
        <w:fldChar w:fldCharType="begin"/>
      </w:r>
      <w:r w:rsidRPr="002E24DC">
        <w:rPr>
          <w:sz w:val="20"/>
          <w:szCs w:val="20"/>
        </w:rPr>
        <w:instrText xml:space="preserve"> </w:instrText>
      </w:r>
      <w:r w:rsidR="00327A0A">
        <w:rPr>
          <w:sz w:val="20"/>
          <w:szCs w:val="20"/>
        </w:rPr>
        <w:instrText>SEQ</w:instrText>
      </w:r>
      <w:r w:rsidRPr="002E24DC">
        <w:rPr>
          <w:sz w:val="20"/>
          <w:szCs w:val="20"/>
        </w:rPr>
        <w:instrText xml:space="preserve"> Figura \* ARABIC </w:instrText>
      </w:r>
      <w:r w:rsidRPr="002E24DC">
        <w:rPr>
          <w:sz w:val="20"/>
          <w:szCs w:val="20"/>
        </w:rPr>
        <w:fldChar w:fldCharType="separate"/>
      </w:r>
      <w:r w:rsidR="00C04C85">
        <w:rPr>
          <w:noProof/>
          <w:sz w:val="20"/>
          <w:szCs w:val="20"/>
        </w:rPr>
        <w:t>32</w:t>
      </w:r>
      <w:r w:rsidRPr="002E24DC">
        <w:rPr>
          <w:sz w:val="20"/>
          <w:szCs w:val="20"/>
        </w:rPr>
        <w:fldChar w:fldCharType="end"/>
      </w:r>
      <w:r w:rsidRPr="002E24DC">
        <w:rPr>
          <w:sz w:val="20"/>
          <w:szCs w:val="20"/>
        </w:rPr>
        <w:t xml:space="preserve"> Pantalla de recuperar contraseña 1/</w:t>
      </w:r>
      <w:r w:rsidR="00C04C85">
        <w:rPr>
          <w:sz w:val="20"/>
          <w:szCs w:val="20"/>
        </w:rPr>
        <w:t>2</w:t>
      </w:r>
      <w:r w:rsidRPr="002E24DC">
        <w:rPr>
          <w:sz w:val="20"/>
          <w:szCs w:val="20"/>
        </w:rPr>
        <w:t>.</w:t>
      </w:r>
      <w:bookmarkEnd w:id="945"/>
    </w:p>
    <w:p w14:paraId="364D723B" w14:textId="77777777" w:rsidR="00C04C85" w:rsidRPr="00C04C85" w:rsidRDefault="00C04C85" w:rsidP="00C04C85"/>
    <w:p w14:paraId="3F0D57B3" w14:textId="04BC0632" w:rsidR="00C04C85" w:rsidRDefault="00C04C85" w:rsidP="00DC70F7">
      <w:pPr>
        <w:ind w:firstLine="720"/>
      </w:pPr>
      <w:r>
        <w:t>Una vez recibido el email con la URL, la vista que se genera para cambiar la contraseña es la siguiente:</w:t>
      </w:r>
    </w:p>
    <w:p w14:paraId="775B7B19" w14:textId="77777777" w:rsidR="00C04C85" w:rsidRDefault="00C04C85" w:rsidP="00C04C85">
      <w:pPr>
        <w:keepNext/>
      </w:pPr>
      <w:r>
        <w:rPr>
          <w:noProof/>
          <w:lang w:val="es-ES_tradnl" w:eastAsia="es-ES_tradnl"/>
        </w:rPr>
        <w:drawing>
          <wp:inline distT="0" distB="0" distL="0" distR="0" wp14:anchorId="37BF3EEB" wp14:editId="264E312C">
            <wp:extent cx="5761463" cy="2669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8112" cy="2672709"/>
                    </a:xfrm>
                    <a:prstGeom prst="rect">
                      <a:avLst/>
                    </a:prstGeom>
                    <a:noFill/>
                    <a:ln>
                      <a:noFill/>
                    </a:ln>
                  </pic:spPr>
                </pic:pic>
              </a:graphicData>
            </a:graphic>
          </wp:inline>
        </w:drawing>
      </w:r>
    </w:p>
    <w:p w14:paraId="5424040B" w14:textId="55B3B33B" w:rsidR="00C04C85" w:rsidRPr="00C04C85" w:rsidRDefault="00C04C85" w:rsidP="00C04C85">
      <w:pPr>
        <w:pStyle w:val="Descripcin"/>
        <w:ind w:left="2160"/>
        <w:rPr>
          <w:sz w:val="20"/>
          <w:szCs w:val="20"/>
        </w:rPr>
      </w:pPr>
      <w:r>
        <w:rPr>
          <w:sz w:val="20"/>
          <w:szCs w:val="20"/>
        </w:rPr>
        <w:t xml:space="preserve">       </w:t>
      </w:r>
      <w:bookmarkStart w:id="946" w:name="_Toc505427367"/>
      <w:r w:rsidRPr="00C04C85">
        <w:rPr>
          <w:sz w:val="20"/>
          <w:szCs w:val="20"/>
        </w:rPr>
        <w:t xml:space="preserve">Figura </w:t>
      </w:r>
      <w:r w:rsidRPr="00C04C85">
        <w:rPr>
          <w:sz w:val="20"/>
          <w:szCs w:val="20"/>
        </w:rPr>
        <w:fldChar w:fldCharType="begin"/>
      </w:r>
      <w:r w:rsidRPr="00C04C85">
        <w:rPr>
          <w:sz w:val="20"/>
          <w:szCs w:val="20"/>
        </w:rPr>
        <w:instrText xml:space="preserve"> </w:instrText>
      </w:r>
      <w:r w:rsidR="00327A0A">
        <w:rPr>
          <w:sz w:val="20"/>
          <w:szCs w:val="20"/>
        </w:rPr>
        <w:instrText>SEQ</w:instrText>
      </w:r>
      <w:r w:rsidRPr="00C04C85">
        <w:rPr>
          <w:sz w:val="20"/>
          <w:szCs w:val="20"/>
        </w:rPr>
        <w:instrText xml:space="preserve"> Figura \* ARABIC </w:instrText>
      </w:r>
      <w:r w:rsidRPr="00C04C85">
        <w:rPr>
          <w:sz w:val="20"/>
          <w:szCs w:val="20"/>
        </w:rPr>
        <w:fldChar w:fldCharType="separate"/>
      </w:r>
      <w:r w:rsidRPr="00C04C85">
        <w:rPr>
          <w:noProof/>
          <w:sz w:val="20"/>
          <w:szCs w:val="20"/>
        </w:rPr>
        <w:t>33</w:t>
      </w:r>
      <w:r w:rsidRPr="00C04C85">
        <w:rPr>
          <w:sz w:val="20"/>
          <w:szCs w:val="20"/>
        </w:rPr>
        <w:fldChar w:fldCharType="end"/>
      </w:r>
      <w:r w:rsidRPr="00C04C85">
        <w:rPr>
          <w:sz w:val="20"/>
          <w:szCs w:val="20"/>
        </w:rPr>
        <w:t>Pantalla de recuperar contraseña 2/2.</w:t>
      </w:r>
      <w:bookmarkEnd w:id="946"/>
    </w:p>
    <w:p w14:paraId="418D4551" w14:textId="77777777" w:rsidR="002E24DC" w:rsidRPr="00E11F29" w:rsidRDefault="002E24DC" w:rsidP="00E11F29"/>
    <w:p w14:paraId="436A5196" w14:textId="3AFB0969" w:rsidR="00C42752" w:rsidRDefault="00DD61E2" w:rsidP="00DD61E2">
      <w:pPr>
        <w:pStyle w:val="Subttulo"/>
        <w:ind w:firstLine="720"/>
        <w:jc w:val="both"/>
        <w:rPr>
          <w:rStyle w:val="nfasissutil"/>
        </w:rPr>
      </w:pPr>
      <w:bookmarkStart w:id="947" w:name="_Toc505427091"/>
      <w:bookmarkStart w:id="948" w:name="_Toc505427280"/>
      <w:r>
        <w:rPr>
          <w:rStyle w:val="nfasissutil"/>
        </w:rPr>
        <w:t>5.6.1.4</w:t>
      </w:r>
      <w:r w:rsidR="00255B28">
        <w:rPr>
          <w:rStyle w:val="nfasissutil"/>
        </w:rPr>
        <w:t xml:space="preserve"> Pantalla de registro</w:t>
      </w:r>
      <w:bookmarkEnd w:id="947"/>
      <w:bookmarkEnd w:id="948"/>
    </w:p>
    <w:p w14:paraId="0498763E" w14:textId="570C079B" w:rsidR="00255B28" w:rsidRPr="00255B28" w:rsidRDefault="00255B28" w:rsidP="00DC70F7">
      <w:pPr>
        <w:spacing w:before="240"/>
      </w:pPr>
      <w:r>
        <w:tab/>
      </w:r>
      <w:r w:rsidRPr="00255B28">
        <w:t>La pantalla principal de registro se ha dividido en dos contenedores con el objetivo de diferenciar el tipo de usuario que se puede registrar en la aplicación web.</w:t>
      </w:r>
    </w:p>
    <w:p w14:paraId="08F0D742" w14:textId="77777777" w:rsidR="00A15FF7" w:rsidRDefault="00C42752" w:rsidP="00A15FF7">
      <w:pPr>
        <w:keepNext/>
        <w:jc w:val="left"/>
      </w:pPr>
      <w:r w:rsidRPr="00C42752">
        <w:rPr>
          <w:rStyle w:val="nfasissutil"/>
          <w:b/>
          <w:noProof/>
          <w:lang w:val="es-ES_tradnl" w:eastAsia="es-ES_tradnl"/>
        </w:rPr>
        <w:drawing>
          <wp:inline distT="0" distB="0" distL="0" distR="0" wp14:anchorId="6B800E3A" wp14:editId="7D941D76">
            <wp:extent cx="5895975" cy="2621501"/>
            <wp:effectExtent l="0" t="0" r="0" b="7620"/>
            <wp:docPr id="8" name="Imagen 8" descr="C:\Users\wences\AppData\Local\Microsoft\Windows\INetCache\Content.Word\resgister-p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ences\AppData\Local\Microsoft\Windows\INetCache\Content.Word\resgister-prepane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24444" cy="2634159"/>
                    </a:xfrm>
                    <a:prstGeom prst="rect">
                      <a:avLst/>
                    </a:prstGeom>
                    <a:noFill/>
                    <a:ln>
                      <a:noFill/>
                    </a:ln>
                  </pic:spPr>
                </pic:pic>
              </a:graphicData>
            </a:graphic>
          </wp:inline>
        </w:drawing>
      </w:r>
    </w:p>
    <w:p w14:paraId="34756FB5" w14:textId="366B19B6" w:rsidR="00C42752" w:rsidRDefault="00A15FF7" w:rsidP="00A15FF7">
      <w:pPr>
        <w:pStyle w:val="Descripcin"/>
        <w:ind w:left="720"/>
        <w:jc w:val="left"/>
        <w:rPr>
          <w:sz w:val="20"/>
        </w:rPr>
      </w:pPr>
      <w:r>
        <w:t xml:space="preserve">    </w:t>
      </w:r>
      <w:bookmarkStart w:id="949" w:name="_Toc50542736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34</w:t>
      </w:r>
      <w:r>
        <w:fldChar w:fldCharType="end"/>
      </w:r>
      <w:r>
        <w:rPr>
          <w:sz w:val="20"/>
        </w:rPr>
        <w:t xml:space="preserve"> </w:t>
      </w:r>
      <w:r w:rsidR="007C57C5" w:rsidRPr="007C57C5">
        <w:rPr>
          <w:sz w:val="20"/>
        </w:rPr>
        <w:t>Captura de pantalla de la pantalla de registro</w:t>
      </w:r>
      <w:r w:rsidR="00A76E2E">
        <w:rPr>
          <w:sz w:val="20"/>
        </w:rPr>
        <w:t xml:space="preserve"> principal</w:t>
      </w:r>
      <w:r w:rsidR="007C57C5" w:rsidRPr="007C57C5">
        <w:rPr>
          <w:sz w:val="20"/>
        </w:rPr>
        <w:t xml:space="preserve"> de la aplicación</w:t>
      </w:r>
      <w:bookmarkEnd w:id="949"/>
    </w:p>
    <w:p w14:paraId="038CBAE0" w14:textId="1D844CF7" w:rsidR="00255B28" w:rsidRPr="00255B28" w:rsidRDefault="00255B28" w:rsidP="00255B28">
      <w:r>
        <w:tab/>
      </w:r>
      <w:r>
        <w:br/>
      </w:r>
      <w:r>
        <w:tab/>
      </w:r>
      <w:r w:rsidRPr="00255B28">
        <w:t xml:space="preserve">Por un </w:t>
      </w:r>
      <w:proofErr w:type="gramStart"/>
      <w:r w:rsidRPr="00255B28">
        <w:t>lado</w:t>
      </w:r>
      <w:proofErr w:type="gramEnd"/>
      <w:r w:rsidRPr="00255B28">
        <w:t xml:space="preserve"> tenemos el contenedor izquierdo que hará referencia al formulario de registro de estudiantes y por otro lado tenemos el contenedor derecho que hará referencia al formulario de registro de empresas.</w:t>
      </w:r>
    </w:p>
    <w:p w14:paraId="28763714" w14:textId="4483E266" w:rsidR="00BE3460" w:rsidRDefault="00204821" w:rsidP="00BE3460">
      <w:pPr>
        <w:keepNext/>
        <w:jc w:val="left"/>
      </w:pPr>
      <w:r>
        <w:rPr>
          <w:rStyle w:val="nfasissutil"/>
          <w:noProof/>
        </w:rPr>
        <w:lastRenderedPageBreak/>
        <w:pict w14:anchorId="6FD9BB3A">
          <v:shape id="_x0000_i1046" type="#_x0000_t75" alt="register-student" style="width:460.8pt;height:221pt;mso-width-percent:0;mso-height-percent:0;mso-width-percent:0;mso-height-percent:0">
            <v:imagedata r:id="rId103" o:title="register-student"/>
          </v:shape>
        </w:pict>
      </w:r>
    </w:p>
    <w:p w14:paraId="545ED777" w14:textId="58966B73" w:rsidR="00C42752" w:rsidRDefault="00BE3460" w:rsidP="00BE3460">
      <w:pPr>
        <w:pStyle w:val="Descripcin"/>
        <w:ind w:left="720" w:firstLine="720"/>
        <w:jc w:val="left"/>
      </w:pPr>
      <w:bookmarkStart w:id="950" w:name="_Toc50542736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35</w:t>
      </w:r>
      <w:r>
        <w:fldChar w:fldCharType="end"/>
      </w:r>
      <w:r>
        <w:t xml:space="preserve"> </w:t>
      </w:r>
      <w:r w:rsidR="00A76E2E" w:rsidRPr="00EF3343">
        <w:t xml:space="preserve">Captura de pantalla de la pantalla de registro </w:t>
      </w:r>
      <w:r w:rsidR="006A3976">
        <w:t>de estudiante</w:t>
      </w:r>
      <w:r w:rsidR="00A76E2E">
        <w:t>.</w:t>
      </w:r>
      <w:bookmarkEnd w:id="950"/>
    </w:p>
    <w:p w14:paraId="0B09B0BE" w14:textId="77777777" w:rsidR="00C87DAC" w:rsidRPr="00C87DAC" w:rsidRDefault="00C87DAC" w:rsidP="00C87DAC"/>
    <w:p w14:paraId="01E001EE" w14:textId="708BA0BC" w:rsidR="006A5052" w:rsidRDefault="000D1ADF" w:rsidP="006A5052">
      <w:pPr>
        <w:keepNext/>
        <w:jc w:val="left"/>
      </w:pPr>
      <w:r>
        <w:rPr>
          <w:rStyle w:val="nfasissutil"/>
        </w:rPr>
        <w:t xml:space="preserve">   </w:t>
      </w:r>
      <w:r w:rsidR="00204821">
        <w:rPr>
          <w:rStyle w:val="nfasissutil"/>
          <w:noProof/>
        </w:rPr>
        <w:pict w14:anchorId="450AC9B5">
          <v:shape id="_x0000_i1045" type="#_x0000_t75" alt="register-empresa" style="width:438.9pt;height:249.8pt;mso-width-percent:0;mso-height-percent:0;mso-width-percent:0;mso-height-percent:0">
            <v:imagedata r:id="rId104" o:title="register-empresa"/>
          </v:shape>
        </w:pict>
      </w:r>
    </w:p>
    <w:p w14:paraId="07E73633" w14:textId="37A24F33" w:rsidR="00C42752" w:rsidRDefault="006A5052" w:rsidP="006A5052">
      <w:pPr>
        <w:pStyle w:val="Descripcin"/>
        <w:ind w:left="720" w:firstLine="720"/>
        <w:jc w:val="left"/>
      </w:pPr>
      <w:r>
        <w:t xml:space="preserve">  </w:t>
      </w:r>
      <w:r w:rsidR="000D1ADF">
        <w:t xml:space="preserve">      </w:t>
      </w:r>
      <w:r>
        <w:t xml:space="preserve"> </w:t>
      </w:r>
      <w:bookmarkStart w:id="951" w:name="_Toc50542737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36</w:t>
      </w:r>
      <w:r>
        <w:fldChar w:fldCharType="end"/>
      </w:r>
      <w:r>
        <w:t xml:space="preserve"> </w:t>
      </w:r>
      <w:r w:rsidR="006A3976" w:rsidRPr="00A9740F">
        <w:t xml:space="preserve">Captura de pantalla de la pantalla de registro de </w:t>
      </w:r>
      <w:r w:rsidR="006A3976">
        <w:t>empresa.</w:t>
      </w:r>
      <w:bookmarkEnd w:id="951"/>
    </w:p>
    <w:p w14:paraId="39327F3B" w14:textId="250F2CA0" w:rsidR="00DD61E2" w:rsidRDefault="00DD61E2" w:rsidP="00DD61E2">
      <w:pPr>
        <w:pStyle w:val="Subttulo"/>
      </w:pPr>
      <w:bookmarkStart w:id="952" w:name="_Toc505427092"/>
      <w:bookmarkStart w:id="953" w:name="_Toc505427281"/>
      <w:r>
        <w:lastRenderedPageBreak/>
        <w:t xml:space="preserve">5.6.2 </w:t>
      </w:r>
      <w:r w:rsidR="00FB7F8B">
        <w:t>Interfaces privados</w:t>
      </w:r>
      <w:bookmarkEnd w:id="952"/>
      <w:bookmarkEnd w:id="953"/>
    </w:p>
    <w:p w14:paraId="5C73AE42" w14:textId="680C6CE0" w:rsidR="00C42752" w:rsidRDefault="00005BFD" w:rsidP="00DC70F7">
      <w:pPr>
        <w:spacing w:before="240"/>
        <w:ind w:firstLine="720"/>
      </w:pPr>
      <w:r w:rsidRPr="00255B28">
        <w:t xml:space="preserve">Una vez vistos los interfaces públicos de la aplicación describiremos aquellos interfaces privados, los cuales solo son visibles </w:t>
      </w:r>
      <w:r w:rsidR="00624271" w:rsidRPr="00255B28">
        <w:t>por aquellos usuarios que estén registrados en la aplicación y que hayan iniciado sesión</w:t>
      </w:r>
      <w:r w:rsidR="00624271">
        <w:t>.</w:t>
      </w:r>
    </w:p>
    <w:p w14:paraId="3FB9ACE9" w14:textId="7B4CE3A4" w:rsidR="00624271" w:rsidRDefault="00624271" w:rsidP="00DC70F7">
      <w:pPr>
        <w:ind w:firstLine="720"/>
      </w:pPr>
      <w:r>
        <w:t>En este apartado debemos diferenciar aquellos interfaces diseñados para los usuarios con el rol de estudiante y aquellos interfaces diseñados con el rol de empresa, ya que la mayoría de ellos no serán iguales.</w:t>
      </w:r>
    </w:p>
    <w:p w14:paraId="24FC7E1D" w14:textId="77777777" w:rsidR="00FC5918" w:rsidRDefault="00FC5918" w:rsidP="00624271">
      <w:pPr>
        <w:ind w:firstLine="720"/>
        <w:jc w:val="left"/>
      </w:pPr>
    </w:p>
    <w:p w14:paraId="508EA525" w14:textId="52097EF1" w:rsidR="00E55D35" w:rsidRDefault="00DD61E2" w:rsidP="00E55D35">
      <w:pPr>
        <w:pStyle w:val="Subttulo"/>
        <w:jc w:val="both"/>
        <w:rPr>
          <w:rStyle w:val="nfasissutil"/>
        </w:rPr>
      </w:pPr>
      <w:bookmarkStart w:id="954" w:name="_Toc505427093"/>
      <w:bookmarkStart w:id="955" w:name="_Toc505427282"/>
      <w:r>
        <w:rPr>
          <w:rStyle w:val="nfasissutil"/>
        </w:rPr>
        <w:t>5.6.2.1</w:t>
      </w:r>
      <w:r w:rsidR="00FB7F8B">
        <w:rPr>
          <w:rStyle w:val="nfasissutil"/>
        </w:rPr>
        <w:t xml:space="preserve"> Interfaces del rol de estudiante</w:t>
      </w:r>
      <w:bookmarkEnd w:id="954"/>
      <w:bookmarkEnd w:id="955"/>
    </w:p>
    <w:p w14:paraId="2655649E" w14:textId="776F77A8" w:rsidR="007F7159" w:rsidRDefault="00E55D35" w:rsidP="00FC5918">
      <w:pPr>
        <w:spacing w:before="240"/>
      </w:pPr>
      <w:r>
        <w:tab/>
      </w:r>
      <w:r w:rsidRPr="00E55D35">
        <w:t>Una de las principales diferencias que encontramos entre los interfaces de estos dos roles es el menú principal de la aplicación, ya que para el rol de estudiante tendrá la opción de acceder a la página principal de empresas y ofertas mientras que para el rol de empresa tendrá la opción de acceder a la página principal de estudiantes y ofertas.</w:t>
      </w:r>
    </w:p>
    <w:p w14:paraId="0A4E725A" w14:textId="77777777" w:rsidR="00E55D35" w:rsidRDefault="00E55D35" w:rsidP="00E55D35">
      <w:pPr>
        <w:rPr>
          <w:rStyle w:val="nfasissutil"/>
          <w:b/>
        </w:rPr>
      </w:pPr>
    </w:p>
    <w:p w14:paraId="57DCD23E" w14:textId="5499FAE6" w:rsidR="007F7159" w:rsidRDefault="00DD61E2" w:rsidP="00DD61E2">
      <w:pPr>
        <w:pStyle w:val="Subttulo"/>
        <w:ind w:firstLine="720"/>
        <w:jc w:val="both"/>
        <w:rPr>
          <w:rStyle w:val="nfasissutil"/>
        </w:rPr>
      </w:pPr>
      <w:bookmarkStart w:id="956" w:name="_Toc505427094"/>
      <w:bookmarkStart w:id="957" w:name="_Toc505427283"/>
      <w:r>
        <w:rPr>
          <w:rStyle w:val="nfasissutil"/>
        </w:rPr>
        <w:t>5.6.2.1.1</w:t>
      </w:r>
      <w:r w:rsidR="007F7159">
        <w:rPr>
          <w:rStyle w:val="nfasissutil"/>
        </w:rPr>
        <w:t xml:space="preserve"> Pantalla de inicio</w:t>
      </w:r>
      <w:bookmarkEnd w:id="956"/>
      <w:bookmarkEnd w:id="957"/>
    </w:p>
    <w:p w14:paraId="41B8B776" w14:textId="017EDB18" w:rsidR="00E55D35" w:rsidRPr="00E55D35" w:rsidRDefault="00E55D35" w:rsidP="00FC5918">
      <w:pPr>
        <w:spacing w:before="240"/>
      </w:pPr>
      <w:r>
        <w:tab/>
      </w:r>
      <w:r w:rsidRPr="00E55D35">
        <w:t xml:space="preserve">En la siguiente imagen podremos ver lo anteriormente expuesto para el rol de usuario, así como el mensaje de confirmación de sesión iniciada que el sistema proporciona cuando el usuario hace </w:t>
      </w:r>
      <w:proofErr w:type="spellStart"/>
      <w:r w:rsidRPr="00E55D35">
        <w:t>login</w:t>
      </w:r>
      <w:proofErr w:type="spellEnd"/>
      <w:r w:rsidRPr="00E55D35">
        <w:t xml:space="preserve"> correctamente.</w:t>
      </w:r>
    </w:p>
    <w:p w14:paraId="6F0FCC26" w14:textId="77777777" w:rsidR="0059478B" w:rsidRDefault="007F7159" w:rsidP="0059478B">
      <w:pPr>
        <w:keepNext/>
      </w:pPr>
      <w:r>
        <w:rPr>
          <w:rStyle w:val="nfasissutil"/>
          <w:b/>
        </w:rPr>
        <w:lastRenderedPageBreak/>
        <w:t xml:space="preserve">       </w:t>
      </w:r>
      <w:r w:rsidR="00204821">
        <w:rPr>
          <w:rStyle w:val="nfasissutil"/>
          <w:b/>
          <w:noProof/>
        </w:rPr>
        <w:pict w14:anchorId="7C316804">
          <v:shape id="_x0000_i1044" type="#_x0000_t75" alt="login-successful-1" style="width:6in;height:226pt;mso-width-percent:0;mso-height-percent:0;mso-width-percent:0;mso-height-percent:0">
            <v:imagedata r:id="rId105" o:title="login-successful-1"/>
          </v:shape>
        </w:pict>
      </w:r>
    </w:p>
    <w:p w14:paraId="18410DE5" w14:textId="76B0334A" w:rsidR="00624271" w:rsidRDefault="0059478B" w:rsidP="0059478B">
      <w:pPr>
        <w:pStyle w:val="Descripcin"/>
        <w:ind w:firstLine="720"/>
        <w:rPr>
          <w:sz w:val="20"/>
        </w:rPr>
      </w:pPr>
      <w:r>
        <w:t xml:space="preserve">    </w:t>
      </w:r>
      <w:bookmarkStart w:id="958" w:name="_Toc50542737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37</w:t>
      </w:r>
      <w:r>
        <w:fldChar w:fldCharType="end"/>
      </w:r>
      <w:r>
        <w:rPr>
          <w:sz w:val="20"/>
        </w:rPr>
        <w:t xml:space="preserve"> </w:t>
      </w:r>
      <w:r w:rsidR="00DC1BB8" w:rsidRPr="00DC1BB8">
        <w:rPr>
          <w:sz w:val="20"/>
        </w:rPr>
        <w:t>Captura de pantalla de la pantalla de inicio con el rol de estudiante.</w:t>
      </w:r>
      <w:bookmarkEnd w:id="958"/>
    </w:p>
    <w:p w14:paraId="5DF0FEA9" w14:textId="77777777" w:rsidR="00DC1BB8" w:rsidRDefault="00DC1BB8" w:rsidP="00DC1BB8"/>
    <w:p w14:paraId="592595A4" w14:textId="77777777" w:rsidR="00FC5918" w:rsidRPr="00DC1BB8" w:rsidRDefault="00FC5918" w:rsidP="00DC1BB8"/>
    <w:p w14:paraId="3737ADA1" w14:textId="0E7C60E8" w:rsidR="007F7159" w:rsidRDefault="00DD61E2" w:rsidP="00DD61E2">
      <w:pPr>
        <w:pStyle w:val="Subttulo"/>
        <w:ind w:firstLine="720"/>
        <w:jc w:val="both"/>
        <w:rPr>
          <w:rStyle w:val="nfasissutil"/>
        </w:rPr>
      </w:pPr>
      <w:bookmarkStart w:id="959" w:name="_Toc505427095"/>
      <w:bookmarkStart w:id="960" w:name="_Toc505427284"/>
      <w:r>
        <w:rPr>
          <w:rStyle w:val="nfasissutil"/>
        </w:rPr>
        <w:t>5.6.2.1.2</w:t>
      </w:r>
      <w:r w:rsidR="007F7159">
        <w:rPr>
          <w:rStyle w:val="nfasissutil"/>
        </w:rPr>
        <w:t xml:space="preserve"> Pantalla de ofertas</w:t>
      </w:r>
      <w:bookmarkEnd w:id="959"/>
      <w:bookmarkEnd w:id="960"/>
    </w:p>
    <w:p w14:paraId="1FFF9D98" w14:textId="7698D782" w:rsidR="0022041A" w:rsidRDefault="00E55D35" w:rsidP="00FC5918">
      <w:pPr>
        <w:spacing w:before="240"/>
        <w:rPr>
          <w:rStyle w:val="nfasissutil"/>
          <w:b/>
        </w:rPr>
      </w:pPr>
      <w:r>
        <w:tab/>
      </w:r>
      <w:r w:rsidRPr="00E55D35">
        <w:t xml:space="preserve">El estudiante podrá acceder a la página de ofertas haciendo </w:t>
      </w:r>
      <w:proofErr w:type="spellStart"/>
      <w:r w:rsidRPr="00E55D35">
        <w:t>click</w:t>
      </w:r>
      <w:proofErr w:type="spellEnd"/>
      <w:r w:rsidRPr="00E55D35">
        <w:t xml:space="preserve"> en el enlace “Ofertas” ubicado en el menú superior de la página. En ella accederá a todas aquellas ofertas de prácticas de trabajo creadas por las empresas, teniendo la posibilidad de filtrar aquellas ofertas en el buscador por diferentes campos (palabra clave, estudios, provincia o ciudad).</w:t>
      </w:r>
    </w:p>
    <w:p w14:paraId="62264D19" w14:textId="77777777" w:rsidR="0059478B" w:rsidRDefault="00204821" w:rsidP="0059478B">
      <w:pPr>
        <w:keepNext/>
      </w:pPr>
      <w:r>
        <w:rPr>
          <w:rStyle w:val="nfasissutil"/>
          <w:b/>
          <w:noProof/>
        </w:rPr>
        <w:lastRenderedPageBreak/>
        <w:pict w14:anchorId="48D13A9B">
          <v:shape id="_x0000_i1043" type="#_x0000_t75" alt="show_student-offer1" style="width:462.05pt;height:241.65pt;mso-width-percent:0;mso-height-percent:0;mso-width-percent:0;mso-height-percent:0">
            <v:imagedata r:id="rId106" o:title="show_student-offer1"/>
          </v:shape>
        </w:pict>
      </w:r>
    </w:p>
    <w:p w14:paraId="790C1D9D" w14:textId="116E3137" w:rsidR="007F7159" w:rsidRDefault="0059478B" w:rsidP="00E55D35">
      <w:pPr>
        <w:pStyle w:val="Descripcin"/>
        <w:ind w:left="1440" w:firstLine="720"/>
      </w:pPr>
      <w:bookmarkStart w:id="961" w:name="_Toc50542737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38</w:t>
      </w:r>
      <w:r>
        <w:fldChar w:fldCharType="end"/>
      </w:r>
      <w:r>
        <w:t xml:space="preserve"> </w:t>
      </w:r>
      <w:r w:rsidR="00DC1BB8" w:rsidRPr="00C67988">
        <w:t xml:space="preserve">Captura de pantalla de la pantalla de </w:t>
      </w:r>
      <w:r w:rsidR="00DC1BB8">
        <w:t>oferta</w:t>
      </w:r>
      <w:r w:rsidR="00DC1BB8" w:rsidRPr="00C67988">
        <w:t xml:space="preserve"> de empresa.</w:t>
      </w:r>
      <w:bookmarkEnd w:id="961"/>
    </w:p>
    <w:p w14:paraId="4B62D3A9" w14:textId="77777777" w:rsidR="00E55D35" w:rsidRDefault="00E55D35" w:rsidP="00E55D35"/>
    <w:p w14:paraId="295EDB94" w14:textId="5D3629D8" w:rsidR="00E55D35" w:rsidRPr="00E55D35" w:rsidRDefault="00E55D35" w:rsidP="00E55D35">
      <w:r>
        <w:tab/>
      </w:r>
      <w:r w:rsidRPr="00E55D35">
        <w:t xml:space="preserve">El estudiante podrá ver detalladamente la información completa de cualquier oferta haciendo </w:t>
      </w:r>
      <w:proofErr w:type="spellStart"/>
      <w:r w:rsidRPr="00E55D35">
        <w:t>click</w:t>
      </w:r>
      <w:proofErr w:type="spellEnd"/>
      <w:r w:rsidRPr="00E55D35">
        <w:t xml:space="preserve"> en “Ver más” dentro del cuadro de la oferta:</w:t>
      </w:r>
    </w:p>
    <w:p w14:paraId="6B6C27B9" w14:textId="77777777" w:rsidR="0059478B" w:rsidRDefault="00204821" w:rsidP="0059478B">
      <w:pPr>
        <w:keepNext/>
        <w:jc w:val="left"/>
      </w:pPr>
      <w:r>
        <w:rPr>
          <w:rStyle w:val="nfasissutil"/>
          <w:b/>
          <w:iCs w:val="0"/>
          <w:noProof/>
        </w:rPr>
        <w:lastRenderedPageBreak/>
        <w:pict w14:anchorId="7AF28B5C">
          <v:shape id="_x0000_i1042" type="#_x0000_t75" alt="show_estudiante-offer-detalle-no-inscription" style="width:457.05pt;height:237.3pt;mso-width-percent:0;mso-height-percent:0;mso-width-percent:0;mso-height-percent:0">
            <v:imagedata r:id="rId107" o:title="show_estudiante-offer-detalle-no-inscription"/>
          </v:shape>
        </w:pict>
      </w:r>
    </w:p>
    <w:p w14:paraId="6BBC3B36" w14:textId="2F38889E" w:rsidR="00E55D35" w:rsidRDefault="0059478B" w:rsidP="00E55D35">
      <w:pPr>
        <w:pStyle w:val="Descripcin"/>
        <w:ind w:left="720" w:firstLine="720"/>
        <w:jc w:val="left"/>
      </w:pPr>
      <w:bookmarkStart w:id="962" w:name="_Toc50542737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39</w:t>
      </w:r>
      <w:r>
        <w:fldChar w:fldCharType="end"/>
      </w:r>
      <w:r w:rsidR="00DC1BB8" w:rsidRPr="002F5959">
        <w:t xml:space="preserve"> Captura de pantalla de la pantalla de </w:t>
      </w:r>
      <w:r w:rsidR="00DC1BB8">
        <w:t>detalle de la oferta seleccionada.</w:t>
      </w:r>
      <w:bookmarkEnd w:id="962"/>
    </w:p>
    <w:p w14:paraId="26DDF4EF" w14:textId="77777777" w:rsidR="00E55D35" w:rsidRDefault="00E55D35" w:rsidP="00E55D35"/>
    <w:p w14:paraId="2C0A3F01" w14:textId="5CD87F95" w:rsidR="00E55D35" w:rsidRPr="00E55D35" w:rsidRDefault="00E55D35" w:rsidP="00E55D35">
      <w:r>
        <w:tab/>
      </w:r>
      <w:r w:rsidRPr="00E55D35">
        <w:t xml:space="preserve">Una vez dentro de la oferta seleccionada, el estudiante puede hacer </w:t>
      </w:r>
      <w:proofErr w:type="spellStart"/>
      <w:r w:rsidRPr="00E55D35">
        <w:t>click</w:t>
      </w:r>
      <w:proofErr w:type="spellEnd"/>
      <w:r w:rsidRPr="00E55D35">
        <w:t xml:space="preserve"> en el botón “Inscribirse en la oferta” para inscribirse en esta y participar así en el proceso de selección de esta. A </w:t>
      </w:r>
      <w:proofErr w:type="gramStart"/>
      <w:r w:rsidRPr="00E55D35">
        <w:t>continuación</w:t>
      </w:r>
      <w:proofErr w:type="gramEnd"/>
      <w:r w:rsidRPr="00E55D35">
        <w:t xml:space="preserve"> podemos ver en la siguiente imagen que el sistema notifica al usuario por medio de un mensaje que la inscripción se ha realizado correctamente.</w:t>
      </w:r>
    </w:p>
    <w:p w14:paraId="708A500C" w14:textId="77777777" w:rsidR="0059478B" w:rsidRDefault="00204821" w:rsidP="0059478B">
      <w:pPr>
        <w:keepNext/>
        <w:jc w:val="left"/>
      </w:pPr>
      <w:r>
        <w:rPr>
          <w:rStyle w:val="nfasissutil"/>
          <w:b/>
          <w:iCs w:val="0"/>
          <w:noProof/>
        </w:rPr>
        <w:lastRenderedPageBreak/>
        <w:pict w14:anchorId="121EC76F">
          <v:shape id="_x0000_i1041" type="#_x0000_t75" alt="show_student-offer-detalle-si-inscription" style="width:445.75pt;height:231.05pt;mso-width-percent:0;mso-height-percent:0;mso-width-percent:0;mso-height-percent:0">
            <v:imagedata r:id="rId108" o:title="show_student-offer-detalle-si-inscription"/>
          </v:shape>
        </w:pict>
      </w:r>
    </w:p>
    <w:p w14:paraId="03C751EA" w14:textId="4B6F8BFB" w:rsidR="0022041A" w:rsidRDefault="0059478B" w:rsidP="0059478B">
      <w:pPr>
        <w:pStyle w:val="Descripcin"/>
        <w:jc w:val="left"/>
        <w:rPr>
          <w:sz w:val="20"/>
        </w:rPr>
      </w:pPr>
      <w:bookmarkStart w:id="963" w:name="_Toc50542737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40</w:t>
      </w:r>
      <w:r>
        <w:fldChar w:fldCharType="end"/>
      </w:r>
      <w:r>
        <w:rPr>
          <w:sz w:val="20"/>
        </w:rPr>
        <w:t xml:space="preserve"> </w:t>
      </w:r>
      <w:r w:rsidR="00DC1BB8" w:rsidRPr="005E5AF7">
        <w:rPr>
          <w:sz w:val="20"/>
        </w:rPr>
        <w:t>Captura de pantalla de la pantalla de detalle de la oferta seleccionada una vez hecha la inscripción.</w:t>
      </w:r>
      <w:bookmarkEnd w:id="963"/>
    </w:p>
    <w:p w14:paraId="44A9B66E" w14:textId="77777777" w:rsidR="005E5AF7" w:rsidRPr="005E5AF7" w:rsidRDefault="005E5AF7" w:rsidP="005E5AF7"/>
    <w:p w14:paraId="2D18FDB6" w14:textId="1F0EEE7F" w:rsidR="0022041A" w:rsidRDefault="00DD61E2" w:rsidP="00DD61E2">
      <w:pPr>
        <w:pStyle w:val="Subttulo"/>
        <w:ind w:firstLine="720"/>
        <w:jc w:val="both"/>
        <w:rPr>
          <w:rStyle w:val="nfasissutil"/>
        </w:rPr>
      </w:pPr>
      <w:bookmarkStart w:id="964" w:name="_Toc505427096"/>
      <w:bookmarkStart w:id="965" w:name="_Toc505427285"/>
      <w:r>
        <w:rPr>
          <w:rStyle w:val="nfasissutil"/>
        </w:rPr>
        <w:t>5.6.2.1.3</w:t>
      </w:r>
      <w:r w:rsidR="0022041A">
        <w:rPr>
          <w:rStyle w:val="nfasissutil"/>
        </w:rPr>
        <w:t xml:space="preserve"> Pantalla de empresas</w:t>
      </w:r>
      <w:r w:rsidR="002E5231">
        <w:rPr>
          <w:rStyle w:val="nfasissutil"/>
        </w:rPr>
        <w:t xml:space="preserve"> y envío de mensajes</w:t>
      </w:r>
      <w:bookmarkEnd w:id="964"/>
      <w:bookmarkEnd w:id="965"/>
    </w:p>
    <w:p w14:paraId="03514B5A" w14:textId="2A91B99D" w:rsidR="00E55D35" w:rsidRPr="00E55D35" w:rsidRDefault="00E55D35" w:rsidP="00FC5918">
      <w:pPr>
        <w:spacing w:before="240"/>
      </w:pPr>
      <w:r>
        <w:tab/>
      </w:r>
      <w:r w:rsidRPr="00E55D35">
        <w:t xml:space="preserve">Al igual que para las ofertas, el estudiante podrá ver el perfil de todas aquellas empresas registradas en la plataforma haciendo </w:t>
      </w:r>
      <w:proofErr w:type="spellStart"/>
      <w:r w:rsidRPr="00E55D35">
        <w:t>click</w:t>
      </w:r>
      <w:proofErr w:type="spellEnd"/>
      <w:r w:rsidRPr="00E55D35">
        <w:t xml:space="preserve"> en el enlace “Empresas” ubicado en el menú superior de la página, así como hacer una búsqueda filtrada (palabra clave, perfil del estudiante buscado, provincia o ciudad) de aquellas empresas que sean de su interés. Por último, el estudiante tendrá la posibilidad de enviar un mensaje a aquellas empresas que desee.</w:t>
      </w:r>
    </w:p>
    <w:p w14:paraId="097CA708" w14:textId="77777777" w:rsidR="0059478B" w:rsidRDefault="0022041A" w:rsidP="0059478B">
      <w:pPr>
        <w:keepNext/>
      </w:pPr>
      <w:r>
        <w:rPr>
          <w:rStyle w:val="nfasissutil"/>
          <w:b/>
        </w:rPr>
        <w:lastRenderedPageBreak/>
        <w:t xml:space="preserve">    </w:t>
      </w:r>
      <w:r w:rsidR="00204821">
        <w:rPr>
          <w:rStyle w:val="nfasissutil"/>
          <w:b/>
          <w:noProof/>
        </w:rPr>
        <w:pict w14:anchorId="6274E8BB">
          <v:shape id="_x0000_i1040" type="#_x0000_t75" alt="student-show-empresas1" style="width:431.35pt;height:226pt;mso-width-percent:0;mso-height-percent:0;mso-width-percent:0;mso-height-percent:0">
            <v:imagedata r:id="rId109" o:title="student-show-empresas1"/>
          </v:shape>
        </w:pict>
      </w:r>
    </w:p>
    <w:p w14:paraId="2C4D996D" w14:textId="0A2B3577" w:rsidR="0022041A" w:rsidRPr="005E5AF7" w:rsidRDefault="0059478B" w:rsidP="0059478B">
      <w:pPr>
        <w:pStyle w:val="Descripcin"/>
        <w:ind w:firstLine="720"/>
        <w:rPr>
          <w:sz w:val="20"/>
        </w:rPr>
      </w:pPr>
      <w:bookmarkStart w:id="966" w:name="_Toc50542737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41</w:t>
      </w:r>
      <w:r>
        <w:fldChar w:fldCharType="end"/>
      </w:r>
      <w:r>
        <w:rPr>
          <w:sz w:val="20"/>
        </w:rPr>
        <w:t xml:space="preserve"> </w:t>
      </w:r>
      <w:r w:rsidR="00DC1BB8" w:rsidRPr="005E5AF7">
        <w:rPr>
          <w:sz w:val="20"/>
        </w:rPr>
        <w:t>Captura de pantalla de la pantalla principal de empresas con el rol de estudiante.</w:t>
      </w:r>
      <w:bookmarkEnd w:id="966"/>
    </w:p>
    <w:p w14:paraId="0E82C6CE" w14:textId="77777777" w:rsidR="00DC1BB8" w:rsidRPr="00DC1BB8" w:rsidRDefault="00DC1BB8" w:rsidP="00DC1BB8"/>
    <w:p w14:paraId="501F9D43" w14:textId="77777777" w:rsidR="0059478B" w:rsidRDefault="0022041A" w:rsidP="0059478B">
      <w:pPr>
        <w:keepNext/>
        <w:jc w:val="left"/>
      </w:pPr>
      <w:r>
        <w:t xml:space="preserve">    </w:t>
      </w:r>
      <w:r w:rsidR="00204821">
        <w:rPr>
          <w:noProof/>
        </w:rPr>
        <w:pict w14:anchorId="7361278A">
          <v:shape id="_x0000_i1039" type="#_x0000_t75" alt="show_student-empresa-detalle" style="width:431.35pt;height:217.25pt;mso-width-percent:0;mso-height-percent:0;mso-width-percent:0;mso-height-percent:0">
            <v:imagedata r:id="rId110" o:title="show_student-empresa-detalle"/>
          </v:shape>
        </w:pict>
      </w:r>
    </w:p>
    <w:p w14:paraId="3AED4298" w14:textId="70E36742" w:rsidR="0022041A" w:rsidRPr="005E5AF7" w:rsidRDefault="0059478B" w:rsidP="0059478B">
      <w:pPr>
        <w:pStyle w:val="Descripcin"/>
        <w:ind w:firstLine="720"/>
        <w:jc w:val="left"/>
        <w:rPr>
          <w:sz w:val="20"/>
        </w:rPr>
      </w:pPr>
      <w:bookmarkStart w:id="967" w:name="_Toc50542737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42</w:t>
      </w:r>
      <w:r>
        <w:fldChar w:fldCharType="end"/>
      </w:r>
      <w:r>
        <w:rPr>
          <w:sz w:val="20"/>
        </w:rPr>
        <w:t xml:space="preserve"> </w:t>
      </w:r>
      <w:r w:rsidR="00DC1BB8" w:rsidRPr="005E5AF7">
        <w:rPr>
          <w:sz w:val="20"/>
        </w:rPr>
        <w:t>Captura de pantalla de la pantalla de detalle de la empresa seleccionada.</w:t>
      </w:r>
      <w:bookmarkEnd w:id="967"/>
    </w:p>
    <w:p w14:paraId="085B4BBE" w14:textId="77777777" w:rsidR="00943413" w:rsidRPr="00943413" w:rsidRDefault="00943413" w:rsidP="00943413"/>
    <w:p w14:paraId="5234A34F" w14:textId="7CCFA537" w:rsidR="0022041A" w:rsidRDefault="0022041A" w:rsidP="00A13366">
      <w:pPr>
        <w:jc w:val="left"/>
      </w:pPr>
      <w:r>
        <w:lastRenderedPageBreak/>
        <w:tab/>
        <w:t>El diseño que se ha optado para el envío de mensajes ha sido por medio de ventanas modales</w:t>
      </w:r>
      <w:r w:rsidR="000E5594">
        <w:t xml:space="preserve"> con peticiones </w:t>
      </w:r>
      <w:r w:rsidR="002B5341">
        <w:t>A</w:t>
      </w:r>
      <w:r w:rsidR="000E5594">
        <w:t>jax</w:t>
      </w:r>
      <w:r>
        <w:t xml:space="preserve">. Esto se ha hecho con el objetivo de mejorar la experiencia de usuario y hacer la iteración con la página más fluida, ya que </w:t>
      </w:r>
      <w:r w:rsidR="000E5594">
        <w:t>con este tipo de peticiones la página no requiere cargarse de nuevo. Cabe destacar que este diseño de interfaces será el mismo tanto para estudiantes como para empresas.</w:t>
      </w:r>
    </w:p>
    <w:p w14:paraId="4C7D4538" w14:textId="77777777" w:rsidR="001917E7" w:rsidRDefault="00204821" w:rsidP="001917E7">
      <w:pPr>
        <w:keepNext/>
        <w:jc w:val="left"/>
      </w:pPr>
      <w:r>
        <w:rPr>
          <w:noProof/>
        </w:rPr>
        <w:pict w14:anchorId="06CAB977">
          <v:shape id="_x0000_i1038" type="#_x0000_t75" alt="student-send-message" style="width:462.05pt;height:236.05pt;mso-width-percent:0;mso-height-percent:0;mso-width-percent:0;mso-height-percent:0">
            <v:imagedata r:id="rId111" o:title="student-send-message"/>
          </v:shape>
        </w:pict>
      </w:r>
    </w:p>
    <w:p w14:paraId="3C9BC238" w14:textId="32D2DDAA" w:rsidR="000E5594" w:rsidRPr="005E5AF7" w:rsidRDefault="001917E7" w:rsidP="001917E7">
      <w:pPr>
        <w:pStyle w:val="Descripcin"/>
        <w:ind w:left="720" w:firstLine="720"/>
        <w:jc w:val="left"/>
        <w:rPr>
          <w:sz w:val="20"/>
        </w:rPr>
      </w:pPr>
      <w:bookmarkStart w:id="968" w:name="_Toc50542737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43</w:t>
      </w:r>
      <w:r>
        <w:fldChar w:fldCharType="end"/>
      </w:r>
      <w:r>
        <w:rPr>
          <w:sz w:val="20"/>
        </w:rPr>
        <w:t xml:space="preserve"> </w:t>
      </w:r>
      <w:r w:rsidR="00943413" w:rsidRPr="005E5AF7">
        <w:rPr>
          <w:sz w:val="20"/>
        </w:rPr>
        <w:t>Captura de pantalla de la ventana modal de envío de mensaje.</w:t>
      </w:r>
      <w:bookmarkEnd w:id="968"/>
    </w:p>
    <w:p w14:paraId="413174D4" w14:textId="77777777" w:rsidR="00943413" w:rsidRPr="00943413" w:rsidRDefault="00943413" w:rsidP="00943413"/>
    <w:p w14:paraId="25C11367" w14:textId="784DBEF1" w:rsidR="000E5594" w:rsidRDefault="000E5594" w:rsidP="00A13366">
      <w:pPr>
        <w:jc w:val="left"/>
      </w:pPr>
      <w:r>
        <w:tab/>
        <w:t>Una vez enviado el mensaje, el sistema notificará al estudiante del correcto envío del mensaje.</w:t>
      </w:r>
    </w:p>
    <w:p w14:paraId="6384DC3F" w14:textId="77777777" w:rsidR="001917E7" w:rsidRDefault="00204821" w:rsidP="001917E7">
      <w:pPr>
        <w:keepNext/>
        <w:jc w:val="left"/>
      </w:pPr>
      <w:r>
        <w:rPr>
          <w:noProof/>
        </w:rPr>
        <w:lastRenderedPageBreak/>
        <w:pict w14:anchorId="7EBCE0D1">
          <v:shape id="_x0000_i1037" type="#_x0000_t75" alt="send-message-successfull" style="width:462.7pt;height:237.9pt;mso-width-percent:0;mso-height-percent:0;mso-width-percent:0;mso-height-percent:0">
            <v:imagedata r:id="rId112" o:title="send-message-successfull"/>
          </v:shape>
        </w:pict>
      </w:r>
    </w:p>
    <w:p w14:paraId="7FFF1822" w14:textId="0727A541" w:rsidR="000E5594" w:rsidRPr="005E5AF7" w:rsidRDefault="001917E7" w:rsidP="001917E7">
      <w:pPr>
        <w:pStyle w:val="Descripcin"/>
        <w:ind w:firstLine="720"/>
        <w:jc w:val="left"/>
        <w:rPr>
          <w:sz w:val="20"/>
        </w:rPr>
      </w:pPr>
      <w:bookmarkStart w:id="969" w:name="_Toc50542737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44</w:t>
      </w:r>
      <w:r>
        <w:fldChar w:fldCharType="end"/>
      </w:r>
      <w:r>
        <w:rPr>
          <w:sz w:val="20"/>
        </w:rPr>
        <w:t xml:space="preserve"> </w:t>
      </w:r>
      <w:r w:rsidR="00943413" w:rsidRPr="005E5AF7">
        <w:rPr>
          <w:sz w:val="20"/>
        </w:rPr>
        <w:t>Captura de pantalla de la pantalla de la empresa seleccionada una ve enviado el mensaje.</w:t>
      </w:r>
      <w:bookmarkEnd w:id="969"/>
    </w:p>
    <w:p w14:paraId="5F39E8F8" w14:textId="77777777" w:rsidR="002E5231" w:rsidRDefault="002E5231" w:rsidP="00A13366">
      <w:pPr>
        <w:jc w:val="left"/>
      </w:pPr>
    </w:p>
    <w:p w14:paraId="153A0212" w14:textId="24CF63BE" w:rsidR="00E55D35" w:rsidRDefault="00DD61E2" w:rsidP="00DD61E2">
      <w:pPr>
        <w:pStyle w:val="Subttulo"/>
        <w:ind w:firstLine="720"/>
        <w:jc w:val="both"/>
        <w:rPr>
          <w:rStyle w:val="nfasissutil"/>
        </w:rPr>
      </w:pPr>
      <w:bookmarkStart w:id="970" w:name="_Toc505427097"/>
      <w:bookmarkStart w:id="971" w:name="_Toc505427286"/>
      <w:r>
        <w:rPr>
          <w:rStyle w:val="nfasissutil"/>
        </w:rPr>
        <w:t>5.6.2.1.4</w:t>
      </w:r>
      <w:r w:rsidR="002E5231">
        <w:rPr>
          <w:rStyle w:val="nfasissutil"/>
        </w:rPr>
        <w:t xml:space="preserve"> Pantalla de perfil</w:t>
      </w:r>
      <w:bookmarkEnd w:id="970"/>
      <w:bookmarkEnd w:id="971"/>
    </w:p>
    <w:p w14:paraId="1BB3FD14" w14:textId="3114B5D7" w:rsidR="00E55D35" w:rsidRDefault="00DC70F7" w:rsidP="00FB7F8B">
      <w:pPr>
        <w:spacing w:before="240"/>
      </w:pPr>
      <w:r>
        <w:tab/>
      </w:r>
      <w:r w:rsidR="00E55D35">
        <w:t xml:space="preserve">Una de las partes más importantes de la aplicación web es la gestión del perfil del usuario, tanto para estudiantes como para empresas. Se ha decidido hacer un diseño en forma de paneles con sus correspondientes pestañas. </w:t>
      </w:r>
    </w:p>
    <w:p w14:paraId="0290B414" w14:textId="045914DF" w:rsidR="00DC70F7" w:rsidRDefault="00E55D35" w:rsidP="00DC70F7">
      <w:pPr>
        <w:ind w:firstLine="720"/>
      </w:pPr>
      <w:r>
        <w:t>Estos paneles cambiarán a medida que se seleccione una pestaña u otra, permitiendo al usuario navegar entre ellos de forma rápida y sencilla, ya que una vez más la información llevada a los diferentes paneles se ha hecho por medio de peticiones Ajax al servidor, por lo que la página no necesitará recargarse de nuevo cuando cambiemos de pestaña y panel.</w:t>
      </w:r>
    </w:p>
    <w:p w14:paraId="68826BEE" w14:textId="77777777" w:rsidR="00DC70F7" w:rsidRDefault="00DC70F7" w:rsidP="00DC70F7">
      <w:pPr>
        <w:ind w:firstLine="720"/>
      </w:pPr>
    </w:p>
    <w:p w14:paraId="6B5082E1" w14:textId="77777777" w:rsidR="00FB7F8B" w:rsidRDefault="00FB7F8B" w:rsidP="00DC70F7">
      <w:pPr>
        <w:ind w:firstLine="720"/>
      </w:pPr>
    </w:p>
    <w:p w14:paraId="0AB9DBD7" w14:textId="77777777" w:rsidR="00FB7F8B" w:rsidRPr="00E55D35" w:rsidRDefault="00FB7F8B" w:rsidP="00DC70F7">
      <w:pPr>
        <w:ind w:firstLine="720"/>
      </w:pPr>
    </w:p>
    <w:p w14:paraId="4BAB6269" w14:textId="101CE49E" w:rsidR="002E5231" w:rsidRDefault="00DD61E2" w:rsidP="00DD61E2">
      <w:pPr>
        <w:pStyle w:val="Subttulo"/>
        <w:ind w:firstLine="720"/>
        <w:jc w:val="both"/>
        <w:rPr>
          <w:rStyle w:val="nfasissutil"/>
        </w:rPr>
      </w:pPr>
      <w:bookmarkStart w:id="972" w:name="_Toc505427098"/>
      <w:bookmarkStart w:id="973" w:name="_Toc505427287"/>
      <w:r>
        <w:rPr>
          <w:rStyle w:val="nfasissutil"/>
        </w:rPr>
        <w:lastRenderedPageBreak/>
        <w:t>5.6.2.1.5</w:t>
      </w:r>
      <w:r w:rsidR="002E5231">
        <w:rPr>
          <w:rStyle w:val="nfasissutil"/>
        </w:rPr>
        <w:t xml:space="preserve"> Configuración de cuenta</w:t>
      </w:r>
      <w:bookmarkEnd w:id="972"/>
      <w:bookmarkEnd w:id="973"/>
    </w:p>
    <w:p w14:paraId="01417944" w14:textId="12185680" w:rsidR="00200C12" w:rsidRDefault="00E55D35" w:rsidP="00E55D35">
      <w:r>
        <w:tab/>
      </w:r>
      <w:r w:rsidRPr="00E55D35">
        <w:t xml:space="preserve">En este primer panel llamado “Mi perfil” el usuario podrá modificar aquellos datos principales de su cuenta, como su nombre, email, ciudad de origen, edad, contraseña, etc. Se ha utilizado un diseño simple de formulario como los que se han utilizado en el resto de </w:t>
      </w:r>
      <w:proofErr w:type="gramStart"/>
      <w:r w:rsidRPr="00E55D35">
        <w:t>pantallas</w:t>
      </w:r>
      <w:proofErr w:type="gramEnd"/>
      <w:r w:rsidRPr="00E55D35">
        <w:t xml:space="preserve"> de la plataforma.</w:t>
      </w:r>
    </w:p>
    <w:p w14:paraId="0A4ED874" w14:textId="77777777" w:rsidR="00E55D35" w:rsidRDefault="00E55D35" w:rsidP="00E55D35">
      <w:pPr>
        <w:rPr>
          <w:rStyle w:val="nfasissutil"/>
          <w:b/>
        </w:rPr>
      </w:pPr>
    </w:p>
    <w:p w14:paraId="4658A142" w14:textId="77777777" w:rsidR="001917E7" w:rsidRDefault="00204821" w:rsidP="001917E7">
      <w:pPr>
        <w:keepNext/>
        <w:jc w:val="left"/>
      </w:pPr>
      <w:r>
        <w:rPr>
          <w:rStyle w:val="nfasissutil"/>
          <w:b/>
          <w:noProof/>
        </w:rPr>
        <w:pict w14:anchorId="500C0542">
          <v:shape id="_x0000_i1036" type="#_x0000_t75" alt="show-bio-1-student" style="width:462.05pt;height:226.65pt;mso-width-percent:0;mso-height-percent:0;mso-width-percent:0;mso-height-percent:0">
            <v:imagedata r:id="rId113" o:title="show-bio-1-student"/>
          </v:shape>
        </w:pict>
      </w:r>
    </w:p>
    <w:p w14:paraId="72DCA12A" w14:textId="23736E5D" w:rsidR="00200C12" w:rsidRPr="005E5AF7" w:rsidRDefault="001917E7" w:rsidP="001917E7">
      <w:pPr>
        <w:pStyle w:val="Descripcin"/>
        <w:ind w:firstLine="720"/>
        <w:jc w:val="left"/>
        <w:rPr>
          <w:rStyle w:val="nfasissutil"/>
          <w:b/>
          <w:sz w:val="20"/>
        </w:rPr>
      </w:pPr>
      <w:bookmarkStart w:id="974" w:name="_Toc50542737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45</w:t>
      </w:r>
      <w:r>
        <w:fldChar w:fldCharType="end"/>
      </w:r>
      <w:r>
        <w:rPr>
          <w:sz w:val="20"/>
        </w:rPr>
        <w:t xml:space="preserve"> </w:t>
      </w:r>
      <w:r w:rsidR="005E5AF7" w:rsidRPr="005E5AF7">
        <w:rPr>
          <w:sz w:val="20"/>
        </w:rPr>
        <w:t>Captura de pantalla de la pantalla principal de mi perfil en la pestaña “Mis Datos”.</w:t>
      </w:r>
      <w:bookmarkEnd w:id="974"/>
    </w:p>
    <w:p w14:paraId="47742ADD" w14:textId="77777777" w:rsidR="00AA0581" w:rsidRDefault="00AA0581" w:rsidP="00A13366">
      <w:pPr>
        <w:jc w:val="left"/>
        <w:rPr>
          <w:rStyle w:val="nfasissutil"/>
          <w:b/>
        </w:rPr>
      </w:pPr>
    </w:p>
    <w:p w14:paraId="0058B479" w14:textId="593A10A4" w:rsidR="00AA0581" w:rsidRDefault="00DD61E2" w:rsidP="00DD61E2">
      <w:pPr>
        <w:pStyle w:val="Subttulo"/>
        <w:ind w:firstLine="720"/>
        <w:jc w:val="both"/>
        <w:rPr>
          <w:rStyle w:val="nfasissutil"/>
        </w:rPr>
      </w:pPr>
      <w:bookmarkStart w:id="975" w:name="_Toc505427099"/>
      <w:bookmarkStart w:id="976" w:name="_Toc505427288"/>
      <w:r>
        <w:rPr>
          <w:rStyle w:val="nfasissutil"/>
        </w:rPr>
        <w:t>5.6.2.1.6</w:t>
      </w:r>
      <w:r w:rsidR="00AA0581">
        <w:rPr>
          <w:rStyle w:val="nfasissutil"/>
        </w:rPr>
        <w:t xml:space="preserve"> Perfil académico</w:t>
      </w:r>
      <w:bookmarkEnd w:id="975"/>
      <w:bookmarkEnd w:id="976"/>
    </w:p>
    <w:p w14:paraId="2B8AC096" w14:textId="18CCFFFB" w:rsidR="00E55D35" w:rsidRDefault="00DC70F7" w:rsidP="00DC70F7">
      <w:pPr>
        <w:spacing w:before="240"/>
      </w:pPr>
      <w:r>
        <w:tab/>
      </w:r>
      <w:r w:rsidR="00E55D35">
        <w:t xml:space="preserve">Este es uno de los paneles más importantes para el estudiante, ya que “Mi CV” es el panel donde el usuario puede definirse profesionalmente e incluir todas aquellas competencias profesionales con las que cuente. Se podría decir que es su </w:t>
      </w:r>
      <w:proofErr w:type="spellStart"/>
      <w:r w:rsidR="00E55D35">
        <w:t>curriculum</w:t>
      </w:r>
      <w:proofErr w:type="spellEnd"/>
      <w:r w:rsidR="00E55D35">
        <w:t xml:space="preserve"> en la aplicación web. </w:t>
      </w:r>
    </w:p>
    <w:p w14:paraId="35C5C9CD" w14:textId="050B0BB8" w:rsidR="00E55D35" w:rsidRPr="00E55D35" w:rsidRDefault="00E55D35" w:rsidP="00E55D35">
      <w:pPr>
        <w:ind w:firstLine="720"/>
      </w:pPr>
      <w:r>
        <w:t xml:space="preserve">En primer </w:t>
      </w:r>
      <w:proofErr w:type="gramStart"/>
      <w:r>
        <w:t>lugar</w:t>
      </w:r>
      <w:proofErr w:type="gramEnd"/>
      <w:r>
        <w:t xml:space="preserve"> el estudiante podrá seleccionar aquellos estudios universitarios que esté cursando y escribir una breve descripción de sí mismo. A </w:t>
      </w:r>
      <w:proofErr w:type="gramStart"/>
      <w:r>
        <w:t>continuación</w:t>
      </w:r>
      <w:proofErr w:type="gramEnd"/>
      <w:r>
        <w:t xml:space="preserve"> el estudiante podrá poner tantas </w:t>
      </w:r>
      <w:r>
        <w:lastRenderedPageBreak/>
        <w:t>competencias profesionales como quiera, ya sean otros estudios universitarios realizados con anterioridad, títulos de idiomas, experiencias laborales previas, etc.</w:t>
      </w:r>
    </w:p>
    <w:p w14:paraId="7DFE2968" w14:textId="1A86DCC3" w:rsidR="001917E7" w:rsidRDefault="00204821" w:rsidP="00FB7F8B">
      <w:pPr>
        <w:keepNext/>
        <w:ind w:firstLine="720"/>
      </w:pPr>
      <w:r>
        <w:rPr>
          <w:rStyle w:val="nfasissutil"/>
          <w:b/>
          <w:noProof/>
        </w:rPr>
        <w:lastRenderedPageBreak/>
        <w:pict w14:anchorId="1F4980E4">
          <v:shape id="_x0000_i1035" type="#_x0000_t75" alt="show-bio-student-2-3buena" style="width:411.35pt;height:532.15pt;mso-width-percent:0;mso-height-percent:0;mso-width-percent:0;mso-height-percent:0">
            <v:imagedata r:id="rId114" o:title="show-bio-student-2-3buena"/>
          </v:shape>
        </w:pict>
      </w:r>
    </w:p>
    <w:p w14:paraId="37F81D28" w14:textId="42CFE760" w:rsidR="00AA0581" w:rsidRDefault="00FB7F8B" w:rsidP="00FB7F8B">
      <w:pPr>
        <w:pStyle w:val="Descripcin"/>
        <w:rPr>
          <w:sz w:val="20"/>
        </w:rPr>
      </w:pPr>
      <w:r>
        <w:t xml:space="preserve">      </w:t>
      </w:r>
      <w:r>
        <w:tab/>
        <w:t xml:space="preserve">  </w:t>
      </w:r>
      <w:r w:rsidR="000D1ADF">
        <w:t xml:space="preserve">     </w:t>
      </w:r>
      <w:bookmarkStart w:id="977" w:name="_Toc505427380"/>
      <w:r w:rsidR="001917E7">
        <w:t xml:space="preserve">Figura </w:t>
      </w:r>
      <w:r w:rsidR="001917E7">
        <w:fldChar w:fldCharType="begin"/>
      </w:r>
      <w:r w:rsidR="001917E7">
        <w:instrText xml:space="preserve"> </w:instrText>
      </w:r>
      <w:r w:rsidR="00327A0A">
        <w:instrText>SEQ</w:instrText>
      </w:r>
      <w:r w:rsidR="001917E7">
        <w:instrText xml:space="preserve"> Figura \* ARABIC </w:instrText>
      </w:r>
      <w:r w:rsidR="001917E7">
        <w:fldChar w:fldCharType="separate"/>
      </w:r>
      <w:r w:rsidR="00C04C85">
        <w:rPr>
          <w:noProof/>
        </w:rPr>
        <w:t>46</w:t>
      </w:r>
      <w:r w:rsidR="001917E7">
        <w:fldChar w:fldCharType="end"/>
      </w:r>
      <w:r w:rsidR="001917E7">
        <w:rPr>
          <w:sz w:val="20"/>
        </w:rPr>
        <w:t xml:space="preserve"> </w:t>
      </w:r>
      <w:r w:rsidR="005E5AF7" w:rsidRPr="005E5AF7">
        <w:rPr>
          <w:sz w:val="20"/>
        </w:rPr>
        <w:t>Captura de pantalla de la pantalla principal de mi perfil en la pestaña “Mi CV”.</w:t>
      </w:r>
      <w:bookmarkEnd w:id="977"/>
    </w:p>
    <w:p w14:paraId="0E24D3B9" w14:textId="77777777" w:rsidR="00FB7F8B" w:rsidRPr="00FB7F8B" w:rsidRDefault="00FB7F8B" w:rsidP="00FB7F8B"/>
    <w:p w14:paraId="38F32D1C" w14:textId="1F867035" w:rsidR="00C442D1" w:rsidRDefault="00DD61E2" w:rsidP="00DD61E2">
      <w:pPr>
        <w:pStyle w:val="Subttulo"/>
        <w:ind w:firstLine="720"/>
        <w:jc w:val="both"/>
        <w:rPr>
          <w:rStyle w:val="nfasissutil"/>
        </w:rPr>
      </w:pPr>
      <w:bookmarkStart w:id="978" w:name="_Toc505427100"/>
      <w:bookmarkStart w:id="979" w:name="_Toc505427289"/>
      <w:r>
        <w:rPr>
          <w:rStyle w:val="nfasissutil"/>
        </w:rPr>
        <w:lastRenderedPageBreak/>
        <w:t>5.6.2.1.7</w:t>
      </w:r>
      <w:r w:rsidR="00F31DB5">
        <w:rPr>
          <w:rStyle w:val="nfasissutil"/>
        </w:rPr>
        <w:t xml:space="preserve"> Ofertas de usuario</w:t>
      </w:r>
      <w:bookmarkEnd w:id="978"/>
      <w:bookmarkEnd w:id="979"/>
    </w:p>
    <w:p w14:paraId="186A8D73" w14:textId="3C2297E0" w:rsidR="00E55D35" w:rsidRPr="00E55D35" w:rsidRDefault="00E55D35" w:rsidP="00DC70F7">
      <w:pPr>
        <w:spacing w:before="240"/>
        <w:rPr>
          <w:rStyle w:val="nfasissutil"/>
        </w:rPr>
      </w:pPr>
      <w:r>
        <w:tab/>
      </w:r>
      <w:r w:rsidRPr="00E55D35">
        <w:t>En este tercer panel “Mis ofertas” el estudiante podrá ver un resumen de aquellas ofertas a las que se ha inscrito con anterioridad, así como el estado en el que está cada oferta. Se ha optado por una tabla para representar estos datos.</w:t>
      </w:r>
    </w:p>
    <w:p w14:paraId="49FCED38" w14:textId="77777777" w:rsidR="001917E7" w:rsidRDefault="00204821" w:rsidP="001917E7">
      <w:pPr>
        <w:keepNext/>
      </w:pPr>
      <w:r>
        <w:rPr>
          <w:rStyle w:val="nfasissutil"/>
          <w:b/>
          <w:noProof/>
        </w:rPr>
        <w:pict w14:anchorId="63A230D2">
          <v:shape id="_x0000_i1034" type="#_x0000_t75" alt="show_bio-student-offers" style="width:462.05pt;height:206pt;mso-width-percent:0;mso-height-percent:0;mso-width-percent:0;mso-height-percent:0">
            <v:imagedata r:id="rId115" o:title="show_bio-student-offers"/>
          </v:shape>
        </w:pict>
      </w:r>
    </w:p>
    <w:p w14:paraId="765972DA" w14:textId="42ACC622" w:rsidR="00F31DB5" w:rsidRPr="00F31DB5" w:rsidRDefault="001917E7" w:rsidP="001917E7">
      <w:pPr>
        <w:pStyle w:val="Descripcin"/>
        <w:ind w:firstLine="720"/>
        <w:rPr>
          <w:rStyle w:val="nfasissutil"/>
          <w:b/>
        </w:rPr>
      </w:pPr>
      <w:bookmarkStart w:id="980" w:name="_Toc50542738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47</w:t>
      </w:r>
      <w:r>
        <w:fldChar w:fldCharType="end"/>
      </w:r>
      <w:r>
        <w:t xml:space="preserve"> </w:t>
      </w:r>
      <w:r w:rsidR="005E5AF7" w:rsidRPr="00C84F59">
        <w:t xml:space="preserve">Captura de pantalla de la pantalla principal de mi perfil en la pestaña “Mis </w:t>
      </w:r>
      <w:r w:rsidR="005E5AF7">
        <w:t>Ofertas</w:t>
      </w:r>
      <w:r w:rsidR="005E5AF7" w:rsidRPr="00C84F59">
        <w:t>”.</w:t>
      </w:r>
      <w:bookmarkEnd w:id="980"/>
    </w:p>
    <w:p w14:paraId="4E9D3720" w14:textId="77777777" w:rsidR="00AA0581" w:rsidRDefault="00AA0581" w:rsidP="00A13366">
      <w:pPr>
        <w:jc w:val="left"/>
        <w:rPr>
          <w:iCs/>
        </w:rPr>
      </w:pPr>
    </w:p>
    <w:p w14:paraId="5E869CBB" w14:textId="032C112B" w:rsidR="00F31DB5" w:rsidRDefault="00DD61E2" w:rsidP="00DD61E2">
      <w:pPr>
        <w:pStyle w:val="Subttulo"/>
        <w:ind w:firstLine="720"/>
        <w:jc w:val="both"/>
        <w:rPr>
          <w:rStyle w:val="nfasissutil"/>
        </w:rPr>
      </w:pPr>
      <w:bookmarkStart w:id="981" w:name="_Toc505427101"/>
      <w:bookmarkStart w:id="982" w:name="_Toc505427290"/>
      <w:r>
        <w:rPr>
          <w:rStyle w:val="nfasissutil"/>
        </w:rPr>
        <w:t>5.6.2.1.8</w:t>
      </w:r>
      <w:r w:rsidR="00F31DB5">
        <w:rPr>
          <w:rStyle w:val="nfasissutil"/>
        </w:rPr>
        <w:t xml:space="preserve"> Mensajes</w:t>
      </w:r>
      <w:bookmarkEnd w:id="981"/>
      <w:bookmarkEnd w:id="982"/>
    </w:p>
    <w:p w14:paraId="5F192222" w14:textId="0B064B2E" w:rsidR="00E55D35" w:rsidRPr="00E55D35" w:rsidRDefault="00E55D35" w:rsidP="00DC70F7">
      <w:pPr>
        <w:spacing w:before="240"/>
      </w:pPr>
      <w:r>
        <w:tab/>
      </w:r>
      <w:r w:rsidRPr="00E55D35">
        <w:t xml:space="preserve">Este último panel “Mis Mensajes” almacenará los mensajes recibidos y enviados por el usuario en la aplicación. El diseño se ha hecho mediante dos tablas, una para los mensajes recibidos, con la posibilidad de leerlos y </w:t>
      </w:r>
      <w:proofErr w:type="gramStart"/>
      <w:r w:rsidRPr="00E55D35">
        <w:t>responderlos</w:t>
      </w:r>
      <w:proofErr w:type="gramEnd"/>
      <w:r w:rsidRPr="00E55D35">
        <w:t xml:space="preserve"> así como de ver si ya han sido leídos, y otra tabla para los mensajes que el estudiante ha enviado con anterioridad.</w:t>
      </w:r>
    </w:p>
    <w:p w14:paraId="7A0E61F3" w14:textId="77777777" w:rsidR="0060216F" w:rsidRDefault="00204821" w:rsidP="0060216F">
      <w:pPr>
        <w:keepNext/>
      </w:pPr>
      <w:r>
        <w:rPr>
          <w:rStyle w:val="nfasissutil"/>
          <w:b/>
          <w:noProof/>
        </w:rPr>
        <w:lastRenderedPageBreak/>
        <w:pict w14:anchorId="2B2E0823">
          <v:shape id="_x0000_i1033" type="#_x0000_t75" alt="show-bio-messages-main" style="width:462.05pt;height:239.15pt;mso-width-percent:0;mso-height-percent:0;mso-width-percent:0;mso-height-percent:0">
            <v:imagedata r:id="rId116" o:title="show-bio-messages-main"/>
          </v:shape>
        </w:pict>
      </w:r>
    </w:p>
    <w:p w14:paraId="7C4CB9FF" w14:textId="076165CF" w:rsidR="00F31DB5" w:rsidRPr="00ED38C4" w:rsidRDefault="0060216F" w:rsidP="0060216F">
      <w:pPr>
        <w:pStyle w:val="Descripcin"/>
        <w:ind w:firstLine="720"/>
        <w:rPr>
          <w:rStyle w:val="nfasissutil"/>
          <w:b/>
          <w:sz w:val="20"/>
        </w:rPr>
      </w:pPr>
      <w:bookmarkStart w:id="983" w:name="_Toc50542738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48</w:t>
      </w:r>
      <w:r>
        <w:fldChar w:fldCharType="end"/>
      </w:r>
      <w:r>
        <w:rPr>
          <w:sz w:val="20"/>
        </w:rPr>
        <w:t xml:space="preserve"> </w:t>
      </w:r>
      <w:r w:rsidR="00244064" w:rsidRPr="00ED38C4">
        <w:rPr>
          <w:sz w:val="20"/>
        </w:rPr>
        <w:t>Captura de pantalla de la pantalla principal de mi perfil en la pestaña “Mis Mensajes”.</w:t>
      </w:r>
      <w:bookmarkEnd w:id="983"/>
    </w:p>
    <w:p w14:paraId="2DF407D8" w14:textId="77777777" w:rsidR="00F31DB5" w:rsidRDefault="00F31DB5" w:rsidP="00F31DB5">
      <w:pPr>
        <w:rPr>
          <w:rStyle w:val="nfasissutil"/>
          <w:b/>
        </w:rPr>
      </w:pPr>
    </w:p>
    <w:p w14:paraId="2D4382BD" w14:textId="77777777" w:rsidR="00DD61E2" w:rsidRDefault="00DD61E2" w:rsidP="00F31DB5">
      <w:pPr>
        <w:rPr>
          <w:rStyle w:val="nfasissutil"/>
          <w:b/>
        </w:rPr>
      </w:pPr>
    </w:p>
    <w:p w14:paraId="14C943B4" w14:textId="2908A5A9" w:rsidR="00C442D1" w:rsidRDefault="00DD61E2" w:rsidP="00E55D35">
      <w:pPr>
        <w:pStyle w:val="Subttulo"/>
        <w:jc w:val="both"/>
        <w:rPr>
          <w:rStyle w:val="nfasissutil"/>
        </w:rPr>
      </w:pPr>
      <w:bookmarkStart w:id="984" w:name="_Toc505427102"/>
      <w:bookmarkStart w:id="985" w:name="_Toc505427291"/>
      <w:r>
        <w:rPr>
          <w:rStyle w:val="nfasissutil"/>
        </w:rPr>
        <w:t>5.6.2.2</w:t>
      </w:r>
      <w:r w:rsidR="00C442D1">
        <w:rPr>
          <w:rStyle w:val="nfasissutil"/>
        </w:rPr>
        <w:t xml:space="preserve"> </w:t>
      </w:r>
      <w:r w:rsidR="0026421F">
        <w:rPr>
          <w:rStyle w:val="nfasissutil"/>
        </w:rPr>
        <w:t>Interfaces del rol de empresa</w:t>
      </w:r>
      <w:bookmarkEnd w:id="984"/>
      <w:bookmarkEnd w:id="985"/>
    </w:p>
    <w:p w14:paraId="0B7ED17F" w14:textId="77777777" w:rsidR="00E55D35" w:rsidRPr="00E55D35" w:rsidRDefault="00E55D35" w:rsidP="00E55D35"/>
    <w:p w14:paraId="593FE697" w14:textId="65A4D617" w:rsidR="00C442D1" w:rsidRDefault="00DD61E2" w:rsidP="00DD61E2">
      <w:pPr>
        <w:pStyle w:val="Subttulo"/>
        <w:ind w:firstLine="720"/>
        <w:jc w:val="both"/>
        <w:rPr>
          <w:rStyle w:val="nfasissutil"/>
        </w:rPr>
      </w:pPr>
      <w:bookmarkStart w:id="986" w:name="_Toc505427103"/>
      <w:bookmarkStart w:id="987" w:name="_Toc505427292"/>
      <w:r>
        <w:rPr>
          <w:rStyle w:val="nfasissutil"/>
        </w:rPr>
        <w:t>5.6.2.2.1</w:t>
      </w:r>
      <w:r w:rsidR="00C442D1">
        <w:rPr>
          <w:rStyle w:val="nfasissutil"/>
        </w:rPr>
        <w:t xml:space="preserve"> Pantalla de inicio</w:t>
      </w:r>
      <w:bookmarkEnd w:id="986"/>
      <w:bookmarkEnd w:id="987"/>
    </w:p>
    <w:p w14:paraId="5BD40031" w14:textId="6B3090ED" w:rsidR="00E55D35" w:rsidRPr="00E55D35" w:rsidRDefault="00E55D35" w:rsidP="00DC70F7">
      <w:pPr>
        <w:spacing w:before="240"/>
      </w:pPr>
      <w:r>
        <w:tab/>
      </w:r>
      <w:r w:rsidRPr="00E55D35">
        <w:t>Como mencionamos anteriormente, el rol de empresa tendrá la opción de acceder a la página principal de estudiantes y ofertas en el menú principal.</w:t>
      </w:r>
    </w:p>
    <w:p w14:paraId="60952F1B" w14:textId="77777777" w:rsidR="0082538C" w:rsidRDefault="00204821" w:rsidP="0082538C">
      <w:pPr>
        <w:keepNext/>
      </w:pPr>
      <w:r>
        <w:rPr>
          <w:rStyle w:val="nfasissutil"/>
          <w:b/>
          <w:noProof/>
        </w:rPr>
        <w:lastRenderedPageBreak/>
        <w:pict w14:anchorId="0A9B5724">
          <v:shape id="_x0000_i1032" type="#_x0000_t75" alt="dropdown-menu" style="width:462.05pt;height:241.65pt;mso-width-percent:0;mso-height-percent:0;mso-width-percent:0;mso-height-percent:0">
            <v:imagedata r:id="rId117" o:title="dropdown-menu"/>
          </v:shape>
        </w:pict>
      </w:r>
    </w:p>
    <w:p w14:paraId="6127CBB2" w14:textId="1A33132C" w:rsidR="00C442D1" w:rsidRDefault="0082538C" w:rsidP="0082538C">
      <w:pPr>
        <w:pStyle w:val="Descripcin"/>
        <w:ind w:left="720" w:firstLine="720"/>
      </w:pPr>
      <w:bookmarkStart w:id="988" w:name="_Toc50542738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49</w:t>
      </w:r>
      <w:r>
        <w:fldChar w:fldCharType="end"/>
      </w:r>
      <w:r>
        <w:t xml:space="preserve"> </w:t>
      </w:r>
      <w:r w:rsidR="00ED38C4" w:rsidRPr="00E2552D">
        <w:t xml:space="preserve">Captura de pantalla de la pantalla de inicio con el rol de </w:t>
      </w:r>
      <w:r w:rsidR="00ED38C4">
        <w:t>empresa</w:t>
      </w:r>
      <w:r w:rsidR="00ED38C4" w:rsidRPr="00E2552D">
        <w:t>.</w:t>
      </w:r>
      <w:bookmarkEnd w:id="988"/>
    </w:p>
    <w:p w14:paraId="0DFC27DB" w14:textId="77777777" w:rsidR="00ED38C4" w:rsidRPr="00ED38C4" w:rsidRDefault="00ED38C4" w:rsidP="00ED38C4"/>
    <w:p w14:paraId="45DDC0B3" w14:textId="281585A7" w:rsidR="000A7BF6" w:rsidRDefault="00DD61E2" w:rsidP="00DD61E2">
      <w:pPr>
        <w:pStyle w:val="Subttulo"/>
        <w:ind w:firstLine="720"/>
        <w:jc w:val="both"/>
        <w:rPr>
          <w:rStyle w:val="nfasissutil"/>
        </w:rPr>
      </w:pPr>
      <w:bookmarkStart w:id="989" w:name="_Toc505427104"/>
      <w:bookmarkStart w:id="990" w:name="_Toc505427293"/>
      <w:r>
        <w:rPr>
          <w:rStyle w:val="nfasissutil"/>
        </w:rPr>
        <w:t>5.6.2.2.2</w:t>
      </w:r>
      <w:r w:rsidR="000B663C">
        <w:rPr>
          <w:rStyle w:val="nfasissutil"/>
        </w:rPr>
        <w:t xml:space="preserve"> </w:t>
      </w:r>
      <w:r w:rsidR="00C442D1">
        <w:rPr>
          <w:rStyle w:val="nfasissutil"/>
        </w:rPr>
        <w:t>Pantalla de estudiantes y envío de mensajes</w:t>
      </w:r>
      <w:bookmarkEnd w:id="989"/>
      <w:bookmarkEnd w:id="990"/>
    </w:p>
    <w:p w14:paraId="1878884E" w14:textId="77777777" w:rsidR="004D6132" w:rsidRDefault="004D6132" w:rsidP="00DC70F7">
      <w:pPr>
        <w:spacing w:before="240"/>
      </w:pPr>
      <w:r>
        <w:tab/>
        <w:t xml:space="preserve">La empresa ver el perfil de todos aquellos estudiantes registrados en la plataforma haciendo </w:t>
      </w:r>
      <w:proofErr w:type="spellStart"/>
      <w:r>
        <w:t>click</w:t>
      </w:r>
      <w:proofErr w:type="spellEnd"/>
      <w:r>
        <w:t xml:space="preserve"> en el enlace “Estudiantes” ubicado en el menú superior de la página, así como hacer una búsqueda filtrada (palabra clave, universidad, estudios, provincia o ciudad) de aquellos estudiantes que sean de su interés. </w:t>
      </w:r>
    </w:p>
    <w:p w14:paraId="0378CFE8" w14:textId="6311DC4B" w:rsidR="004D6132" w:rsidRPr="004D6132" w:rsidRDefault="004D6132" w:rsidP="004D6132">
      <w:pPr>
        <w:ind w:firstLine="720"/>
      </w:pPr>
      <w:r>
        <w:t>Por último, la empresa (al igual que el estudiante como ya hemos visto) tendrá la posibilidad de enviar un mensaje a aquellos estudiantes que desee.</w:t>
      </w:r>
    </w:p>
    <w:p w14:paraId="6BDE46B4" w14:textId="77777777" w:rsidR="0082538C" w:rsidRDefault="00204821" w:rsidP="0082538C">
      <w:pPr>
        <w:keepNext/>
      </w:pPr>
      <w:r>
        <w:rPr>
          <w:rStyle w:val="nfasissutil"/>
          <w:b/>
          <w:noProof/>
        </w:rPr>
        <w:lastRenderedPageBreak/>
        <w:pict w14:anchorId="73749983">
          <v:shape id="_x0000_i1031" type="#_x0000_t75" alt="empresa-show-estudiantes" style="width:462.05pt;height:241.05pt;mso-width-percent:0;mso-height-percent:0;mso-width-percent:0;mso-height-percent:0">
            <v:imagedata r:id="rId118" o:title="empresa-show-estudiantes"/>
          </v:shape>
        </w:pict>
      </w:r>
    </w:p>
    <w:p w14:paraId="07FD2D0D" w14:textId="491A3D84" w:rsidR="00C442D1" w:rsidRDefault="0082538C" w:rsidP="0082538C">
      <w:pPr>
        <w:pStyle w:val="Descripcin"/>
        <w:ind w:firstLine="720"/>
        <w:rPr>
          <w:sz w:val="22"/>
        </w:rPr>
      </w:pPr>
      <w:bookmarkStart w:id="991" w:name="_Toc50542738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50</w:t>
      </w:r>
      <w:r>
        <w:fldChar w:fldCharType="end"/>
      </w:r>
      <w:r>
        <w:rPr>
          <w:sz w:val="20"/>
        </w:rPr>
        <w:t xml:space="preserve"> </w:t>
      </w:r>
      <w:r w:rsidR="00ED38C4" w:rsidRPr="00ED38C4">
        <w:rPr>
          <w:sz w:val="20"/>
        </w:rPr>
        <w:t xml:space="preserve">Captura de pantalla de la pantalla </w:t>
      </w:r>
      <w:r w:rsidR="00ED38C4" w:rsidRPr="00ED38C4">
        <w:rPr>
          <w:sz w:val="22"/>
        </w:rPr>
        <w:t>principal de estudiantes con el rol de empresa.</w:t>
      </w:r>
      <w:bookmarkEnd w:id="991"/>
    </w:p>
    <w:p w14:paraId="3EC5A346" w14:textId="77777777" w:rsidR="004D6132" w:rsidRDefault="004D6132" w:rsidP="004D6132"/>
    <w:p w14:paraId="3F1578B1" w14:textId="316722CA" w:rsidR="004D6132" w:rsidRPr="004D6132" w:rsidRDefault="00DC70F7" w:rsidP="004D6132">
      <w:r>
        <w:tab/>
      </w:r>
      <w:r w:rsidR="004D6132" w:rsidRPr="004D6132">
        <w:t xml:space="preserve">La empresa podrá ver detalladamente la información completa de cualquier estudiante haciendo </w:t>
      </w:r>
      <w:proofErr w:type="spellStart"/>
      <w:r w:rsidR="004D6132" w:rsidRPr="004D6132">
        <w:t>click</w:t>
      </w:r>
      <w:proofErr w:type="spellEnd"/>
      <w:r w:rsidR="004D6132" w:rsidRPr="004D6132">
        <w:t xml:space="preserve"> en “Ver más” dentro del cuadro de este, así como también enviarle un mensaje haciendo </w:t>
      </w:r>
      <w:proofErr w:type="spellStart"/>
      <w:r w:rsidR="004D6132" w:rsidRPr="004D6132">
        <w:t>click</w:t>
      </w:r>
      <w:proofErr w:type="spellEnd"/>
      <w:r w:rsidR="004D6132" w:rsidRPr="004D6132">
        <w:t xml:space="preserve"> en “Enviar mensaje al estudiante”:</w:t>
      </w:r>
    </w:p>
    <w:p w14:paraId="590E139C" w14:textId="77777777" w:rsidR="000A7BF6" w:rsidRDefault="000A7BF6" w:rsidP="000A7BF6"/>
    <w:p w14:paraId="4032A7BE" w14:textId="77777777" w:rsidR="003C0139" w:rsidRDefault="00204821" w:rsidP="003C0139">
      <w:pPr>
        <w:keepNext/>
        <w:jc w:val="left"/>
      </w:pPr>
      <w:r>
        <w:rPr>
          <w:rStyle w:val="nfasissutil"/>
          <w:b/>
          <w:iCs w:val="0"/>
          <w:noProof/>
        </w:rPr>
        <w:lastRenderedPageBreak/>
        <w:pict w14:anchorId="0DC30A22">
          <v:shape id="_x0000_i1030" type="#_x0000_t75" alt="empresa-show-estudiante-detalle" style="width:460.8pt;height:262.95pt;mso-width-percent:0;mso-height-percent:0;mso-width-percent:0;mso-height-percent:0">
            <v:imagedata r:id="rId119" o:title="empresa-show-estudiante-detalle"/>
          </v:shape>
        </w:pict>
      </w:r>
    </w:p>
    <w:p w14:paraId="1C88DAFE" w14:textId="2B4E4BBB" w:rsidR="005725C0" w:rsidRDefault="003C0139" w:rsidP="003C0139">
      <w:pPr>
        <w:pStyle w:val="Descripcin"/>
        <w:ind w:left="720"/>
        <w:jc w:val="left"/>
        <w:rPr>
          <w:sz w:val="20"/>
        </w:rPr>
      </w:pPr>
      <w:r>
        <w:t xml:space="preserve">  </w:t>
      </w:r>
      <w:bookmarkStart w:id="992" w:name="_Toc50542738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51</w:t>
      </w:r>
      <w:r>
        <w:fldChar w:fldCharType="end"/>
      </w:r>
      <w:r>
        <w:rPr>
          <w:sz w:val="20"/>
        </w:rPr>
        <w:t xml:space="preserve"> </w:t>
      </w:r>
      <w:r w:rsidR="00ED38C4" w:rsidRPr="00ED38C4">
        <w:rPr>
          <w:sz w:val="20"/>
        </w:rPr>
        <w:t>Captura de pantalla de la pantalla de detalle del estudiante seleccionado.</w:t>
      </w:r>
      <w:bookmarkEnd w:id="992"/>
    </w:p>
    <w:p w14:paraId="3F3360F3" w14:textId="77777777" w:rsidR="00ED38C4" w:rsidRPr="00ED38C4" w:rsidRDefault="00ED38C4" w:rsidP="00ED38C4"/>
    <w:p w14:paraId="7553A1C2" w14:textId="6B6BA24B" w:rsidR="000B663C" w:rsidRDefault="00DD61E2" w:rsidP="00DD61E2">
      <w:pPr>
        <w:pStyle w:val="Subttulo"/>
        <w:ind w:firstLine="720"/>
        <w:jc w:val="both"/>
        <w:rPr>
          <w:rStyle w:val="nfasissutil"/>
        </w:rPr>
      </w:pPr>
      <w:bookmarkStart w:id="993" w:name="_Toc505427105"/>
      <w:bookmarkStart w:id="994" w:name="_Toc505427294"/>
      <w:r>
        <w:rPr>
          <w:rStyle w:val="nfasissutil"/>
        </w:rPr>
        <w:t>5.6.2.2.3</w:t>
      </w:r>
      <w:r w:rsidR="000B663C">
        <w:rPr>
          <w:rStyle w:val="nfasissutil"/>
        </w:rPr>
        <w:t xml:space="preserve"> Pantalla de ofertas</w:t>
      </w:r>
      <w:bookmarkEnd w:id="993"/>
      <w:bookmarkEnd w:id="994"/>
    </w:p>
    <w:p w14:paraId="1605F811" w14:textId="42CDDAE6" w:rsidR="004D6132" w:rsidRDefault="004D6132" w:rsidP="00DC70F7">
      <w:pPr>
        <w:spacing w:before="240"/>
      </w:pPr>
      <w:r>
        <w:tab/>
      </w:r>
      <w:r w:rsidRPr="004D6132">
        <w:t xml:space="preserve">El diseño y funcionamiento de la pantalla de ofertas es exactamente igual tanto para empresas como para estudiantes, por </w:t>
      </w:r>
      <w:proofErr w:type="gramStart"/>
      <w:r w:rsidRPr="004D6132">
        <w:t>tanto</w:t>
      </w:r>
      <w:proofErr w:type="gramEnd"/>
      <w:r w:rsidRPr="004D6132">
        <w:t xml:space="preserve"> no se pondrán las respectivas interfaces dado que son las mismas que las del apartado XXX del rol de estudiante.</w:t>
      </w:r>
    </w:p>
    <w:p w14:paraId="6E537202" w14:textId="77777777" w:rsidR="004D6132" w:rsidRPr="004D6132" w:rsidRDefault="004D6132" w:rsidP="004D6132"/>
    <w:p w14:paraId="502C739F" w14:textId="59F5D543" w:rsidR="000B663C" w:rsidRDefault="00DD61E2" w:rsidP="00DD61E2">
      <w:pPr>
        <w:pStyle w:val="Subttulo"/>
        <w:ind w:firstLine="720"/>
        <w:jc w:val="both"/>
        <w:rPr>
          <w:rStyle w:val="nfasissutil"/>
        </w:rPr>
      </w:pPr>
      <w:bookmarkStart w:id="995" w:name="_Toc505427106"/>
      <w:bookmarkStart w:id="996" w:name="_Toc505427295"/>
      <w:r>
        <w:rPr>
          <w:rStyle w:val="nfasissutil"/>
        </w:rPr>
        <w:t>5.6.2.2.4</w:t>
      </w:r>
      <w:r w:rsidR="000B663C">
        <w:rPr>
          <w:rStyle w:val="nfasissutil"/>
        </w:rPr>
        <w:t xml:space="preserve"> Pantalla de perfil</w:t>
      </w:r>
      <w:bookmarkEnd w:id="995"/>
      <w:bookmarkEnd w:id="996"/>
    </w:p>
    <w:p w14:paraId="166DEF59" w14:textId="253CE74B" w:rsidR="004D6132" w:rsidRPr="004D6132" w:rsidRDefault="004D6132" w:rsidP="00DC70F7">
      <w:pPr>
        <w:spacing w:before="240"/>
      </w:pPr>
      <w:r>
        <w:tab/>
      </w:r>
      <w:r w:rsidRPr="004D6132">
        <w:t xml:space="preserve">Al igual que para el estudiante el apartado “Mi perfil” es uno de los apartados más importantes dentro de la aplicación web para la empresa, ya que desde él podrá gestionar todos los procesos de selección resultantes de las ofertas de prácticas de trabajo que haya </w:t>
      </w:r>
      <w:proofErr w:type="gramStart"/>
      <w:r w:rsidRPr="004D6132">
        <w:t>creado</w:t>
      </w:r>
      <w:proofErr w:type="gramEnd"/>
      <w:r w:rsidRPr="004D6132">
        <w:t xml:space="preserve"> así como gestionar el envío de </w:t>
      </w:r>
      <w:r w:rsidRPr="004D6132">
        <w:lastRenderedPageBreak/>
        <w:t>mensajes y detallar que perfil de estudiantes busca, así como establecer una breve descripción de la empresa.</w:t>
      </w:r>
    </w:p>
    <w:p w14:paraId="1BE694DE" w14:textId="206D715F" w:rsidR="00B325CE" w:rsidRDefault="00DD61E2" w:rsidP="00DD61E2">
      <w:pPr>
        <w:pStyle w:val="Subttulo"/>
        <w:ind w:firstLine="720"/>
        <w:jc w:val="both"/>
        <w:rPr>
          <w:rStyle w:val="nfasissutil"/>
        </w:rPr>
      </w:pPr>
      <w:bookmarkStart w:id="997" w:name="_Toc505427107"/>
      <w:bookmarkStart w:id="998" w:name="_Toc505427296"/>
      <w:r>
        <w:rPr>
          <w:rStyle w:val="nfasissutil"/>
        </w:rPr>
        <w:t>5.6.2.2.5</w:t>
      </w:r>
      <w:r w:rsidR="00B325CE">
        <w:rPr>
          <w:rStyle w:val="nfasissutil"/>
        </w:rPr>
        <w:t xml:space="preserve"> Pantalla de configuración de cuenta</w:t>
      </w:r>
      <w:bookmarkEnd w:id="997"/>
      <w:bookmarkEnd w:id="998"/>
    </w:p>
    <w:p w14:paraId="74317F3C" w14:textId="51626EA1" w:rsidR="00D23B14" w:rsidRDefault="00D23B14" w:rsidP="00DC70F7">
      <w:pPr>
        <w:spacing w:before="240"/>
        <w:rPr>
          <w:rStyle w:val="nfasissutil"/>
          <w:b/>
        </w:rPr>
      </w:pPr>
      <w:r>
        <w:rPr>
          <w:rStyle w:val="nfasissutil"/>
        </w:rPr>
        <w:tab/>
      </w:r>
      <w:r w:rsidR="004D6132" w:rsidRPr="004D6132">
        <w:rPr>
          <w:rStyle w:val="nfasissutil"/>
        </w:rPr>
        <w:t xml:space="preserve">En este primer panel llamado “Mis Datos” el usuario podrá modificar aquellos datos principales de su cuenta, como su nombre, email, ciudad de origen, edad, contraseña, etc. En este caso, la empresa también podrá establecer aquel perfil de estudiante en el que esté interesado y también establecer una breve descripción de la empresa. Se ha utilizado un diseño simple de formulario como los que se han utilizado en el resto de </w:t>
      </w:r>
      <w:proofErr w:type="gramStart"/>
      <w:r w:rsidR="004D6132" w:rsidRPr="004D6132">
        <w:rPr>
          <w:rStyle w:val="nfasissutil"/>
        </w:rPr>
        <w:t>pantallas</w:t>
      </w:r>
      <w:proofErr w:type="gramEnd"/>
      <w:r w:rsidR="004D6132" w:rsidRPr="004D6132">
        <w:rPr>
          <w:rStyle w:val="nfasissutil"/>
        </w:rPr>
        <w:t xml:space="preserve"> de la plataforma.</w:t>
      </w:r>
    </w:p>
    <w:p w14:paraId="2B7BEDDD" w14:textId="77777777" w:rsidR="00ED38C4" w:rsidRDefault="00ED38C4" w:rsidP="00B325CE">
      <w:pPr>
        <w:rPr>
          <w:rStyle w:val="nfasissutil"/>
          <w:b/>
        </w:rPr>
      </w:pPr>
    </w:p>
    <w:p w14:paraId="4B69FE6D" w14:textId="77777777" w:rsidR="003C0139" w:rsidRDefault="00D23B14" w:rsidP="003C0139">
      <w:pPr>
        <w:keepNext/>
      </w:pPr>
      <w:r>
        <w:rPr>
          <w:rStyle w:val="nfasissutil"/>
          <w:b/>
        </w:rPr>
        <w:t xml:space="preserve">         </w:t>
      </w:r>
      <w:r w:rsidR="00204821">
        <w:rPr>
          <w:rStyle w:val="nfasissutil"/>
          <w:b/>
          <w:noProof/>
        </w:rPr>
        <w:pict w14:anchorId="3B77C6C3">
          <v:shape id="_x0000_i1029" type="#_x0000_t75" alt="empresa-showbio-1" style="width:416.95pt;height:236.65pt;mso-width-percent:0;mso-height-percent:0;mso-width-percent:0;mso-height-percent:0">
            <v:imagedata r:id="rId120" o:title="empresa-showbio-1"/>
          </v:shape>
        </w:pict>
      </w:r>
    </w:p>
    <w:p w14:paraId="32287E7C" w14:textId="27C23F98" w:rsidR="00D23B14" w:rsidRDefault="003C0139" w:rsidP="003C0139">
      <w:pPr>
        <w:pStyle w:val="Descripcin"/>
        <w:ind w:firstLine="720"/>
        <w:rPr>
          <w:sz w:val="20"/>
        </w:rPr>
      </w:pPr>
      <w:bookmarkStart w:id="999" w:name="_Toc50542738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52</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Mis datos</w:t>
      </w:r>
      <w:r w:rsidR="00ED38C4" w:rsidRPr="00ED38C4">
        <w:rPr>
          <w:sz w:val="20"/>
        </w:rPr>
        <w:t>”.</w:t>
      </w:r>
      <w:bookmarkEnd w:id="999"/>
    </w:p>
    <w:p w14:paraId="0CE7AFE3" w14:textId="77777777" w:rsidR="00ED38C4" w:rsidRDefault="00ED38C4" w:rsidP="00ED38C4"/>
    <w:p w14:paraId="0A4E0369" w14:textId="77777777" w:rsidR="00DC70F7" w:rsidRDefault="00DC70F7" w:rsidP="00ED38C4"/>
    <w:p w14:paraId="6DE59262" w14:textId="77777777" w:rsidR="00DC70F7" w:rsidRPr="00ED38C4" w:rsidRDefault="00DC70F7" w:rsidP="00ED38C4"/>
    <w:p w14:paraId="6BA10916" w14:textId="26C5B098" w:rsidR="00B325CE" w:rsidRDefault="00DD61E2" w:rsidP="00DD61E2">
      <w:pPr>
        <w:pStyle w:val="Subttulo"/>
        <w:ind w:firstLine="720"/>
        <w:jc w:val="both"/>
        <w:rPr>
          <w:rStyle w:val="nfasissutil"/>
        </w:rPr>
      </w:pPr>
      <w:bookmarkStart w:id="1000" w:name="_Toc505427108"/>
      <w:bookmarkStart w:id="1001" w:name="_Toc505427297"/>
      <w:r>
        <w:rPr>
          <w:rStyle w:val="nfasissutil"/>
        </w:rPr>
        <w:lastRenderedPageBreak/>
        <w:t>5.6.2.2.6</w:t>
      </w:r>
      <w:r w:rsidR="00D23B14">
        <w:rPr>
          <w:rStyle w:val="nfasissutil"/>
        </w:rPr>
        <w:t xml:space="preserve"> Pantalla de ofertas</w:t>
      </w:r>
      <w:bookmarkEnd w:id="1000"/>
      <w:bookmarkEnd w:id="1001"/>
    </w:p>
    <w:p w14:paraId="6D744309" w14:textId="77777777" w:rsidR="004D6132" w:rsidRDefault="004D6132" w:rsidP="00DC70F7">
      <w:pPr>
        <w:spacing w:before="240"/>
      </w:pPr>
      <w:r>
        <w:tab/>
        <w:t>Al igual que para el estudiante, la podrá ver un resumen de aquellas ofertas que haya creado, pudiendo ver el estado en el que está cada oferta.</w:t>
      </w:r>
    </w:p>
    <w:p w14:paraId="27E7BBEB" w14:textId="203CA2E9" w:rsidR="004D6132" w:rsidRPr="004D6132" w:rsidRDefault="004D6132" w:rsidP="004D6132">
      <w:r>
        <w:t xml:space="preserve">Por otra </w:t>
      </w:r>
      <w:proofErr w:type="gramStart"/>
      <w:r>
        <w:t>parte</w:t>
      </w:r>
      <w:proofErr w:type="gramEnd"/>
      <w:r>
        <w:t xml:space="preserve"> y en este mismo apartado, la empresa crear ofertas de prácticas de trabajo haciendo </w:t>
      </w:r>
      <w:proofErr w:type="spellStart"/>
      <w:r>
        <w:t>click</w:t>
      </w:r>
      <w:proofErr w:type="spellEnd"/>
      <w:r>
        <w:t xml:space="preserve"> en el botón “Crear nueva oferta”, lo que cargará un formulario para que la empresa cree una nueva oferta que se publicará en la aplicación una vez rellene los datos requeridos y envíe el formulario.</w:t>
      </w:r>
    </w:p>
    <w:p w14:paraId="19A4980B" w14:textId="312A4D70" w:rsidR="003C0139" w:rsidRDefault="00204821" w:rsidP="00FB7F8B">
      <w:pPr>
        <w:keepNext/>
        <w:ind w:firstLine="720"/>
      </w:pPr>
      <w:r>
        <w:rPr>
          <w:rStyle w:val="nfasissutil"/>
          <w:b/>
          <w:noProof/>
        </w:rPr>
        <w:pict w14:anchorId="4304A30C">
          <v:shape id="_x0000_i1028" type="#_x0000_t75" alt="empresa-show-bio2-2" style="width:396.3pt;height:383.15pt;mso-width-percent:0;mso-height-percent:0;mso-width-percent:0;mso-height-percent:0">
            <v:imagedata r:id="rId121" o:title="empresa-show-bio2-2"/>
          </v:shape>
        </w:pict>
      </w:r>
    </w:p>
    <w:p w14:paraId="61A1C15D" w14:textId="074C1FA6" w:rsidR="00F379FF" w:rsidRDefault="003C0139" w:rsidP="000D1ADF">
      <w:pPr>
        <w:pStyle w:val="Descripcin"/>
        <w:ind w:left="720"/>
        <w:rPr>
          <w:sz w:val="20"/>
        </w:rPr>
      </w:pPr>
      <w:bookmarkStart w:id="1002" w:name="_Toc50542738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53</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 xml:space="preserve">Mis </w:t>
      </w:r>
      <w:r w:rsidR="00A062E2">
        <w:rPr>
          <w:sz w:val="20"/>
        </w:rPr>
        <w:t>ofertas</w:t>
      </w:r>
      <w:r w:rsidR="00ED38C4" w:rsidRPr="00ED38C4">
        <w:rPr>
          <w:sz w:val="20"/>
        </w:rPr>
        <w:t>”</w:t>
      </w:r>
      <w:r w:rsidR="00A062E2">
        <w:rPr>
          <w:sz w:val="20"/>
        </w:rPr>
        <w:t xml:space="preserve"> con el formulario de crear nueva oferta abierto.</w:t>
      </w:r>
      <w:bookmarkEnd w:id="1002"/>
    </w:p>
    <w:p w14:paraId="34A6031B" w14:textId="77777777" w:rsidR="00A062E2" w:rsidRPr="00A062E2" w:rsidRDefault="00A062E2" w:rsidP="00A062E2"/>
    <w:p w14:paraId="012703E3" w14:textId="6995523A" w:rsidR="00F379FF" w:rsidRDefault="00DD61E2" w:rsidP="00DD61E2">
      <w:pPr>
        <w:pStyle w:val="Subttulo"/>
        <w:ind w:firstLine="720"/>
        <w:jc w:val="both"/>
        <w:rPr>
          <w:rStyle w:val="nfasissutil"/>
        </w:rPr>
      </w:pPr>
      <w:bookmarkStart w:id="1003" w:name="_Toc505427109"/>
      <w:bookmarkStart w:id="1004" w:name="_Toc505427298"/>
      <w:r>
        <w:rPr>
          <w:rStyle w:val="nfasissutil"/>
        </w:rPr>
        <w:t>5.6.2.2.7</w:t>
      </w:r>
      <w:r w:rsidR="00F379FF">
        <w:rPr>
          <w:rStyle w:val="nfasissutil"/>
        </w:rPr>
        <w:t xml:space="preserve"> Pantalla de procesos de selección</w:t>
      </w:r>
      <w:bookmarkEnd w:id="1003"/>
      <w:bookmarkEnd w:id="1004"/>
    </w:p>
    <w:p w14:paraId="294A25D7" w14:textId="77777777" w:rsidR="004D6132" w:rsidRDefault="004D6132" w:rsidP="00FB7F8B">
      <w:pPr>
        <w:spacing w:before="240"/>
      </w:pPr>
      <w:r>
        <w:tab/>
        <w:t>Este apartado llamado “Procesos de selección” englobará todos aquellos procesos de selección derivados de las ofertas de prácticas que la empresa ha creado y debe gestionar. Como diseño del panel se ha optado por incluir una tabla con todos aquellos procesos de selección y sus diferentes estados, incluyendo la posibilidad de gestionar las respectivas fases de cada proceso de selección.</w:t>
      </w:r>
    </w:p>
    <w:p w14:paraId="1C9A6F3E" w14:textId="77777777" w:rsidR="004D6132" w:rsidRDefault="004D6132" w:rsidP="004D6132">
      <w:r>
        <w:tab/>
        <w:t xml:space="preserve">Cada vez que se haga </w:t>
      </w:r>
      <w:proofErr w:type="spellStart"/>
      <w:r>
        <w:t>click</w:t>
      </w:r>
      <w:proofErr w:type="spellEnd"/>
      <w:r>
        <w:t xml:space="preserve"> en “Gestionar” en alguno de los procesos de selección se nos cargará más abajo un panel que contendrá aquellos estudiantes que estén en la fase actual del proceso de selección, con el objetivo de que la empresa pueda gestionar esa fase del proceso decidiendo entre ellos y pudiendo ver el perfil de cada estudiante en todo momento a través de una ventana modal.</w:t>
      </w:r>
    </w:p>
    <w:p w14:paraId="0B5EBE23" w14:textId="6BAA5199" w:rsidR="004D6132" w:rsidRDefault="004D6132" w:rsidP="004D6132">
      <w:r>
        <w:tab/>
        <w:t xml:space="preserve">A </w:t>
      </w:r>
      <w:proofErr w:type="gramStart"/>
      <w:r>
        <w:t>continuación</w:t>
      </w:r>
      <w:proofErr w:type="gramEnd"/>
      <w:r>
        <w:t xml:space="preserve"> se muestra un ejemplo de gestión de un proceso de selección con un estudiante inscrito en la oferta de prácticas.</w:t>
      </w:r>
    </w:p>
    <w:p w14:paraId="00093DA4" w14:textId="77777777" w:rsidR="004D6132" w:rsidRPr="004D6132" w:rsidRDefault="004D6132" w:rsidP="004D6132"/>
    <w:p w14:paraId="4D218D10" w14:textId="77777777" w:rsidR="003C0139" w:rsidRDefault="00204821" w:rsidP="003C0139">
      <w:pPr>
        <w:keepNext/>
      </w:pPr>
      <w:r>
        <w:rPr>
          <w:rStyle w:val="nfasissutil"/>
          <w:b/>
          <w:noProof/>
        </w:rPr>
        <w:lastRenderedPageBreak/>
        <w:pict w14:anchorId="790699A0">
          <v:shape id="_x0000_i1027" type="#_x0000_t75" alt="empresa-show-bio-3-1" style="width:462.05pt;height:226.65pt;mso-width-percent:0;mso-height-percent:0;mso-width-percent:0;mso-height-percent:0">
            <v:imagedata r:id="rId122" o:title="empresa-show-bio-3-1"/>
          </v:shape>
        </w:pict>
      </w:r>
    </w:p>
    <w:p w14:paraId="20EA4FA6" w14:textId="4577233C" w:rsidR="00F379FF" w:rsidRDefault="003C0139" w:rsidP="003C0139">
      <w:pPr>
        <w:pStyle w:val="Descripcin"/>
        <w:rPr>
          <w:rStyle w:val="nfasissutil"/>
          <w:b/>
        </w:rPr>
      </w:pPr>
      <w:bookmarkStart w:id="1005" w:name="_Toc50542738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54</w:t>
      </w:r>
      <w:r>
        <w:fldChar w:fldCharType="end"/>
      </w:r>
      <w:r>
        <w:t xml:space="preserve"> </w:t>
      </w:r>
      <w:r w:rsidR="00A062E2" w:rsidRPr="00D11435">
        <w:t xml:space="preserve">Captura de pantalla de la pantalla principal de mi perfil en la pestaña “Mis </w:t>
      </w:r>
      <w:r w:rsidR="00A062E2">
        <w:t>procesos de selección” con el contenedor de la fase de preselección de una oferta abierto.</w:t>
      </w:r>
      <w:bookmarkEnd w:id="1005"/>
    </w:p>
    <w:p w14:paraId="77EC86BB" w14:textId="47F9BF26" w:rsidR="00F379FF" w:rsidRDefault="00F379FF" w:rsidP="00F379FF">
      <w:pPr>
        <w:rPr>
          <w:rStyle w:val="nfasissutil"/>
          <w:b/>
        </w:rPr>
      </w:pPr>
      <w:r>
        <w:rPr>
          <w:rStyle w:val="nfasissutil"/>
          <w:b/>
        </w:rPr>
        <w:tab/>
      </w:r>
    </w:p>
    <w:p w14:paraId="7252D654" w14:textId="77777777" w:rsidR="003C0139" w:rsidRDefault="00204821" w:rsidP="003C0139">
      <w:pPr>
        <w:keepNext/>
      </w:pPr>
      <w:r>
        <w:rPr>
          <w:rStyle w:val="nfasissutil"/>
          <w:b/>
          <w:noProof/>
        </w:rPr>
        <w:lastRenderedPageBreak/>
        <w:pict w14:anchorId="2F009726">
          <v:shape id="_x0000_i1026" type="#_x0000_t75" alt="empresa-show" style="width:460.8pt;height:262.95pt;mso-width-percent:0;mso-height-percent:0;mso-width-percent:0;mso-height-percent:0">
            <v:imagedata r:id="rId123" o:title="empresa-show"/>
          </v:shape>
        </w:pict>
      </w:r>
    </w:p>
    <w:p w14:paraId="3E59A82A" w14:textId="270E2CB6" w:rsidR="000B663C" w:rsidRDefault="003C0139" w:rsidP="003C0139">
      <w:pPr>
        <w:pStyle w:val="Descripcin"/>
      </w:pPr>
      <w:bookmarkStart w:id="1006" w:name="_Toc50542738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55</w:t>
      </w:r>
      <w:r>
        <w:fldChar w:fldCharType="end"/>
      </w:r>
      <w:r>
        <w:t xml:space="preserve"> </w:t>
      </w:r>
      <w:r w:rsidR="00CA11CD" w:rsidRPr="00AA4EAF">
        <w:t xml:space="preserve">Captura de pantalla de la pantalla principal de mi perfil en la pestaña “Mis procesos de selección” con el contenedor de la fase </w:t>
      </w:r>
      <w:r w:rsidR="00CA11CD">
        <w:t>final de selección</w:t>
      </w:r>
      <w:r w:rsidR="00CA11CD" w:rsidRPr="00AA4EAF">
        <w:t xml:space="preserve"> de una oferta abierto.</w:t>
      </w:r>
      <w:bookmarkEnd w:id="1006"/>
    </w:p>
    <w:p w14:paraId="7D8E7525" w14:textId="77777777" w:rsidR="004D6132" w:rsidRDefault="004D6132" w:rsidP="004D6132"/>
    <w:p w14:paraId="5D3111F7" w14:textId="2DDF8801" w:rsidR="004D6132" w:rsidRPr="004D6132" w:rsidRDefault="004D6132" w:rsidP="004D6132">
      <w:r>
        <w:tab/>
        <w:t xml:space="preserve">Como podemos ver en la siguiente imagen, la empresa también podrá ver el perfil de aquellos usuarios pertenecientes a las fases del proceso de selección. El diseño de estas interfaces ha seguido una línea prácticamente idéntica a la del </w:t>
      </w:r>
      <w:r w:rsidR="005B331B">
        <w:t>envío</w:t>
      </w:r>
      <w:r>
        <w:t xml:space="preserve"> de mensajes, ya que se ha hecho mediante ventanas modales, lo que hará más fácil y rápida la visualización de los perfiles de los estudiantes, ya que no se cambiará de página en ningún momento.</w:t>
      </w:r>
    </w:p>
    <w:p w14:paraId="04033854" w14:textId="77777777" w:rsidR="00CA11CD" w:rsidRPr="00CA11CD" w:rsidRDefault="00CA11CD" w:rsidP="00CA11CD"/>
    <w:p w14:paraId="04D5AF47" w14:textId="77777777" w:rsidR="003C0139" w:rsidRDefault="00204821" w:rsidP="003C0139">
      <w:pPr>
        <w:keepNext/>
      </w:pPr>
      <w:r>
        <w:rPr>
          <w:rStyle w:val="nfasissutil"/>
          <w:b/>
          <w:noProof/>
        </w:rPr>
        <w:lastRenderedPageBreak/>
        <w:pict w14:anchorId="7E712A5C">
          <v:shape id="_x0000_i1025" type="#_x0000_t75" alt="empresa-showbii-3-3" style="width:439.5pt;height:227.25pt;mso-width-percent:0;mso-height-percent:0;mso-width-percent:0;mso-height-percent:0">
            <v:imagedata r:id="rId124" o:title="empresa-showbii-3-3"/>
          </v:shape>
        </w:pict>
      </w:r>
    </w:p>
    <w:p w14:paraId="6145669A" w14:textId="5C744CC8" w:rsidR="00F379FF" w:rsidRDefault="003C0139" w:rsidP="003C0139">
      <w:pPr>
        <w:pStyle w:val="Descripcin"/>
        <w:rPr>
          <w:rStyle w:val="nfasissutil"/>
          <w:b/>
        </w:rPr>
      </w:pPr>
      <w:bookmarkStart w:id="1007" w:name="_Toc50542739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56</w:t>
      </w:r>
      <w:r>
        <w:fldChar w:fldCharType="end"/>
      </w:r>
      <w:r>
        <w:t xml:space="preserve"> </w:t>
      </w:r>
      <w:r w:rsidR="00CA11CD" w:rsidRPr="009405BD">
        <w:t xml:space="preserve">Captura de pantalla de la pantalla principal de mi perfil en la pestaña “Mis procesos de selección” con </w:t>
      </w:r>
      <w:r w:rsidR="00CA11CD">
        <w:t xml:space="preserve">la ventana modal de perfil del estudiante </w:t>
      </w:r>
      <w:proofErr w:type="gramStart"/>
      <w:r w:rsidR="00CA11CD">
        <w:t>seleccionado abierta</w:t>
      </w:r>
      <w:proofErr w:type="gramEnd"/>
      <w:r w:rsidR="00CA11CD">
        <w:t>.</w:t>
      </w:r>
      <w:bookmarkEnd w:id="1007"/>
    </w:p>
    <w:p w14:paraId="65F03450" w14:textId="77777777" w:rsidR="000B663C" w:rsidRDefault="000B663C" w:rsidP="000B663C">
      <w:pPr>
        <w:rPr>
          <w:rStyle w:val="nfasissutil"/>
          <w:b/>
        </w:rPr>
      </w:pPr>
    </w:p>
    <w:p w14:paraId="0FE4596A" w14:textId="18DB5F10" w:rsidR="000A7BF6" w:rsidRDefault="00DD61E2" w:rsidP="00DD61E2">
      <w:pPr>
        <w:pStyle w:val="Subttulo"/>
        <w:ind w:firstLine="720"/>
        <w:jc w:val="both"/>
        <w:rPr>
          <w:rStyle w:val="nfasissutil"/>
        </w:rPr>
      </w:pPr>
      <w:bookmarkStart w:id="1008" w:name="_Toc505427110"/>
      <w:bookmarkStart w:id="1009" w:name="_Toc505427299"/>
      <w:r>
        <w:rPr>
          <w:rStyle w:val="nfasissutil"/>
        </w:rPr>
        <w:t>5.6.2.2.8</w:t>
      </w:r>
      <w:r w:rsidR="000C11D3">
        <w:rPr>
          <w:rStyle w:val="nfasissutil"/>
        </w:rPr>
        <w:t xml:space="preserve"> Pantalla de mensajes</w:t>
      </w:r>
      <w:bookmarkEnd w:id="1008"/>
      <w:bookmarkEnd w:id="1009"/>
    </w:p>
    <w:p w14:paraId="14598ED9" w14:textId="4AC9E11D" w:rsidR="004D4A7E" w:rsidRDefault="004D6132" w:rsidP="00FB7F8B">
      <w:pPr>
        <w:spacing w:before="240"/>
      </w:pPr>
      <w:r>
        <w:tab/>
      </w:r>
      <w:r w:rsidRPr="004D6132">
        <w:t>Al igual que para los estudiantes, la pestaña de “Mis Mensajes” está diseñada exactamente igual que como hemos visto anteriormente en el apartado XX para los usuarios con rol de estudiante.</w:t>
      </w:r>
    </w:p>
    <w:p w14:paraId="3DCDFDE9" w14:textId="77777777" w:rsidR="004D4A7E" w:rsidRDefault="004D4A7E" w:rsidP="004D4A7E"/>
    <w:p w14:paraId="339B7ED7" w14:textId="77777777" w:rsidR="00DD61E2" w:rsidRDefault="00DD61E2" w:rsidP="004D4A7E"/>
    <w:p w14:paraId="3A9D1A67" w14:textId="77777777" w:rsidR="00DD61E2" w:rsidRDefault="00DD61E2" w:rsidP="004D4A7E"/>
    <w:p w14:paraId="380AABF9" w14:textId="77777777" w:rsidR="00DD61E2" w:rsidRDefault="00DD61E2" w:rsidP="004D4A7E"/>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lastRenderedPageBreak/>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1010" w:name="_Toc505427111"/>
      <w:bookmarkStart w:id="1011" w:name="_Toc505427300"/>
      <w:r>
        <w:t>DOCUMENTO 6: PRUEBAS</w:t>
      </w:r>
      <w:bookmarkEnd w:id="1010"/>
      <w:bookmarkEnd w:id="1011"/>
    </w:p>
    <w:p w14:paraId="3586BF60" w14:textId="77777777" w:rsidR="006B1DC8" w:rsidRDefault="006B1DC8" w:rsidP="006B1DC8"/>
    <w:p w14:paraId="420523EC" w14:textId="77777777" w:rsidR="00FB7F8B" w:rsidRDefault="00FB7F8B" w:rsidP="006B1DC8"/>
    <w:p w14:paraId="0D68A1AA" w14:textId="77777777" w:rsidR="006B1DC8" w:rsidRDefault="006B1DC8" w:rsidP="006B1DC8">
      <w:pPr>
        <w:pStyle w:val="indep"/>
        <w:jc w:val="center"/>
        <w:rPr>
          <w:b/>
          <w:bCs/>
          <w:sz w:val="28"/>
        </w:rPr>
      </w:pPr>
      <w:r>
        <w:rPr>
          <w:b/>
          <w:bCs/>
          <w:sz w:val="28"/>
        </w:rPr>
        <w:t>D. MARTÍNEZ SUÁREZ, Wenceslao</w:t>
      </w:r>
    </w:p>
    <w:p w14:paraId="020EBDCB" w14:textId="77777777" w:rsidR="006B1DC8" w:rsidRDefault="006B1DC8" w:rsidP="006B1DC8">
      <w:pPr>
        <w:pStyle w:val="indep"/>
        <w:jc w:val="center"/>
        <w:rPr>
          <w:b/>
          <w:bCs/>
          <w:sz w:val="28"/>
        </w:rPr>
      </w:pPr>
      <w:r>
        <w:rPr>
          <w:b/>
          <w:bCs/>
          <w:sz w:val="28"/>
        </w:rPr>
        <w:t>TUTOR: Dña. SUAREZ CABAL, María José</w:t>
      </w:r>
    </w:p>
    <w:p w14:paraId="0A93CFB8" w14:textId="77777777" w:rsidR="006B1DC8" w:rsidRDefault="006B1DC8" w:rsidP="006B1DC8">
      <w:pPr>
        <w:pStyle w:val="indep"/>
        <w:rPr>
          <w:b/>
          <w:bCs/>
          <w:sz w:val="28"/>
        </w:rPr>
      </w:pPr>
    </w:p>
    <w:p w14:paraId="63947772" w14:textId="77777777" w:rsidR="006B1DC8" w:rsidRDefault="006B1DC8" w:rsidP="006B1DC8">
      <w:pPr>
        <w:pStyle w:val="indep"/>
        <w:jc w:val="center"/>
        <w:rPr>
          <w:b/>
          <w:bCs/>
          <w:sz w:val="28"/>
        </w:rPr>
      </w:pPr>
      <w:r>
        <w:rPr>
          <w:b/>
          <w:bCs/>
          <w:sz w:val="28"/>
        </w:rPr>
        <w:t>FECHA: Julio 2017</w:t>
      </w:r>
    </w:p>
    <w:p w14:paraId="23831E4F" w14:textId="77777777" w:rsidR="00DD61E2" w:rsidRDefault="00DD61E2" w:rsidP="004D4A7E"/>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sdt>
      <w:sdtPr>
        <w:rPr>
          <w:rFonts w:ascii="Times New Roman" w:eastAsia="Times New Roman" w:hAnsi="Times New Roman" w:cs="Times New Roman"/>
          <w:color w:val="auto"/>
          <w:sz w:val="22"/>
          <w:szCs w:val="20"/>
          <w:lang w:val="es-ES" w:eastAsia="es-ES"/>
        </w:rPr>
        <w:id w:val="-651297234"/>
        <w:docPartObj>
          <w:docPartGallery w:val="Table of Contents"/>
          <w:docPartUnique/>
        </w:docPartObj>
      </w:sdtPr>
      <w:sdtEndPr>
        <w:rPr>
          <w:b/>
          <w:bCs/>
          <w:sz w:val="20"/>
          <w:szCs w:val="24"/>
        </w:rPr>
      </w:sdtEndPr>
      <w:sdtContent>
        <w:p w14:paraId="6299DE9C" w14:textId="0EE435F3" w:rsidR="008334CA" w:rsidRDefault="008334CA" w:rsidP="008334CA">
          <w:pPr>
            <w:pStyle w:val="TtuloTDC"/>
            <w:rPr>
              <w:rStyle w:val="Ttulo1Car"/>
              <w:rFonts w:ascii="Times New Roman" w:eastAsiaTheme="majorEastAsia" w:hAnsi="Times New Roman"/>
              <w:color w:val="000000" w:themeColor="text1"/>
              <w:sz w:val="44"/>
              <w:szCs w:val="44"/>
            </w:rPr>
          </w:pPr>
          <w:r w:rsidRPr="00520BAA">
            <w:rPr>
              <w:rStyle w:val="Ttulo1Car"/>
              <w:rFonts w:ascii="Times New Roman" w:eastAsiaTheme="majorEastAsia" w:hAnsi="Times New Roman"/>
              <w:color w:val="000000" w:themeColor="text1"/>
              <w:sz w:val="44"/>
              <w:szCs w:val="44"/>
            </w:rPr>
            <w:t>Índice de contenidos</w:t>
          </w:r>
        </w:p>
        <w:p w14:paraId="1A133955" w14:textId="1F3EC208" w:rsidR="008334CA" w:rsidRPr="00515917" w:rsidRDefault="008334CA" w:rsidP="00515917">
          <w:pPr>
            <w:pStyle w:val="TDC1"/>
            <w:rPr>
              <w:noProof/>
              <w:color w:val="0563C1"/>
              <w:sz w:val="20"/>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E8B2221" w14:textId="77777777" w:rsidR="008334CA" w:rsidRPr="00CC4533" w:rsidRDefault="000F4EFA" w:rsidP="00333F57">
          <w:pPr>
            <w:pStyle w:val="TDC1"/>
            <w:rPr>
              <w:rStyle w:val="Hipervnculo"/>
              <w:b/>
              <w:noProof/>
              <w:sz w:val="20"/>
              <w:u w:val="none"/>
            </w:rPr>
          </w:pPr>
          <w:hyperlink w:anchor="_Toc486815244" w:history="1">
            <w:r w:rsidR="008334CA" w:rsidRPr="00CC4533">
              <w:rPr>
                <w:rStyle w:val="Hipervnculo"/>
                <w:b/>
                <w:noProof/>
                <w:sz w:val="20"/>
                <w:u w:val="none"/>
              </w:rPr>
              <w:t>DOCUMENTO 6: PRUEBAS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_Toc486815244 \h </w:instrText>
            </w:r>
            <w:r w:rsidR="008334CA" w:rsidRPr="00CC4533">
              <w:rPr>
                <w:noProof/>
                <w:webHidden/>
              </w:rPr>
            </w:r>
            <w:r w:rsidR="008334CA" w:rsidRPr="00CC4533">
              <w:rPr>
                <w:noProof/>
                <w:webHidden/>
              </w:rPr>
              <w:fldChar w:fldCharType="separate"/>
            </w:r>
            <w:r w:rsidR="00333F57">
              <w:rPr>
                <w:noProof/>
                <w:webHidden/>
              </w:rPr>
              <w:t>120</w:t>
            </w:r>
            <w:r w:rsidR="008334CA" w:rsidRPr="00CC4533">
              <w:rPr>
                <w:noProof/>
                <w:webHidden/>
              </w:rPr>
              <w:fldChar w:fldCharType="end"/>
            </w:r>
          </w:hyperlink>
        </w:p>
        <w:p w14:paraId="6AA94B4A" w14:textId="77777777" w:rsidR="008334CA" w:rsidRPr="00CC4533" w:rsidRDefault="008334CA" w:rsidP="008334CA">
          <w:pPr>
            <w:spacing w:after="0"/>
            <w:rPr>
              <w:rFonts w:eastAsiaTheme="minorEastAsia"/>
              <w:noProof/>
            </w:rPr>
          </w:pPr>
        </w:p>
        <w:p w14:paraId="7BBA4719" w14:textId="77777777" w:rsidR="008334CA" w:rsidRPr="0037566D" w:rsidRDefault="000F4EFA" w:rsidP="00B90ADB">
          <w:pPr>
            <w:pStyle w:val="TDC2"/>
            <w:rPr>
              <w:rFonts w:eastAsiaTheme="minorEastAsia"/>
              <w:lang w:val="en-GB" w:eastAsia="en-GB"/>
            </w:rPr>
          </w:pPr>
          <w:hyperlink w:anchor="_Toc486815245" w:history="1">
            <w:r w:rsidR="008334CA" w:rsidRPr="0037566D">
              <w:rPr>
                <w:rStyle w:val="Hipervnculo"/>
                <w:u w:val="none"/>
              </w:rPr>
              <w:t>6.1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_Toc486815245 \h </w:instrText>
            </w:r>
            <w:r w:rsidR="008334CA" w:rsidRPr="0037566D">
              <w:rPr>
                <w:webHidden/>
              </w:rPr>
            </w:r>
            <w:r w:rsidR="008334CA" w:rsidRPr="0037566D">
              <w:rPr>
                <w:webHidden/>
              </w:rPr>
              <w:fldChar w:fldCharType="separate"/>
            </w:r>
            <w:r w:rsidR="00333F57">
              <w:rPr>
                <w:webHidden/>
              </w:rPr>
              <w:t>122</w:t>
            </w:r>
            <w:r w:rsidR="008334CA" w:rsidRPr="0037566D">
              <w:rPr>
                <w:webHidden/>
              </w:rPr>
              <w:fldChar w:fldCharType="end"/>
            </w:r>
          </w:hyperlink>
        </w:p>
        <w:p w14:paraId="3446758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6" w:history="1">
            <w:r w:rsidRPr="0037566D">
              <w:rPr>
                <w:rStyle w:val="Hipervnculo"/>
                <w:noProof/>
                <w:sz w:val="20"/>
                <w:u w:val="none"/>
              </w:rPr>
              <w:t>6.2 PRUEBAS UNITARIAS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_Toc486815246 \h </w:instrText>
            </w:r>
            <w:r w:rsidRPr="0037566D">
              <w:rPr>
                <w:noProof/>
                <w:webHidden/>
              </w:rPr>
            </w:r>
            <w:r w:rsidRPr="0037566D">
              <w:rPr>
                <w:noProof/>
                <w:webHidden/>
              </w:rPr>
              <w:fldChar w:fldCharType="separate"/>
            </w:r>
            <w:r w:rsidR="00333F57">
              <w:rPr>
                <w:noProof/>
                <w:webHidden/>
              </w:rPr>
              <w:t>122</w:t>
            </w:r>
            <w:r w:rsidRPr="0037566D">
              <w:rPr>
                <w:noProof/>
                <w:webHidden/>
              </w:rPr>
              <w:fldChar w:fldCharType="end"/>
            </w:r>
          </w:hyperlink>
        </w:p>
        <w:p w14:paraId="0E17A82B"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7" w:history="1">
            <w:r w:rsidRPr="0037566D">
              <w:rPr>
                <w:rStyle w:val="Hipervnculo"/>
                <w:noProof/>
                <w:sz w:val="20"/>
                <w:u w:val="none"/>
              </w:rPr>
              <w:t>6.3 PRUEBAS DE INTEGRACIÓN Y DE SISTEMA</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_Toc486815247 \h </w:instrText>
            </w:r>
            <w:r w:rsidRPr="0037566D">
              <w:rPr>
                <w:noProof/>
                <w:webHidden/>
              </w:rPr>
            </w:r>
            <w:r w:rsidRPr="0037566D">
              <w:rPr>
                <w:noProof/>
                <w:webHidden/>
              </w:rPr>
              <w:fldChar w:fldCharType="separate"/>
            </w:r>
            <w:r w:rsidR="00333F57">
              <w:rPr>
                <w:noProof/>
                <w:webHidden/>
              </w:rPr>
              <w:t>124</w:t>
            </w:r>
            <w:r w:rsidRPr="0037566D">
              <w:rPr>
                <w:noProof/>
                <w:webHidden/>
              </w:rPr>
              <w:fldChar w:fldCharType="end"/>
            </w:r>
          </w:hyperlink>
        </w:p>
        <w:p w14:paraId="3C9B313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8" w:history="1">
            <w:r w:rsidRPr="0037566D">
              <w:rPr>
                <w:rStyle w:val="Hipervnculo"/>
                <w:noProof/>
                <w:sz w:val="20"/>
                <w:u w:val="none"/>
              </w:rPr>
              <w:t>6.4 PRUEBAS DE USABILIDAD Y ACCESIBILIDAD</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_Toc486815248 \h </w:instrText>
            </w:r>
            <w:r w:rsidRPr="0037566D">
              <w:rPr>
                <w:noProof/>
                <w:webHidden/>
              </w:rPr>
            </w:r>
            <w:r w:rsidRPr="0037566D">
              <w:rPr>
                <w:noProof/>
                <w:webHidden/>
              </w:rPr>
              <w:fldChar w:fldCharType="separate"/>
            </w:r>
            <w:r w:rsidR="00333F57">
              <w:rPr>
                <w:noProof/>
                <w:webHidden/>
              </w:rPr>
              <w:t>130</w:t>
            </w:r>
            <w:r w:rsidRPr="0037566D">
              <w:rPr>
                <w:noProof/>
                <w:webHidden/>
              </w:rPr>
              <w:fldChar w:fldCharType="end"/>
            </w:r>
          </w:hyperlink>
        </w:p>
        <w:p w14:paraId="28BC02A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9" w:history="1">
            <w:r w:rsidRPr="0037566D">
              <w:rPr>
                <w:rStyle w:val="Hipervnculo"/>
                <w:u w:val="none"/>
              </w:rPr>
              <w:t>6.4.1 CRITERIOS GENERALES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_Toc486815249 \h </w:instrText>
            </w:r>
            <w:r w:rsidRPr="0037566D">
              <w:rPr>
                <w:webHidden/>
              </w:rPr>
            </w:r>
            <w:r w:rsidRPr="0037566D">
              <w:rPr>
                <w:webHidden/>
              </w:rPr>
              <w:fldChar w:fldCharType="separate"/>
            </w:r>
            <w:r w:rsidR="00333F57">
              <w:rPr>
                <w:webHidden/>
              </w:rPr>
              <w:t>130</w:t>
            </w:r>
            <w:r w:rsidRPr="0037566D">
              <w:rPr>
                <w:webHidden/>
              </w:rPr>
              <w:fldChar w:fldCharType="end"/>
            </w:r>
          </w:hyperlink>
        </w:p>
        <w:p w14:paraId="4FBE2A7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0" w:history="1">
            <w:r w:rsidRPr="0037566D">
              <w:rPr>
                <w:rStyle w:val="Hipervnculo"/>
                <w:u w:val="none"/>
              </w:rPr>
              <w:t>6.4.2 CRITERIOS DE IDENTIDAD E INFORMACIÓN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_Toc486815250 \h </w:instrText>
            </w:r>
            <w:r w:rsidRPr="0037566D">
              <w:rPr>
                <w:webHidden/>
              </w:rPr>
            </w:r>
            <w:r w:rsidRPr="0037566D">
              <w:rPr>
                <w:webHidden/>
              </w:rPr>
              <w:fldChar w:fldCharType="separate"/>
            </w:r>
            <w:r w:rsidR="00333F57">
              <w:rPr>
                <w:webHidden/>
              </w:rPr>
              <w:t>131</w:t>
            </w:r>
            <w:r w:rsidRPr="0037566D">
              <w:rPr>
                <w:webHidden/>
              </w:rPr>
              <w:fldChar w:fldCharType="end"/>
            </w:r>
          </w:hyperlink>
        </w:p>
        <w:p w14:paraId="4D70E03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1" w:history="1">
            <w:r w:rsidRPr="0037566D">
              <w:rPr>
                <w:rStyle w:val="Hipervnculo"/>
                <w:u w:val="none"/>
              </w:rPr>
              <w:t>6.4.3 CRITERIOS DE LENGUAJE Y REDACCIÓN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_Toc486815251 \h </w:instrText>
            </w:r>
            <w:r w:rsidRPr="0037566D">
              <w:rPr>
                <w:webHidden/>
              </w:rPr>
            </w:r>
            <w:r w:rsidRPr="0037566D">
              <w:rPr>
                <w:webHidden/>
              </w:rPr>
              <w:fldChar w:fldCharType="separate"/>
            </w:r>
            <w:r w:rsidR="00333F57">
              <w:rPr>
                <w:webHidden/>
              </w:rPr>
              <w:t>132</w:t>
            </w:r>
            <w:r w:rsidRPr="0037566D">
              <w:rPr>
                <w:webHidden/>
              </w:rPr>
              <w:fldChar w:fldCharType="end"/>
            </w:r>
          </w:hyperlink>
        </w:p>
        <w:p w14:paraId="7E57746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2" w:history="1">
            <w:r w:rsidRPr="0037566D">
              <w:rPr>
                <w:rStyle w:val="Hipervnculo"/>
                <w:u w:val="none"/>
              </w:rPr>
              <w:t>6.4.4 CRITERIOS DE ROTULADO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_Toc486815252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C19710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3" w:history="1">
            <w:r w:rsidRPr="0037566D">
              <w:rPr>
                <w:rStyle w:val="Hipervnculo"/>
                <w:u w:val="none"/>
              </w:rPr>
              <w:t>6.4.5 CRITERIOS DE NAVEGACIÓN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_Toc486815253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71108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4" w:history="1">
            <w:r w:rsidRPr="0037566D">
              <w:rPr>
                <w:rStyle w:val="Hipervnculo"/>
                <w:u w:val="none"/>
              </w:rPr>
              <w:t>6.4.6 LAY-OUT DE LA PÁGINA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_Toc486815254 \h </w:instrText>
            </w:r>
            <w:r w:rsidRPr="0037566D">
              <w:rPr>
                <w:webHidden/>
              </w:rPr>
            </w:r>
            <w:r w:rsidRPr="0037566D">
              <w:rPr>
                <w:webHidden/>
              </w:rPr>
              <w:fldChar w:fldCharType="separate"/>
            </w:r>
            <w:r w:rsidR="00333F57">
              <w:rPr>
                <w:webHidden/>
              </w:rPr>
              <w:t>134</w:t>
            </w:r>
            <w:r w:rsidRPr="0037566D">
              <w:rPr>
                <w:webHidden/>
              </w:rPr>
              <w:fldChar w:fldCharType="end"/>
            </w:r>
          </w:hyperlink>
        </w:p>
        <w:p w14:paraId="63769E2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5" w:history="1">
            <w:r w:rsidRPr="0037566D">
              <w:rPr>
                <w:rStyle w:val="Hipervnculo"/>
                <w:u w:val="none"/>
              </w:rPr>
              <w:t>6.4.7 CRITERIOS DE BÚSQUEDA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_Toc486815255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589EE1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6" w:history="1">
            <w:r w:rsidRPr="0037566D">
              <w:rPr>
                <w:rStyle w:val="Hipervnculo"/>
                <w:u w:val="none"/>
              </w:rPr>
              <w:t>6.4.8 CRITERIOS DE AYUDA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_Toc486815256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624BB9F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7" w:history="1">
            <w:r w:rsidRPr="0037566D">
              <w:rPr>
                <w:rStyle w:val="Hipervnculo"/>
                <w:u w:val="none"/>
              </w:rPr>
              <w:t>6.4.9 ACCESIBILIDAD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_Toc486815257 \h </w:instrText>
            </w:r>
            <w:r w:rsidRPr="0037566D">
              <w:rPr>
                <w:webHidden/>
              </w:rPr>
            </w:r>
            <w:r w:rsidRPr="0037566D">
              <w:rPr>
                <w:webHidden/>
              </w:rPr>
              <w:fldChar w:fldCharType="separate"/>
            </w:r>
            <w:r w:rsidR="00333F57">
              <w:rPr>
                <w:webHidden/>
              </w:rPr>
              <w:t>136</w:t>
            </w:r>
            <w:r w:rsidRPr="0037566D">
              <w:rPr>
                <w:webHidden/>
              </w:rPr>
              <w:fldChar w:fldCharType="end"/>
            </w:r>
          </w:hyperlink>
        </w:p>
        <w:p w14:paraId="0E2B35E5" w14:textId="77777777" w:rsidR="008334CA" w:rsidRPr="0037566D" w:rsidRDefault="000F4EFA" w:rsidP="00B90ADB">
          <w:pPr>
            <w:pStyle w:val="TDC2"/>
            <w:rPr>
              <w:rFonts w:eastAsiaTheme="minorEastAsia"/>
              <w:lang w:val="en-GB" w:eastAsia="en-GB"/>
            </w:rPr>
          </w:pPr>
          <w:hyperlink w:anchor="_Toc486815258" w:history="1">
            <w:r w:rsidR="008334CA" w:rsidRPr="0037566D">
              <w:rPr>
                <w:rStyle w:val="Hipervnculo"/>
                <w:u w:val="none"/>
              </w:rPr>
              <w:t>6.4.10 CRITERIOS DE CONTROL Y RETROALIMENTACIÓN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_Toc486815258 \h </w:instrText>
            </w:r>
            <w:r w:rsidR="008334CA" w:rsidRPr="0037566D">
              <w:rPr>
                <w:webHidden/>
              </w:rPr>
            </w:r>
            <w:r w:rsidR="008334CA" w:rsidRPr="0037566D">
              <w:rPr>
                <w:webHidden/>
              </w:rPr>
              <w:fldChar w:fldCharType="separate"/>
            </w:r>
            <w:r w:rsidR="00333F57">
              <w:rPr>
                <w:webHidden/>
              </w:rPr>
              <w:t>137</w:t>
            </w:r>
            <w:r w:rsidR="008334CA" w:rsidRPr="0037566D">
              <w:rPr>
                <w:webHidden/>
              </w:rPr>
              <w:fldChar w:fldCharType="end"/>
            </w:r>
          </w:hyperlink>
        </w:p>
        <w:p w14:paraId="2ABF45E5" w14:textId="77777777" w:rsidR="008334CA" w:rsidRDefault="000F4EFA" w:rsidP="00333F57">
          <w:pPr>
            <w:pStyle w:val="TDC1"/>
            <w:rPr>
              <w:rStyle w:val="Hipervnculo"/>
              <w:noProof/>
              <w:sz w:val="20"/>
              <w:u w:val="none"/>
            </w:rPr>
          </w:pPr>
          <w:hyperlink w:anchor="_Toc486815259" w:history="1">
            <w:r w:rsidR="008334CA" w:rsidRPr="0037566D">
              <w:rPr>
                <w:rStyle w:val="Hipervnculo"/>
                <w:noProof/>
                <w:sz w:val="20"/>
                <w:u w:val="none"/>
              </w:rPr>
              <w:t>6.5 PRUEBAS DE RENDIMIENTO</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_Toc486815259 \h </w:instrText>
            </w:r>
            <w:r w:rsidR="008334CA" w:rsidRPr="0037566D">
              <w:rPr>
                <w:noProof/>
                <w:webHidden/>
              </w:rPr>
            </w:r>
            <w:r w:rsidR="008334CA" w:rsidRPr="0037566D">
              <w:rPr>
                <w:noProof/>
                <w:webHidden/>
              </w:rPr>
              <w:fldChar w:fldCharType="separate"/>
            </w:r>
            <w:r w:rsidR="00333F57">
              <w:rPr>
                <w:noProof/>
                <w:webHidden/>
              </w:rPr>
              <w:t>137</w:t>
            </w:r>
            <w:r w:rsidR="008334CA" w:rsidRPr="0037566D">
              <w:rPr>
                <w:noProof/>
                <w:webHidden/>
              </w:rPr>
              <w:fldChar w:fldCharType="end"/>
            </w:r>
          </w:hyperlink>
        </w:p>
        <w:p w14:paraId="06E92269" w14:textId="77777777" w:rsidR="008334CA" w:rsidRPr="00CC4533" w:rsidRDefault="008334CA" w:rsidP="008334CA">
          <w:pPr>
            <w:spacing w:after="0"/>
            <w:rPr>
              <w:rFonts w:eastAsiaTheme="minorEastAsia"/>
              <w:noProof/>
            </w:rPr>
          </w:pPr>
        </w:p>
        <w:p w14:paraId="43701025" w14:textId="77777777" w:rsidR="008334CA" w:rsidRDefault="008334CA" w:rsidP="008334CA">
          <w:pPr>
            <w:spacing w:line="276" w:lineRule="auto"/>
            <w:rPr>
              <w:b/>
              <w:bCs/>
              <w:sz w:val="20"/>
            </w:rPr>
          </w:pPr>
          <w:r w:rsidRPr="0037566D">
            <w:rPr>
              <w:b/>
              <w:bCs/>
              <w:sz w:val="20"/>
            </w:rPr>
            <w:fldChar w:fldCharType="end"/>
          </w:r>
        </w:p>
      </w:sdtContent>
    </w:sdt>
    <w:p w14:paraId="2AFFE908" w14:textId="77777777" w:rsidR="00DD61E2" w:rsidRDefault="00DD61E2" w:rsidP="004D4A7E"/>
    <w:p w14:paraId="24E81EE7" w14:textId="77777777" w:rsidR="008334CA" w:rsidRDefault="008334CA" w:rsidP="004D4A7E"/>
    <w:p w14:paraId="369B96EC" w14:textId="77777777" w:rsidR="00DD61E2" w:rsidRDefault="00DD61E2" w:rsidP="004D4A7E"/>
    <w:p w14:paraId="703B9E09" w14:textId="4739AF9C" w:rsidR="004D4A7E" w:rsidRPr="006B1DC8" w:rsidRDefault="006B1DC8" w:rsidP="006B1DC8">
      <w:pPr>
        <w:pStyle w:val="Ttulo2"/>
        <w:rPr>
          <w:lang w:val="es-ES"/>
        </w:rPr>
      </w:pPr>
      <w:bookmarkStart w:id="1012" w:name="_Toc505427112"/>
      <w:bookmarkStart w:id="1013" w:name="_Toc505427301"/>
      <w:r w:rsidRPr="006B1DC8">
        <w:rPr>
          <w:lang w:val="es-ES"/>
        </w:rPr>
        <w:t>6.</w:t>
      </w:r>
      <w:r w:rsidR="00D52E92" w:rsidRPr="006B1DC8">
        <w:rPr>
          <w:lang w:val="es-ES"/>
        </w:rPr>
        <w:t xml:space="preserve">1 </w:t>
      </w:r>
      <w:r w:rsidR="0026421F">
        <w:rPr>
          <w:lang w:val="es-ES"/>
        </w:rPr>
        <w:t>I</w:t>
      </w:r>
      <w:r w:rsidR="0026421F" w:rsidRPr="006B1DC8">
        <w:rPr>
          <w:lang w:val="es-ES"/>
        </w:rPr>
        <w:t>ntroducción</w:t>
      </w:r>
      <w:bookmarkEnd w:id="1012"/>
      <w:bookmarkEnd w:id="1013"/>
    </w:p>
    <w:p w14:paraId="3CF24FD2" w14:textId="682A5F82" w:rsidR="00D52E92" w:rsidRDefault="00D52E92" w:rsidP="00D52E92">
      <w:r>
        <w:tab/>
      </w:r>
      <w:r>
        <w:br/>
      </w:r>
      <w:r>
        <w:tab/>
        <w:t xml:space="preserve">En este apartado abordaremos todas aquellas pruebas realizadas durante el desarrollo de este </w:t>
      </w:r>
      <w:r>
        <w:lastRenderedPageBreak/>
        <w:t>proyecto, las cuales han garantizado que el sistema funcione de la mejor manera posible ante las diversas situaciones que se pueden dar, respondiendo tal y como se espera.</w:t>
      </w:r>
    </w:p>
    <w:p w14:paraId="419615F3" w14:textId="175F6413" w:rsidR="00D52E92" w:rsidRDefault="00D52E92" w:rsidP="00D52E92">
      <w:r>
        <w:tab/>
      </w:r>
      <w:r w:rsidR="001C26AD">
        <w:t>El desarrollo de las pruebas se ha dividido en cuatro apartados principales: pruebas unitarias, pruebas de integración y sistema, pruebas de rendimiento y por último pruebas de usabilidad y accesibilidad.</w:t>
      </w:r>
    </w:p>
    <w:p w14:paraId="18A3735C" w14:textId="77777777" w:rsidR="001C26AD" w:rsidRDefault="001C26AD" w:rsidP="00D52E92"/>
    <w:p w14:paraId="418EEC4B" w14:textId="0E284B93" w:rsidR="001C26AD" w:rsidRDefault="006B1DC8" w:rsidP="006B1DC8">
      <w:pPr>
        <w:pStyle w:val="Ttulo"/>
      </w:pPr>
      <w:bookmarkStart w:id="1014" w:name="_Toc505427113"/>
      <w:bookmarkStart w:id="1015" w:name="_Toc505427302"/>
      <w:r>
        <w:t>6.2</w:t>
      </w:r>
      <w:r w:rsidR="001C26AD">
        <w:t xml:space="preserve"> </w:t>
      </w:r>
      <w:r w:rsidR="0026421F">
        <w:t>Pruebas unitarias</w:t>
      </w:r>
      <w:bookmarkEnd w:id="1014"/>
      <w:bookmarkEnd w:id="1015"/>
    </w:p>
    <w:p w14:paraId="518D5B80" w14:textId="389887AC" w:rsidR="001C26AD" w:rsidRDefault="001C26AD" w:rsidP="001C26AD">
      <w:r>
        <w:br/>
      </w:r>
      <w:r>
        <w:tab/>
        <w:t>Dentro de un sistema con un diseño estructurado, las pruebas unitarias son aquellas pruebas realizadas para las diferentes funcionalidades de cada unidad del sistema, garantizando que estas funcionen correcta y eficientemente por separado.</w:t>
      </w:r>
    </w:p>
    <w:p w14:paraId="4E999572" w14:textId="6920EB1D" w:rsidR="001C26AD" w:rsidRDefault="001C26AD" w:rsidP="001C26AD">
      <w:r>
        <w:tab/>
        <w:t xml:space="preserve">Para abordar el desarrollo de este tipo de pruebas </w:t>
      </w:r>
      <w:r w:rsidR="0015522A">
        <w:t xml:space="preserve">utilizaremos </w:t>
      </w:r>
      <w:r w:rsidR="0001498C">
        <w:t xml:space="preserve">el </w:t>
      </w:r>
      <w:r w:rsidR="0015522A">
        <w:t xml:space="preserve">TDD o Test </w:t>
      </w:r>
      <w:proofErr w:type="spellStart"/>
      <w:r w:rsidR="0015522A">
        <w:t>Driven</w:t>
      </w:r>
      <w:proofErr w:type="spellEnd"/>
      <w:r w:rsidR="0015522A">
        <w:t xml:space="preserve"> </w:t>
      </w:r>
      <w:proofErr w:type="spellStart"/>
      <w:r w:rsidR="0015522A">
        <w:t>Development</w:t>
      </w:r>
      <w:proofErr w:type="spellEnd"/>
      <w:r w:rsidR="0015522A">
        <w:t xml:space="preserve">, </w:t>
      </w:r>
      <w:r w:rsidR="0001498C">
        <w:t>disciplina</w:t>
      </w:r>
      <w:r w:rsidR="0015522A">
        <w:t xml:space="preserve"> de desarrollo de software en la cual los desarrolladores escriben multitud de casos de prueba para los requerimientos funcionales de una aplicación. El TDD tiene como objetivo garantizar un código limpio, simple y </w:t>
      </w:r>
      <w:proofErr w:type="spellStart"/>
      <w:r w:rsidR="0015522A">
        <w:t>testeable</w:t>
      </w:r>
      <w:proofErr w:type="spellEnd"/>
      <w:r w:rsidR="0015522A">
        <w:t xml:space="preserve">, asegurando la integridad de las diferentes funcionalidades de la aplicación. Una de las mejoras formas de aplicar el TDD a nuestra aplicación </w:t>
      </w:r>
      <w:r>
        <w:t xml:space="preserve">en Ruby </w:t>
      </w:r>
      <w:proofErr w:type="spellStart"/>
      <w:r>
        <w:t>on</w:t>
      </w:r>
      <w:proofErr w:type="spellEnd"/>
      <w:r>
        <w:t xml:space="preserve"> </w:t>
      </w:r>
      <w:proofErr w:type="spellStart"/>
      <w:r>
        <w:t>Rails</w:t>
      </w:r>
      <w:proofErr w:type="spellEnd"/>
      <w:r>
        <w:t xml:space="preserve"> </w:t>
      </w:r>
      <w:r w:rsidR="0015522A">
        <w:t>es haciendo</w:t>
      </w:r>
      <w:r>
        <w:t xml:space="preserve"> uso de la gema </w:t>
      </w:r>
      <w:proofErr w:type="spellStart"/>
      <w:r>
        <w:t>Rspec</w:t>
      </w:r>
      <w:proofErr w:type="spellEnd"/>
      <w:r>
        <w:t xml:space="preserve">, librería creada para realizar </w:t>
      </w:r>
      <w:proofErr w:type="spellStart"/>
      <w:r>
        <w:t>tests</w:t>
      </w:r>
      <w:proofErr w:type="spellEnd"/>
      <w:r>
        <w:t xml:space="preserve"> unitarios para los modelos y test funcio</w:t>
      </w:r>
      <w:r w:rsidR="0015522A">
        <w:t>nales para los controladores.</w:t>
      </w:r>
    </w:p>
    <w:p w14:paraId="773C5963" w14:textId="4E502A43" w:rsidR="0015522A" w:rsidRDefault="0015522A" w:rsidP="001C26AD">
      <w:r>
        <w:tab/>
        <w:t xml:space="preserve">Una vez instalada la librería en el proyecto, se debe hacer una configuración inicial de esta para llevar a cabo las pruebas. Se creará una base de datos de pruebas que seguirá la misma estructura que tenemos en la base de datos principal de la aplicación, con las mismas tablas. El hecho de que la base de datos de desarrollo y de pruebas sean iguales nos garantizará que las pruebas llevadas a cabo </w:t>
      </w:r>
      <w:r w:rsidR="00045E98">
        <w:t>se asemejarán a la configuración real que tenemos en nuestro proyecto.</w:t>
      </w:r>
    </w:p>
    <w:p w14:paraId="7472341D" w14:textId="1BCA9A94" w:rsidR="00045E98" w:rsidRDefault="00045E98" w:rsidP="001C26AD">
      <w:r>
        <w:tab/>
        <w:t xml:space="preserve">Una de las ventajas que tiene Ruby </w:t>
      </w:r>
      <w:proofErr w:type="spellStart"/>
      <w:r>
        <w:t>on</w:t>
      </w:r>
      <w:proofErr w:type="spellEnd"/>
      <w:r>
        <w:t xml:space="preserve"> </w:t>
      </w:r>
      <w:proofErr w:type="spellStart"/>
      <w:r>
        <w:t>Rails</w:t>
      </w:r>
      <w:proofErr w:type="spellEnd"/>
      <w:r>
        <w:t xml:space="preserve"> relacionadas con las pruebas es que esta funcionalidad ya la tiene integrada en el sistema, ya que siempre que se crea un proyecto nuevo el </w:t>
      </w:r>
      <w:proofErr w:type="spellStart"/>
      <w:r>
        <w:t>framework</w:t>
      </w:r>
      <w:proofErr w:type="spellEnd"/>
      <w:r>
        <w:t xml:space="preserve"> incluye una carpeta llamada “test” la cual almacenará todas aquellas pruebas que el desarrollar realice. En la </w:t>
      </w:r>
      <w:r>
        <w:lastRenderedPageBreak/>
        <w:t>carpeta “test” habrá otra</w:t>
      </w:r>
      <w:r w:rsidR="0001498C">
        <w:t xml:space="preserve"> carpeta </w:t>
      </w:r>
      <w:r>
        <w:t>llamada “</w:t>
      </w:r>
      <w:proofErr w:type="spellStart"/>
      <w:r>
        <w:t>models</w:t>
      </w:r>
      <w:proofErr w:type="spellEnd"/>
      <w:r>
        <w:t xml:space="preserve">” </w:t>
      </w:r>
      <w:r w:rsidR="0001498C">
        <w:t>destinada a albergar</w:t>
      </w:r>
      <w:r>
        <w:t xml:space="preserve"> las pruebas para los modelos de la aplicación y otra carpeta llamada “</w:t>
      </w:r>
      <w:proofErr w:type="spellStart"/>
      <w:r>
        <w:t>controllers</w:t>
      </w:r>
      <w:proofErr w:type="spellEnd"/>
      <w:r>
        <w:t>” donde se establecerán aquellas pruebas para los controladores.</w:t>
      </w:r>
    </w:p>
    <w:p w14:paraId="55529C0E" w14:textId="249AC873" w:rsidR="00045E98" w:rsidRDefault="00045E98" w:rsidP="001C26AD">
      <w:r>
        <w:tab/>
        <w:t xml:space="preserve">En el caso de nuestro proyecto nos interesa hacer pruebas de modelos las cuales nos servirán para corregir todos aquellos fallos relacionados con la creación de estos y la modificación de su información. A </w:t>
      </w:r>
      <w:proofErr w:type="gramStart"/>
      <w:r>
        <w:t>continuación</w:t>
      </w:r>
      <w:proofErr w:type="gramEnd"/>
      <w:r>
        <w:t xml:space="preserve"> se detallará un ejemplo de prueba para el modelo “</w:t>
      </w:r>
      <w:proofErr w:type="spellStart"/>
      <w:r>
        <w:t>offer</w:t>
      </w:r>
      <w:proofErr w:type="spellEnd"/>
      <w:r>
        <w:t>”.</w:t>
      </w:r>
    </w:p>
    <w:p w14:paraId="7DA78337" w14:textId="5703E0A9" w:rsidR="00BB1A68" w:rsidRPr="00BB1A68" w:rsidRDefault="00BB1A68" w:rsidP="001C26AD">
      <w:r>
        <w:tab/>
        <w:t>El código que se puede ver a continuación se corresponde con un extracto de nuestro modelo “</w:t>
      </w:r>
      <w:proofErr w:type="spellStart"/>
      <w:r>
        <w:t>offer</w:t>
      </w:r>
      <w:proofErr w:type="spellEnd"/>
      <w:r>
        <w:t xml:space="preserve">”, donde podremos ver que contiene los campos </w:t>
      </w:r>
      <w:proofErr w:type="spellStart"/>
      <w:r>
        <w:rPr>
          <w:i/>
        </w:rPr>
        <w:t>name</w:t>
      </w:r>
      <w:proofErr w:type="spellEnd"/>
      <w:r>
        <w:rPr>
          <w:i/>
        </w:rPr>
        <w:t xml:space="preserve">, </w:t>
      </w:r>
      <w:proofErr w:type="spellStart"/>
      <w:r>
        <w:rPr>
          <w:i/>
        </w:rPr>
        <w:t>description</w:t>
      </w:r>
      <w:proofErr w:type="spellEnd"/>
      <w:r>
        <w:rPr>
          <w:i/>
        </w:rPr>
        <w:t xml:space="preserve">, </w:t>
      </w:r>
      <w:proofErr w:type="spellStart"/>
      <w:r>
        <w:rPr>
          <w:i/>
        </w:rPr>
        <w:t>perfil_id</w:t>
      </w:r>
      <w:proofErr w:type="spellEnd"/>
      <w:r>
        <w:rPr>
          <w:i/>
        </w:rPr>
        <w:t xml:space="preserve">, </w:t>
      </w:r>
      <w:proofErr w:type="spellStart"/>
      <w:r>
        <w:rPr>
          <w:i/>
        </w:rPr>
        <w:t>duration</w:t>
      </w:r>
      <w:proofErr w:type="spellEnd"/>
      <w:r>
        <w:rPr>
          <w:i/>
        </w:rPr>
        <w:t xml:space="preserve">, </w:t>
      </w:r>
      <w:proofErr w:type="spellStart"/>
      <w:r>
        <w:rPr>
          <w:i/>
        </w:rPr>
        <w:t>location</w:t>
      </w:r>
      <w:proofErr w:type="spellEnd"/>
      <w:r>
        <w:rPr>
          <w:i/>
        </w:rPr>
        <w:t xml:space="preserve"> y </w:t>
      </w:r>
      <w:proofErr w:type="spellStart"/>
      <w:r>
        <w:rPr>
          <w:i/>
        </w:rPr>
        <w:t>finish_inscription_date</w:t>
      </w:r>
      <w:proofErr w:type="spellEnd"/>
      <w:r>
        <w:rPr>
          <w:i/>
        </w:rPr>
        <w:t xml:space="preserve"> </w:t>
      </w:r>
      <w:r>
        <w:t xml:space="preserve">con validación de presencia activada, lo que quiere decir que nunca se creará un objeto </w:t>
      </w:r>
      <w:proofErr w:type="spellStart"/>
      <w:r>
        <w:t>Offer</w:t>
      </w:r>
      <w:proofErr w:type="spellEnd"/>
      <w:r>
        <w:t xml:space="preserve"> si alguno de estos campos llega vacío.</w:t>
      </w:r>
    </w:p>
    <w:p w14:paraId="33E0B6D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b/>
          <w:bCs/>
          <w:color w:val="0000FF"/>
          <w:sz w:val="20"/>
          <w:highlight w:val="white"/>
          <w:lang w:val="en-GB" w:eastAsia="en-GB"/>
        </w:rPr>
        <w:t>class</w:t>
      </w:r>
      <w:r>
        <w:rPr>
          <w:rFonts w:ascii="Courier New" w:hAnsi="Courier New" w:cs="Courier New"/>
          <w:color w:val="000000"/>
          <w:sz w:val="20"/>
          <w:highlight w:val="white"/>
          <w:lang w:val="en-GB" w:eastAsia="en-GB"/>
        </w:rPr>
        <w:t xml:space="preserve"> </w:t>
      </w:r>
      <w:r>
        <w:rPr>
          <w:rFonts w:ascii="Courier New" w:hAnsi="Courier New" w:cs="Courier New"/>
          <w:b/>
          <w:bCs/>
          <w:color w:val="0080C0"/>
          <w:sz w:val="20"/>
          <w:highlight w:val="white"/>
          <w:lang w:val="en-GB" w:eastAsia="en-GB"/>
        </w:rPr>
        <w:t>Offer</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&lt;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ApplicationRecord</w:t>
      </w:r>
      <w:proofErr w:type="spellEnd"/>
    </w:p>
    <w:p w14:paraId="4ED3CBC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w:t>
      </w:r>
      <w:proofErr w:type="spellStart"/>
      <w:r>
        <w:rPr>
          <w:rFonts w:ascii="Courier New" w:hAnsi="Courier New" w:cs="Courier New"/>
          <w:color w:val="008000"/>
          <w:sz w:val="20"/>
          <w:highlight w:val="white"/>
          <w:lang w:val="en-GB" w:eastAsia="en-GB"/>
        </w:rPr>
        <w:t>Libreria</w:t>
      </w:r>
      <w:proofErr w:type="spellEnd"/>
      <w:r>
        <w:rPr>
          <w:rFonts w:ascii="Courier New" w:hAnsi="Courier New" w:cs="Courier New"/>
          <w:color w:val="008000"/>
          <w:sz w:val="20"/>
          <w:highlight w:val="white"/>
          <w:lang w:val="en-GB" w:eastAsia="en-GB"/>
        </w:rPr>
        <w:t xml:space="preserve"> de </w:t>
      </w:r>
      <w:proofErr w:type="spellStart"/>
      <w:r>
        <w:rPr>
          <w:rFonts w:ascii="Courier New" w:hAnsi="Courier New" w:cs="Courier New"/>
          <w:color w:val="008000"/>
          <w:sz w:val="20"/>
          <w:highlight w:val="white"/>
          <w:lang w:val="en-GB" w:eastAsia="en-GB"/>
        </w:rPr>
        <w:t>búsqueda</w:t>
      </w:r>
      <w:proofErr w:type="spellEnd"/>
      <w:r>
        <w:rPr>
          <w:rFonts w:ascii="Courier New" w:hAnsi="Courier New" w:cs="Courier New"/>
          <w:color w:val="008000"/>
          <w:sz w:val="20"/>
          <w:highlight w:val="white"/>
          <w:lang w:val="en-GB" w:eastAsia="en-GB"/>
        </w:rPr>
        <w:t xml:space="preserve"> </w:t>
      </w:r>
      <w:proofErr w:type="spellStart"/>
      <w:r>
        <w:rPr>
          <w:rFonts w:ascii="Courier New" w:hAnsi="Courier New" w:cs="Courier New"/>
          <w:color w:val="008000"/>
          <w:sz w:val="20"/>
          <w:highlight w:val="white"/>
          <w:lang w:val="en-GB" w:eastAsia="en-GB"/>
        </w:rPr>
        <w:t>PgSearch</w:t>
      </w:r>
      <w:proofErr w:type="spellEnd"/>
    </w:p>
    <w:p w14:paraId="2E3E1B9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include </w:t>
      </w:r>
      <w:proofErr w:type="spellStart"/>
      <w:r>
        <w:rPr>
          <w:rFonts w:ascii="Courier New" w:hAnsi="Courier New" w:cs="Courier New"/>
          <w:color w:val="000000"/>
          <w:sz w:val="20"/>
          <w:highlight w:val="white"/>
          <w:lang w:val="en-GB" w:eastAsia="en-GB"/>
        </w:rPr>
        <w:t>PgSearch</w:t>
      </w:r>
      <w:proofErr w:type="spellEnd"/>
    </w:p>
    <w:p w14:paraId="1FB5387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pg_search_</w:t>
      </w:r>
      <w:proofErr w:type="gramStart"/>
      <w:r>
        <w:rPr>
          <w:rFonts w:ascii="Courier New" w:hAnsi="Courier New" w:cs="Courier New"/>
          <w:color w:val="000000"/>
          <w:sz w:val="20"/>
          <w:highlight w:val="white"/>
          <w:lang w:val="en-GB" w:eastAsia="en-GB"/>
        </w:rPr>
        <w:t>scope</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search</w:t>
      </w:r>
      <w:proofErr w:type="gramEnd"/>
      <w:r>
        <w:rPr>
          <w:rFonts w:ascii="Courier New" w:hAnsi="Courier New" w:cs="Courier New"/>
          <w:color w:val="000000"/>
          <w:sz w:val="20"/>
          <w:highlight w:val="white"/>
          <w:lang w:val="en-GB" w:eastAsia="en-GB"/>
        </w:rPr>
        <w:t>_by_description</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:against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tsearch</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any_word</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p>
    <w:p w14:paraId="0643E116"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51EB0C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w:t>
      </w:r>
      <w:proofErr w:type="spellStart"/>
      <w:r>
        <w:rPr>
          <w:rFonts w:ascii="Courier New" w:hAnsi="Courier New" w:cs="Courier New"/>
          <w:color w:val="008000"/>
          <w:sz w:val="20"/>
          <w:highlight w:val="white"/>
          <w:lang w:val="en-GB" w:eastAsia="en-GB"/>
        </w:rPr>
        <w:t>Relaciones</w:t>
      </w:r>
      <w:proofErr w:type="spellEnd"/>
    </w:p>
    <w:p w14:paraId="3570AD71"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belongs_</w:t>
      </w:r>
      <w:proofErr w:type="gramStart"/>
      <w:r>
        <w:rPr>
          <w:rFonts w:ascii="Courier New" w:hAnsi="Courier New" w:cs="Courier New"/>
          <w:color w:val="000000"/>
          <w:sz w:val="20"/>
          <w:highlight w:val="white"/>
          <w:lang w:val="en-GB" w:eastAsia="en-GB"/>
        </w:rPr>
        <w:t>to</w:t>
      </w:r>
      <w:proofErr w:type="spellEnd"/>
      <w:r>
        <w:rPr>
          <w:rFonts w:ascii="Courier New" w:hAnsi="Courier New" w:cs="Courier New"/>
          <w:color w:val="000000"/>
          <w:sz w:val="20"/>
          <w:highlight w:val="white"/>
          <w:lang w:val="en-GB" w:eastAsia="en-GB"/>
        </w:rPr>
        <w:t xml:space="preserve"> :user</w:t>
      </w:r>
      <w:proofErr w:type="gramEnd"/>
    </w:p>
    <w:p w14:paraId="3EBA984D"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has_</w:t>
      </w:r>
      <w:proofErr w:type="gramStart"/>
      <w:r>
        <w:rPr>
          <w:rFonts w:ascii="Courier New" w:hAnsi="Courier New" w:cs="Courier New"/>
          <w:color w:val="000000"/>
          <w:sz w:val="20"/>
          <w:highlight w:val="white"/>
          <w:lang w:val="en-GB" w:eastAsia="en-GB"/>
        </w:rPr>
        <w:t>many</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offer</w:t>
      </w:r>
      <w:proofErr w:type="gramEnd"/>
      <w:r>
        <w:rPr>
          <w:rFonts w:ascii="Courier New" w:hAnsi="Courier New" w:cs="Courier New"/>
          <w:color w:val="000000"/>
          <w:sz w:val="20"/>
          <w:highlight w:val="white"/>
          <w:lang w:val="en-GB" w:eastAsia="en-GB"/>
        </w:rPr>
        <w:t>_inscription</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dependent: :destroy </w:t>
      </w:r>
    </w:p>
    <w:p w14:paraId="17718A0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9CA0AE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xml:space="preserve"># </w:t>
      </w:r>
      <w:proofErr w:type="spellStart"/>
      <w:r>
        <w:rPr>
          <w:rFonts w:ascii="Courier New" w:hAnsi="Courier New" w:cs="Courier New"/>
          <w:color w:val="008000"/>
          <w:sz w:val="20"/>
          <w:highlight w:val="white"/>
          <w:lang w:val="en-GB" w:eastAsia="en-GB"/>
        </w:rPr>
        <w:t>Restricciones</w:t>
      </w:r>
      <w:proofErr w:type="spellEnd"/>
      <w:r>
        <w:rPr>
          <w:rFonts w:ascii="Courier New" w:hAnsi="Courier New" w:cs="Courier New"/>
          <w:color w:val="008000"/>
          <w:sz w:val="20"/>
          <w:highlight w:val="white"/>
          <w:lang w:val="en-GB" w:eastAsia="en-GB"/>
        </w:rPr>
        <w:t xml:space="preserve"> de </w:t>
      </w:r>
      <w:proofErr w:type="spellStart"/>
      <w:r>
        <w:rPr>
          <w:rFonts w:ascii="Courier New" w:hAnsi="Courier New" w:cs="Courier New"/>
          <w:color w:val="008000"/>
          <w:sz w:val="20"/>
          <w:highlight w:val="white"/>
          <w:lang w:val="en-GB" w:eastAsia="en-GB"/>
        </w:rPr>
        <w:t>validación</w:t>
      </w:r>
      <w:proofErr w:type="spellEnd"/>
    </w:p>
    <w:p w14:paraId="57106B19"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:name</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perfil_id</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presence: </w:t>
      </w:r>
      <w:r>
        <w:rPr>
          <w:rFonts w:ascii="Courier New" w:hAnsi="Courier New" w:cs="Courier New"/>
          <w:b/>
          <w:bCs/>
          <w:color w:val="0000FF"/>
          <w:sz w:val="20"/>
          <w:highlight w:val="white"/>
          <w:lang w:val="en-GB" w:eastAsia="en-GB"/>
        </w:rPr>
        <w:t>true</w:t>
      </w:r>
    </w:p>
    <w:p w14:paraId="2BE9869C"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:duration</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8DDD10F"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:hours</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0AA03B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gramStart"/>
      <w:r>
        <w:rPr>
          <w:rFonts w:ascii="Courier New" w:hAnsi="Courier New" w:cs="Courier New"/>
          <w:color w:val="000000"/>
          <w:sz w:val="20"/>
          <w:highlight w:val="white"/>
          <w:lang w:val="en-GB" w:eastAsia="en-GB"/>
        </w:rPr>
        <w:t>validates :salary</w:t>
      </w:r>
      <w:proofErr w:type="gram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numericality</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w:t>
      </w:r>
      <w:proofErr w:type="spellStart"/>
      <w:r>
        <w:rPr>
          <w:rFonts w:ascii="Courier New" w:hAnsi="Courier New" w:cs="Courier New"/>
          <w:color w:val="000000"/>
          <w:sz w:val="20"/>
          <w:highlight w:val="white"/>
          <w:lang w:val="en-GB" w:eastAsia="en-GB"/>
        </w:rPr>
        <w:t>only_integer</w:t>
      </w:r>
      <w:proofErr w:type="spellEnd"/>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055E5AF5"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start</w:t>
      </w:r>
      <w:proofErr w:type="gramEnd"/>
      <w:r>
        <w:rPr>
          <w:rFonts w:ascii="Courier New" w:hAnsi="Courier New" w:cs="Courier New"/>
          <w:color w:val="000000"/>
          <w:sz w:val="20"/>
          <w:highlight w:val="white"/>
          <w:lang w:val="en-GB" w:eastAsia="en-GB"/>
        </w:rPr>
        <w:t>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0FD40EB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w:t>
      </w:r>
      <w:proofErr w:type="gramEnd"/>
      <w:r>
        <w:rPr>
          <w:rFonts w:ascii="Courier New" w:hAnsi="Courier New" w:cs="Courier New"/>
          <w:color w:val="000000"/>
          <w:sz w:val="20"/>
          <w:highlight w:val="white"/>
          <w:lang w:val="en-GB" w:eastAsia="en-GB"/>
        </w:rPr>
        <w:t>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3325E34F" w14:textId="55448427" w:rsidR="00BB1A68" w:rsidRPr="00BB1A68" w:rsidRDefault="00BB1A68" w:rsidP="00BB1A68">
      <w:pPr>
        <w:pBdr>
          <w:top w:val="single" w:sz="4" w:space="1" w:color="auto"/>
          <w:left w:val="single" w:sz="4" w:space="4" w:color="auto"/>
          <w:bottom w:val="single" w:sz="4" w:space="1" w:color="auto"/>
          <w:right w:val="single" w:sz="4" w:space="4" w:color="auto"/>
        </w:pBdr>
        <w:rPr>
          <w:lang w:val="en-GB"/>
        </w:rPr>
      </w:pP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validates_format_</w:t>
      </w:r>
      <w:proofErr w:type="gramStart"/>
      <w:r>
        <w:rPr>
          <w:rFonts w:ascii="Courier New" w:hAnsi="Courier New" w:cs="Courier New"/>
          <w:color w:val="000000"/>
          <w:sz w:val="20"/>
          <w:highlight w:val="white"/>
          <w:lang w:val="en-GB" w:eastAsia="en-GB"/>
        </w:rPr>
        <w:t>of</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finish</w:t>
      </w:r>
      <w:proofErr w:type="gramEnd"/>
      <w:r>
        <w:rPr>
          <w:rFonts w:ascii="Courier New" w:hAnsi="Courier New" w:cs="Courier New"/>
          <w:color w:val="000000"/>
          <w:sz w:val="20"/>
          <w:highlight w:val="white"/>
          <w:lang w:val="en-GB" w:eastAsia="en-GB"/>
        </w:rPr>
        <w:t>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6F60DEFD" w14:textId="77777777" w:rsidR="0001498C" w:rsidRDefault="0001498C" w:rsidP="001C26AD">
      <w:pPr>
        <w:rPr>
          <w:lang w:val="en-GB"/>
        </w:rPr>
      </w:pPr>
    </w:p>
    <w:p w14:paraId="1FC830E2" w14:textId="781400F1" w:rsidR="0015522A" w:rsidRDefault="00BB1A68" w:rsidP="001C26AD">
      <w:r>
        <w:rPr>
          <w:lang w:val="en-GB"/>
        </w:rPr>
        <w:tab/>
      </w:r>
      <w:r w:rsidRPr="00690766">
        <w:rPr>
          <w:lang w:val="en-GB"/>
        </w:rPr>
        <w:t xml:space="preserve"> </w:t>
      </w:r>
      <w:r w:rsidRPr="00BB1A68">
        <w:t xml:space="preserve">Una vez visto los diferentes campos y sus validaciones podemos crear nuestra prueba para </w:t>
      </w:r>
      <w:r>
        <w:t>los campos con presencia requerida del</w:t>
      </w:r>
      <w:r w:rsidR="00DC64C3">
        <w:t xml:space="preserve"> modelo </w:t>
      </w:r>
      <w:proofErr w:type="spellStart"/>
      <w:r w:rsidR="00DC64C3">
        <w:t>Offer</w:t>
      </w:r>
      <w:proofErr w:type="spellEnd"/>
      <w:r w:rsidR="00DC64C3">
        <w:t xml:space="preserve"> </w:t>
      </w:r>
    </w:p>
    <w:p w14:paraId="7257956E" w14:textId="77777777" w:rsidR="0001498C" w:rsidRDefault="0001498C" w:rsidP="001C26AD"/>
    <w:p w14:paraId="7B4919C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describe Offer do</w:t>
      </w:r>
    </w:p>
    <w:p w14:paraId="3E6E0CB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80808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 xml:space="preserve">"is valid with a name, description, </w:t>
      </w:r>
      <w:proofErr w:type="spellStart"/>
      <w:r>
        <w:rPr>
          <w:rFonts w:ascii="Courier New" w:hAnsi="Courier New" w:cs="Courier New"/>
          <w:color w:val="808080"/>
          <w:sz w:val="20"/>
          <w:highlight w:val="white"/>
          <w:lang w:val="en-GB" w:eastAsia="en-GB"/>
        </w:rPr>
        <w:t>perfil_id</w:t>
      </w:r>
      <w:proofErr w:type="spellEnd"/>
      <w:r>
        <w:rPr>
          <w:rFonts w:ascii="Courier New" w:hAnsi="Courier New" w:cs="Courier New"/>
          <w:color w:val="808080"/>
          <w:sz w:val="20"/>
          <w:highlight w:val="white"/>
          <w:lang w:val="en-GB" w:eastAsia="en-GB"/>
        </w:rPr>
        <w:t>,</w:t>
      </w:r>
    </w:p>
    <w:p w14:paraId="1EEA3E84"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808080"/>
          <w:sz w:val="20"/>
          <w:highlight w:val="white"/>
          <w:lang w:val="en-GB" w:eastAsia="en-GB"/>
        </w:rPr>
        <w:t xml:space="preserve">  duration, location and </w:t>
      </w:r>
      <w:proofErr w:type="spellStart"/>
      <w:r>
        <w:rPr>
          <w:rFonts w:ascii="Courier New" w:hAnsi="Courier New" w:cs="Courier New"/>
          <w:color w:val="808080"/>
          <w:sz w:val="20"/>
          <w:highlight w:val="white"/>
          <w:lang w:val="en-GB" w:eastAsia="en-GB"/>
        </w:rPr>
        <w:t>finish_inscription_date</w:t>
      </w:r>
      <w:proofErr w:type="spellEnd"/>
      <w:r>
        <w:rPr>
          <w:rFonts w:ascii="Courier New" w:hAnsi="Courier New" w:cs="Courier New"/>
          <w:color w:val="808080"/>
          <w:sz w:val="20"/>
          <w:highlight w:val="white"/>
          <w:lang w:val="en-GB" w:eastAsia="en-GB"/>
        </w:rPr>
        <w:t>"</w:t>
      </w:r>
      <w:r>
        <w:rPr>
          <w:rFonts w:ascii="Courier New" w:hAnsi="Courier New" w:cs="Courier New"/>
          <w:color w:val="000000"/>
          <w:sz w:val="20"/>
          <w:highlight w:val="white"/>
          <w:lang w:val="en-GB" w:eastAsia="en-GB"/>
        </w:rPr>
        <w:t xml:space="preserve"> do</w:t>
      </w:r>
    </w:p>
    <w:p w14:paraId="1B6D21B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Offer.new</w:t>
      </w:r>
      <w:proofErr w:type="spellEnd"/>
      <w:r>
        <w:rPr>
          <w:rFonts w:ascii="Courier New" w:hAnsi="Courier New" w:cs="Courier New"/>
          <w:b/>
          <w:bCs/>
          <w:color w:val="000080"/>
          <w:sz w:val="20"/>
          <w:highlight w:val="white"/>
          <w:lang w:val="en-GB" w:eastAsia="en-GB"/>
        </w:rPr>
        <w:t>(</w:t>
      </w:r>
      <w:proofErr w:type="gramEnd"/>
    </w:p>
    <w:p w14:paraId="44B392E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w:t>
      </w:r>
      <w:proofErr w:type="spellStart"/>
      <w:r>
        <w:rPr>
          <w:rFonts w:ascii="Courier New" w:hAnsi="Courier New" w:cs="Courier New"/>
          <w:color w:val="808080"/>
          <w:sz w:val="20"/>
          <w:highlight w:val="white"/>
          <w:lang w:val="en-GB" w:eastAsia="en-GB"/>
        </w:rPr>
        <w:t>Practicas</w:t>
      </w:r>
      <w:proofErr w:type="spellEnd"/>
      <w:r>
        <w:rPr>
          <w:rFonts w:ascii="Courier New" w:hAnsi="Courier New" w:cs="Courier New"/>
          <w:color w:val="808080"/>
          <w:sz w:val="20"/>
          <w:highlight w:val="white"/>
          <w:lang w:val="en-GB" w:eastAsia="en-GB"/>
        </w:rPr>
        <w:t xml:space="preserve"> de PHP'</w:t>
      </w:r>
      <w:r>
        <w:rPr>
          <w:rFonts w:ascii="Courier New" w:hAnsi="Courier New" w:cs="Courier New"/>
          <w:color w:val="000000"/>
          <w:sz w:val="20"/>
          <w:highlight w:val="white"/>
          <w:lang w:val="en-GB" w:eastAsia="en-GB"/>
        </w:rPr>
        <w:t>,</w:t>
      </w:r>
    </w:p>
    <w:p w14:paraId="3817291E" w14:textId="77777777" w:rsidR="00DC64C3" w:rsidRP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proofErr w:type="spellStart"/>
      <w:r w:rsidRPr="00DC64C3">
        <w:rPr>
          <w:rFonts w:ascii="Courier New" w:hAnsi="Courier New" w:cs="Courier New"/>
          <w:color w:val="000000"/>
          <w:sz w:val="20"/>
          <w:highlight w:val="white"/>
          <w:lang w:eastAsia="en-GB"/>
        </w:rPr>
        <w:t>description</w:t>
      </w:r>
      <w:proofErr w:type="spellEnd"/>
      <w:r w:rsidRPr="00DC64C3">
        <w:rPr>
          <w:rFonts w:ascii="Courier New" w:hAnsi="Courier New" w:cs="Courier New"/>
          <w:b/>
          <w:bCs/>
          <w:color w:val="000080"/>
          <w:sz w:val="20"/>
          <w:highlight w:val="white"/>
          <w:lang w:eastAsia="en-GB"/>
        </w:rPr>
        <w:t>:</w:t>
      </w:r>
      <w:r w:rsidRPr="00DC64C3">
        <w:rPr>
          <w:rFonts w:ascii="Courier New" w:hAnsi="Courier New" w:cs="Courier New"/>
          <w:color w:val="000000"/>
          <w:sz w:val="20"/>
          <w:highlight w:val="white"/>
          <w:lang w:eastAsia="en-GB"/>
        </w:rPr>
        <w:t xml:space="preserve"> </w:t>
      </w:r>
      <w:r w:rsidRPr="00DC64C3">
        <w:rPr>
          <w:rFonts w:ascii="Courier New" w:hAnsi="Courier New" w:cs="Courier New"/>
          <w:color w:val="808080"/>
          <w:sz w:val="20"/>
          <w:highlight w:val="white"/>
          <w:lang w:eastAsia="en-GB"/>
        </w:rPr>
        <w:t>'Oferta de prácticas de PHP'</w:t>
      </w:r>
      <w:r w:rsidRPr="00DC64C3">
        <w:rPr>
          <w:rFonts w:ascii="Courier New" w:hAnsi="Courier New" w:cs="Courier New"/>
          <w:color w:val="000000"/>
          <w:sz w:val="20"/>
          <w:highlight w:val="white"/>
          <w:lang w:eastAsia="en-GB"/>
        </w:rPr>
        <w:t>,</w:t>
      </w:r>
    </w:p>
    <w:p w14:paraId="6B913A23"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DC64C3">
        <w:rPr>
          <w:rFonts w:ascii="Courier New" w:hAnsi="Courier New" w:cs="Courier New"/>
          <w:color w:val="000000"/>
          <w:sz w:val="20"/>
          <w:highlight w:val="white"/>
          <w:lang w:eastAsia="en-GB"/>
        </w:rPr>
        <w:tab/>
        <w:t xml:space="preserve">  </w:t>
      </w:r>
      <w:proofErr w:type="spellStart"/>
      <w:r>
        <w:rPr>
          <w:rFonts w:ascii="Courier New" w:hAnsi="Courier New" w:cs="Courier New"/>
          <w:color w:val="000000"/>
          <w:sz w:val="20"/>
          <w:highlight w:val="white"/>
          <w:lang w:val="en-GB" w:eastAsia="en-GB"/>
        </w:rPr>
        <w:t>perfil_id</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w:t>
      </w:r>
      <w:r>
        <w:rPr>
          <w:rFonts w:ascii="Courier New" w:hAnsi="Courier New" w:cs="Courier New"/>
          <w:color w:val="000000"/>
          <w:sz w:val="20"/>
          <w:highlight w:val="white"/>
          <w:lang w:val="en-GB" w:eastAsia="en-GB"/>
        </w:rPr>
        <w:t>,</w:t>
      </w:r>
    </w:p>
    <w:p w14:paraId="3D70538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'300'</w:t>
      </w:r>
      <w:r>
        <w:rPr>
          <w:rFonts w:ascii="Courier New" w:hAnsi="Courier New" w:cs="Courier New"/>
          <w:color w:val="000000"/>
          <w:sz w:val="20"/>
          <w:highlight w:val="white"/>
          <w:lang w:val="en-GB" w:eastAsia="en-GB"/>
        </w:rPr>
        <w:t>,</w:t>
      </w:r>
    </w:p>
    <w:p w14:paraId="1941B4A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w:t>
      </w:r>
      <w:proofErr w:type="spellStart"/>
      <w:r>
        <w:rPr>
          <w:rFonts w:ascii="Courier New" w:hAnsi="Courier New" w:cs="Courier New"/>
          <w:color w:val="000000"/>
          <w:sz w:val="20"/>
          <w:highlight w:val="white"/>
          <w:lang w:val="en-GB" w:eastAsia="en-GB"/>
        </w:rPr>
        <w:t>finish_inscription_date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'20/5/2017'</w:t>
      </w:r>
      <w:r>
        <w:rPr>
          <w:rFonts w:ascii="Courier New" w:hAnsi="Courier New" w:cs="Courier New"/>
          <w:b/>
          <w:bCs/>
          <w:color w:val="000080"/>
          <w:sz w:val="20"/>
          <w:highlight w:val="white"/>
          <w:lang w:val="en-GB" w:eastAsia="en-GB"/>
        </w:rPr>
        <w:t>)</w:t>
      </w:r>
    </w:p>
    <w:p w14:paraId="08BCCE4E"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.to </w:t>
      </w:r>
      <w:proofErr w:type="spellStart"/>
      <w:r>
        <w:rPr>
          <w:rFonts w:ascii="Courier New" w:hAnsi="Courier New" w:cs="Courier New"/>
          <w:color w:val="000000"/>
          <w:sz w:val="20"/>
          <w:highlight w:val="white"/>
          <w:lang w:val="en-GB" w:eastAsia="en-GB"/>
        </w:rPr>
        <w:t>be_valid</w:t>
      </w:r>
      <w:proofErr w:type="spellEnd"/>
    </w:p>
    <w:p w14:paraId="4E43331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8000FF"/>
          <w:sz w:val="20"/>
          <w:highlight w:val="white"/>
          <w:lang w:val="en-GB" w:eastAsia="en-GB"/>
        </w:rPr>
        <w:t>end</w:t>
      </w:r>
    </w:p>
    <w:p w14:paraId="030AFDE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7BA4707"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invalid without a description"</w:t>
      </w:r>
      <w:r>
        <w:rPr>
          <w:rFonts w:ascii="Courier New" w:hAnsi="Courier New" w:cs="Courier New"/>
          <w:color w:val="000000"/>
          <w:sz w:val="20"/>
          <w:highlight w:val="white"/>
          <w:lang w:val="en-GB" w:eastAsia="en-GB"/>
        </w:rPr>
        <w:t xml:space="preserve"> do</w:t>
      </w:r>
    </w:p>
    <w:p w14:paraId="2043AA6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Offer.new</w:t>
      </w:r>
      <w:proofErr w:type="spellEnd"/>
      <w:r>
        <w:rPr>
          <w:rFonts w:ascii="Courier New" w:hAnsi="Courier New" w:cs="Courier New"/>
          <w:b/>
          <w:bCs/>
          <w:color w:val="000080"/>
          <w:sz w:val="20"/>
          <w:highlight w:val="white"/>
          <w:lang w:val="en-GB" w:eastAsia="en-GB"/>
        </w:rPr>
        <w:t>(</w:t>
      </w:r>
      <w:proofErr w:type="gramEnd"/>
      <w:r>
        <w:rPr>
          <w:rFonts w:ascii="Courier New" w:hAnsi="Courier New" w:cs="Courier New"/>
          <w:color w:val="000000"/>
          <w:sz w:val="20"/>
          <w:highlight w:val="white"/>
          <w:lang w:val="en-GB" w:eastAsia="en-GB"/>
        </w:rPr>
        <w:t>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nil</w:t>
      </w:r>
      <w:r>
        <w:rPr>
          <w:rFonts w:ascii="Courier New" w:hAnsi="Courier New" w:cs="Courier New"/>
          <w:b/>
          <w:bCs/>
          <w:color w:val="000080"/>
          <w:sz w:val="20"/>
          <w:highlight w:val="white"/>
          <w:lang w:val="en-GB" w:eastAsia="en-GB"/>
        </w:rPr>
        <w:t>)</w:t>
      </w:r>
    </w:p>
    <w:p w14:paraId="5EED914D"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roofErr w:type="spellStart"/>
      <w:proofErr w:type="gramStart"/>
      <w:r>
        <w:rPr>
          <w:rFonts w:ascii="Courier New" w:hAnsi="Courier New" w:cs="Courier New"/>
          <w:color w:val="000000"/>
          <w:sz w:val="20"/>
          <w:highlight w:val="white"/>
          <w:lang w:val="en-GB" w:eastAsia="en-GB"/>
        </w:rPr>
        <w:t>offer.valid</w:t>
      </w:r>
      <w:proofErr w:type="spellEnd"/>
      <w:proofErr w:type="gramEnd"/>
      <w:r>
        <w:rPr>
          <w:rFonts w:ascii="Courier New" w:hAnsi="Courier New" w:cs="Courier New"/>
          <w:b/>
          <w:bCs/>
          <w:color w:val="000080"/>
          <w:sz w:val="20"/>
          <w:highlight w:val="white"/>
          <w:lang w:val="en-GB" w:eastAsia="en-GB"/>
        </w:rPr>
        <w:t>?</w:t>
      </w:r>
    </w:p>
    <w:p w14:paraId="5AEC2D48"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proofErr w:type="spellStart"/>
      <w:proofErr w:type="gramStart"/>
      <w:r>
        <w:rPr>
          <w:rFonts w:ascii="Courier New" w:hAnsi="Courier New" w:cs="Courier New"/>
          <w:color w:val="000000"/>
          <w:sz w:val="20"/>
          <w:highlight w:val="white"/>
          <w:lang w:val="en-GB" w:eastAsia="en-GB"/>
        </w:rPr>
        <w:t>offer.errors</w:t>
      </w:r>
      <w:proofErr w:type="spellEnd"/>
      <w:proofErr w:type="gramEnd"/>
      <w:r>
        <w:rPr>
          <w:rFonts w:ascii="Courier New" w:hAnsi="Courier New" w:cs="Courier New"/>
          <w:b/>
          <w:bCs/>
          <w:color w:val="000080"/>
          <w:sz w:val="20"/>
          <w:highlight w:val="white"/>
          <w:lang w:val="en-GB" w:eastAsia="en-GB"/>
        </w:rPr>
        <w:t>[:</w:t>
      </w:r>
      <w:proofErr w:type="spellStart"/>
      <w:r>
        <w:rPr>
          <w:rFonts w:ascii="Courier New" w:hAnsi="Courier New" w:cs="Courier New"/>
          <w:color w:val="000000"/>
          <w:sz w:val="20"/>
          <w:highlight w:val="white"/>
          <w:lang w:val="en-GB" w:eastAsia="en-GB"/>
        </w:rPr>
        <w:t>firstname</w:t>
      </w:r>
      <w:proofErr w:type="spellEnd"/>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include</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"can't be blank"</w:t>
      </w:r>
      <w:r>
        <w:rPr>
          <w:rFonts w:ascii="Courier New" w:hAnsi="Courier New" w:cs="Courier New"/>
          <w:b/>
          <w:bCs/>
          <w:color w:val="000080"/>
          <w:sz w:val="20"/>
          <w:highlight w:val="white"/>
          <w:lang w:val="en-GB" w:eastAsia="en-GB"/>
        </w:rPr>
        <w:t>)</w:t>
      </w:r>
    </w:p>
    <w:p w14:paraId="31921C17" w14:textId="77777777" w:rsidR="00DC64C3" w:rsidRPr="00690766"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proofErr w:type="spellStart"/>
      <w:r w:rsidRPr="00690766">
        <w:rPr>
          <w:rFonts w:ascii="Courier New" w:hAnsi="Courier New" w:cs="Courier New"/>
          <w:color w:val="8000FF"/>
          <w:sz w:val="20"/>
          <w:highlight w:val="white"/>
          <w:lang w:eastAsia="en-GB"/>
        </w:rPr>
        <w:t>end</w:t>
      </w:r>
      <w:proofErr w:type="spellEnd"/>
    </w:p>
    <w:p w14:paraId="7AD11DA7" w14:textId="0AA31CB8" w:rsidR="00BB1A68" w:rsidRPr="00BB1A68" w:rsidRDefault="00DC64C3" w:rsidP="00DC64C3">
      <w:pPr>
        <w:pBdr>
          <w:top w:val="single" w:sz="4" w:space="1" w:color="auto"/>
          <w:left w:val="single" w:sz="4" w:space="4" w:color="auto"/>
          <w:bottom w:val="single" w:sz="4" w:space="1" w:color="auto"/>
          <w:right w:val="single" w:sz="4" w:space="4" w:color="auto"/>
        </w:pBdr>
      </w:pPr>
      <w:r w:rsidRPr="00690766">
        <w:rPr>
          <w:rFonts w:ascii="Courier New" w:hAnsi="Courier New" w:cs="Courier New"/>
          <w:color w:val="000000"/>
          <w:sz w:val="20"/>
          <w:highlight w:val="white"/>
          <w:lang w:eastAsia="en-GB"/>
        </w:rPr>
        <w:t xml:space="preserve"> </w:t>
      </w:r>
      <w:proofErr w:type="spellStart"/>
      <w:r w:rsidRPr="00690766">
        <w:rPr>
          <w:rFonts w:ascii="Courier New" w:hAnsi="Courier New" w:cs="Courier New"/>
          <w:color w:val="8000FF"/>
          <w:sz w:val="20"/>
          <w:highlight w:val="white"/>
          <w:lang w:eastAsia="en-GB"/>
        </w:rPr>
        <w:t>end</w:t>
      </w:r>
      <w:proofErr w:type="spellEnd"/>
    </w:p>
    <w:p w14:paraId="1873EEF7" w14:textId="6E2A3AB2" w:rsidR="001C26AD" w:rsidRDefault="00DC64C3" w:rsidP="001C26AD">
      <w:r>
        <w:tab/>
        <w:t xml:space="preserve">En este ejemplo de prueba lo que hemos hecho ha sido crear un nuevo objeto </w:t>
      </w:r>
      <w:proofErr w:type="spellStart"/>
      <w:r>
        <w:t>Offer</w:t>
      </w:r>
      <w:proofErr w:type="spellEnd"/>
      <w:r>
        <w:t xml:space="preserve"> con datos de ejemplo. Seguido de esto le especificamos el comportamiento que esperamos que tenga con el método “</w:t>
      </w:r>
      <w:proofErr w:type="spellStart"/>
      <w:r>
        <w:t>expect</w:t>
      </w:r>
      <w:proofErr w:type="spellEnd"/>
      <w:r>
        <w:t xml:space="preserve">” pasándole nuestro objeto </w:t>
      </w:r>
      <w:proofErr w:type="spellStart"/>
      <w:r>
        <w:t>Offer</w:t>
      </w:r>
      <w:proofErr w:type="spellEnd"/>
      <w:r>
        <w:t xml:space="preserve"> recién creado y especificándole que queremos que sea </w:t>
      </w:r>
      <w:r w:rsidR="0001498C">
        <w:t>válido</w:t>
      </w:r>
      <w:r>
        <w:t xml:space="preserve"> con “</w:t>
      </w:r>
      <w:proofErr w:type="spellStart"/>
      <w:r>
        <w:t>be_valid</w:t>
      </w:r>
      <w:proofErr w:type="spellEnd"/>
      <w:r>
        <w:t>”, ya que lo que nos interesa es verificar que la validación de presencia “</w:t>
      </w:r>
      <w:proofErr w:type="spellStart"/>
      <w:r>
        <w:t>presence</w:t>
      </w:r>
      <w:proofErr w:type="spellEnd"/>
      <w:r>
        <w:t>: true” se cumple.</w:t>
      </w:r>
    </w:p>
    <w:p w14:paraId="7E369B9E" w14:textId="1CD1D46E" w:rsidR="00DC64C3" w:rsidRDefault="00DC64C3" w:rsidP="001C26AD">
      <w:r>
        <w:tab/>
        <w:t>Una vez construida la prueba podremos ejecutarla y observar si ha ido bien o no, observando aquellos fallos que tengamos en el caso de que la ejecución de la prueba no haya sido exitosa.</w:t>
      </w:r>
    </w:p>
    <w:p w14:paraId="2CDC5C68" w14:textId="7325A044" w:rsidR="00DC64C3" w:rsidRPr="00BB1A68" w:rsidRDefault="00DC64C3" w:rsidP="001C26AD">
      <w:r>
        <w:tab/>
        <w:t>Al igual que acabamos de ver, para este proyecto se han hecho diferentes pruebas</w:t>
      </w:r>
      <w:r w:rsidR="009C0FCF">
        <w:t xml:space="preserve"> de esta índole</w:t>
      </w:r>
      <w:r>
        <w:t xml:space="preserve"> en los modelos m</w:t>
      </w:r>
      <w:r w:rsidR="009C0FCF">
        <w:t xml:space="preserve">ás importantes de la aplicación como </w:t>
      </w:r>
      <w:proofErr w:type="spellStart"/>
      <w:r w:rsidR="009C0FCF">
        <w:t>User</w:t>
      </w:r>
      <w:proofErr w:type="spellEnd"/>
      <w:r w:rsidR="009C0FCF">
        <w:t xml:space="preserve">, </w:t>
      </w:r>
      <w:proofErr w:type="spellStart"/>
      <w:r w:rsidR="009C0FCF">
        <w:t>Offer_Inscription</w:t>
      </w:r>
      <w:proofErr w:type="spellEnd"/>
      <w:r w:rsidR="009C0FCF">
        <w:t xml:space="preserve"> o </w:t>
      </w:r>
      <w:proofErr w:type="spellStart"/>
      <w:r w:rsidR="009C0FCF">
        <w:t>Message</w:t>
      </w:r>
      <w:proofErr w:type="spellEnd"/>
      <w:r w:rsidR="009C0FCF">
        <w:t>.</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Default="006B1DC8" w:rsidP="00515917">
      <w:pPr>
        <w:pStyle w:val="Ttulo"/>
      </w:pPr>
      <w:bookmarkStart w:id="1016" w:name="_Toc505427114"/>
      <w:bookmarkStart w:id="1017" w:name="_Toc505427303"/>
      <w:r>
        <w:t>6.3</w:t>
      </w:r>
      <w:r w:rsidR="009C0FCF">
        <w:t xml:space="preserve"> </w:t>
      </w:r>
      <w:r w:rsidR="0026421F">
        <w:t>Pruebas de integración y de sistema</w:t>
      </w:r>
      <w:bookmarkEnd w:id="1016"/>
      <w:bookmarkEnd w:id="1017"/>
    </w:p>
    <w:p w14:paraId="495AAB9A" w14:textId="564D4E87" w:rsidR="009C0FCF" w:rsidRDefault="009C0FCF" w:rsidP="00515917">
      <w:pPr>
        <w:spacing w:before="240"/>
      </w:pPr>
      <w:r>
        <w:tab/>
        <w:t>En este apartado veremos las pruebas de integración y de sistema, lo que nos permitirá probar la f</w:t>
      </w:r>
      <w:r w:rsidR="006B537A">
        <w:t xml:space="preserve">uncionalidad de todo el sistema en conjunto. Gracias a este tipo de pruebas se puede comprobar como es </w:t>
      </w:r>
      <w:r w:rsidR="006B537A">
        <w:lastRenderedPageBreak/>
        <w:t>la iteración entre dos o más unidades del sistema, verificando así que los componentes de la aplicación funcionan correctamente en conjunto.</w:t>
      </w:r>
    </w:p>
    <w:p w14:paraId="772E8BDD" w14:textId="14175034" w:rsidR="006B537A" w:rsidRDefault="006B537A" w:rsidP="009C0FCF">
      <w:r>
        <w:tab/>
        <w:t>El desarrollo de estas pruebas se ha hecho sobre</w:t>
      </w:r>
      <w:r w:rsidR="00220C81">
        <w:t xml:space="preserve"> los casos de uso más importantes de la aplicación:</w:t>
      </w:r>
    </w:p>
    <w:p w14:paraId="2CCED47B" w14:textId="6746E783" w:rsidR="004630A6" w:rsidRPr="004630A6" w:rsidRDefault="004630A6" w:rsidP="004630A6">
      <w:pPr>
        <w:pStyle w:val="Descripcin"/>
        <w:keepNext/>
        <w:ind w:left="2160" w:firstLine="720"/>
        <w:rPr>
          <w:sz w:val="20"/>
          <w:szCs w:val="20"/>
        </w:rPr>
      </w:pPr>
      <w:bookmarkStart w:id="1018" w:name="_Toc486816844"/>
      <w:r w:rsidRPr="004630A6">
        <w:rPr>
          <w:sz w:val="20"/>
          <w:szCs w:val="20"/>
        </w:rPr>
        <w:t xml:space="preserve">Tabla </w:t>
      </w:r>
      <w:r w:rsidRPr="004630A6">
        <w:rPr>
          <w:sz w:val="20"/>
          <w:szCs w:val="20"/>
        </w:rPr>
        <w:fldChar w:fldCharType="begin"/>
      </w:r>
      <w:r w:rsidRPr="004630A6">
        <w:rPr>
          <w:sz w:val="20"/>
          <w:szCs w:val="20"/>
        </w:rPr>
        <w:instrText xml:space="preserve"> </w:instrText>
      </w:r>
      <w:r w:rsidR="00327A0A">
        <w:rPr>
          <w:sz w:val="20"/>
          <w:szCs w:val="20"/>
        </w:rPr>
        <w:instrText>SEQ</w:instrText>
      </w:r>
      <w:r w:rsidRPr="004630A6">
        <w:rPr>
          <w:sz w:val="20"/>
          <w:szCs w:val="20"/>
        </w:rPr>
        <w:instrText xml:space="preserve"> Tabla \* ARABIC </w:instrText>
      </w:r>
      <w:r w:rsidRPr="004630A6">
        <w:rPr>
          <w:sz w:val="20"/>
          <w:szCs w:val="20"/>
        </w:rPr>
        <w:fldChar w:fldCharType="separate"/>
      </w:r>
      <w:r w:rsidR="0091092C">
        <w:rPr>
          <w:noProof/>
          <w:sz w:val="20"/>
          <w:szCs w:val="20"/>
        </w:rPr>
        <w:t>12</w:t>
      </w:r>
      <w:r w:rsidRPr="004630A6">
        <w:rPr>
          <w:sz w:val="20"/>
          <w:szCs w:val="20"/>
        </w:rPr>
        <w:fldChar w:fldCharType="end"/>
      </w:r>
      <w:r w:rsidRPr="004630A6">
        <w:rPr>
          <w:sz w:val="20"/>
          <w:szCs w:val="20"/>
        </w:rPr>
        <w:t xml:space="preserve"> Pruebas de integración y sistema</w:t>
      </w:r>
      <w:bookmarkEnd w:id="1018"/>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4289A3FF" w:rsidR="00A722B1" w:rsidRPr="005B5C4A" w:rsidRDefault="00A722B1" w:rsidP="009B0B66">
            <w:pPr>
              <w:spacing w:after="0"/>
              <w:jc w:val="left"/>
              <w:rPr>
                <w:szCs w:val="22"/>
              </w:rPr>
            </w:pPr>
            <w:r w:rsidRPr="005B5C4A">
              <w:rPr>
                <w:szCs w:val="22"/>
              </w:rPr>
              <w:t>Añadir un usuario nuevo (no existente)</w:t>
            </w:r>
          </w:p>
        </w:tc>
        <w:tc>
          <w:tcPr>
            <w:tcW w:w="5991" w:type="dxa"/>
            <w:vAlign w:val="center"/>
          </w:tcPr>
          <w:p w14:paraId="6D20270D" w14:textId="0B832D36" w:rsidR="00A722B1" w:rsidRPr="005B5C4A" w:rsidRDefault="00A722B1" w:rsidP="009B0B66">
            <w:pPr>
              <w:spacing w:after="0"/>
              <w:jc w:val="left"/>
              <w:rPr>
                <w:szCs w:val="22"/>
              </w:rPr>
            </w:pPr>
            <w:r w:rsidRPr="005B5C4A">
              <w:rPr>
                <w:szCs w:val="22"/>
              </w:rPr>
              <w:t>El sistema registra al nuevo usuario correctamente.</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1069F18D" w:rsidR="00A722B1" w:rsidRPr="005B5C4A" w:rsidRDefault="00A722B1" w:rsidP="009B0B66">
            <w:pPr>
              <w:spacing w:after="0"/>
              <w:jc w:val="left"/>
              <w:rPr>
                <w:szCs w:val="22"/>
              </w:rPr>
            </w:pPr>
            <w:r w:rsidRPr="005B5C4A">
              <w:rPr>
                <w:szCs w:val="22"/>
              </w:rPr>
              <w:t>El sistema registra al usuario correctamente.</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7D347AA2" w:rsidR="00A722B1" w:rsidRPr="005B5C4A" w:rsidRDefault="00A722B1" w:rsidP="009B0B66">
            <w:pPr>
              <w:spacing w:after="0"/>
              <w:jc w:val="left"/>
              <w:rPr>
                <w:szCs w:val="22"/>
              </w:rPr>
            </w:pPr>
            <w:r w:rsidRPr="005B5C4A">
              <w:rPr>
                <w:szCs w:val="22"/>
              </w:rPr>
              <w:t>Añadir un usuario ya existente en el sistema</w:t>
            </w:r>
            <w:r w:rsidR="009054EB" w:rsidRPr="005B5C4A">
              <w:rPr>
                <w:szCs w:val="22"/>
              </w:rPr>
              <w:t xml:space="preserve"> (mismo email)</w:t>
            </w:r>
          </w:p>
        </w:tc>
        <w:tc>
          <w:tcPr>
            <w:tcW w:w="5991" w:type="dxa"/>
            <w:vAlign w:val="center"/>
          </w:tcPr>
          <w:p w14:paraId="7DBF45F8" w14:textId="1E92EED5" w:rsidR="00A722B1" w:rsidRPr="005B5C4A" w:rsidRDefault="00A722B1" w:rsidP="009B0B66">
            <w:pPr>
              <w:spacing w:after="0"/>
              <w:jc w:val="left"/>
              <w:rPr>
                <w:szCs w:val="22"/>
              </w:rPr>
            </w:pPr>
            <w:r w:rsidRPr="005B5C4A">
              <w:rPr>
                <w:szCs w:val="22"/>
              </w:rPr>
              <w:t>El sistema no registra al usuario y se lo notifica.</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5C65B3D6" w:rsidR="00A722B1" w:rsidRPr="005B5C4A" w:rsidRDefault="00A722B1" w:rsidP="009B0B66">
            <w:pPr>
              <w:spacing w:after="0"/>
              <w:jc w:val="left"/>
              <w:rPr>
                <w:szCs w:val="22"/>
              </w:rPr>
            </w:pPr>
            <w:r w:rsidRPr="005B5C4A">
              <w:rPr>
                <w:szCs w:val="22"/>
              </w:rPr>
              <w:t>Se cumple el resultado esperado, el sistema no registra al usuario y se recibe una notificación.</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3C52A779" w:rsidR="009054EB" w:rsidRPr="005B5C4A" w:rsidRDefault="009054EB" w:rsidP="009B0B66">
            <w:pPr>
              <w:spacing w:after="0"/>
              <w:jc w:val="left"/>
              <w:rPr>
                <w:szCs w:val="22"/>
              </w:rPr>
            </w:pPr>
            <w:r w:rsidRPr="005B5C4A">
              <w:rPr>
                <w:szCs w:val="22"/>
              </w:rPr>
              <w:t>Añadir un usuario campos requeridos vacíos.</w:t>
            </w:r>
          </w:p>
        </w:tc>
        <w:tc>
          <w:tcPr>
            <w:tcW w:w="5991" w:type="dxa"/>
            <w:shd w:val="clear" w:color="auto" w:fill="FFFFFF" w:themeFill="background1"/>
            <w:vAlign w:val="center"/>
          </w:tcPr>
          <w:p w14:paraId="0F07FCE3" w14:textId="0D7E3653" w:rsidR="009054EB" w:rsidRPr="005B5C4A" w:rsidRDefault="009054EB" w:rsidP="009B0B66">
            <w:pPr>
              <w:spacing w:after="0"/>
              <w:jc w:val="left"/>
              <w:rPr>
                <w:szCs w:val="22"/>
              </w:rPr>
            </w:pPr>
            <w:r w:rsidRPr="005B5C4A">
              <w:rPr>
                <w:szCs w:val="22"/>
              </w:rPr>
              <w:t>El sistema no registra al usuario y notifica que campos faltan por rellenar.</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9054EB" w14:paraId="4812DAAA" w14:textId="77777777" w:rsidTr="009B0B66">
        <w:trPr>
          <w:trHeight w:val="20"/>
        </w:trPr>
        <w:tc>
          <w:tcPr>
            <w:tcW w:w="9483" w:type="dxa"/>
            <w:gridSpan w:val="2"/>
            <w:shd w:val="clear" w:color="auto" w:fill="AEAAAA" w:themeFill="background2" w:themeFillShade="BF"/>
            <w:vAlign w:val="center"/>
          </w:tcPr>
          <w:p w14:paraId="321E5923" w14:textId="39932DB7" w:rsidR="009054EB" w:rsidRPr="005B5C4A" w:rsidRDefault="009B0B66" w:rsidP="009B0B66">
            <w:pPr>
              <w:spacing w:after="0"/>
              <w:jc w:val="left"/>
              <w:rPr>
                <w:b/>
                <w:szCs w:val="22"/>
              </w:rPr>
            </w:pPr>
            <w:r w:rsidRPr="005B5C4A">
              <w:rPr>
                <w:b/>
                <w:szCs w:val="22"/>
              </w:rPr>
              <w:t xml:space="preserve">Caso de uso – </w:t>
            </w:r>
            <w:proofErr w:type="spellStart"/>
            <w:r w:rsidRPr="005B5C4A">
              <w:rPr>
                <w:b/>
                <w:szCs w:val="22"/>
              </w:rPr>
              <w:t>Login</w:t>
            </w:r>
            <w:proofErr w:type="spellEnd"/>
            <w:r w:rsidRPr="005B5C4A">
              <w:rPr>
                <w:b/>
                <w:szCs w:val="22"/>
              </w:rPr>
              <w:t xml:space="preserve"> de usuario</w:t>
            </w:r>
          </w:p>
        </w:tc>
      </w:tr>
      <w:tr w:rsidR="00ED2F59" w14:paraId="1CDB33AD" w14:textId="77777777" w:rsidTr="009B0B66">
        <w:trPr>
          <w:trHeight w:val="20"/>
        </w:trPr>
        <w:tc>
          <w:tcPr>
            <w:tcW w:w="3492" w:type="dxa"/>
            <w:shd w:val="clear" w:color="auto" w:fill="E7E6E6" w:themeFill="background2"/>
            <w:vAlign w:val="center"/>
          </w:tcPr>
          <w:p w14:paraId="535F7565" w14:textId="4F627CE0" w:rsidR="00ED2F59" w:rsidRPr="005B5C4A" w:rsidRDefault="00ED2F59" w:rsidP="009B0B66">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ED2F59" w:rsidRPr="005B5C4A" w:rsidRDefault="00ED2F59" w:rsidP="009B0B66">
            <w:pPr>
              <w:spacing w:after="0"/>
              <w:jc w:val="left"/>
              <w:rPr>
                <w:b/>
                <w:szCs w:val="22"/>
              </w:rPr>
            </w:pPr>
            <w:r w:rsidRPr="005B5C4A">
              <w:rPr>
                <w:b/>
                <w:szCs w:val="22"/>
              </w:rPr>
              <w:t>Resultado esperado</w:t>
            </w:r>
          </w:p>
        </w:tc>
      </w:tr>
      <w:tr w:rsidR="00ED2F59" w14:paraId="56B08CCA" w14:textId="77777777" w:rsidTr="009B0B66">
        <w:trPr>
          <w:trHeight w:val="20"/>
        </w:trPr>
        <w:tc>
          <w:tcPr>
            <w:tcW w:w="3492" w:type="dxa"/>
            <w:shd w:val="clear" w:color="auto" w:fill="FFFFFF" w:themeFill="background1"/>
            <w:vAlign w:val="center"/>
          </w:tcPr>
          <w:p w14:paraId="56000B36" w14:textId="07B5DCB1" w:rsidR="00ED2F59" w:rsidRPr="005B5C4A" w:rsidRDefault="00CF74DB" w:rsidP="009B0B66">
            <w:pPr>
              <w:spacing w:after="0"/>
              <w:jc w:val="left"/>
              <w:rPr>
                <w:szCs w:val="22"/>
              </w:rPr>
            </w:pPr>
            <w:r w:rsidRPr="005B5C4A">
              <w:rPr>
                <w:szCs w:val="22"/>
              </w:rPr>
              <w:t xml:space="preserve">Intento de </w:t>
            </w:r>
            <w:proofErr w:type="spellStart"/>
            <w:r w:rsidRPr="005B5C4A">
              <w:rPr>
                <w:szCs w:val="22"/>
              </w:rPr>
              <w:t>login</w:t>
            </w:r>
            <w:proofErr w:type="spellEnd"/>
            <w:r w:rsidRPr="005B5C4A">
              <w:rPr>
                <w:szCs w:val="22"/>
              </w:rPr>
              <w:t xml:space="preserve"> con un usuario existente en el sistema</w:t>
            </w:r>
          </w:p>
        </w:tc>
        <w:tc>
          <w:tcPr>
            <w:tcW w:w="5991" w:type="dxa"/>
            <w:shd w:val="clear" w:color="auto" w:fill="FFFFFF" w:themeFill="background1"/>
            <w:vAlign w:val="center"/>
          </w:tcPr>
          <w:p w14:paraId="6CDC337F" w14:textId="437A9561" w:rsidR="00ED2F59" w:rsidRPr="005B5C4A" w:rsidRDefault="00CF74DB" w:rsidP="009B0B66">
            <w:pPr>
              <w:spacing w:after="0"/>
              <w:jc w:val="left"/>
              <w:rPr>
                <w:szCs w:val="22"/>
              </w:rPr>
            </w:pPr>
            <w:r w:rsidRPr="005B5C4A">
              <w:rPr>
                <w:szCs w:val="22"/>
              </w:rPr>
              <w:t xml:space="preserve">El usuario se </w:t>
            </w:r>
            <w:proofErr w:type="spellStart"/>
            <w:r w:rsidRPr="005B5C4A">
              <w:rPr>
                <w:szCs w:val="22"/>
              </w:rPr>
              <w:t>logea</w:t>
            </w:r>
            <w:proofErr w:type="spellEnd"/>
            <w:r w:rsidRPr="005B5C4A">
              <w:rPr>
                <w:szCs w:val="22"/>
              </w:rPr>
              <w:t xml:space="preserve"> correctamente en el sistema.</w:t>
            </w:r>
          </w:p>
        </w:tc>
      </w:tr>
      <w:tr w:rsidR="00ED2F59" w14:paraId="43871E82" w14:textId="77777777" w:rsidTr="009B0B66">
        <w:trPr>
          <w:trHeight w:val="20"/>
        </w:trPr>
        <w:tc>
          <w:tcPr>
            <w:tcW w:w="3492" w:type="dxa"/>
            <w:shd w:val="clear" w:color="auto" w:fill="FFFFFF" w:themeFill="background1"/>
            <w:vAlign w:val="center"/>
          </w:tcPr>
          <w:p w14:paraId="08B66BC5" w14:textId="77777777" w:rsidR="00ED2F59" w:rsidRPr="005B5C4A" w:rsidRDefault="00ED2F59" w:rsidP="009B0B66">
            <w:pPr>
              <w:spacing w:after="0"/>
              <w:jc w:val="left"/>
              <w:rPr>
                <w:b/>
                <w:szCs w:val="22"/>
              </w:rPr>
            </w:pPr>
          </w:p>
        </w:tc>
        <w:tc>
          <w:tcPr>
            <w:tcW w:w="5991" w:type="dxa"/>
            <w:shd w:val="clear" w:color="auto" w:fill="E7E6E6" w:themeFill="background2"/>
            <w:vAlign w:val="center"/>
          </w:tcPr>
          <w:p w14:paraId="7A8E635F" w14:textId="40AB8E3D" w:rsidR="00ED2F59" w:rsidRPr="005B5C4A" w:rsidRDefault="00CF74DB" w:rsidP="009B0B66">
            <w:pPr>
              <w:spacing w:after="0"/>
              <w:jc w:val="left"/>
              <w:rPr>
                <w:b/>
                <w:szCs w:val="22"/>
              </w:rPr>
            </w:pPr>
            <w:r w:rsidRPr="005B5C4A">
              <w:rPr>
                <w:b/>
                <w:szCs w:val="22"/>
              </w:rPr>
              <w:t>Resultado obtenido</w:t>
            </w:r>
          </w:p>
        </w:tc>
      </w:tr>
      <w:tr w:rsidR="00CF74DB" w14:paraId="44CDA762" w14:textId="77777777" w:rsidTr="009B0B66">
        <w:trPr>
          <w:trHeight w:val="20"/>
        </w:trPr>
        <w:tc>
          <w:tcPr>
            <w:tcW w:w="3492" w:type="dxa"/>
            <w:shd w:val="clear" w:color="auto" w:fill="FFFFFF" w:themeFill="background1"/>
            <w:vAlign w:val="center"/>
          </w:tcPr>
          <w:p w14:paraId="77AACFBA"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A283D8B" w14:textId="431EDDCB" w:rsidR="00CF74DB" w:rsidRPr="005B5C4A" w:rsidRDefault="00CF74DB" w:rsidP="009B0B66">
            <w:pPr>
              <w:spacing w:after="0"/>
              <w:jc w:val="left"/>
              <w:rPr>
                <w:szCs w:val="22"/>
              </w:rPr>
            </w:pPr>
            <w:r w:rsidRPr="005B5C4A">
              <w:rPr>
                <w:szCs w:val="22"/>
              </w:rPr>
              <w:t xml:space="preserve">El usuario se </w:t>
            </w:r>
            <w:proofErr w:type="spellStart"/>
            <w:r w:rsidRPr="005B5C4A">
              <w:rPr>
                <w:szCs w:val="22"/>
              </w:rPr>
              <w:t>logea</w:t>
            </w:r>
            <w:proofErr w:type="spellEnd"/>
            <w:r w:rsidRPr="005B5C4A">
              <w:rPr>
                <w:szCs w:val="22"/>
              </w:rPr>
              <w:t xml:space="preserve"> correctamente en el sistema siempre que introduzca la contraseña asociada a su cuenta, si no, el sistema informará de que las credenciales con las que el usuario intenta acceder son erróneas.</w:t>
            </w:r>
          </w:p>
        </w:tc>
      </w:tr>
      <w:tr w:rsidR="00CF74DB" w14:paraId="0C2F23D3" w14:textId="77777777" w:rsidTr="009B0B66">
        <w:trPr>
          <w:trHeight w:val="20"/>
        </w:trPr>
        <w:tc>
          <w:tcPr>
            <w:tcW w:w="3492" w:type="dxa"/>
            <w:shd w:val="clear" w:color="auto" w:fill="E7E6E6" w:themeFill="background2"/>
            <w:vAlign w:val="center"/>
          </w:tcPr>
          <w:p w14:paraId="0A491774" w14:textId="08592839" w:rsidR="00CF74DB" w:rsidRPr="005B5C4A" w:rsidRDefault="00CF74DB" w:rsidP="009B0B66">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CF74DB" w:rsidRPr="005B5C4A" w:rsidRDefault="00CF74DB" w:rsidP="009B0B66">
            <w:pPr>
              <w:spacing w:after="0"/>
              <w:jc w:val="left"/>
              <w:rPr>
                <w:b/>
                <w:szCs w:val="22"/>
              </w:rPr>
            </w:pPr>
            <w:r w:rsidRPr="005B5C4A">
              <w:rPr>
                <w:b/>
                <w:szCs w:val="22"/>
              </w:rPr>
              <w:t>Resultado esperado</w:t>
            </w:r>
          </w:p>
        </w:tc>
      </w:tr>
      <w:tr w:rsidR="00CF74DB" w14:paraId="167AE648" w14:textId="77777777" w:rsidTr="009B0B66">
        <w:trPr>
          <w:trHeight w:val="20"/>
        </w:trPr>
        <w:tc>
          <w:tcPr>
            <w:tcW w:w="3492" w:type="dxa"/>
            <w:shd w:val="clear" w:color="auto" w:fill="FFFFFF" w:themeFill="background1"/>
            <w:vAlign w:val="center"/>
          </w:tcPr>
          <w:p w14:paraId="656A8A7E" w14:textId="62709807" w:rsidR="00CF74DB" w:rsidRPr="005B5C4A" w:rsidRDefault="00CC587D" w:rsidP="009B0B66">
            <w:pPr>
              <w:spacing w:after="0"/>
              <w:jc w:val="left"/>
              <w:rPr>
                <w:szCs w:val="22"/>
              </w:rPr>
            </w:pPr>
            <w:r w:rsidRPr="005B5C4A">
              <w:rPr>
                <w:szCs w:val="22"/>
              </w:rPr>
              <w:t>Intento de acceso a una sección no autorizada por el usuario</w:t>
            </w:r>
          </w:p>
        </w:tc>
        <w:tc>
          <w:tcPr>
            <w:tcW w:w="5991" w:type="dxa"/>
            <w:shd w:val="clear" w:color="auto" w:fill="FFFFFF" w:themeFill="background1"/>
            <w:vAlign w:val="center"/>
          </w:tcPr>
          <w:p w14:paraId="703759BF" w14:textId="54BFC6AF" w:rsidR="00CF74DB" w:rsidRPr="005B5C4A" w:rsidRDefault="00CC587D" w:rsidP="009B0B66">
            <w:pPr>
              <w:spacing w:after="0"/>
              <w:jc w:val="left"/>
              <w:rPr>
                <w:szCs w:val="22"/>
              </w:rPr>
            </w:pPr>
            <w:r w:rsidRPr="005B5C4A">
              <w:rPr>
                <w:szCs w:val="22"/>
              </w:rPr>
              <w:t>El usuario es redirigido a la pantalla de inicio y se le notifica que no tiene permisos para acceder a esa sección.</w:t>
            </w:r>
          </w:p>
        </w:tc>
      </w:tr>
      <w:tr w:rsidR="00CF74DB" w14:paraId="6B278050" w14:textId="77777777" w:rsidTr="009B0B66">
        <w:trPr>
          <w:trHeight w:val="20"/>
        </w:trPr>
        <w:tc>
          <w:tcPr>
            <w:tcW w:w="3492" w:type="dxa"/>
            <w:shd w:val="clear" w:color="auto" w:fill="FFFFFF" w:themeFill="background1"/>
            <w:vAlign w:val="center"/>
          </w:tcPr>
          <w:p w14:paraId="58C80E34" w14:textId="77777777" w:rsidR="00CF74DB" w:rsidRPr="005B5C4A" w:rsidRDefault="00CF74DB" w:rsidP="009B0B66">
            <w:pPr>
              <w:spacing w:after="0"/>
              <w:jc w:val="left"/>
              <w:rPr>
                <w:b/>
                <w:szCs w:val="22"/>
              </w:rPr>
            </w:pPr>
          </w:p>
        </w:tc>
        <w:tc>
          <w:tcPr>
            <w:tcW w:w="5991" w:type="dxa"/>
            <w:shd w:val="clear" w:color="auto" w:fill="E7E6E6" w:themeFill="background2"/>
            <w:vAlign w:val="center"/>
          </w:tcPr>
          <w:p w14:paraId="56A74C50" w14:textId="4F8DE182" w:rsidR="00CF74DB" w:rsidRPr="005B5C4A" w:rsidRDefault="00CF74DB" w:rsidP="009B0B66">
            <w:pPr>
              <w:spacing w:after="0"/>
              <w:jc w:val="left"/>
              <w:rPr>
                <w:b/>
                <w:szCs w:val="22"/>
              </w:rPr>
            </w:pPr>
            <w:r w:rsidRPr="005B5C4A">
              <w:rPr>
                <w:b/>
                <w:szCs w:val="22"/>
              </w:rPr>
              <w:t>Resultado obtenido</w:t>
            </w:r>
          </w:p>
        </w:tc>
      </w:tr>
      <w:tr w:rsidR="00CF74DB" w14:paraId="7F5A4C32" w14:textId="77777777" w:rsidTr="009B0B66">
        <w:trPr>
          <w:trHeight w:val="20"/>
        </w:trPr>
        <w:tc>
          <w:tcPr>
            <w:tcW w:w="3492" w:type="dxa"/>
            <w:shd w:val="clear" w:color="auto" w:fill="FFFFFF" w:themeFill="background1"/>
            <w:vAlign w:val="center"/>
          </w:tcPr>
          <w:p w14:paraId="4546B5C9"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521DE50" w14:textId="5C35FE44" w:rsidR="00CF74DB" w:rsidRPr="005B5C4A" w:rsidRDefault="00CC587D" w:rsidP="009B0B66">
            <w:pPr>
              <w:spacing w:after="0"/>
              <w:jc w:val="left"/>
              <w:rPr>
                <w:szCs w:val="22"/>
              </w:rPr>
            </w:pPr>
            <w:r w:rsidRPr="005B5C4A">
              <w:rPr>
                <w:szCs w:val="22"/>
              </w:rPr>
              <w:t>Efectivamente no se le permite el acceso al usuario y se le notifica que no tiene permisos.</w:t>
            </w:r>
          </w:p>
        </w:tc>
      </w:tr>
      <w:tr w:rsidR="0001498C" w14:paraId="0037116D" w14:textId="77777777" w:rsidTr="0001498C">
        <w:trPr>
          <w:trHeight w:val="20"/>
        </w:trPr>
        <w:tc>
          <w:tcPr>
            <w:tcW w:w="9483" w:type="dxa"/>
            <w:gridSpan w:val="2"/>
            <w:shd w:val="clear" w:color="auto" w:fill="AEAAAA" w:themeFill="background2" w:themeFillShade="BF"/>
            <w:vAlign w:val="center"/>
          </w:tcPr>
          <w:p w14:paraId="50B23499" w14:textId="64E12033" w:rsidR="0001498C" w:rsidRPr="005B5C4A" w:rsidRDefault="0001498C" w:rsidP="0001498C">
            <w:pPr>
              <w:spacing w:after="0"/>
              <w:jc w:val="left"/>
              <w:rPr>
                <w:b/>
                <w:szCs w:val="22"/>
              </w:rPr>
            </w:pPr>
            <w:r w:rsidRPr="005B5C4A">
              <w:rPr>
                <w:b/>
                <w:szCs w:val="22"/>
              </w:rPr>
              <w:t xml:space="preserve">Caso de uso – </w:t>
            </w:r>
            <w:r>
              <w:rPr>
                <w:b/>
                <w:szCs w:val="22"/>
              </w:rPr>
              <w:t>Recuperar contraseña</w:t>
            </w:r>
          </w:p>
        </w:tc>
      </w:tr>
      <w:tr w:rsidR="0001498C" w14:paraId="449A7B2A" w14:textId="77777777" w:rsidTr="008B32E8">
        <w:trPr>
          <w:trHeight w:val="20"/>
        </w:trPr>
        <w:tc>
          <w:tcPr>
            <w:tcW w:w="3492" w:type="dxa"/>
            <w:shd w:val="clear" w:color="auto" w:fill="E7E6E6" w:themeFill="background2"/>
            <w:vAlign w:val="center"/>
          </w:tcPr>
          <w:p w14:paraId="5E4B33D6" w14:textId="2B9D2663" w:rsidR="0001498C" w:rsidRPr="005B5C4A" w:rsidRDefault="0001498C" w:rsidP="009B0B66">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01498C" w:rsidRPr="0001498C" w:rsidRDefault="0001498C" w:rsidP="009B0B66">
            <w:pPr>
              <w:spacing w:after="0"/>
              <w:jc w:val="left"/>
              <w:rPr>
                <w:b/>
                <w:szCs w:val="22"/>
              </w:rPr>
            </w:pPr>
            <w:r w:rsidRPr="0001498C">
              <w:rPr>
                <w:b/>
                <w:szCs w:val="22"/>
              </w:rPr>
              <w:t>Resultado esperado</w:t>
            </w:r>
          </w:p>
        </w:tc>
      </w:tr>
      <w:tr w:rsidR="0001498C" w14:paraId="7E32A7DA" w14:textId="77777777" w:rsidTr="009B0B66">
        <w:trPr>
          <w:trHeight w:val="20"/>
        </w:trPr>
        <w:tc>
          <w:tcPr>
            <w:tcW w:w="3492" w:type="dxa"/>
            <w:shd w:val="clear" w:color="auto" w:fill="FFFFFF" w:themeFill="background1"/>
            <w:vAlign w:val="center"/>
          </w:tcPr>
          <w:p w14:paraId="54D7FB93" w14:textId="76D58971" w:rsidR="0001498C" w:rsidRPr="008B32E8" w:rsidRDefault="008B32E8" w:rsidP="009B0B66">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7906A4BD" w:rsidR="0001498C" w:rsidRPr="005B5C4A" w:rsidRDefault="008B32E8" w:rsidP="009B0B66">
            <w:pPr>
              <w:spacing w:after="0"/>
              <w:jc w:val="left"/>
              <w:rPr>
                <w:szCs w:val="22"/>
              </w:rPr>
            </w:pPr>
            <w:r>
              <w:rPr>
                <w:szCs w:val="22"/>
              </w:rPr>
              <w:t>El sistema permite al usuario cambiar la contraseña.</w:t>
            </w:r>
          </w:p>
        </w:tc>
      </w:tr>
      <w:tr w:rsidR="0001498C" w14:paraId="19319D2B" w14:textId="77777777" w:rsidTr="008B32E8">
        <w:trPr>
          <w:trHeight w:val="20"/>
        </w:trPr>
        <w:tc>
          <w:tcPr>
            <w:tcW w:w="3492" w:type="dxa"/>
            <w:shd w:val="clear" w:color="auto" w:fill="FFFFFF" w:themeFill="background1"/>
            <w:vAlign w:val="center"/>
          </w:tcPr>
          <w:p w14:paraId="6558EC6D" w14:textId="77777777" w:rsidR="0001498C" w:rsidRPr="005B5C4A" w:rsidRDefault="0001498C" w:rsidP="009B0B66">
            <w:pPr>
              <w:spacing w:after="0"/>
              <w:jc w:val="left"/>
              <w:rPr>
                <w:b/>
                <w:szCs w:val="22"/>
              </w:rPr>
            </w:pPr>
          </w:p>
        </w:tc>
        <w:tc>
          <w:tcPr>
            <w:tcW w:w="5991" w:type="dxa"/>
            <w:shd w:val="clear" w:color="auto" w:fill="E7E6E6" w:themeFill="background2"/>
            <w:vAlign w:val="center"/>
          </w:tcPr>
          <w:p w14:paraId="1F72FBC6" w14:textId="292D0CFB" w:rsidR="0001498C" w:rsidRPr="0001498C" w:rsidRDefault="0001498C" w:rsidP="009B0B66">
            <w:pPr>
              <w:spacing w:after="0"/>
              <w:jc w:val="left"/>
              <w:rPr>
                <w:b/>
                <w:szCs w:val="22"/>
              </w:rPr>
            </w:pPr>
            <w:r w:rsidRPr="0001498C">
              <w:rPr>
                <w:b/>
                <w:szCs w:val="22"/>
              </w:rPr>
              <w:t>Resultado obtenido</w:t>
            </w:r>
          </w:p>
        </w:tc>
      </w:tr>
      <w:tr w:rsidR="0001498C" w14:paraId="0A994C06" w14:textId="77777777" w:rsidTr="009B0B66">
        <w:trPr>
          <w:trHeight w:val="20"/>
        </w:trPr>
        <w:tc>
          <w:tcPr>
            <w:tcW w:w="3492" w:type="dxa"/>
            <w:shd w:val="clear" w:color="auto" w:fill="FFFFFF" w:themeFill="background1"/>
            <w:vAlign w:val="center"/>
          </w:tcPr>
          <w:p w14:paraId="7BE7F8E3" w14:textId="77777777" w:rsidR="0001498C" w:rsidRPr="005B5C4A" w:rsidRDefault="0001498C" w:rsidP="009B0B66">
            <w:pPr>
              <w:spacing w:after="0"/>
              <w:jc w:val="left"/>
              <w:rPr>
                <w:b/>
                <w:szCs w:val="22"/>
              </w:rPr>
            </w:pPr>
          </w:p>
        </w:tc>
        <w:tc>
          <w:tcPr>
            <w:tcW w:w="5991" w:type="dxa"/>
            <w:shd w:val="clear" w:color="auto" w:fill="FFFFFF" w:themeFill="background1"/>
            <w:vAlign w:val="center"/>
          </w:tcPr>
          <w:p w14:paraId="0D442703" w14:textId="0EEAEE0F" w:rsidR="0001498C" w:rsidRPr="005B5C4A" w:rsidRDefault="008B32E8" w:rsidP="009B0B66">
            <w:pPr>
              <w:spacing w:after="0"/>
              <w:jc w:val="left"/>
              <w:rPr>
                <w:szCs w:val="22"/>
              </w:rPr>
            </w:pPr>
            <w:r>
              <w:rPr>
                <w:szCs w:val="22"/>
              </w:rPr>
              <w:t>Efectivamente el usuario puede cambiar la contraseña de acceso.</w:t>
            </w:r>
          </w:p>
        </w:tc>
      </w:tr>
      <w:tr w:rsidR="008B32E8" w14:paraId="19FEA64C" w14:textId="77777777" w:rsidTr="008B32E8">
        <w:trPr>
          <w:trHeight w:val="20"/>
        </w:trPr>
        <w:tc>
          <w:tcPr>
            <w:tcW w:w="3492" w:type="dxa"/>
            <w:shd w:val="clear" w:color="auto" w:fill="E7E6E6" w:themeFill="background2"/>
            <w:vAlign w:val="center"/>
          </w:tcPr>
          <w:p w14:paraId="32CE5A80" w14:textId="5AD4F3D2" w:rsidR="008B32E8" w:rsidRPr="005B5C4A" w:rsidRDefault="008B32E8" w:rsidP="008B32E8">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8B32E8" w:rsidRDefault="008B32E8" w:rsidP="008B32E8">
            <w:pPr>
              <w:spacing w:after="0"/>
              <w:jc w:val="left"/>
              <w:rPr>
                <w:szCs w:val="22"/>
              </w:rPr>
            </w:pPr>
            <w:r w:rsidRPr="0001498C">
              <w:rPr>
                <w:b/>
                <w:szCs w:val="22"/>
              </w:rPr>
              <w:t>Resultado esperado</w:t>
            </w:r>
          </w:p>
        </w:tc>
      </w:tr>
      <w:tr w:rsidR="008B32E8" w14:paraId="59EFF2E3" w14:textId="77777777" w:rsidTr="009B0B66">
        <w:trPr>
          <w:trHeight w:val="20"/>
        </w:trPr>
        <w:tc>
          <w:tcPr>
            <w:tcW w:w="3492" w:type="dxa"/>
            <w:shd w:val="clear" w:color="auto" w:fill="FFFFFF" w:themeFill="background1"/>
            <w:vAlign w:val="center"/>
          </w:tcPr>
          <w:p w14:paraId="4162BF4F" w14:textId="589513A7" w:rsidR="008B32E8" w:rsidRPr="005B5C4A" w:rsidRDefault="008B32E8" w:rsidP="008B32E8">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7FB6A05D" w:rsidR="008B32E8" w:rsidRDefault="008B32E8" w:rsidP="008B32E8">
            <w:pPr>
              <w:spacing w:after="0"/>
              <w:jc w:val="left"/>
              <w:rPr>
                <w:szCs w:val="22"/>
              </w:rPr>
            </w:pPr>
            <w:r>
              <w:rPr>
                <w:szCs w:val="22"/>
              </w:rPr>
              <w:t>El sistema no envía el email con la URL de modificación de la contraseña debido a que el email introducido por el usuario no está registrado.</w:t>
            </w:r>
          </w:p>
        </w:tc>
      </w:tr>
      <w:tr w:rsidR="008B32E8" w14:paraId="1BE7420D" w14:textId="77777777" w:rsidTr="008B32E8">
        <w:trPr>
          <w:trHeight w:val="20"/>
        </w:trPr>
        <w:tc>
          <w:tcPr>
            <w:tcW w:w="3492" w:type="dxa"/>
            <w:shd w:val="clear" w:color="auto" w:fill="FFFFFF" w:themeFill="background1"/>
            <w:vAlign w:val="center"/>
          </w:tcPr>
          <w:p w14:paraId="1B444CD3"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6440E59" w14:textId="55ADD663" w:rsidR="008B32E8" w:rsidRDefault="008B32E8" w:rsidP="008B32E8">
            <w:pPr>
              <w:spacing w:after="0"/>
              <w:jc w:val="left"/>
              <w:rPr>
                <w:szCs w:val="22"/>
              </w:rPr>
            </w:pPr>
            <w:r w:rsidRPr="0001498C">
              <w:rPr>
                <w:b/>
                <w:szCs w:val="22"/>
              </w:rPr>
              <w:t>Resultado obtenido</w:t>
            </w:r>
          </w:p>
        </w:tc>
      </w:tr>
      <w:tr w:rsidR="008B32E8" w14:paraId="7CBB0C62" w14:textId="77777777" w:rsidTr="009B0B66">
        <w:trPr>
          <w:trHeight w:val="20"/>
        </w:trPr>
        <w:tc>
          <w:tcPr>
            <w:tcW w:w="3492" w:type="dxa"/>
            <w:shd w:val="clear" w:color="auto" w:fill="FFFFFF" w:themeFill="background1"/>
            <w:vAlign w:val="center"/>
          </w:tcPr>
          <w:p w14:paraId="129356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396BEEF5" w14:textId="1AE493A0" w:rsidR="008B32E8" w:rsidRDefault="008B32E8" w:rsidP="008B32E8">
            <w:pPr>
              <w:spacing w:after="0"/>
              <w:jc w:val="left"/>
              <w:rPr>
                <w:szCs w:val="22"/>
              </w:rPr>
            </w:pPr>
            <w:r>
              <w:rPr>
                <w:szCs w:val="22"/>
              </w:rPr>
              <w:t>Efectivamente el sistema no envía el email al usuario con la URL y no permite la recuperación de contraseña.</w:t>
            </w:r>
          </w:p>
        </w:tc>
      </w:tr>
      <w:tr w:rsidR="008B32E8" w14:paraId="77E57F92" w14:textId="77777777" w:rsidTr="009B0B66">
        <w:trPr>
          <w:trHeight w:val="20"/>
        </w:trPr>
        <w:tc>
          <w:tcPr>
            <w:tcW w:w="9483" w:type="dxa"/>
            <w:gridSpan w:val="2"/>
            <w:shd w:val="clear" w:color="auto" w:fill="AEAAAA" w:themeFill="background2" w:themeFillShade="BF"/>
            <w:vAlign w:val="center"/>
          </w:tcPr>
          <w:p w14:paraId="598A7193" w14:textId="32AE458F" w:rsidR="008B32E8" w:rsidRPr="005B5C4A" w:rsidRDefault="008B32E8" w:rsidP="008B32E8">
            <w:pPr>
              <w:spacing w:after="0"/>
              <w:jc w:val="left"/>
              <w:rPr>
                <w:b/>
                <w:szCs w:val="22"/>
              </w:rPr>
            </w:pPr>
            <w:r w:rsidRPr="005B5C4A">
              <w:rPr>
                <w:b/>
                <w:szCs w:val="22"/>
              </w:rPr>
              <w:t>Caso de uso – Modificar información básica de cuenta de usuario</w:t>
            </w:r>
          </w:p>
        </w:tc>
      </w:tr>
      <w:tr w:rsidR="008B32E8" w14:paraId="4F803651" w14:textId="77777777" w:rsidTr="009B0B66">
        <w:trPr>
          <w:trHeight w:val="20"/>
        </w:trPr>
        <w:tc>
          <w:tcPr>
            <w:tcW w:w="3492" w:type="dxa"/>
            <w:shd w:val="clear" w:color="auto" w:fill="E7E6E6" w:themeFill="background2"/>
            <w:vAlign w:val="center"/>
          </w:tcPr>
          <w:p w14:paraId="0E70268D" w14:textId="1DD71414"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8B32E8" w:rsidRPr="005B5C4A" w:rsidRDefault="008B32E8" w:rsidP="008B32E8">
            <w:pPr>
              <w:spacing w:after="0"/>
              <w:jc w:val="left"/>
              <w:rPr>
                <w:b/>
                <w:szCs w:val="22"/>
              </w:rPr>
            </w:pPr>
            <w:r w:rsidRPr="005B5C4A">
              <w:rPr>
                <w:b/>
                <w:szCs w:val="22"/>
              </w:rPr>
              <w:t>Resultado esperado</w:t>
            </w:r>
          </w:p>
        </w:tc>
      </w:tr>
      <w:tr w:rsidR="008B32E8" w14:paraId="65B92E5E" w14:textId="77777777" w:rsidTr="009B0B66">
        <w:trPr>
          <w:trHeight w:val="20"/>
        </w:trPr>
        <w:tc>
          <w:tcPr>
            <w:tcW w:w="3492" w:type="dxa"/>
            <w:shd w:val="clear" w:color="auto" w:fill="FFFFFF" w:themeFill="background1"/>
            <w:vAlign w:val="center"/>
          </w:tcPr>
          <w:p w14:paraId="232F0D8D" w14:textId="626FFBB5" w:rsidR="008B32E8" w:rsidRPr="005B5C4A" w:rsidRDefault="008B32E8" w:rsidP="008B32E8">
            <w:pPr>
              <w:spacing w:after="0"/>
              <w:jc w:val="left"/>
              <w:rPr>
                <w:szCs w:val="22"/>
              </w:rPr>
            </w:pPr>
            <w:r w:rsidRPr="005B5C4A">
              <w:rPr>
                <w:szCs w:val="22"/>
              </w:rPr>
              <w:t>Se edita la información del usuario.</w:t>
            </w:r>
          </w:p>
        </w:tc>
        <w:tc>
          <w:tcPr>
            <w:tcW w:w="5991" w:type="dxa"/>
            <w:shd w:val="clear" w:color="auto" w:fill="FFFFFF" w:themeFill="background1"/>
            <w:vAlign w:val="center"/>
          </w:tcPr>
          <w:p w14:paraId="47356038" w14:textId="357D837C" w:rsidR="008B32E8" w:rsidRPr="005B5C4A" w:rsidRDefault="008B32E8" w:rsidP="008B32E8">
            <w:pPr>
              <w:spacing w:after="0"/>
              <w:jc w:val="left"/>
              <w:rPr>
                <w:szCs w:val="22"/>
              </w:rPr>
            </w:pPr>
            <w:r w:rsidRPr="005B5C4A">
              <w:rPr>
                <w:szCs w:val="22"/>
              </w:rPr>
              <w:t>El sistema actualiza al usuario en base a la nueva información introducida.</w:t>
            </w:r>
          </w:p>
        </w:tc>
      </w:tr>
      <w:tr w:rsidR="008B32E8" w14:paraId="10CF06F2" w14:textId="77777777" w:rsidTr="009B0B66">
        <w:trPr>
          <w:trHeight w:val="20"/>
        </w:trPr>
        <w:tc>
          <w:tcPr>
            <w:tcW w:w="3492" w:type="dxa"/>
            <w:shd w:val="clear" w:color="auto" w:fill="FFFFFF" w:themeFill="background1"/>
            <w:vAlign w:val="center"/>
          </w:tcPr>
          <w:p w14:paraId="0111051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C4E3EE0" w14:textId="634C2C9A" w:rsidR="008B32E8" w:rsidRPr="005B5C4A" w:rsidRDefault="008B32E8" w:rsidP="008B32E8">
            <w:pPr>
              <w:spacing w:after="0"/>
              <w:jc w:val="left"/>
              <w:rPr>
                <w:b/>
                <w:szCs w:val="22"/>
              </w:rPr>
            </w:pPr>
            <w:r w:rsidRPr="005B5C4A">
              <w:rPr>
                <w:b/>
                <w:szCs w:val="22"/>
              </w:rPr>
              <w:t>Resultado obtenido</w:t>
            </w:r>
          </w:p>
        </w:tc>
      </w:tr>
      <w:tr w:rsidR="008B32E8" w14:paraId="48AA0887" w14:textId="77777777" w:rsidTr="009B0B66">
        <w:trPr>
          <w:trHeight w:val="20"/>
        </w:trPr>
        <w:tc>
          <w:tcPr>
            <w:tcW w:w="3492" w:type="dxa"/>
            <w:shd w:val="clear" w:color="auto" w:fill="FFFFFF" w:themeFill="background1"/>
            <w:vAlign w:val="center"/>
          </w:tcPr>
          <w:p w14:paraId="5803DE2E"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B2EACD9" w14:textId="2AEF4A7D" w:rsidR="008B32E8" w:rsidRPr="005B5C4A" w:rsidRDefault="008B32E8" w:rsidP="008B32E8">
            <w:pPr>
              <w:spacing w:after="0"/>
              <w:jc w:val="left"/>
              <w:rPr>
                <w:szCs w:val="22"/>
              </w:rPr>
            </w:pPr>
            <w:r w:rsidRPr="005B5C4A">
              <w:rPr>
                <w:szCs w:val="22"/>
              </w:rPr>
              <w:t>Efectivamente se actualiza la información de usuario.</w:t>
            </w:r>
          </w:p>
        </w:tc>
      </w:tr>
      <w:tr w:rsidR="008B32E8" w14:paraId="7CE3F773" w14:textId="77777777" w:rsidTr="009B0B66">
        <w:trPr>
          <w:trHeight w:val="20"/>
        </w:trPr>
        <w:tc>
          <w:tcPr>
            <w:tcW w:w="9483" w:type="dxa"/>
            <w:gridSpan w:val="2"/>
            <w:shd w:val="clear" w:color="auto" w:fill="AEAAAA" w:themeFill="background2" w:themeFillShade="BF"/>
            <w:vAlign w:val="center"/>
          </w:tcPr>
          <w:p w14:paraId="1839CFC2" w14:textId="540257BB" w:rsidR="008B32E8" w:rsidRPr="005B5C4A" w:rsidRDefault="008B32E8" w:rsidP="008B32E8">
            <w:pPr>
              <w:spacing w:after="0"/>
              <w:jc w:val="left"/>
              <w:rPr>
                <w:b/>
                <w:szCs w:val="22"/>
              </w:rPr>
            </w:pPr>
            <w:r w:rsidRPr="005B5C4A">
              <w:rPr>
                <w:b/>
                <w:szCs w:val="22"/>
              </w:rPr>
              <w:t>Caso de uso – Configurar perfil profesional de usuario</w:t>
            </w:r>
          </w:p>
        </w:tc>
      </w:tr>
      <w:tr w:rsidR="008B32E8" w14:paraId="49DDA1B3" w14:textId="77777777" w:rsidTr="009B0B66">
        <w:trPr>
          <w:trHeight w:val="20"/>
        </w:trPr>
        <w:tc>
          <w:tcPr>
            <w:tcW w:w="3492" w:type="dxa"/>
            <w:shd w:val="clear" w:color="auto" w:fill="E7E6E6" w:themeFill="background2"/>
            <w:vAlign w:val="center"/>
          </w:tcPr>
          <w:p w14:paraId="1C84FBBA" w14:textId="5F90268D" w:rsidR="008B32E8" w:rsidRPr="005B5C4A" w:rsidRDefault="008B32E8" w:rsidP="008B32E8">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4BAD13CE" w14:textId="3823D1AE" w:rsidR="008B32E8" w:rsidRPr="005B5C4A" w:rsidRDefault="008B32E8" w:rsidP="008B32E8">
            <w:pPr>
              <w:spacing w:after="0"/>
              <w:jc w:val="left"/>
              <w:rPr>
                <w:b/>
                <w:szCs w:val="22"/>
              </w:rPr>
            </w:pPr>
            <w:r w:rsidRPr="005B5C4A">
              <w:rPr>
                <w:b/>
                <w:szCs w:val="22"/>
              </w:rPr>
              <w:t>Resultado esperado</w:t>
            </w:r>
          </w:p>
        </w:tc>
      </w:tr>
      <w:tr w:rsidR="008B32E8" w14:paraId="5CADC08C" w14:textId="77777777" w:rsidTr="009B0B66">
        <w:trPr>
          <w:trHeight w:val="20"/>
        </w:trPr>
        <w:tc>
          <w:tcPr>
            <w:tcW w:w="3492" w:type="dxa"/>
            <w:shd w:val="clear" w:color="auto" w:fill="FFFFFF" w:themeFill="background1"/>
            <w:vAlign w:val="center"/>
          </w:tcPr>
          <w:p w14:paraId="48A31DBB" w14:textId="12F452E1" w:rsidR="008B32E8" w:rsidRPr="005B5C4A" w:rsidRDefault="008B32E8" w:rsidP="008B32E8">
            <w:pPr>
              <w:spacing w:after="0"/>
              <w:jc w:val="left"/>
              <w:rPr>
                <w:szCs w:val="22"/>
              </w:rPr>
            </w:pPr>
            <w:r w:rsidRPr="005B5C4A">
              <w:rPr>
                <w:szCs w:val="22"/>
              </w:rPr>
              <w:t>Un usuario estudiante añade o edita aquellas competencias profesionales que considere oportunas.</w:t>
            </w:r>
          </w:p>
        </w:tc>
        <w:tc>
          <w:tcPr>
            <w:tcW w:w="5991" w:type="dxa"/>
            <w:shd w:val="clear" w:color="auto" w:fill="FFFFFF" w:themeFill="background1"/>
            <w:vAlign w:val="center"/>
          </w:tcPr>
          <w:p w14:paraId="51198FC8" w14:textId="0B4FCE36" w:rsidR="008B32E8" w:rsidRPr="005B5C4A" w:rsidRDefault="008B32E8" w:rsidP="008B32E8">
            <w:pPr>
              <w:spacing w:after="0"/>
              <w:jc w:val="left"/>
              <w:rPr>
                <w:szCs w:val="22"/>
              </w:rPr>
            </w:pPr>
            <w:r w:rsidRPr="005B5C4A">
              <w:rPr>
                <w:szCs w:val="22"/>
              </w:rPr>
              <w:t>El sistema guarda o actualiza las competencias de forma correcta.</w:t>
            </w:r>
          </w:p>
        </w:tc>
      </w:tr>
      <w:tr w:rsidR="008B32E8" w14:paraId="2103BA88" w14:textId="77777777" w:rsidTr="009B0B66">
        <w:trPr>
          <w:trHeight w:val="20"/>
        </w:trPr>
        <w:tc>
          <w:tcPr>
            <w:tcW w:w="3492" w:type="dxa"/>
            <w:shd w:val="clear" w:color="auto" w:fill="FFFFFF" w:themeFill="background1"/>
            <w:vAlign w:val="center"/>
          </w:tcPr>
          <w:p w14:paraId="4C04168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032340E" w14:textId="512FCD9C" w:rsidR="008B32E8" w:rsidRPr="005B5C4A" w:rsidRDefault="008B32E8" w:rsidP="008B32E8">
            <w:pPr>
              <w:spacing w:after="0"/>
              <w:jc w:val="left"/>
              <w:rPr>
                <w:b/>
                <w:szCs w:val="22"/>
              </w:rPr>
            </w:pPr>
            <w:r w:rsidRPr="005B5C4A">
              <w:rPr>
                <w:b/>
                <w:szCs w:val="22"/>
              </w:rPr>
              <w:t>Resultado obtenido</w:t>
            </w:r>
          </w:p>
        </w:tc>
      </w:tr>
      <w:tr w:rsidR="008B32E8" w14:paraId="0290007F" w14:textId="77777777" w:rsidTr="009B0B66">
        <w:trPr>
          <w:trHeight w:val="20"/>
        </w:trPr>
        <w:tc>
          <w:tcPr>
            <w:tcW w:w="3492" w:type="dxa"/>
            <w:shd w:val="clear" w:color="auto" w:fill="FFFFFF" w:themeFill="background1"/>
            <w:vAlign w:val="center"/>
          </w:tcPr>
          <w:p w14:paraId="5042AA5A"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A17EA9A" w14:textId="0FA6B40E" w:rsidR="008B32E8" w:rsidRPr="005B5C4A" w:rsidRDefault="008B32E8" w:rsidP="008B32E8">
            <w:pPr>
              <w:spacing w:after="0"/>
              <w:jc w:val="left"/>
              <w:rPr>
                <w:szCs w:val="22"/>
              </w:rPr>
            </w:pPr>
            <w:r w:rsidRPr="005B5C4A">
              <w:rPr>
                <w:szCs w:val="22"/>
              </w:rPr>
              <w:t>Efectivamente el sistema guarda o actualiza las competencias.</w:t>
            </w:r>
          </w:p>
        </w:tc>
      </w:tr>
      <w:tr w:rsidR="008B32E8" w14:paraId="5C21A57F" w14:textId="77777777" w:rsidTr="009B0B66">
        <w:trPr>
          <w:trHeight w:val="20"/>
        </w:trPr>
        <w:tc>
          <w:tcPr>
            <w:tcW w:w="3492" w:type="dxa"/>
            <w:shd w:val="clear" w:color="auto" w:fill="E7E6E6" w:themeFill="background2"/>
            <w:vAlign w:val="center"/>
          </w:tcPr>
          <w:p w14:paraId="4FF929BF" w14:textId="0F6618DA"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8B32E8" w:rsidRPr="005B5C4A" w:rsidRDefault="008B32E8" w:rsidP="008B32E8">
            <w:pPr>
              <w:spacing w:after="0"/>
              <w:jc w:val="left"/>
              <w:rPr>
                <w:b/>
                <w:szCs w:val="22"/>
              </w:rPr>
            </w:pPr>
            <w:r w:rsidRPr="005B5C4A">
              <w:rPr>
                <w:b/>
                <w:szCs w:val="22"/>
              </w:rPr>
              <w:t>Resultado esperado</w:t>
            </w:r>
          </w:p>
        </w:tc>
      </w:tr>
      <w:tr w:rsidR="008B32E8" w14:paraId="118F1C97" w14:textId="77777777" w:rsidTr="009B0B66">
        <w:trPr>
          <w:trHeight w:val="20"/>
        </w:trPr>
        <w:tc>
          <w:tcPr>
            <w:tcW w:w="3492" w:type="dxa"/>
            <w:shd w:val="clear" w:color="auto" w:fill="FFFFFF" w:themeFill="background1"/>
            <w:vAlign w:val="center"/>
          </w:tcPr>
          <w:p w14:paraId="1008E57F" w14:textId="421C3F68" w:rsidR="008B32E8" w:rsidRPr="005B5C4A" w:rsidRDefault="008B32E8" w:rsidP="008B32E8">
            <w:pPr>
              <w:spacing w:after="0"/>
              <w:jc w:val="left"/>
              <w:rPr>
                <w:szCs w:val="22"/>
              </w:rPr>
            </w:pPr>
            <w:r w:rsidRPr="005B5C4A">
              <w:rPr>
                <w:szCs w:val="22"/>
              </w:rPr>
              <w:t>El usuario estudiante borra aquellas competencias profesionales que considere oportunas.</w:t>
            </w:r>
          </w:p>
        </w:tc>
        <w:tc>
          <w:tcPr>
            <w:tcW w:w="5991" w:type="dxa"/>
            <w:shd w:val="clear" w:color="auto" w:fill="FFFFFF" w:themeFill="background1"/>
            <w:vAlign w:val="center"/>
          </w:tcPr>
          <w:p w14:paraId="7EA4C10D" w14:textId="16F5BA93" w:rsidR="008B32E8" w:rsidRPr="005B5C4A" w:rsidRDefault="008B32E8" w:rsidP="008B32E8">
            <w:pPr>
              <w:spacing w:after="0"/>
              <w:jc w:val="left"/>
              <w:rPr>
                <w:szCs w:val="22"/>
              </w:rPr>
            </w:pPr>
            <w:r w:rsidRPr="005B5C4A">
              <w:rPr>
                <w:szCs w:val="22"/>
              </w:rPr>
              <w:t>El sistema borrará aquellas competencias que el usuario haya seleccionado.</w:t>
            </w:r>
          </w:p>
        </w:tc>
      </w:tr>
      <w:tr w:rsidR="008B32E8" w14:paraId="272E1B63" w14:textId="77777777" w:rsidTr="009B0B66">
        <w:trPr>
          <w:trHeight w:val="20"/>
        </w:trPr>
        <w:tc>
          <w:tcPr>
            <w:tcW w:w="3492" w:type="dxa"/>
            <w:shd w:val="clear" w:color="auto" w:fill="FFFFFF" w:themeFill="background1"/>
            <w:vAlign w:val="center"/>
          </w:tcPr>
          <w:p w14:paraId="2EF966C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196A899D" w14:textId="163A0D5D" w:rsidR="008B32E8" w:rsidRPr="005B5C4A" w:rsidRDefault="008B32E8" w:rsidP="008B32E8">
            <w:pPr>
              <w:spacing w:after="0"/>
              <w:jc w:val="left"/>
              <w:rPr>
                <w:b/>
                <w:szCs w:val="22"/>
              </w:rPr>
            </w:pPr>
            <w:r w:rsidRPr="005B5C4A">
              <w:rPr>
                <w:b/>
                <w:szCs w:val="22"/>
              </w:rPr>
              <w:t>Resultado obtenido</w:t>
            </w:r>
          </w:p>
        </w:tc>
      </w:tr>
      <w:tr w:rsidR="008B32E8" w14:paraId="1DA17DF1" w14:textId="77777777" w:rsidTr="009B0B66">
        <w:trPr>
          <w:trHeight w:val="20"/>
        </w:trPr>
        <w:tc>
          <w:tcPr>
            <w:tcW w:w="3492" w:type="dxa"/>
            <w:shd w:val="clear" w:color="auto" w:fill="FFFFFF" w:themeFill="background1"/>
            <w:vAlign w:val="center"/>
          </w:tcPr>
          <w:p w14:paraId="66FDA89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2A01AEF4" w14:textId="56D9D7B3" w:rsidR="008B32E8" w:rsidRPr="005B5C4A" w:rsidRDefault="008B32E8" w:rsidP="008B32E8">
            <w:pPr>
              <w:spacing w:after="0"/>
              <w:jc w:val="left"/>
              <w:rPr>
                <w:szCs w:val="22"/>
              </w:rPr>
            </w:pPr>
            <w:r w:rsidRPr="005B5C4A">
              <w:rPr>
                <w:szCs w:val="22"/>
              </w:rPr>
              <w:t>Las competencias se borran correctamente.</w:t>
            </w:r>
          </w:p>
        </w:tc>
      </w:tr>
      <w:tr w:rsidR="008B32E8" w14:paraId="736E6759" w14:textId="77777777" w:rsidTr="009B0B66">
        <w:trPr>
          <w:trHeight w:val="20"/>
        </w:trPr>
        <w:tc>
          <w:tcPr>
            <w:tcW w:w="9483" w:type="dxa"/>
            <w:gridSpan w:val="2"/>
            <w:shd w:val="clear" w:color="auto" w:fill="AEAAAA" w:themeFill="background2" w:themeFillShade="BF"/>
            <w:vAlign w:val="center"/>
          </w:tcPr>
          <w:p w14:paraId="46AF9ACB" w14:textId="3DB40ED1" w:rsidR="008B32E8" w:rsidRPr="005B5C4A" w:rsidRDefault="008B32E8" w:rsidP="008B32E8">
            <w:pPr>
              <w:spacing w:after="0"/>
              <w:jc w:val="left"/>
              <w:rPr>
                <w:szCs w:val="22"/>
              </w:rPr>
            </w:pPr>
            <w:r w:rsidRPr="005B5C4A">
              <w:rPr>
                <w:b/>
                <w:szCs w:val="22"/>
              </w:rPr>
              <w:t>Caso de uso – Creación de ofertas</w:t>
            </w:r>
          </w:p>
        </w:tc>
      </w:tr>
      <w:tr w:rsidR="008B32E8" w14:paraId="2E6C7E0F" w14:textId="77777777" w:rsidTr="009B0B66">
        <w:trPr>
          <w:trHeight w:val="20"/>
        </w:trPr>
        <w:tc>
          <w:tcPr>
            <w:tcW w:w="3492" w:type="dxa"/>
            <w:shd w:val="clear" w:color="auto" w:fill="E7E6E6" w:themeFill="background2"/>
            <w:vAlign w:val="center"/>
          </w:tcPr>
          <w:p w14:paraId="1DEE89F6" w14:textId="3FA94EE1"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8B32E8" w:rsidRPr="005B5C4A" w:rsidRDefault="008B32E8" w:rsidP="008B32E8">
            <w:pPr>
              <w:spacing w:after="0"/>
              <w:jc w:val="left"/>
              <w:rPr>
                <w:b/>
                <w:szCs w:val="22"/>
              </w:rPr>
            </w:pPr>
            <w:r w:rsidRPr="005B5C4A">
              <w:rPr>
                <w:b/>
                <w:szCs w:val="22"/>
              </w:rPr>
              <w:t>Resultado esperado</w:t>
            </w:r>
          </w:p>
        </w:tc>
      </w:tr>
      <w:tr w:rsidR="008B32E8" w14:paraId="58314E76" w14:textId="77777777" w:rsidTr="009B0B66">
        <w:trPr>
          <w:trHeight w:val="20"/>
        </w:trPr>
        <w:tc>
          <w:tcPr>
            <w:tcW w:w="3492" w:type="dxa"/>
            <w:shd w:val="clear" w:color="auto" w:fill="FFFFFF" w:themeFill="background1"/>
            <w:vAlign w:val="center"/>
          </w:tcPr>
          <w:p w14:paraId="2297374B" w14:textId="0C99B85D" w:rsidR="008B32E8" w:rsidRPr="005B5C4A" w:rsidRDefault="008B32E8" w:rsidP="008B32E8">
            <w:pPr>
              <w:spacing w:after="0"/>
              <w:jc w:val="left"/>
              <w:rPr>
                <w:szCs w:val="22"/>
              </w:rPr>
            </w:pPr>
            <w:r w:rsidRPr="005B5C4A">
              <w:rPr>
                <w:szCs w:val="22"/>
              </w:rPr>
              <w:t>Usuario empresa crea una oferta de prácticas</w:t>
            </w:r>
          </w:p>
        </w:tc>
        <w:tc>
          <w:tcPr>
            <w:tcW w:w="5991" w:type="dxa"/>
            <w:shd w:val="clear" w:color="auto" w:fill="FFFFFF" w:themeFill="background1"/>
            <w:vAlign w:val="center"/>
          </w:tcPr>
          <w:p w14:paraId="1E30FB9C" w14:textId="1DBE4751" w:rsidR="008B32E8" w:rsidRPr="005B5C4A" w:rsidRDefault="008B32E8" w:rsidP="008B32E8">
            <w:pPr>
              <w:spacing w:after="0"/>
              <w:jc w:val="left"/>
              <w:rPr>
                <w:szCs w:val="22"/>
              </w:rPr>
            </w:pPr>
            <w:r w:rsidRPr="005B5C4A">
              <w:rPr>
                <w:szCs w:val="22"/>
              </w:rPr>
              <w:t>El sistema crea la oferta correctamente</w:t>
            </w:r>
          </w:p>
        </w:tc>
      </w:tr>
      <w:tr w:rsidR="008B32E8" w14:paraId="4154ADB0" w14:textId="77777777" w:rsidTr="009B0B66">
        <w:trPr>
          <w:trHeight w:val="20"/>
        </w:trPr>
        <w:tc>
          <w:tcPr>
            <w:tcW w:w="3492" w:type="dxa"/>
            <w:shd w:val="clear" w:color="auto" w:fill="FFFFFF" w:themeFill="background1"/>
            <w:vAlign w:val="center"/>
          </w:tcPr>
          <w:p w14:paraId="73EEE281"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E745E5C" w14:textId="0EA546A2" w:rsidR="008B32E8" w:rsidRPr="005B5C4A" w:rsidRDefault="008B32E8" w:rsidP="008B32E8">
            <w:pPr>
              <w:spacing w:after="0"/>
              <w:jc w:val="left"/>
              <w:rPr>
                <w:b/>
                <w:szCs w:val="22"/>
              </w:rPr>
            </w:pPr>
            <w:r w:rsidRPr="005B5C4A">
              <w:rPr>
                <w:b/>
                <w:szCs w:val="22"/>
              </w:rPr>
              <w:t>Resultado obtenido</w:t>
            </w:r>
          </w:p>
        </w:tc>
      </w:tr>
      <w:tr w:rsidR="008B32E8" w14:paraId="2135C8D4" w14:textId="77777777" w:rsidTr="009B0B66">
        <w:trPr>
          <w:trHeight w:val="20"/>
        </w:trPr>
        <w:tc>
          <w:tcPr>
            <w:tcW w:w="3492" w:type="dxa"/>
            <w:shd w:val="clear" w:color="auto" w:fill="FFFFFF" w:themeFill="background1"/>
            <w:vAlign w:val="center"/>
          </w:tcPr>
          <w:p w14:paraId="3E2CD357"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8B48A98" w14:textId="27C2AE1E" w:rsidR="008B32E8" w:rsidRPr="005B5C4A" w:rsidRDefault="008B32E8" w:rsidP="008B32E8">
            <w:pPr>
              <w:spacing w:after="0"/>
              <w:jc w:val="left"/>
              <w:rPr>
                <w:szCs w:val="22"/>
              </w:rPr>
            </w:pPr>
            <w:r w:rsidRPr="005B5C4A">
              <w:rPr>
                <w:szCs w:val="22"/>
              </w:rPr>
              <w:t>Efectivamente el sistema crea la oferta sin problemas.</w:t>
            </w:r>
          </w:p>
        </w:tc>
      </w:tr>
      <w:tr w:rsidR="008B32E8" w14:paraId="61929E60" w14:textId="77777777" w:rsidTr="009B0B66">
        <w:trPr>
          <w:trHeight w:val="20"/>
        </w:trPr>
        <w:tc>
          <w:tcPr>
            <w:tcW w:w="3492" w:type="dxa"/>
            <w:shd w:val="clear" w:color="auto" w:fill="E7E6E6" w:themeFill="background2"/>
            <w:vAlign w:val="center"/>
          </w:tcPr>
          <w:p w14:paraId="53BD9CC4" w14:textId="729E77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8B32E8" w:rsidRPr="005B5C4A" w:rsidRDefault="008B32E8" w:rsidP="008B32E8">
            <w:pPr>
              <w:spacing w:after="0"/>
              <w:jc w:val="left"/>
              <w:rPr>
                <w:b/>
                <w:szCs w:val="22"/>
              </w:rPr>
            </w:pPr>
            <w:r w:rsidRPr="005B5C4A">
              <w:rPr>
                <w:b/>
                <w:szCs w:val="22"/>
              </w:rPr>
              <w:t>Resultado esperado</w:t>
            </w:r>
          </w:p>
        </w:tc>
      </w:tr>
      <w:tr w:rsidR="008B32E8" w14:paraId="185490A0" w14:textId="77777777" w:rsidTr="009B0B66">
        <w:trPr>
          <w:trHeight w:val="20"/>
        </w:trPr>
        <w:tc>
          <w:tcPr>
            <w:tcW w:w="3492" w:type="dxa"/>
            <w:shd w:val="clear" w:color="auto" w:fill="FFFFFF" w:themeFill="background1"/>
            <w:vAlign w:val="center"/>
          </w:tcPr>
          <w:p w14:paraId="3E5A3EAF" w14:textId="40421A32" w:rsidR="008B32E8" w:rsidRPr="005B5C4A" w:rsidRDefault="008B32E8" w:rsidP="008B32E8">
            <w:pPr>
              <w:spacing w:after="0"/>
              <w:jc w:val="left"/>
              <w:rPr>
                <w:szCs w:val="22"/>
              </w:rPr>
            </w:pPr>
            <w:r w:rsidRPr="005B5C4A">
              <w:rPr>
                <w:szCs w:val="22"/>
              </w:rPr>
              <w:t>Usuario empresa crea una oferta de prácticas con campos requeridos vacíos</w:t>
            </w:r>
          </w:p>
        </w:tc>
        <w:tc>
          <w:tcPr>
            <w:tcW w:w="5991" w:type="dxa"/>
            <w:shd w:val="clear" w:color="auto" w:fill="FFFFFF" w:themeFill="background1"/>
            <w:vAlign w:val="center"/>
          </w:tcPr>
          <w:p w14:paraId="27238290" w14:textId="42787431" w:rsidR="008B32E8" w:rsidRPr="005B5C4A" w:rsidRDefault="008B32E8" w:rsidP="008B32E8">
            <w:pPr>
              <w:spacing w:after="0"/>
              <w:jc w:val="left"/>
              <w:rPr>
                <w:szCs w:val="22"/>
              </w:rPr>
            </w:pPr>
            <w:r w:rsidRPr="005B5C4A">
              <w:rPr>
                <w:szCs w:val="22"/>
              </w:rPr>
              <w:t>El sistema no permite crear la oferta y le notifica al usuario que campos debe rellenar</w:t>
            </w:r>
          </w:p>
        </w:tc>
      </w:tr>
      <w:tr w:rsidR="008B32E8" w14:paraId="28E78458" w14:textId="77777777" w:rsidTr="009B0B66">
        <w:trPr>
          <w:trHeight w:val="20"/>
        </w:trPr>
        <w:tc>
          <w:tcPr>
            <w:tcW w:w="3492" w:type="dxa"/>
            <w:shd w:val="clear" w:color="auto" w:fill="FFFFFF" w:themeFill="background1"/>
            <w:vAlign w:val="center"/>
          </w:tcPr>
          <w:p w14:paraId="12E5AA74"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FC8E435" w14:textId="0A72EE2B" w:rsidR="008B32E8" w:rsidRPr="005B5C4A" w:rsidRDefault="008B32E8" w:rsidP="008B32E8">
            <w:pPr>
              <w:spacing w:after="0"/>
              <w:jc w:val="left"/>
              <w:rPr>
                <w:b/>
                <w:szCs w:val="22"/>
              </w:rPr>
            </w:pPr>
            <w:r w:rsidRPr="005B5C4A">
              <w:rPr>
                <w:b/>
                <w:szCs w:val="22"/>
              </w:rPr>
              <w:t>Resultado obtenido</w:t>
            </w:r>
          </w:p>
        </w:tc>
      </w:tr>
      <w:tr w:rsidR="008B32E8" w14:paraId="14CDA29C" w14:textId="77777777" w:rsidTr="009B0B66">
        <w:trPr>
          <w:trHeight w:val="20"/>
        </w:trPr>
        <w:tc>
          <w:tcPr>
            <w:tcW w:w="3492" w:type="dxa"/>
            <w:shd w:val="clear" w:color="auto" w:fill="FFFFFF" w:themeFill="background1"/>
            <w:vAlign w:val="center"/>
          </w:tcPr>
          <w:p w14:paraId="22F9981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C4D193A" w14:textId="6CEC6945" w:rsidR="008B32E8" w:rsidRPr="005B5C4A" w:rsidRDefault="008B32E8" w:rsidP="008B32E8">
            <w:pPr>
              <w:spacing w:after="0"/>
              <w:jc w:val="left"/>
              <w:rPr>
                <w:szCs w:val="22"/>
              </w:rPr>
            </w:pPr>
            <w:r w:rsidRPr="005B5C4A">
              <w:rPr>
                <w:szCs w:val="22"/>
              </w:rPr>
              <w:t>Efectivamente el sistema no permite crear la oferta y notificará al usuario al respecto.</w:t>
            </w:r>
          </w:p>
        </w:tc>
      </w:tr>
      <w:tr w:rsidR="008B32E8" w14:paraId="64DB7063" w14:textId="77777777" w:rsidTr="009B0B66">
        <w:trPr>
          <w:trHeight w:val="20"/>
        </w:trPr>
        <w:tc>
          <w:tcPr>
            <w:tcW w:w="3492" w:type="dxa"/>
            <w:shd w:val="clear" w:color="auto" w:fill="E7E6E6" w:themeFill="background2"/>
            <w:vAlign w:val="center"/>
          </w:tcPr>
          <w:p w14:paraId="6ACB1E7F" w14:textId="5173844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8B32E8" w:rsidRPr="005B5C4A" w:rsidRDefault="008B32E8" w:rsidP="008B32E8">
            <w:pPr>
              <w:spacing w:after="0"/>
              <w:jc w:val="left"/>
              <w:rPr>
                <w:b/>
                <w:szCs w:val="22"/>
              </w:rPr>
            </w:pPr>
            <w:r w:rsidRPr="005B5C4A">
              <w:rPr>
                <w:b/>
                <w:szCs w:val="22"/>
              </w:rPr>
              <w:t>Resultado esperado</w:t>
            </w:r>
          </w:p>
        </w:tc>
      </w:tr>
      <w:tr w:rsidR="008B32E8" w14:paraId="142E1C32" w14:textId="77777777" w:rsidTr="009B0B66">
        <w:trPr>
          <w:trHeight w:val="20"/>
        </w:trPr>
        <w:tc>
          <w:tcPr>
            <w:tcW w:w="3492" w:type="dxa"/>
            <w:shd w:val="clear" w:color="auto" w:fill="FFFFFF" w:themeFill="background1"/>
            <w:vAlign w:val="center"/>
          </w:tcPr>
          <w:p w14:paraId="3357AB06" w14:textId="70740E52" w:rsidR="008B32E8" w:rsidRPr="005B5C4A" w:rsidRDefault="008B32E8" w:rsidP="008B32E8">
            <w:pPr>
              <w:spacing w:after="0"/>
              <w:jc w:val="left"/>
              <w:rPr>
                <w:szCs w:val="22"/>
              </w:rPr>
            </w:pPr>
            <w:r w:rsidRPr="005B5C4A">
              <w:rPr>
                <w:szCs w:val="22"/>
              </w:rPr>
              <w:t>El usuario empresa elimina una oferta de prácticas que haya creado anteriormente.</w:t>
            </w:r>
          </w:p>
        </w:tc>
        <w:tc>
          <w:tcPr>
            <w:tcW w:w="5991" w:type="dxa"/>
            <w:shd w:val="clear" w:color="auto" w:fill="FFFFFF" w:themeFill="background1"/>
            <w:vAlign w:val="center"/>
          </w:tcPr>
          <w:p w14:paraId="4548C804" w14:textId="1203CC43" w:rsidR="008B32E8" w:rsidRPr="005B5C4A" w:rsidRDefault="008B32E8" w:rsidP="008B32E8">
            <w:pPr>
              <w:spacing w:after="0"/>
              <w:jc w:val="left"/>
              <w:rPr>
                <w:szCs w:val="22"/>
              </w:rPr>
            </w:pPr>
            <w:r w:rsidRPr="005B5C4A">
              <w:rPr>
                <w:szCs w:val="22"/>
              </w:rPr>
              <w:t xml:space="preserve">El sistema elimina la oferta y notificará de esto tanto al usuario empresa como a los usuarios estudiantes que se hayan inscrito en la oferta o estén participando en algunas de las fases del proceso </w:t>
            </w:r>
            <w:r w:rsidRPr="005B5C4A">
              <w:rPr>
                <w:szCs w:val="22"/>
              </w:rPr>
              <w:lastRenderedPageBreak/>
              <w:t>de selección de esta. La notificación a los usuarios estudiantes se hará por medio de mensajes automáticos que mandará el sistema.</w:t>
            </w:r>
          </w:p>
        </w:tc>
      </w:tr>
      <w:tr w:rsidR="008B32E8" w14:paraId="2904A03F" w14:textId="77777777" w:rsidTr="009B0B66">
        <w:trPr>
          <w:trHeight w:val="20"/>
        </w:trPr>
        <w:tc>
          <w:tcPr>
            <w:tcW w:w="3492" w:type="dxa"/>
            <w:shd w:val="clear" w:color="auto" w:fill="FFFFFF" w:themeFill="background1"/>
            <w:vAlign w:val="center"/>
          </w:tcPr>
          <w:p w14:paraId="4D663F4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696248A" w14:textId="3FCB4C5F" w:rsidR="008B32E8" w:rsidRPr="005B5C4A" w:rsidRDefault="008B32E8" w:rsidP="008B32E8">
            <w:pPr>
              <w:spacing w:after="0"/>
              <w:jc w:val="left"/>
              <w:rPr>
                <w:b/>
                <w:szCs w:val="22"/>
              </w:rPr>
            </w:pPr>
            <w:r w:rsidRPr="005B5C4A">
              <w:rPr>
                <w:b/>
                <w:szCs w:val="22"/>
              </w:rPr>
              <w:t>Resultado obtenido</w:t>
            </w:r>
          </w:p>
        </w:tc>
      </w:tr>
      <w:tr w:rsidR="008B32E8" w14:paraId="335465A5" w14:textId="77777777" w:rsidTr="009B0B66">
        <w:trPr>
          <w:trHeight w:val="20"/>
        </w:trPr>
        <w:tc>
          <w:tcPr>
            <w:tcW w:w="3492" w:type="dxa"/>
            <w:shd w:val="clear" w:color="auto" w:fill="FFFFFF" w:themeFill="background1"/>
            <w:vAlign w:val="center"/>
          </w:tcPr>
          <w:p w14:paraId="5E5384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4510DF54" w14:textId="7739C4F1" w:rsidR="008B32E8" w:rsidRPr="005B5C4A" w:rsidRDefault="008B32E8" w:rsidP="008B32E8">
            <w:pPr>
              <w:spacing w:after="0"/>
              <w:jc w:val="left"/>
              <w:rPr>
                <w:szCs w:val="22"/>
              </w:rPr>
            </w:pPr>
            <w:r w:rsidRPr="005B5C4A">
              <w:rPr>
                <w:szCs w:val="22"/>
              </w:rPr>
              <w:t>Efectivamente el sistema borra la oferta y notifica tanto a la empresa como a los estudiantes, a estos últimos por medio de un mensaje.</w:t>
            </w:r>
          </w:p>
        </w:tc>
      </w:tr>
      <w:tr w:rsidR="008B32E8" w14:paraId="44386962" w14:textId="77777777" w:rsidTr="009B0B66">
        <w:trPr>
          <w:trHeight w:val="20"/>
        </w:trPr>
        <w:tc>
          <w:tcPr>
            <w:tcW w:w="9483" w:type="dxa"/>
            <w:gridSpan w:val="2"/>
            <w:shd w:val="clear" w:color="auto" w:fill="AEAAAA" w:themeFill="background2" w:themeFillShade="BF"/>
            <w:vAlign w:val="center"/>
          </w:tcPr>
          <w:p w14:paraId="4B117F7D" w14:textId="0334E7D8" w:rsidR="008B32E8" w:rsidRPr="005B5C4A" w:rsidRDefault="008B32E8" w:rsidP="008B32E8">
            <w:pPr>
              <w:spacing w:after="0"/>
              <w:jc w:val="left"/>
              <w:rPr>
                <w:b/>
                <w:szCs w:val="22"/>
              </w:rPr>
            </w:pPr>
            <w:r w:rsidRPr="005B5C4A">
              <w:rPr>
                <w:b/>
                <w:szCs w:val="22"/>
              </w:rPr>
              <w:t>Caso de uso – Inscripción en ofertas</w:t>
            </w:r>
          </w:p>
        </w:tc>
      </w:tr>
      <w:tr w:rsidR="008B32E8" w14:paraId="6B3ECE20" w14:textId="77777777" w:rsidTr="009B0B66">
        <w:trPr>
          <w:trHeight w:val="20"/>
        </w:trPr>
        <w:tc>
          <w:tcPr>
            <w:tcW w:w="3492" w:type="dxa"/>
            <w:shd w:val="clear" w:color="auto" w:fill="E7E6E6" w:themeFill="background2"/>
            <w:vAlign w:val="center"/>
          </w:tcPr>
          <w:p w14:paraId="42333B4E" w14:textId="50D45C0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8B32E8" w:rsidRPr="005B5C4A" w:rsidRDefault="008B32E8" w:rsidP="008B32E8">
            <w:pPr>
              <w:spacing w:after="0"/>
              <w:jc w:val="left"/>
              <w:rPr>
                <w:b/>
                <w:szCs w:val="22"/>
              </w:rPr>
            </w:pPr>
            <w:r w:rsidRPr="005B5C4A">
              <w:rPr>
                <w:b/>
                <w:szCs w:val="22"/>
              </w:rPr>
              <w:t>Resultado esperado</w:t>
            </w:r>
          </w:p>
        </w:tc>
      </w:tr>
      <w:tr w:rsidR="008B32E8" w14:paraId="41CC75F0" w14:textId="77777777" w:rsidTr="009B0B66">
        <w:trPr>
          <w:trHeight w:val="20"/>
        </w:trPr>
        <w:tc>
          <w:tcPr>
            <w:tcW w:w="3492" w:type="dxa"/>
            <w:shd w:val="clear" w:color="auto" w:fill="FFFFFF" w:themeFill="background1"/>
            <w:vAlign w:val="center"/>
          </w:tcPr>
          <w:p w14:paraId="04EEAA87" w14:textId="215F80D4" w:rsidR="008B32E8" w:rsidRPr="005B5C4A" w:rsidRDefault="008B32E8" w:rsidP="008B32E8">
            <w:pPr>
              <w:spacing w:after="0"/>
              <w:jc w:val="left"/>
              <w:rPr>
                <w:szCs w:val="22"/>
              </w:rPr>
            </w:pPr>
            <w:r w:rsidRPr="005B5C4A">
              <w:rPr>
                <w:szCs w:val="22"/>
              </w:rPr>
              <w:t>El usuario estudiante se inscribe en una oferta de prácticas.</w:t>
            </w:r>
          </w:p>
        </w:tc>
        <w:tc>
          <w:tcPr>
            <w:tcW w:w="5991" w:type="dxa"/>
            <w:shd w:val="clear" w:color="auto" w:fill="FFFFFF" w:themeFill="background1"/>
            <w:vAlign w:val="center"/>
          </w:tcPr>
          <w:p w14:paraId="5310AD12" w14:textId="67DE1842" w:rsidR="008B32E8" w:rsidRPr="005B5C4A" w:rsidRDefault="008B32E8" w:rsidP="008B32E8">
            <w:pPr>
              <w:spacing w:after="0"/>
              <w:jc w:val="left"/>
              <w:rPr>
                <w:szCs w:val="22"/>
              </w:rPr>
            </w:pPr>
            <w:r w:rsidRPr="005B5C4A">
              <w:rPr>
                <w:szCs w:val="22"/>
              </w:rPr>
              <w:t>El sistema inscribe al estudiante en la oferta</w:t>
            </w:r>
          </w:p>
        </w:tc>
      </w:tr>
      <w:tr w:rsidR="008B32E8" w14:paraId="5DD4C090" w14:textId="77777777" w:rsidTr="009B0B66">
        <w:trPr>
          <w:trHeight w:val="20"/>
        </w:trPr>
        <w:tc>
          <w:tcPr>
            <w:tcW w:w="3492" w:type="dxa"/>
            <w:shd w:val="clear" w:color="auto" w:fill="FFFFFF" w:themeFill="background1"/>
            <w:vAlign w:val="center"/>
          </w:tcPr>
          <w:p w14:paraId="23D621BB"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8D8BCED" w14:textId="7B744592" w:rsidR="008B32E8" w:rsidRPr="005B5C4A" w:rsidRDefault="008B32E8" w:rsidP="008B32E8">
            <w:pPr>
              <w:spacing w:after="0"/>
              <w:jc w:val="left"/>
              <w:rPr>
                <w:b/>
                <w:szCs w:val="22"/>
              </w:rPr>
            </w:pPr>
            <w:r w:rsidRPr="005B5C4A">
              <w:rPr>
                <w:b/>
                <w:szCs w:val="22"/>
              </w:rPr>
              <w:t>Resultado obtenido</w:t>
            </w:r>
          </w:p>
        </w:tc>
      </w:tr>
      <w:tr w:rsidR="008B32E8" w14:paraId="1A1DC47A" w14:textId="77777777" w:rsidTr="009B0B66">
        <w:trPr>
          <w:trHeight w:val="20"/>
        </w:trPr>
        <w:tc>
          <w:tcPr>
            <w:tcW w:w="3492" w:type="dxa"/>
            <w:shd w:val="clear" w:color="auto" w:fill="FFFFFF" w:themeFill="background1"/>
            <w:vAlign w:val="center"/>
          </w:tcPr>
          <w:p w14:paraId="493B3D70"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00B0CFBA" w14:textId="2B152DBF" w:rsidR="008B32E8" w:rsidRPr="005B5C4A" w:rsidRDefault="008B32E8" w:rsidP="008B32E8">
            <w:pPr>
              <w:spacing w:after="0"/>
              <w:jc w:val="left"/>
              <w:rPr>
                <w:szCs w:val="22"/>
              </w:rPr>
            </w:pPr>
            <w:r w:rsidRPr="005B5C4A">
              <w:rPr>
                <w:szCs w:val="22"/>
              </w:rPr>
              <w:t>Efectivamente el estudiante se escribe en la oferta y se lo notifica</w:t>
            </w:r>
          </w:p>
        </w:tc>
      </w:tr>
      <w:tr w:rsidR="008B32E8" w14:paraId="41ECA828" w14:textId="77777777" w:rsidTr="009B0B66">
        <w:trPr>
          <w:trHeight w:val="20"/>
        </w:trPr>
        <w:tc>
          <w:tcPr>
            <w:tcW w:w="3492" w:type="dxa"/>
            <w:shd w:val="clear" w:color="auto" w:fill="E7E6E6" w:themeFill="background2"/>
            <w:vAlign w:val="center"/>
          </w:tcPr>
          <w:p w14:paraId="6FEA8B4A" w14:textId="275DC335"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8B32E8" w:rsidRPr="005B5C4A" w:rsidRDefault="008B32E8" w:rsidP="008B32E8">
            <w:pPr>
              <w:spacing w:after="0"/>
              <w:jc w:val="left"/>
              <w:rPr>
                <w:b/>
                <w:szCs w:val="22"/>
              </w:rPr>
            </w:pPr>
            <w:r w:rsidRPr="005B5C4A">
              <w:rPr>
                <w:b/>
                <w:szCs w:val="22"/>
              </w:rPr>
              <w:t xml:space="preserve">Resultado esperado </w:t>
            </w:r>
          </w:p>
        </w:tc>
      </w:tr>
      <w:tr w:rsidR="008B32E8" w14:paraId="2721261A" w14:textId="77777777" w:rsidTr="009B0B66">
        <w:trPr>
          <w:trHeight w:val="20"/>
        </w:trPr>
        <w:tc>
          <w:tcPr>
            <w:tcW w:w="3492" w:type="dxa"/>
            <w:shd w:val="clear" w:color="auto" w:fill="FFFFFF" w:themeFill="background1"/>
            <w:vAlign w:val="center"/>
          </w:tcPr>
          <w:p w14:paraId="6E68F3ED" w14:textId="1E4EA718" w:rsidR="008B32E8" w:rsidRPr="005B5C4A" w:rsidRDefault="008B32E8" w:rsidP="008B32E8">
            <w:pPr>
              <w:spacing w:after="0"/>
              <w:jc w:val="left"/>
              <w:rPr>
                <w:szCs w:val="22"/>
              </w:rPr>
            </w:pPr>
            <w:r w:rsidRPr="005B5C4A">
              <w:rPr>
                <w:szCs w:val="22"/>
              </w:rPr>
              <w:t>El usuario estudiante se des inscribe de una oferta en la que ya estaba escrito.</w:t>
            </w:r>
          </w:p>
        </w:tc>
        <w:tc>
          <w:tcPr>
            <w:tcW w:w="5991" w:type="dxa"/>
            <w:shd w:val="clear" w:color="auto" w:fill="FFFFFF" w:themeFill="background1"/>
            <w:vAlign w:val="center"/>
          </w:tcPr>
          <w:p w14:paraId="4B62C4B5" w14:textId="448F7B5F" w:rsidR="008B32E8" w:rsidRPr="005B5C4A" w:rsidRDefault="008B32E8" w:rsidP="008B32E8">
            <w:pPr>
              <w:spacing w:after="0"/>
              <w:jc w:val="left"/>
              <w:rPr>
                <w:szCs w:val="22"/>
              </w:rPr>
            </w:pPr>
            <w:r w:rsidRPr="005B5C4A">
              <w:rPr>
                <w:szCs w:val="22"/>
              </w:rPr>
              <w:t>El sistema des inscribe al estudiante de la oferta y se lo notifica.</w:t>
            </w:r>
          </w:p>
        </w:tc>
      </w:tr>
      <w:tr w:rsidR="008B32E8" w14:paraId="077A5964" w14:textId="77777777" w:rsidTr="00625B61">
        <w:trPr>
          <w:trHeight w:val="20"/>
        </w:trPr>
        <w:tc>
          <w:tcPr>
            <w:tcW w:w="3492" w:type="dxa"/>
            <w:shd w:val="clear" w:color="auto" w:fill="FFFFFF" w:themeFill="background1"/>
            <w:vAlign w:val="center"/>
          </w:tcPr>
          <w:p w14:paraId="3C4198E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3B92BD71" w14:textId="7BC413C9" w:rsidR="008B32E8" w:rsidRPr="00625B61" w:rsidRDefault="008B32E8" w:rsidP="008B32E8">
            <w:pPr>
              <w:spacing w:after="0"/>
              <w:jc w:val="left"/>
              <w:rPr>
                <w:b/>
                <w:szCs w:val="22"/>
              </w:rPr>
            </w:pPr>
            <w:r>
              <w:rPr>
                <w:b/>
                <w:szCs w:val="22"/>
              </w:rPr>
              <w:t>Resultado obtenido</w:t>
            </w:r>
          </w:p>
        </w:tc>
      </w:tr>
      <w:tr w:rsidR="008B32E8" w14:paraId="52EF64D9" w14:textId="77777777" w:rsidTr="009B0B66">
        <w:trPr>
          <w:trHeight w:val="20"/>
        </w:trPr>
        <w:tc>
          <w:tcPr>
            <w:tcW w:w="3492" w:type="dxa"/>
            <w:shd w:val="clear" w:color="auto" w:fill="FFFFFF" w:themeFill="background1"/>
            <w:vAlign w:val="center"/>
          </w:tcPr>
          <w:p w14:paraId="42A116ED"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38F966F4" w14:textId="2C380AA5" w:rsidR="008B32E8" w:rsidRPr="005B5C4A" w:rsidRDefault="008B32E8" w:rsidP="008B32E8">
            <w:pPr>
              <w:spacing w:after="0"/>
              <w:jc w:val="left"/>
              <w:rPr>
                <w:szCs w:val="22"/>
              </w:rPr>
            </w:pPr>
            <w:proofErr w:type="spellStart"/>
            <w:r>
              <w:rPr>
                <w:szCs w:val="22"/>
              </w:rPr>
              <w:t>Efecitvamente</w:t>
            </w:r>
            <w:proofErr w:type="spellEnd"/>
            <w:r>
              <w:rPr>
                <w:szCs w:val="22"/>
              </w:rPr>
              <w:t xml:space="preserve"> el sistema des inscribe al estudiante de la oferta y se lo notifica.</w:t>
            </w:r>
          </w:p>
        </w:tc>
      </w:tr>
      <w:tr w:rsidR="008B32E8" w14:paraId="5C9A6B59" w14:textId="77777777" w:rsidTr="009B0B66">
        <w:trPr>
          <w:trHeight w:val="20"/>
        </w:trPr>
        <w:tc>
          <w:tcPr>
            <w:tcW w:w="9483" w:type="dxa"/>
            <w:gridSpan w:val="2"/>
            <w:shd w:val="clear" w:color="auto" w:fill="AEAAAA" w:themeFill="background2" w:themeFillShade="BF"/>
            <w:vAlign w:val="center"/>
          </w:tcPr>
          <w:p w14:paraId="66D7CE37" w14:textId="05D14256" w:rsidR="008B32E8" w:rsidRPr="005B5C4A" w:rsidRDefault="008B32E8" w:rsidP="008B32E8">
            <w:pPr>
              <w:spacing w:after="0"/>
              <w:jc w:val="left"/>
              <w:rPr>
                <w:b/>
                <w:szCs w:val="22"/>
              </w:rPr>
            </w:pPr>
            <w:r w:rsidRPr="005B5C4A">
              <w:rPr>
                <w:b/>
                <w:szCs w:val="22"/>
              </w:rPr>
              <w:t>Caso de uso – Proceso de selección</w:t>
            </w:r>
          </w:p>
        </w:tc>
      </w:tr>
      <w:tr w:rsidR="008B32E8" w14:paraId="74660D55" w14:textId="77777777" w:rsidTr="009B0B66">
        <w:trPr>
          <w:trHeight w:val="20"/>
        </w:trPr>
        <w:tc>
          <w:tcPr>
            <w:tcW w:w="3492" w:type="dxa"/>
            <w:shd w:val="clear" w:color="auto" w:fill="E7E6E6" w:themeFill="background2"/>
            <w:vAlign w:val="center"/>
          </w:tcPr>
          <w:p w14:paraId="0A20F503" w14:textId="091A042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8B32E8" w:rsidRPr="005B5C4A" w:rsidRDefault="008B32E8" w:rsidP="008B32E8">
            <w:pPr>
              <w:spacing w:after="0"/>
              <w:jc w:val="left"/>
              <w:rPr>
                <w:b/>
                <w:szCs w:val="22"/>
              </w:rPr>
            </w:pPr>
            <w:r w:rsidRPr="005B5C4A">
              <w:rPr>
                <w:b/>
                <w:szCs w:val="22"/>
              </w:rPr>
              <w:t>Resultado esperado</w:t>
            </w:r>
          </w:p>
        </w:tc>
      </w:tr>
      <w:tr w:rsidR="008B32E8" w14:paraId="04574752" w14:textId="77777777" w:rsidTr="009B0B66">
        <w:trPr>
          <w:trHeight w:val="20"/>
        </w:trPr>
        <w:tc>
          <w:tcPr>
            <w:tcW w:w="3492" w:type="dxa"/>
            <w:shd w:val="clear" w:color="auto" w:fill="FFFFFF" w:themeFill="background1"/>
            <w:vAlign w:val="center"/>
          </w:tcPr>
          <w:p w14:paraId="08C0E703" w14:textId="779D6B6B" w:rsidR="008B32E8" w:rsidRPr="005B5C4A" w:rsidRDefault="008B32E8" w:rsidP="008B32E8">
            <w:pPr>
              <w:spacing w:after="0"/>
              <w:jc w:val="left"/>
              <w:rPr>
                <w:szCs w:val="22"/>
              </w:rPr>
            </w:pPr>
            <w:r w:rsidRPr="005B5C4A">
              <w:rPr>
                <w:szCs w:val="22"/>
              </w:rPr>
              <w:t>Al crear una oferta se crea automáticamente un proceso de selección para esta</w:t>
            </w:r>
          </w:p>
        </w:tc>
        <w:tc>
          <w:tcPr>
            <w:tcW w:w="5991" w:type="dxa"/>
            <w:shd w:val="clear" w:color="auto" w:fill="FFFFFF" w:themeFill="background1"/>
            <w:vAlign w:val="center"/>
          </w:tcPr>
          <w:p w14:paraId="6B6B0979" w14:textId="5E117982" w:rsidR="008B32E8" w:rsidRPr="005B5C4A" w:rsidRDefault="008B32E8" w:rsidP="008B32E8">
            <w:pPr>
              <w:spacing w:after="0"/>
              <w:jc w:val="left"/>
              <w:rPr>
                <w:szCs w:val="22"/>
              </w:rPr>
            </w:pPr>
            <w:r w:rsidRPr="005B5C4A">
              <w:rPr>
                <w:szCs w:val="22"/>
              </w:rPr>
              <w:t>El sistema creará un proceso de selección asociado a la oferta de prácticas que se acaba de crear.</w:t>
            </w:r>
          </w:p>
        </w:tc>
      </w:tr>
      <w:tr w:rsidR="008B32E8" w14:paraId="4F4E2908" w14:textId="77777777" w:rsidTr="009B0B66">
        <w:trPr>
          <w:trHeight w:val="20"/>
        </w:trPr>
        <w:tc>
          <w:tcPr>
            <w:tcW w:w="3492" w:type="dxa"/>
            <w:shd w:val="clear" w:color="auto" w:fill="FFFFFF" w:themeFill="background1"/>
            <w:vAlign w:val="center"/>
          </w:tcPr>
          <w:p w14:paraId="375002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138E25D5" w14:textId="2A46E29E" w:rsidR="008B32E8" w:rsidRPr="005B5C4A" w:rsidRDefault="008B32E8" w:rsidP="008B32E8">
            <w:pPr>
              <w:spacing w:after="0"/>
              <w:jc w:val="left"/>
              <w:rPr>
                <w:b/>
                <w:szCs w:val="22"/>
              </w:rPr>
            </w:pPr>
            <w:r w:rsidRPr="005B5C4A">
              <w:rPr>
                <w:b/>
                <w:szCs w:val="22"/>
              </w:rPr>
              <w:t>Resultado obtenido</w:t>
            </w:r>
          </w:p>
        </w:tc>
      </w:tr>
      <w:tr w:rsidR="008B32E8" w14:paraId="6E9F1F62" w14:textId="77777777" w:rsidTr="009B0B66">
        <w:trPr>
          <w:trHeight w:val="20"/>
        </w:trPr>
        <w:tc>
          <w:tcPr>
            <w:tcW w:w="3492" w:type="dxa"/>
            <w:shd w:val="clear" w:color="auto" w:fill="FFFFFF" w:themeFill="background1"/>
            <w:vAlign w:val="center"/>
          </w:tcPr>
          <w:p w14:paraId="501E9A78"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4118C735" w14:textId="47B294CF" w:rsidR="008B32E8" w:rsidRPr="005B5C4A" w:rsidRDefault="008B32E8" w:rsidP="008B32E8">
            <w:pPr>
              <w:spacing w:after="0"/>
              <w:jc w:val="left"/>
              <w:rPr>
                <w:szCs w:val="22"/>
              </w:rPr>
            </w:pPr>
            <w:r w:rsidRPr="005B5C4A">
              <w:rPr>
                <w:szCs w:val="22"/>
              </w:rPr>
              <w:t>Efectivamente se crea un proceso de selección cuando se crea una nueva oferta.</w:t>
            </w:r>
          </w:p>
        </w:tc>
      </w:tr>
      <w:tr w:rsidR="008B32E8" w14:paraId="7D6F399D" w14:textId="77777777" w:rsidTr="009B0B66">
        <w:trPr>
          <w:trHeight w:val="20"/>
        </w:trPr>
        <w:tc>
          <w:tcPr>
            <w:tcW w:w="3492" w:type="dxa"/>
            <w:shd w:val="clear" w:color="auto" w:fill="E7E6E6" w:themeFill="background2"/>
            <w:vAlign w:val="center"/>
          </w:tcPr>
          <w:p w14:paraId="3F17F3B8" w14:textId="2F0240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8B32E8" w:rsidRPr="005B5C4A" w:rsidRDefault="008B32E8" w:rsidP="008B32E8">
            <w:pPr>
              <w:spacing w:after="0"/>
              <w:jc w:val="left"/>
              <w:rPr>
                <w:b/>
                <w:szCs w:val="22"/>
              </w:rPr>
            </w:pPr>
            <w:r w:rsidRPr="005B5C4A">
              <w:rPr>
                <w:b/>
                <w:szCs w:val="22"/>
              </w:rPr>
              <w:t>Resultado esperado</w:t>
            </w:r>
          </w:p>
        </w:tc>
      </w:tr>
      <w:tr w:rsidR="008B32E8" w14:paraId="75D7BD7A" w14:textId="77777777" w:rsidTr="009B0B66">
        <w:trPr>
          <w:trHeight w:val="20"/>
        </w:trPr>
        <w:tc>
          <w:tcPr>
            <w:tcW w:w="3492" w:type="dxa"/>
            <w:shd w:val="clear" w:color="auto" w:fill="FFFFFF" w:themeFill="background1"/>
            <w:vAlign w:val="center"/>
          </w:tcPr>
          <w:p w14:paraId="68002564" w14:textId="47CA0D38" w:rsidR="008B32E8" w:rsidRPr="005B5C4A" w:rsidRDefault="008B32E8" w:rsidP="008B32E8">
            <w:pPr>
              <w:spacing w:after="0"/>
              <w:jc w:val="left"/>
              <w:rPr>
                <w:szCs w:val="22"/>
              </w:rPr>
            </w:pPr>
            <w:r w:rsidRPr="005B5C4A">
              <w:rPr>
                <w:szCs w:val="22"/>
              </w:rPr>
              <w:t xml:space="preserve">El usuario empresa elige a aquellos estudiantes de la primera fase del </w:t>
            </w:r>
            <w:r w:rsidRPr="005B5C4A">
              <w:rPr>
                <w:szCs w:val="22"/>
              </w:rPr>
              <w:lastRenderedPageBreak/>
              <w:t>proceso de selección (fase de preselección) para avanzar a la fase final</w:t>
            </w:r>
          </w:p>
        </w:tc>
        <w:tc>
          <w:tcPr>
            <w:tcW w:w="5991" w:type="dxa"/>
            <w:shd w:val="clear" w:color="auto" w:fill="FFFFFF" w:themeFill="background1"/>
            <w:vAlign w:val="center"/>
          </w:tcPr>
          <w:p w14:paraId="68A750E8" w14:textId="74966F9F" w:rsidR="008B32E8" w:rsidRPr="005B5C4A" w:rsidRDefault="008B32E8" w:rsidP="008B32E8">
            <w:pPr>
              <w:spacing w:after="0"/>
              <w:jc w:val="left"/>
              <w:rPr>
                <w:szCs w:val="22"/>
              </w:rPr>
            </w:pPr>
            <w:r w:rsidRPr="005B5C4A">
              <w:rPr>
                <w:szCs w:val="22"/>
              </w:rPr>
              <w:lastRenderedPageBreak/>
              <w:t xml:space="preserve">El sistema avanza de fase a aquellos estudiantes seleccionados por la empresa en la fase de preselección y se lo notifica a estos </w:t>
            </w:r>
            <w:r w:rsidRPr="005B5C4A">
              <w:rPr>
                <w:szCs w:val="22"/>
              </w:rPr>
              <w:lastRenderedPageBreak/>
              <w:t>por medio de un mensaje. El sistema también notificará a aquellos estudiantes no seleccionados por medio de mensajes cuando finalice el plazo de la fase de preselección.</w:t>
            </w:r>
          </w:p>
        </w:tc>
      </w:tr>
      <w:tr w:rsidR="008B32E8" w14:paraId="7FD0C70D" w14:textId="77777777" w:rsidTr="009B0B66">
        <w:trPr>
          <w:trHeight w:val="20"/>
        </w:trPr>
        <w:tc>
          <w:tcPr>
            <w:tcW w:w="3492" w:type="dxa"/>
            <w:shd w:val="clear" w:color="auto" w:fill="FFFFFF" w:themeFill="background1"/>
            <w:vAlign w:val="center"/>
          </w:tcPr>
          <w:p w14:paraId="167706D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F4D3400" w14:textId="153F758A" w:rsidR="008B32E8" w:rsidRPr="005B5C4A" w:rsidRDefault="008B32E8" w:rsidP="008B32E8">
            <w:pPr>
              <w:spacing w:after="0"/>
              <w:jc w:val="left"/>
              <w:rPr>
                <w:b/>
                <w:szCs w:val="22"/>
              </w:rPr>
            </w:pPr>
            <w:r w:rsidRPr="005B5C4A">
              <w:rPr>
                <w:b/>
                <w:szCs w:val="22"/>
              </w:rPr>
              <w:t>Resultado obtenido</w:t>
            </w:r>
          </w:p>
        </w:tc>
      </w:tr>
      <w:tr w:rsidR="008B32E8" w14:paraId="36FF03C6" w14:textId="77777777" w:rsidTr="009B0B66">
        <w:trPr>
          <w:trHeight w:val="20"/>
        </w:trPr>
        <w:tc>
          <w:tcPr>
            <w:tcW w:w="3492" w:type="dxa"/>
            <w:shd w:val="clear" w:color="auto" w:fill="FFFFFF" w:themeFill="background1"/>
            <w:vAlign w:val="center"/>
          </w:tcPr>
          <w:p w14:paraId="4A355E46"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7C6E855C" w14:textId="661C1499" w:rsidR="008B32E8" w:rsidRPr="005B5C4A" w:rsidRDefault="008B32E8" w:rsidP="008B32E8">
            <w:pPr>
              <w:spacing w:after="0"/>
              <w:jc w:val="left"/>
              <w:rPr>
                <w:szCs w:val="22"/>
              </w:rPr>
            </w:pPr>
            <w:r w:rsidRPr="005B5C4A">
              <w:rPr>
                <w:szCs w:val="22"/>
              </w:rPr>
              <w:t>Efectivamente el sistema avanza de fase a aquellos estudiantes seleccionados y se lo notifica por medio de mensajes. También notifica a los estudiantes no seleccionados.</w:t>
            </w:r>
          </w:p>
        </w:tc>
      </w:tr>
      <w:tr w:rsidR="008B32E8" w14:paraId="69C10EA0" w14:textId="77777777" w:rsidTr="009B0B66">
        <w:trPr>
          <w:trHeight w:val="20"/>
        </w:trPr>
        <w:tc>
          <w:tcPr>
            <w:tcW w:w="3492" w:type="dxa"/>
            <w:shd w:val="clear" w:color="auto" w:fill="E7E6E6" w:themeFill="background2"/>
            <w:vAlign w:val="center"/>
          </w:tcPr>
          <w:p w14:paraId="0E487D5D" w14:textId="6B7BD23F"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FE243E" w14:textId="0B1BC3C6" w:rsidR="008B32E8" w:rsidRPr="005B5C4A" w:rsidRDefault="008B32E8" w:rsidP="008B32E8">
            <w:pPr>
              <w:spacing w:after="0"/>
              <w:jc w:val="left"/>
              <w:rPr>
                <w:b/>
                <w:szCs w:val="22"/>
              </w:rPr>
            </w:pPr>
            <w:r w:rsidRPr="005B5C4A">
              <w:rPr>
                <w:b/>
                <w:szCs w:val="22"/>
              </w:rPr>
              <w:t>Resultado esperado</w:t>
            </w:r>
          </w:p>
        </w:tc>
      </w:tr>
      <w:tr w:rsidR="008B32E8" w14:paraId="1AF7719E" w14:textId="77777777" w:rsidTr="009B0B66">
        <w:trPr>
          <w:trHeight w:val="20"/>
        </w:trPr>
        <w:tc>
          <w:tcPr>
            <w:tcW w:w="3492" w:type="dxa"/>
            <w:shd w:val="clear" w:color="auto" w:fill="FFFFFF" w:themeFill="background1"/>
            <w:vAlign w:val="center"/>
          </w:tcPr>
          <w:p w14:paraId="4FC67ECC" w14:textId="2D4C9498" w:rsidR="008B32E8" w:rsidRPr="005B5C4A" w:rsidRDefault="008B32E8" w:rsidP="008B32E8">
            <w:pPr>
              <w:spacing w:after="0"/>
              <w:jc w:val="left"/>
              <w:rPr>
                <w:szCs w:val="22"/>
              </w:rPr>
            </w:pPr>
            <w:r w:rsidRPr="005B5C4A">
              <w:rPr>
                <w:szCs w:val="22"/>
              </w:rPr>
              <w:t>El usuario empresa elige a aquel estudiante de la fase final del proceso de selección (fase de preselección) que será el ganador de las prácticas.</w:t>
            </w:r>
          </w:p>
        </w:tc>
        <w:tc>
          <w:tcPr>
            <w:tcW w:w="5991" w:type="dxa"/>
            <w:shd w:val="clear" w:color="auto" w:fill="FFFFFF" w:themeFill="background1"/>
            <w:vAlign w:val="center"/>
          </w:tcPr>
          <w:p w14:paraId="0CFB2CEF" w14:textId="1988E8FB" w:rsidR="008B32E8" w:rsidRPr="005B5C4A" w:rsidRDefault="008B32E8" w:rsidP="008B32E8">
            <w:pPr>
              <w:spacing w:after="0"/>
              <w:jc w:val="left"/>
              <w:rPr>
                <w:szCs w:val="22"/>
              </w:rPr>
            </w:pPr>
            <w:r w:rsidRPr="005B5C4A">
              <w:rPr>
                <w:szCs w:val="22"/>
              </w:rPr>
              <w:t xml:space="preserve">El sistema selecciona al estudiante ganador y se lo notifica por medio de un mensaje. El sistema también notificará a aquellos estudiantes no seleccionados por medio de mensajes cuando finalice el plazo de la fase final. </w:t>
            </w:r>
          </w:p>
        </w:tc>
      </w:tr>
      <w:tr w:rsidR="008B32E8" w14:paraId="2C091496" w14:textId="77777777" w:rsidTr="009B0B66">
        <w:trPr>
          <w:trHeight w:val="20"/>
        </w:trPr>
        <w:tc>
          <w:tcPr>
            <w:tcW w:w="3492" w:type="dxa"/>
            <w:shd w:val="clear" w:color="auto" w:fill="FFFFFF" w:themeFill="background1"/>
            <w:vAlign w:val="center"/>
          </w:tcPr>
          <w:p w14:paraId="1A4F0627"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4ABC09C" w14:textId="3F0383EF" w:rsidR="008B32E8" w:rsidRPr="005B5C4A" w:rsidRDefault="008B32E8" w:rsidP="008B32E8">
            <w:pPr>
              <w:spacing w:after="0"/>
              <w:jc w:val="left"/>
              <w:rPr>
                <w:b/>
                <w:szCs w:val="22"/>
              </w:rPr>
            </w:pPr>
            <w:r w:rsidRPr="005B5C4A">
              <w:rPr>
                <w:b/>
                <w:szCs w:val="22"/>
              </w:rPr>
              <w:t>Resultado obtenido</w:t>
            </w:r>
          </w:p>
        </w:tc>
      </w:tr>
      <w:tr w:rsidR="008B32E8" w14:paraId="4DACED28" w14:textId="77777777" w:rsidTr="009B0B66">
        <w:trPr>
          <w:trHeight w:val="20"/>
        </w:trPr>
        <w:tc>
          <w:tcPr>
            <w:tcW w:w="3492" w:type="dxa"/>
            <w:shd w:val="clear" w:color="auto" w:fill="FFFFFF" w:themeFill="background1"/>
            <w:vAlign w:val="center"/>
          </w:tcPr>
          <w:p w14:paraId="15ACA9F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C002C37" w14:textId="316C827C" w:rsidR="008B32E8" w:rsidRPr="005B5C4A" w:rsidRDefault="008B32E8" w:rsidP="008B32E8">
            <w:pPr>
              <w:spacing w:after="0"/>
              <w:jc w:val="left"/>
              <w:rPr>
                <w:szCs w:val="22"/>
              </w:rPr>
            </w:pPr>
            <w:r w:rsidRPr="005B5C4A">
              <w:rPr>
                <w:szCs w:val="22"/>
              </w:rPr>
              <w:t>Efectivamente el sistema selecciona al usuario ganador de las prácticas y se lo notifica por medio de un mensaje. También notifica a los estudiantes no seleccionados.</w:t>
            </w:r>
          </w:p>
        </w:tc>
      </w:tr>
      <w:tr w:rsidR="008B32E8" w14:paraId="5F608546" w14:textId="77777777" w:rsidTr="009B0B66">
        <w:trPr>
          <w:trHeight w:val="20"/>
        </w:trPr>
        <w:tc>
          <w:tcPr>
            <w:tcW w:w="9483" w:type="dxa"/>
            <w:gridSpan w:val="2"/>
            <w:shd w:val="clear" w:color="auto" w:fill="AEAAAA" w:themeFill="background2" w:themeFillShade="BF"/>
            <w:vAlign w:val="center"/>
          </w:tcPr>
          <w:p w14:paraId="75B9F16F" w14:textId="665C281E" w:rsidR="008B32E8" w:rsidRPr="005B5C4A" w:rsidRDefault="008B32E8" w:rsidP="008B32E8">
            <w:pPr>
              <w:spacing w:after="0"/>
              <w:jc w:val="left"/>
              <w:rPr>
                <w:b/>
                <w:szCs w:val="22"/>
              </w:rPr>
            </w:pPr>
            <w:r w:rsidRPr="005B5C4A">
              <w:rPr>
                <w:b/>
                <w:szCs w:val="22"/>
              </w:rPr>
              <w:t>Caso de uso – Envío de mensajes</w:t>
            </w:r>
          </w:p>
        </w:tc>
      </w:tr>
      <w:tr w:rsidR="008B32E8" w14:paraId="72C101A8" w14:textId="77777777" w:rsidTr="009B0B66">
        <w:trPr>
          <w:trHeight w:val="20"/>
        </w:trPr>
        <w:tc>
          <w:tcPr>
            <w:tcW w:w="3492" w:type="dxa"/>
            <w:shd w:val="clear" w:color="auto" w:fill="E7E6E6" w:themeFill="background2"/>
            <w:vAlign w:val="center"/>
          </w:tcPr>
          <w:p w14:paraId="3CC84250" w14:textId="19A30AA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8B32E8" w:rsidRPr="005B5C4A" w:rsidRDefault="008B32E8" w:rsidP="008B32E8">
            <w:pPr>
              <w:spacing w:after="0"/>
              <w:jc w:val="left"/>
              <w:rPr>
                <w:b/>
                <w:szCs w:val="22"/>
              </w:rPr>
            </w:pPr>
            <w:r w:rsidRPr="005B5C4A">
              <w:rPr>
                <w:b/>
                <w:szCs w:val="22"/>
              </w:rPr>
              <w:t>Resultado esperado</w:t>
            </w:r>
          </w:p>
        </w:tc>
      </w:tr>
      <w:tr w:rsidR="008B32E8" w14:paraId="7051DEEB" w14:textId="77777777" w:rsidTr="009B0B66">
        <w:trPr>
          <w:trHeight w:val="20"/>
        </w:trPr>
        <w:tc>
          <w:tcPr>
            <w:tcW w:w="3492" w:type="dxa"/>
            <w:shd w:val="clear" w:color="auto" w:fill="FFFFFF" w:themeFill="background1"/>
            <w:vAlign w:val="center"/>
          </w:tcPr>
          <w:p w14:paraId="29CFC398" w14:textId="773E6767" w:rsidR="008B32E8" w:rsidRPr="005B5C4A" w:rsidRDefault="008B32E8" w:rsidP="008B32E8">
            <w:pPr>
              <w:spacing w:after="0"/>
              <w:jc w:val="left"/>
              <w:rPr>
                <w:szCs w:val="22"/>
              </w:rPr>
            </w:pPr>
            <w:r w:rsidRPr="005B5C4A">
              <w:rPr>
                <w:szCs w:val="22"/>
              </w:rPr>
              <w:t>El usuario envía un mensaje a otro.</w:t>
            </w:r>
          </w:p>
        </w:tc>
        <w:tc>
          <w:tcPr>
            <w:tcW w:w="5991" w:type="dxa"/>
            <w:shd w:val="clear" w:color="auto" w:fill="FFFFFF" w:themeFill="background1"/>
            <w:vAlign w:val="center"/>
          </w:tcPr>
          <w:p w14:paraId="228F58E4" w14:textId="35C0D12C" w:rsidR="008B32E8" w:rsidRPr="005B5C4A" w:rsidRDefault="008B32E8" w:rsidP="008B32E8">
            <w:pPr>
              <w:spacing w:after="0"/>
              <w:jc w:val="left"/>
              <w:rPr>
                <w:szCs w:val="22"/>
              </w:rPr>
            </w:pPr>
            <w:r w:rsidRPr="005B5C4A">
              <w:rPr>
                <w:szCs w:val="22"/>
              </w:rPr>
              <w:t>El mensaje se envía correctamente.</w:t>
            </w:r>
          </w:p>
        </w:tc>
      </w:tr>
      <w:tr w:rsidR="008B32E8" w14:paraId="01524755" w14:textId="77777777" w:rsidTr="009B0B66">
        <w:trPr>
          <w:trHeight w:val="20"/>
        </w:trPr>
        <w:tc>
          <w:tcPr>
            <w:tcW w:w="3492" w:type="dxa"/>
            <w:shd w:val="clear" w:color="auto" w:fill="FFFFFF" w:themeFill="background1"/>
            <w:vAlign w:val="center"/>
          </w:tcPr>
          <w:p w14:paraId="4234C0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7CDB3A23" w14:textId="2D202F78" w:rsidR="008B32E8" w:rsidRPr="005B5C4A" w:rsidRDefault="008B32E8" w:rsidP="008B32E8">
            <w:pPr>
              <w:spacing w:after="0"/>
              <w:jc w:val="left"/>
              <w:rPr>
                <w:b/>
                <w:szCs w:val="22"/>
              </w:rPr>
            </w:pPr>
            <w:r w:rsidRPr="005B5C4A">
              <w:rPr>
                <w:b/>
                <w:szCs w:val="22"/>
              </w:rPr>
              <w:t>Resultado obtenido</w:t>
            </w:r>
          </w:p>
        </w:tc>
      </w:tr>
      <w:tr w:rsidR="008B32E8" w14:paraId="02DF0B61" w14:textId="77777777" w:rsidTr="009B0B66">
        <w:trPr>
          <w:trHeight w:val="20"/>
        </w:trPr>
        <w:tc>
          <w:tcPr>
            <w:tcW w:w="3492" w:type="dxa"/>
            <w:shd w:val="clear" w:color="auto" w:fill="FFFFFF" w:themeFill="background1"/>
            <w:vAlign w:val="center"/>
          </w:tcPr>
          <w:p w14:paraId="51930AE3"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1158D6B" w14:textId="4E0D605B" w:rsidR="008B32E8" w:rsidRPr="005B5C4A" w:rsidRDefault="008B32E8" w:rsidP="008B32E8">
            <w:pPr>
              <w:spacing w:after="0"/>
              <w:jc w:val="left"/>
              <w:rPr>
                <w:szCs w:val="22"/>
              </w:rPr>
            </w:pPr>
            <w:r w:rsidRPr="005B5C4A">
              <w:rPr>
                <w:szCs w:val="22"/>
              </w:rPr>
              <w:t>Efectivamente el mensaje se envía correctamente.</w:t>
            </w:r>
          </w:p>
        </w:tc>
      </w:tr>
      <w:tr w:rsidR="008B32E8" w14:paraId="7A1232B1" w14:textId="77777777" w:rsidTr="009B0B66">
        <w:trPr>
          <w:trHeight w:val="20"/>
        </w:trPr>
        <w:tc>
          <w:tcPr>
            <w:tcW w:w="3492" w:type="dxa"/>
            <w:shd w:val="clear" w:color="auto" w:fill="E7E6E6" w:themeFill="background2"/>
            <w:vAlign w:val="center"/>
          </w:tcPr>
          <w:p w14:paraId="7AAC331C" w14:textId="4EEE31A0"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8B32E8" w:rsidRPr="005B5C4A" w:rsidRDefault="008B32E8" w:rsidP="008B32E8">
            <w:pPr>
              <w:spacing w:after="0"/>
              <w:jc w:val="left"/>
              <w:rPr>
                <w:b/>
                <w:szCs w:val="22"/>
              </w:rPr>
            </w:pPr>
            <w:r w:rsidRPr="005B5C4A">
              <w:rPr>
                <w:b/>
                <w:szCs w:val="22"/>
              </w:rPr>
              <w:t>Resultado esperado</w:t>
            </w:r>
          </w:p>
        </w:tc>
      </w:tr>
      <w:tr w:rsidR="008B32E8" w14:paraId="1571EF18" w14:textId="77777777" w:rsidTr="009B0B66">
        <w:trPr>
          <w:trHeight w:val="20"/>
        </w:trPr>
        <w:tc>
          <w:tcPr>
            <w:tcW w:w="3492" w:type="dxa"/>
            <w:shd w:val="clear" w:color="auto" w:fill="FFFFFF" w:themeFill="background1"/>
            <w:vAlign w:val="center"/>
          </w:tcPr>
          <w:p w14:paraId="52C53A27" w14:textId="4BC56523" w:rsidR="008B32E8" w:rsidRPr="005B5C4A" w:rsidRDefault="008B32E8" w:rsidP="008B32E8">
            <w:pPr>
              <w:spacing w:after="0"/>
              <w:jc w:val="left"/>
              <w:rPr>
                <w:szCs w:val="22"/>
              </w:rPr>
            </w:pPr>
            <w:r w:rsidRPr="005B5C4A">
              <w:rPr>
                <w:szCs w:val="22"/>
              </w:rPr>
              <w:t>Envío de mensaje con los campos requeridos vacíos.</w:t>
            </w:r>
          </w:p>
        </w:tc>
        <w:tc>
          <w:tcPr>
            <w:tcW w:w="5991" w:type="dxa"/>
            <w:shd w:val="clear" w:color="auto" w:fill="FFFFFF" w:themeFill="background1"/>
            <w:vAlign w:val="center"/>
          </w:tcPr>
          <w:p w14:paraId="7354C0B6" w14:textId="0BF08FB4" w:rsidR="008B32E8" w:rsidRPr="005B5C4A" w:rsidRDefault="008B32E8" w:rsidP="008B32E8">
            <w:pPr>
              <w:spacing w:after="0"/>
              <w:jc w:val="left"/>
              <w:rPr>
                <w:szCs w:val="22"/>
              </w:rPr>
            </w:pPr>
            <w:r w:rsidRPr="005B5C4A">
              <w:rPr>
                <w:szCs w:val="22"/>
              </w:rPr>
              <w:t>El sistema no envía el mensaje y se lo notifica al usuario.</w:t>
            </w:r>
          </w:p>
        </w:tc>
      </w:tr>
      <w:tr w:rsidR="008B32E8" w14:paraId="485A4A42" w14:textId="77777777" w:rsidTr="009B0B66">
        <w:trPr>
          <w:trHeight w:val="20"/>
        </w:trPr>
        <w:tc>
          <w:tcPr>
            <w:tcW w:w="3492" w:type="dxa"/>
            <w:shd w:val="clear" w:color="auto" w:fill="FFFFFF" w:themeFill="background1"/>
            <w:vAlign w:val="center"/>
          </w:tcPr>
          <w:p w14:paraId="3A4DF1C0"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5B402F0F" w14:textId="53CAB63C" w:rsidR="008B32E8" w:rsidRPr="005B5C4A" w:rsidRDefault="008B32E8" w:rsidP="008B32E8">
            <w:pPr>
              <w:spacing w:after="0"/>
              <w:jc w:val="left"/>
              <w:rPr>
                <w:b/>
                <w:szCs w:val="22"/>
              </w:rPr>
            </w:pPr>
            <w:r w:rsidRPr="005B5C4A">
              <w:rPr>
                <w:b/>
                <w:szCs w:val="22"/>
              </w:rPr>
              <w:t>Resultado obtenido</w:t>
            </w:r>
          </w:p>
        </w:tc>
      </w:tr>
      <w:tr w:rsidR="008B32E8" w14:paraId="57DF57E0" w14:textId="77777777" w:rsidTr="009B0B66">
        <w:trPr>
          <w:trHeight w:val="20"/>
        </w:trPr>
        <w:tc>
          <w:tcPr>
            <w:tcW w:w="3492" w:type="dxa"/>
            <w:shd w:val="clear" w:color="auto" w:fill="FFFFFF" w:themeFill="background1"/>
            <w:vAlign w:val="center"/>
          </w:tcPr>
          <w:p w14:paraId="22F5F64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50F4BC0E" w14:textId="4BC494B0" w:rsidR="008B32E8" w:rsidRPr="005B5C4A" w:rsidRDefault="008B32E8" w:rsidP="008B32E8">
            <w:pPr>
              <w:spacing w:after="0"/>
              <w:jc w:val="left"/>
              <w:rPr>
                <w:szCs w:val="22"/>
              </w:rPr>
            </w:pPr>
            <w:r w:rsidRPr="005B5C4A">
              <w:rPr>
                <w:szCs w:val="22"/>
              </w:rPr>
              <w:t>Efectivamente el mensaje no se envía y se notifica al usuario los campos que debe rellenar obligatoriamente.</w:t>
            </w:r>
          </w:p>
        </w:tc>
      </w:tr>
      <w:tr w:rsidR="008B32E8" w14:paraId="23C26D2A" w14:textId="77777777" w:rsidTr="009B0B66">
        <w:trPr>
          <w:trHeight w:val="20"/>
        </w:trPr>
        <w:tc>
          <w:tcPr>
            <w:tcW w:w="9483" w:type="dxa"/>
            <w:gridSpan w:val="2"/>
            <w:shd w:val="clear" w:color="auto" w:fill="AEAAAA" w:themeFill="background2" w:themeFillShade="BF"/>
            <w:vAlign w:val="center"/>
          </w:tcPr>
          <w:p w14:paraId="687E03C7" w14:textId="1ED27FAF" w:rsidR="008B32E8" w:rsidRPr="005B5C4A" w:rsidRDefault="008B32E8" w:rsidP="008B32E8">
            <w:pPr>
              <w:spacing w:after="0"/>
              <w:jc w:val="left"/>
              <w:rPr>
                <w:b/>
                <w:szCs w:val="22"/>
              </w:rPr>
            </w:pPr>
            <w:r w:rsidRPr="005B5C4A">
              <w:rPr>
                <w:b/>
                <w:szCs w:val="22"/>
              </w:rPr>
              <w:t>Caso de uso – Gestión de mensajes</w:t>
            </w:r>
          </w:p>
        </w:tc>
      </w:tr>
      <w:tr w:rsidR="008B32E8" w14:paraId="404168EF" w14:textId="77777777" w:rsidTr="009B0B66">
        <w:trPr>
          <w:trHeight w:val="20"/>
        </w:trPr>
        <w:tc>
          <w:tcPr>
            <w:tcW w:w="3492" w:type="dxa"/>
            <w:shd w:val="clear" w:color="auto" w:fill="E7E6E6" w:themeFill="background2"/>
            <w:vAlign w:val="center"/>
          </w:tcPr>
          <w:p w14:paraId="2A82A1B1" w14:textId="7218EF0C"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8B32E8" w:rsidRPr="005B5C4A" w:rsidRDefault="008B32E8" w:rsidP="008B32E8">
            <w:pPr>
              <w:spacing w:after="0"/>
              <w:jc w:val="left"/>
              <w:rPr>
                <w:b/>
                <w:szCs w:val="22"/>
              </w:rPr>
            </w:pPr>
            <w:r w:rsidRPr="005B5C4A">
              <w:rPr>
                <w:b/>
                <w:szCs w:val="22"/>
              </w:rPr>
              <w:t>Resultado esperado</w:t>
            </w:r>
          </w:p>
        </w:tc>
      </w:tr>
      <w:tr w:rsidR="008B32E8" w14:paraId="283863E4" w14:textId="77777777" w:rsidTr="009B0B66">
        <w:trPr>
          <w:trHeight w:val="20"/>
        </w:trPr>
        <w:tc>
          <w:tcPr>
            <w:tcW w:w="3492" w:type="dxa"/>
            <w:shd w:val="clear" w:color="auto" w:fill="FFFFFF" w:themeFill="background1"/>
            <w:vAlign w:val="center"/>
          </w:tcPr>
          <w:p w14:paraId="48FB14A6" w14:textId="26EECCF0" w:rsidR="008B32E8" w:rsidRPr="005B5C4A" w:rsidRDefault="008B32E8" w:rsidP="008B32E8">
            <w:pPr>
              <w:spacing w:after="0"/>
              <w:jc w:val="left"/>
              <w:rPr>
                <w:szCs w:val="22"/>
              </w:rPr>
            </w:pPr>
            <w:r w:rsidRPr="005B5C4A">
              <w:rPr>
                <w:szCs w:val="22"/>
              </w:rPr>
              <w:lastRenderedPageBreak/>
              <w:t>El usuario responde a un mensaje</w:t>
            </w:r>
          </w:p>
        </w:tc>
        <w:tc>
          <w:tcPr>
            <w:tcW w:w="5991" w:type="dxa"/>
            <w:shd w:val="clear" w:color="auto" w:fill="FFFFFF" w:themeFill="background1"/>
            <w:vAlign w:val="center"/>
          </w:tcPr>
          <w:p w14:paraId="6353FDB1" w14:textId="48DF25C6" w:rsidR="008B32E8" w:rsidRPr="005B5C4A" w:rsidRDefault="008B32E8" w:rsidP="008B32E8">
            <w:pPr>
              <w:spacing w:after="0"/>
              <w:jc w:val="left"/>
              <w:rPr>
                <w:szCs w:val="22"/>
              </w:rPr>
            </w:pPr>
            <w:r w:rsidRPr="005B5C4A">
              <w:rPr>
                <w:szCs w:val="22"/>
              </w:rPr>
              <w:t>El sistema envía el mensaje de respuesta</w:t>
            </w:r>
          </w:p>
        </w:tc>
      </w:tr>
      <w:tr w:rsidR="008B32E8" w14:paraId="7C5B5F90" w14:textId="77777777" w:rsidTr="009B0B66">
        <w:trPr>
          <w:trHeight w:val="20"/>
        </w:trPr>
        <w:tc>
          <w:tcPr>
            <w:tcW w:w="3492" w:type="dxa"/>
            <w:shd w:val="clear" w:color="auto" w:fill="FFFFFF" w:themeFill="background1"/>
            <w:vAlign w:val="center"/>
          </w:tcPr>
          <w:p w14:paraId="71FDC37C"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2F416F66" w14:textId="71A01FBF" w:rsidR="008B32E8" w:rsidRPr="005B5C4A" w:rsidRDefault="008B32E8" w:rsidP="008B32E8">
            <w:pPr>
              <w:spacing w:after="0"/>
              <w:jc w:val="left"/>
              <w:rPr>
                <w:b/>
                <w:szCs w:val="22"/>
              </w:rPr>
            </w:pPr>
            <w:r w:rsidRPr="005B5C4A">
              <w:rPr>
                <w:b/>
                <w:szCs w:val="22"/>
              </w:rPr>
              <w:t>Resultado obtenido</w:t>
            </w:r>
          </w:p>
        </w:tc>
      </w:tr>
      <w:tr w:rsidR="008B32E8" w14:paraId="269B282F" w14:textId="77777777" w:rsidTr="009B0B66">
        <w:trPr>
          <w:trHeight w:val="20"/>
        </w:trPr>
        <w:tc>
          <w:tcPr>
            <w:tcW w:w="3492" w:type="dxa"/>
            <w:shd w:val="clear" w:color="auto" w:fill="FFFFFF" w:themeFill="background1"/>
            <w:vAlign w:val="center"/>
          </w:tcPr>
          <w:p w14:paraId="37D912D5"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DB43D2A" w14:textId="57EB8BBD" w:rsidR="008B32E8" w:rsidRPr="005B5C4A" w:rsidRDefault="008B32E8" w:rsidP="008B32E8">
            <w:pPr>
              <w:spacing w:after="0"/>
              <w:jc w:val="left"/>
              <w:rPr>
                <w:szCs w:val="22"/>
              </w:rPr>
            </w:pPr>
            <w:r w:rsidRPr="005B5C4A">
              <w:rPr>
                <w:szCs w:val="22"/>
              </w:rPr>
              <w:t>Efectivamente el mensaje se envía correctamente.</w:t>
            </w:r>
          </w:p>
        </w:tc>
      </w:tr>
    </w:tbl>
    <w:p w14:paraId="241FCFDC" w14:textId="5EF5B5FB" w:rsidR="00690766" w:rsidRDefault="002D7BF4" w:rsidP="009C0FCF">
      <w:r>
        <w:br w:type="textWrapping" w:clear="all"/>
      </w:r>
    </w:p>
    <w:p w14:paraId="6E063E86" w14:textId="77777777" w:rsidR="00515917" w:rsidRDefault="00515917" w:rsidP="006B1DC8">
      <w:pPr>
        <w:pStyle w:val="Ttulo"/>
      </w:pPr>
    </w:p>
    <w:p w14:paraId="5E4D5F3F" w14:textId="77777777" w:rsidR="00515917" w:rsidRDefault="00515917" w:rsidP="006B1DC8">
      <w:pPr>
        <w:pStyle w:val="Ttulo"/>
      </w:pPr>
    </w:p>
    <w:p w14:paraId="594BEDA5" w14:textId="77777777" w:rsidR="00515917" w:rsidRDefault="00515917" w:rsidP="00515917"/>
    <w:p w14:paraId="50E8B326" w14:textId="77777777" w:rsidR="00515917" w:rsidRDefault="00515917" w:rsidP="006B1DC8">
      <w:pPr>
        <w:pStyle w:val="Ttulo"/>
      </w:pPr>
    </w:p>
    <w:p w14:paraId="0A2D9B57" w14:textId="77777777" w:rsidR="00515917" w:rsidRDefault="00515917" w:rsidP="00515917"/>
    <w:p w14:paraId="12E37CBF" w14:textId="77777777" w:rsidR="00515917" w:rsidRDefault="00515917" w:rsidP="00515917"/>
    <w:p w14:paraId="17CEA7C0" w14:textId="2AAE9385" w:rsidR="00515917" w:rsidRPr="00515917" w:rsidRDefault="006B1DC8" w:rsidP="00515917">
      <w:pPr>
        <w:pStyle w:val="Ttulo"/>
      </w:pPr>
      <w:bookmarkStart w:id="1019" w:name="_Toc505427115"/>
      <w:bookmarkStart w:id="1020" w:name="_Toc505427304"/>
      <w:r>
        <w:t>6.4</w:t>
      </w:r>
      <w:r w:rsidR="004C7A1F" w:rsidRPr="004630A6">
        <w:t xml:space="preserve"> </w:t>
      </w:r>
      <w:r w:rsidR="0026421F">
        <w:t>P</w:t>
      </w:r>
      <w:r w:rsidR="0026421F" w:rsidRPr="004630A6">
        <w:t>ruebas de usabilidad y accesibilidad</w:t>
      </w:r>
      <w:bookmarkEnd w:id="1019"/>
      <w:bookmarkEnd w:id="1020"/>
    </w:p>
    <w:p w14:paraId="4EAB4382" w14:textId="149097F0" w:rsidR="004630A6" w:rsidRPr="004630A6" w:rsidRDefault="004630A6" w:rsidP="006B1DC8">
      <w:pPr>
        <w:spacing w:before="240"/>
      </w:pPr>
      <w:r w:rsidRPr="004630A6">
        <w:tab/>
        <w:t xml:space="preserve">A </w:t>
      </w:r>
      <w:proofErr w:type="gramStart"/>
      <w:r w:rsidRPr="004630A6">
        <w:t>continuación</w:t>
      </w:r>
      <w:proofErr w:type="gramEnd"/>
      <w:r w:rsidRPr="004630A6">
        <w:t xml:space="preserve"> se detallará la evaluación que se ha seguido para los aspectos de usabilidad y accesibilidad </w:t>
      </w:r>
      <w:r>
        <w:t>de la aplicación web</w:t>
      </w:r>
      <w:r w:rsidRPr="004630A6">
        <w:t>. Se ha decidido seguir una guía heurística ba</w:t>
      </w:r>
      <w:r>
        <w:t>sa</w:t>
      </w:r>
      <w:r w:rsidR="00B177A6">
        <w:t>da</w:t>
      </w:r>
      <w:r w:rsidRPr="004630A6">
        <w:t xml:space="preserve"> en los siguientes criterios:</w:t>
      </w:r>
    </w:p>
    <w:p w14:paraId="2CD47430" w14:textId="1C766EBD" w:rsidR="004630A6" w:rsidRDefault="004630A6" w:rsidP="004630A6">
      <w:pPr>
        <w:pStyle w:val="Prrafodelista"/>
        <w:numPr>
          <w:ilvl w:val="0"/>
          <w:numId w:val="26"/>
        </w:numPr>
        <w:rPr>
          <w:rFonts w:ascii="Times New Roman" w:hAnsi="Times New Roman"/>
        </w:rPr>
      </w:pPr>
      <w:r>
        <w:rPr>
          <w:rFonts w:ascii="Times New Roman" w:hAnsi="Times New Roman"/>
        </w:rPr>
        <w:t>Generales</w:t>
      </w:r>
      <w:r w:rsidRPr="004630A6">
        <w:rPr>
          <w:rFonts w:ascii="Times New Roman" w:hAnsi="Times New Roman"/>
        </w:rPr>
        <w:t>.</w:t>
      </w:r>
    </w:p>
    <w:p w14:paraId="626C3240" w14:textId="3873654E" w:rsidR="004630A6" w:rsidRPr="004630A6" w:rsidRDefault="004630A6" w:rsidP="004630A6">
      <w:pPr>
        <w:pStyle w:val="Prrafodelista"/>
        <w:numPr>
          <w:ilvl w:val="0"/>
          <w:numId w:val="26"/>
        </w:numPr>
        <w:rPr>
          <w:rFonts w:ascii="Times New Roman" w:hAnsi="Times New Roman"/>
          <w:lang w:val="es-ES"/>
        </w:rPr>
      </w:pPr>
      <w:r>
        <w:rPr>
          <w:rFonts w:ascii="Times New Roman" w:hAnsi="Times New Roman"/>
          <w:lang w:val="es-ES"/>
        </w:rPr>
        <w:t>Identidad</w:t>
      </w:r>
      <w:r w:rsidRPr="004630A6">
        <w:rPr>
          <w:rFonts w:ascii="Times New Roman" w:hAnsi="Times New Roman"/>
          <w:lang w:val="es-ES"/>
        </w:rPr>
        <w:t xml:space="preserve"> e información.</w:t>
      </w:r>
    </w:p>
    <w:p w14:paraId="691BA1EE" w14:textId="5A95A4FB" w:rsidR="004630A6" w:rsidRDefault="004630A6" w:rsidP="004630A6">
      <w:pPr>
        <w:pStyle w:val="Prrafodelista"/>
        <w:numPr>
          <w:ilvl w:val="0"/>
          <w:numId w:val="26"/>
        </w:numPr>
        <w:rPr>
          <w:rFonts w:ascii="Times New Roman" w:hAnsi="Times New Roman"/>
        </w:rPr>
      </w:pPr>
      <w:r>
        <w:rPr>
          <w:rFonts w:ascii="Times New Roman" w:hAnsi="Times New Roman"/>
        </w:rPr>
        <w:t>Lenguaje e información.</w:t>
      </w:r>
    </w:p>
    <w:p w14:paraId="7482D797" w14:textId="6EB8C132" w:rsidR="004630A6" w:rsidRDefault="004630A6" w:rsidP="004630A6">
      <w:pPr>
        <w:pStyle w:val="Prrafodelista"/>
        <w:numPr>
          <w:ilvl w:val="0"/>
          <w:numId w:val="26"/>
        </w:numPr>
        <w:rPr>
          <w:rFonts w:ascii="Times New Roman" w:hAnsi="Times New Roman"/>
        </w:rPr>
      </w:pPr>
      <w:r>
        <w:rPr>
          <w:rFonts w:ascii="Times New Roman" w:hAnsi="Times New Roman"/>
        </w:rPr>
        <w:t>Rotulado.</w:t>
      </w:r>
    </w:p>
    <w:p w14:paraId="39E70507" w14:textId="7FA3DC21" w:rsidR="004630A6" w:rsidRDefault="00F86E82" w:rsidP="004630A6">
      <w:pPr>
        <w:pStyle w:val="Prrafodelista"/>
        <w:numPr>
          <w:ilvl w:val="0"/>
          <w:numId w:val="26"/>
        </w:numPr>
        <w:rPr>
          <w:rFonts w:ascii="Times New Roman" w:hAnsi="Times New Roman"/>
        </w:rPr>
      </w:pPr>
      <w:r>
        <w:rPr>
          <w:rFonts w:ascii="Times New Roman" w:hAnsi="Times New Roman"/>
        </w:rPr>
        <w:t>N</w:t>
      </w:r>
      <w:r w:rsidR="004630A6">
        <w:rPr>
          <w:rFonts w:ascii="Times New Roman" w:hAnsi="Times New Roman"/>
        </w:rPr>
        <w:t>avegación.</w:t>
      </w:r>
    </w:p>
    <w:p w14:paraId="3CE34AF3" w14:textId="7105BC91" w:rsidR="004630A6" w:rsidRPr="004630A6" w:rsidRDefault="004630A6" w:rsidP="004630A6">
      <w:pPr>
        <w:pStyle w:val="Prrafodelista"/>
        <w:numPr>
          <w:ilvl w:val="0"/>
          <w:numId w:val="26"/>
        </w:numPr>
        <w:rPr>
          <w:rFonts w:ascii="Times New Roman" w:hAnsi="Times New Roman"/>
          <w:lang w:val="es-ES"/>
        </w:rPr>
      </w:pPr>
      <w:r w:rsidRPr="004630A6">
        <w:rPr>
          <w:rFonts w:ascii="Times New Roman" w:hAnsi="Times New Roman"/>
          <w:lang w:val="es-ES"/>
        </w:rPr>
        <w:t>Lay-out de la página.</w:t>
      </w:r>
    </w:p>
    <w:p w14:paraId="1B463FAE" w14:textId="1E1A7C28"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Búsqueda.</w:t>
      </w:r>
    </w:p>
    <w:p w14:paraId="7919C9C4" w14:textId="0995916C"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Ayuda.</w:t>
      </w:r>
    </w:p>
    <w:p w14:paraId="5AFF275A" w14:textId="61601742"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Accesibilidad.</w:t>
      </w:r>
    </w:p>
    <w:p w14:paraId="49F89B06" w14:textId="50B2E500" w:rsidR="004630A6" w:rsidRPr="00D424AD" w:rsidRDefault="004630A6" w:rsidP="004630A6">
      <w:pPr>
        <w:pStyle w:val="Prrafodelista"/>
        <w:numPr>
          <w:ilvl w:val="0"/>
          <w:numId w:val="26"/>
        </w:numPr>
        <w:rPr>
          <w:rFonts w:ascii="Times New Roman" w:hAnsi="Times New Roman"/>
        </w:rPr>
      </w:pPr>
      <w:r>
        <w:rPr>
          <w:rFonts w:ascii="Times New Roman" w:hAnsi="Times New Roman"/>
          <w:lang w:val="es-ES"/>
        </w:rPr>
        <w:t>Control y retroalimentación.</w:t>
      </w:r>
    </w:p>
    <w:p w14:paraId="70A1CBCA" w14:textId="77777777" w:rsidR="00D20CEA" w:rsidRPr="00D20CEA" w:rsidRDefault="00D20CEA" w:rsidP="00D20CEA">
      <w:pPr>
        <w:ind w:left="720"/>
        <w:rPr>
          <w:b/>
          <w:color w:val="FF0000"/>
        </w:rPr>
      </w:pPr>
    </w:p>
    <w:p w14:paraId="37E8DAFB" w14:textId="25A0F7DE" w:rsidR="00FA666C" w:rsidRPr="00FA666C" w:rsidRDefault="006B1DC8" w:rsidP="00515917">
      <w:pPr>
        <w:pStyle w:val="Subttulo"/>
        <w:ind w:firstLine="720"/>
        <w:jc w:val="both"/>
      </w:pPr>
      <w:bookmarkStart w:id="1021" w:name="_Toc505427116"/>
      <w:bookmarkStart w:id="1022" w:name="_Toc505427305"/>
      <w:r>
        <w:lastRenderedPageBreak/>
        <w:t>6.4.</w:t>
      </w:r>
      <w:r w:rsidR="004630A6">
        <w:t>1 Criterios generales</w:t>
      </w:r>
      <w:bookmarkEnd w:id="1021"/>
      <w:bookmarkEnd w:id="1022"/>
    </w:p>
    <w:p w14:paraId="49D756C7" w14:textId="68362355" w:rsidR="00FA666C" w:rsidRDefault="00FA666C" w:rsidP="00515917">
      <w:pPr>
        <w:pStyle w:val="Descripcin"/>
        <w:keepNext/>
        <w:spacing w:before="240"/>
        <w:ind w:left="720" w:firstLine="720"/>
      </w:pPr>
      <w:bookmarkStart w:id="1023" w:name="_Toc486816845"/>
      <w:r w:rsidRPr="00FA666C">
        <w:rPr>
          <w:sz w:val="20"/>
        </w:rPr>
        <w:t xml:space="preserve">Tabla </w:t>
      </w:r>
      <w:r w:rsidRPr="00FA666C">
        <w:rPr>
          <w:sz w:val="20"/>
        </w:rPr>
        <w:fldChar w:fldCharType="begin"/>
      </w:r>
      <w:r w:rsidRPr="00FA666C">
        <w:rPr>
          <w:sz w:val="20"/>
        </w:rPr>
        <w:instrText xml:space="preserve"> </w:instrText>
      </w:r>
      <w:r w:rsidR="00327A0A">
        <w:rPr>
          <w:sz w:val="20"/>
        </w:rPr>
        <w:instrText>SEQ</w:instrText>
      </w:r>
      <w:r w:rsidRPr="00FA666C">
        <w:rPr>
          <w:sz w:val="20"/>
        </w:rPr>
        <w:instrText xml:space="preserve"> Tabla \* ARABIC </w:instrText>
      </w:r>
      <w:r w:rsidRPr="00FA666C">
        <w:rPr>
          <w:sz w:val="20"/>
        </w:rPr>
        <w:fldChar w:fldCharType="separate"/>
      </w:r>
      <w:r w:rsidR="0091092C">
        <w:rPr>
          <w:noProof/>
          <w:sz w:val="20"/>
        </w:rPr>
        <w:t>13</w:t>
      </w:r>
      <w:r w:rsidRPr="00FA666C">
        <w:rPr>
          <w:sz w:val="20"/>
        </w:rPr>
        <w:fldChar w:fldCharType="end"/>
      </w:r>
      <w:r w:rsidRPr="00FA666C">
        <w:rPr>
          <w:sz w:val="20"/>
        </w:rPr>
        <w:t xml:space="preserve"> Pruebas de usabilidad y accesibilidad - Criterios generales</w:t>
      </w:r>
      <w:bookmarkEnd w:id="1023"/>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2E8EEDCD" w14:textId="2A264081" w:rsidR="00D424AD" w:rsidRPr="00B177A6" w:rsidRDefault="00D20CEA" w:rsidP="00152CA6">
            <w:pPr>
              <w:spacing w:after="0" w:line="276" w:lineRule="auto"/>
              <w:jc w:val="left"/>
            </w:pPr>
            <w:r w:rsidRPr="00B177A6">
              <w:rPr>
                <w:b/>
              </w:rPr>
              <w:t>¿Cuáles son los objetivos del sitio web? ¿Son concretos y bien definidos? ¿Los contenidos y servicios que ofrece se corresponden con esos objetivos?</w:t>
            </w:r>
            <w:r w:rsidR="00B177A6">
              <w:t xml:space="preserve"> Al ser una plataforma pensada para el ámbito profesional esta se ha desarrollado siguiendo unos objetivos claros y concisos, ofreciendo servicios únicamente relacionados con los objetivos </w:t>
            </w:r>
            <w:r w:rsidR="00152CA6">
              <w:t xml:space="preserve">previamente </w:t>
            </w:r>
            <w:r w:rsidR="00B177A6">
              <w:t>establecidos.</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B076F34" w14:textId="52ED07EF" w:rsidR="00152CA6" w:rsidRPr="00152CA6"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La aplicación no se ha subido a un servidor online, por lo </w:t>
            </w:r>
            <w:proofErr w:type="gramStart"/>
            <w:r w:rsidR="00152CA6">
              <w:t>tanto</w:t>
            </w:r>
            <w:proofErr w:type="gramEnd"/>
            <w:r w:rsidR="00152CA6">
              <w:t xml:space="preserve"> no se ha podido establecer una URL principal, pero las </w:t>
            </w:r>
            <w:proofErr w:type="spellStart"/>
            <w:r w:rsidR="00152CA6">
              <w:t>url’s</w:t>
            </w:r>
            <w:proofErr w:type="spellEnd"/>
            <w:r w:rsidR="00152CA6">
              <w:t xml:space="preserve"> de sus páginas internas son intuitivas, cortas y concisas, siendo fácilmente recordables por el usuario.</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2D71C2E5" w14:textId="046C4756" w:rsidR="00D424AD" w:rsidRPr="00152CA6" w:rsidRDefault="00D20CEA" w:rsidP="00152CA6">
            <w:pPr>
              <w:spacing w:after="0" w:line="276" w:lineRule="auto"/>
              <w:jc w:val="left"/>
            </w:pPr>
            <w:r w:rsidRPr="00152CA6">
              <w:rPr>
                <w:b/>
              </w:rPr>
              <w:t>¿Muestra de forma precisa y completa qué contenidos o servicios ofrece realmente el sitio web?</w:t>
            </w:r>
            <w:r w:rsidR="00152CA6">
              <w:t xml:space="preserve"> La pantalla principal contiene una información breve y concisa de los objetivos principales de la aplicación para los diferentes tipos de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74DF052" w14:textId="0A48C8E2" w:rsidR="00D424AD" w:rsidRPr="00152CA6" w:rsidRDefault="00D20CEA" w:rsidP="00152CA6">
            <w:pPr>
              <w:spacing w:after="0" w:line="276" w:lineRule="auto"/>
              <w:jc w:val="left"/>
            </w:pPr>
            <w:r w:rsidRPr="00152CA6">
              <w:rPr>
                <w:b/>
              </w:rPr>
              <w:t>¿La estructura general del sitio web está orientada al usuario?</w:t>
            </w:r>
            <w:r w:rsidR="00152CA6">
              <w:t xml:space="preserve"> Dado que la aplicación está pensada para que la utilicen estudiantes y empresas, esta se ha diseñado con una estructura totalmente pensada y orientada al usuario.</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1E57A3F2" w14:textId="505A63AF" w:rsidR="00D424AD" w:rsidRPr="00152CA6" w:rsidRDefault="00D20CEA" w:rsidP="00613D7A">
            <w:pPr>
              <w:spacing w:after="0" w:line="276" w:lineRule="auto"/>
              <w:jc w:val="left"/>
            </w:pPr>
            <w:r w:rsidRPr="00152CA6">
              <w:rPr>
                <w:b/>
              </w:rPr>
              <w:t xml:space="preserve">¿El look &amp; </w:t>
            </w:r>
            <w:proofErr w:type="spellStart"/>
            <w:r w:rsidRPr="00152CA6">
              <w:rPr>
                <w:b/>
              </w:rPr>
              <w:t>feel</w:t>
            </w:r>
            <w:proofErr w:type="spellEnd"/>
            <w:r w:rsidRPr="00152CA6">
              <w:rPr>
                <w:b/>
              </w:rPr>
              <w:t xml:space="preserve"> general se corresponde con los objetivos, características, contenidos y servicios del sitio web?</w:t>
            </w:r>
            <w:r w:rsidR="00152CA6">
              <w:rPr>
                <w:b/>
              </w:rPr>
              <w:t xml:space="preserve"> </w:t>
            </w:r>
            <w:r w:rsidR="00613D7A">
              <w:t>Dado que se trata de una aplicación de ámbito profesional esta se ha diseño con colores oscuros en su mayoría a la vez que claros, intentando transmitir seriedad y evitando colores llamativos y fuera de lugar que puedan confundir al usuario.</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28FC6F12" w14:textId="6B93B83A" w:rsidR="00D424AD" w:rsidRPr="00613D7A" w:rsidRDefault="00D20CEA" w:rsidP="00152CA6">
            <w:pPr>
              <w:spacing w:after="0" w:line="276" w:lineRule="auto"/>
              <w:jc w:val="left"/>
            </w:pPr>
            <w:r w:rsidRPr="00613D7A">
              <w:rPr>
                <w:b/>
              </w:rPr>
              <w:t>¿Es coherente el diseño general del sitio web?</w:t>
            </w:r>
            <w:r w:rsidR="00613D7A">
              <w:rPr>
                <w:b/>
              </w:rPr>
              <w:t xml:space="preserve"> </w:t>
            </w:r>
            <w:r w:rsidR="00613D7A">
              <w:t>Si lo es, ya que todas las páginas internas de la aplicación siguen una línea de diseño idéntica, incluyendo elementos limpios y con una estructura similar.</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56EC1314" w14:textId="3B0B2CC6" w:rsidR="00D20CEA" w:rsidRPr="00822CC7" w:rsidRDefault="00D20CEA" w:rsidP="00152CA6">
            <w:pPr>
              <w:spacing w:after="0" w:line="276" w:lineRule="auto"/>
              <w:jc w:val="left"/>
            </w:pPr>
            <w:r w:rsidRPr="00613D7A">
              <w:rPr>
                <w:b/>
              </w:rPr>
              <w:t>¿Es reconocible el diseño general del sitio web?</w:t>
            </w:r>
            <w:r w:rsidR="00613D7A">
              <w:rPr>
                <w:b/>
              </w:rPr>
              <w:t xml:space="preserve"> </w:t>
            </w:r>
            <w:r w:rsidR="00822CC7">
              <w:t>Dado que el diseño de la aplicación web se ha hecho en su mayoría con colores oscuros, esto proporcionará una clara diferenciación frente a muchas páginas web del mercado, haciendo que el usuario pueda reconocer su diseño más fácilmente.</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76B79B3D" w14:textId="06E272BE" w:rsidR="00D20CEA" w:rsidRPr="00822CC7" w:rsidRDefault="00D20CEA" w:rsidP="00152CA6">
            <w:pPr>
              <w:spacing w:after="0" w:line="276" w:lineRule="auto"/>
              <w:jc w:val="left"/>
            </w:pPr>
            <w:r w:rsidRPr="00822CC7">
              <w:rPr>
                <w:b/>
              </w:rPr>
              <w:t>¿El sitio web se actualiza periódicamente? ¿Indica cuándo se actualiza?</w:t>
            </w:r>
            <w:r w:rsidR="00822CC7">
              <w:t xml:space="preserve"> Dado que esta aplicación web ha sido fruto de la realización de un proyecto puramente académico no se ha contemplado el desarrollo de futuras actualizaciones, excluyendo así cualquier tipo de indicación a cerca de estas.</w:t>
            </w:r>
          </w:p>
        </w:tc>
        <w:tc>
          <w:tcPr>
            <w:tcW w:w="1017" w:type="pct"/>
            <w:vAlign w:val="center"/>
          </w:tcPr>
          <w:p w14:paraId="7CCB6CB1" w14:textId="3858A5B6" w:rsidR="00D20CEA" w:rsidRPr="00822CC7" w:rsidRDefault="00822CC7" w:rsidP="00152CA6">
            <w:pPr>
              <w:spacing w:after="0" w:line="276" w:lineRule="auto"/>
              <w:jc w:val="center"/>
              <w:rPr>
                <w:b/>
              </w:rPr>
            </w:pPr>
            <w:r>
              <w:rPr>
                <w:b/>
              </w:rPr>
              <w:t>No</w:t>
            </w:r>
          </w:p>
        </w:tc>
      </w:tr>
    </w:tbl>
    <w:p w14:paraId="115B1E1D" w14:textId="77777777" w:rsidR="00D20CEA" w:rsidRDefault="00D20CEA" w:rsidP="004630A6"/>
    <w:p w14:paraId="1F48686A" w14:textId="7B941041" w:rsidR="00FA666C" w:rsidRPr="00FA666C" w:rsidRDefault="006B1DC8" w:rsidP="00515917">
      <w:pPr>
        <w:pStyle w:val="Subttulo"/>
        <w:ind w:firstLine="720"/>
        <w:jc w:val="both"/>
      </w:pPr>
      <w:bookmarkStart w:id="1024" w:name="_Toc505427117"/>
      <w:bookmarkStart w:id="1025" w:name="_Toc505427306"/>
      <w:r>
        <w:lastRenderedPageBreak/>
        <w:t>6.4.2</w:t>
      </w:r>
      <w:r w:rsidR="00D20CEA">
        <w:t xml:space="preserve"> Criterios de identidad e información</w:t>
      </w:r>
      <w:bookmarkEnd w:id="1024"/>
      <w:bookmarkEnd w:id="1025"/>
    </w:p>
    <w:p w14:paraId="3010EEED" w14:textId="04E3907B" w:rsidR="00FA666C" w:rsidRDefault="00FA666C" w:rsidP="00515917">
      <w:pPr>
        <w:pStyle w:val="Descripcin"/>
        <w:keepNext/>
        <w:spacing w:before="240"/>
        <w:ind w:left="720" w:firstLine="720"/>
      </w:pPr>
      <w:bookmarkStart w:id="1026" w:name="_Toc48681684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14</w:t>
      </w:r>
      <w:r>
        <w:fldChar w:fldCharType="end"/>
      </w:r>
      <w:r w:rsidRPr="004B364D">
        <w:t xml:space="preserve">Pruebas de usabilidad y accesibilidad - Criterios </w:t>
      </w:r>
      <w:r>
        <w:t>de identificación e información</w:t>
      </w:r>
      <w:bookmarkEnd w:id="1026"/>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E345A4">
        <w:trPr>
          <w:trHeight w:val="850"/>
        </w:trPr>
        <w:tc>
          <w:tcPr>
            <w:tcW w:w="7366" w:type="dxa"/>
            <w:shd w:val="clear" w:color="auto" w:fill="F2F2F2" w:themeFill="background1" w:themeFillShade="F2"/>
            <w:vAlign w:val="center"/>
          </w:tcPr>
          <w:p w14:paraId="088DA10F" w14:textId="2805CC2F" w:rsidR="00D20CEA" w:rsidRPr="00E345A4" w:rsidRDefault="00D20CEA" w:rsidP="00E345A4">
            <w:pPr>
              <w:spacing w:after="0" w:line="276" w:lineRule="auto"/>
            </w:pPr>
            <w:r w:rsidRPr="00E345A4">
              <w:rPr>
                <w:b/>
              </w:rPr>
              <w:t>¿Se muestra claramente la identidad de la empresa-sitio a través de todas las páginas?</w:t>
            </w:r>
            <w:r w:rsidR="00E345A4">
              <w:t xml:space="preserve"> Sí, dado que el logo de la aplicación web siempre se mostrará en el menú principal de navegación ubicado en la parte superior de la página.</w:t>
            </w:r>
          </w:p>
        </w:tc>
        <w:tc>
          <w:tcPr>
            <w:tcW w:w="1881" w:type="dxa"/>
            <w:shd w:val="clear" w:color="auto" w:fill="F2F2F2" w:themeFill="background1" w:themeFillShade="F2"/>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AD4D64">
        <w:tc>
          <w:tcPr>
            <w:tcW w:w="7366" w:type="dxa"/>
            <w:shd w:val="clear" w:color="auto" w:fill="F2F2F2" w:themeFill="background1" w:themeFillShade="F2"/>
            <w:vAlign w:val="center"/>
          </w:tcPr>
          <w:p w14:paraId="172E1C84" w14:textId="37B2D483" w:rsidR="00D20CEA" w:rsidRPr="00AD4D64" w:rsidRDefault="00D20CEA" w:rsidP="00AD4D64">
            <w:pPr>
              <w:spacing w:after="0" w:line="276" w:lineRule="auto"/>
            </w:pPr>
            <w:r w:rsidRPr="00AD4D64">
              <w:rPr>
                <w:b/>
              </w:rPr>
              <w:t>El Logotipo, ¿es significativo, identificable y suficientemente visible?</w:t>
            </w:r>
            <w:r w:rsidR="00AD4D64">
              <w:rPr>
                <w:b/>
              </w:rPr>
              <w:t xml:space="preserve"> </w:t>
            </w:r>
            <w:r w:rsidR="00AD4D64">
              <w:t>El logotipo cuenta con la palabra “</w:t>
            </w:r>
            <w:proofErr w:type="spellStart"/>
            <w:r w:rsidR="00AD4D64">
              <w:t>intern</w:t>
            </w:r>
            <w:proofErr w:type="spellEnd"/>
            <w:r w:rsidR="00AD4D64">
              <w:t xml:space="preserve">” que significa becario o alumno en prácticas y la palabra “me” que se refiere a uno mismo, lo cual manda un mensaje significativo a cerca de uno de los principales objetivos de la aplicación, que los estudiantes puedan encontrar prácticas de trabajo. A parte de esto, el logotipo cuenta con una buena calidad, por </w:t>
            </w:r>
            <w:proofErr w:type="gramStart"/>
            <w:r w:rsidR="00AD4D64">
              <w:t>tanto</w:t>
            </w:r>
            <w:proofErr w:type="gramEnd"/>
            <w:r w:rsidR="00AD4D64">
              <w:t xml:space="preserve"> se puede ser sin problemas en el menú superior de navegación.</w:t>
            </w:r>
          </w:p>
        </w:tc>
        <w:tc>
          <w:tcPr>
            <w:tcW w:w="1881" w:type="dxa"/>
            <w:shd w:val="clear" w:color="auto" w:fill="F2F2F2" w:themeFill="background1" w:themeFillShade="F2"/>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17200D">
        <w:tc>
          <w:tcPr>
            <w:tcW w:w="7366" w:type="dxa"/>
            <w:shd w:val="clear" w:color="auto" w:fill="F2F2F2" w:themeFill="background1" w:themeFillShade="F2"/>
            <w:vAlign w:val="center"/>
          </w:tcPr>
          <w:p w14:paraId="2ACB3705" w14:textId="7F0C224D" w:rsidR="00D20CEA" w:rsidRPr="0017200D" w:rsidRDefault="00D20CEA" w:rsidP="0017200D">
            <w:pPr>
              <w:spacing w:after="0" w:line="276" w:lineRule="auto"/>
            </w:pPr>
            <w:r w:rsidRPr="0017200D">
              <w:rPr>
                <w:b/>
              </w:rPr>
              <w:t xml:space="preserve">El eslogan o </w:t>
            </w:r>
            <w:proofErr w:type="spellStart"/>
            <w:r w:rsidRPr="0017200D">
              <w:rPr>
                <w:b/>
              </w:rPr>
              <w:t>tagline</w:t>
            </w:r>
            <w:proofErr w:type="spellEnd"/>
            <w:r w:rsidRPr="0017200D">
              <w:rPr>
                <w:b/>
              </w:rPr>
              <w:t>, ¿expresa realmente qué es la empresa y qué servicios ofrece?</w:t>
            </w:r>
            <w:r w:rsidR="0017200D">
              <w:t xml:space="preserve"> Dado el slogan pensado para la aplicación “construye tu futuro” podemos afirmar que expresa uno de los principales servicios de la aplicación, y es que los estudiantes vayan construyendo su futuro (laboral) por medio de la realización de prácticas.</w:t>
            </w:r>
          </w:p>
        </w:tc>
        <w:tc>
          <w:tcPr>
            <w:tcW w:w="1881" w:type="dxa"/>
            <w:shd w:val="clear" w:color="auto" w:fill="F2F2F2" w:themeFill="background1" w:themeFillShade="F2"/>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17200D">
        <w:tc>
          <w:tcPr>
            <w:tcW w:w="7366" w:type="dxa"/>
            <w:shd w:val="clear" w:color="auto" w:fill="F2F2F2" w:themeFill="background1" w:themeFillShade="F2"/>
            <w:vAlign w:val="center"/>
          </w:tcPr>
          <w:p w14:paraId="361BA554" w14:textId="321CF123" w:rsidR="00D20CEA" w:rsidRPr="0017200D" w:rsidRDefault="00D20CEA" w:rsidP="0017200D">
            <w:pPr>
              <w:spacing w:after="0" w:line="276" w:lineRule="auto"/>
            </w:pPr>
            <w:r w:rsidRPr="0017200D">
              <w:rPr>
                <w:b/>
              </w:rPr>
              <w:t>¿Se ofrece algún enlace con información sobre la empresa, sitio web, '</w:t>
            </w:r>
            <w:proofErr w:type="spellStart"/>
            <w:r w:rsidRPr="0017200D">
              <w:rPr>
                <w:b/>
              </w:rPr>
              <w:t>webmaster</w:t>
            </w:r>
            <w:proofErr w:type="spellEnd"/>
            <w:proofErr w:type="gramStart"/>
            <w:r w:rsidRPr="0017200D">
              <w:rPr>
                <w:b/>
              </w:rPr>
              <w:t>',...</w:t>
            </w:r>
            <w:proofErr w:type="gramEnd"/>
            <w:r w:rsidRPr="0017200D">
              <w:rPr>
                <w:b/>
              </w:rPr>
              <w:t>?</w:t>
            </w:r>
            <w:r w:rsidR="0017200D">
              <w:t xml:space="preserve"> Como se ha mencionado anteriormente, dado que esta aplicación web ha sido fruto de la realización de un proyecto puramente académico no se ha contemplado la opción de crear algún enlace con información sobre la empresa o sitio web.</w:t>
            </w:r>
          </w:p>
        </w:tc>
        <w:tc>
          <w:tcPr>
            <w:tcW w:w="1881" w:type="dxa"/>
            <w:shd w:val="clear" w:color="auto" w:fill="F2F2F2" w:themeFill="background1" w:themeFillShade="F2"/>
            <w:vAlign w:val="center"/>
          </w:tcPr>
          <w:p w14:paraId="5DA248DA" w14:textId="71F6F30C" w:rsidR="00D20CEA" w:rsidRPr="0017200D" w:rsidRDefault="0017200D" w:rsidP="0017200D">
            <w:pPr>
              <w:jc w:val="center"/>
              <w:rPr>
                <w:b/>
              </w:rPr>
            </w:pPr>
            <w:r>
              <w:rPr>
                <w:b/>
              </w:rPr>
              <w:br/>
            </w:r>
            <w:r w:rsidRPr="0017200D">
              <w:rPr>
                <w:b/>
              </w:rPr>
              <w:t>No</w:t>
            </w:r>
          </w:p>
        </w:tc>
      </w:tr>
    </w:tbl>
    <w:p w14:paraId="03D31B2A" w14:textId="77777777" w:rsidR="00CC1CFC" w:rsidRDefault="00CC1CFC" w:rsidP="00D20CEA"/>
    <w:p w14:paraId="753B3501" w14:textId="77777777" w:rsidR="00515917" w:rsidRDefault="00515917" w:rsidP="00D20CEA"/>
    <w:p w14:paraId="7B6D677D" w14:textId="77777777" w:rsidR="00515917" w:rsidRDefault="00515917" w:rsidP="00D20CEA"/>
    <w:p w14:paraId="2F2817A1" w14:textId="77777777" w:rsidR="00515917" w:rsidRDefault="00515917" w:rsidP="00D20CEA"/>
    <w:p w14:paraId="301F40A6" w14:textId="77777777" w:rsidR="00515917" w:rsidRDefault="00515917" w:rsidP="00D20CEA"/>
    <w:p w14:paraId="21660EF6" w14:textId="504A25CB" w:rsidR="00CC1CFC" w:rsidRDefault="006B1DC8" w:rsidP="00515917">
      <w:pPr>
        <w:pStyle w:val="Subttulo"/>
        <w:jc w:val="both"/>
      </w:pPr>
      <w:bookmarkStart w:id="1027" w:name="_Toc505427118"/>
      <w:bookmarkStart w:id="1028" w:name="_Toc505427307"/>
      <w:r>
        <w:t>6.4.3</w:t>
      </w:r>
      <w:r w:rsidR="00CC1CFC">
        <w:t xml:space="preserve"> Criterios de lenguaje y redacción</w:t>
      </w:r>
      <w:bookmarkEnd w:id="1027"/>
      <w:bookmarkEnd w:id="1028"/>
    </w:p>
    <w:p w14:paraId="26891E77" w14:textId="7726C2FC" w:rsidR="00161D6C" w:rsidRDefault="00161D6C" w:rsidP="00515917">
      <w:pPr>
        <w:pStyle w:val="Descripcin"/>
        <w:keepNext/>
        <w:spacing w:before="240"/>
        <w:ind w:left="720" w:firstLine="720"/>
      </w:pPr>
      <w:bookmarkStart w:id="1029" w:name="_Toc486816847"/>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15</w:t>
      </w:r>
      <w:r>
        <w:fldChar w:fldCharType="end"/>
      </w:r>
      <w:r>
        <w:t xml:space="preserve"> </w:t>
      </w:r>
      <w:r w:rsidRPr="00B447F8">
        <w:t>Pruebas de usabilidad y acc</w:t>
      </w:r>
      <w:r>
        <w:t>esibilidad - Criterios de lenguaje y redacción</w:t>
      </w:r>
      <w:bookmarkEnd w:id="1029"/>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70D36590" w14:textId="57139363" w:rsidR="00CC1CFC" w:rsidRPr="005C342D" w:rsidRDefault="00CC1CFC" w:rsidP="00EC5CA2">
            <w:pPr>
              <w:spacing w:after="0" w:line="276" w:lineRule="auto"/>
            </w:pPr>
            <w:r w:rsidRPr="005C342D">
              <w:rPr>
                <w:b/>
              </w:rPr>
              <w:t>¿El sitio web habla el mismo lenguaje que sus usuarios?</w:t>
            </w:r>
            <w:r w:rsidR="005C342D">
              <w:t xml:space="preserve"> Sí, dado que es una plataforma web pensada para tener estudiantes y empresas del territorio español. Establecer la plataforma en otros idiomas es una posible ampliación que no se debería descartar.</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40160C0F" w14:textId="4EA14F0B" w:rsidR="00CC1CFC" w:rsidRPr="00EC5CA2" w:rsidRDefault="00CC1CFC" w:rsidP="00EC5CA2">
            <w:pPr>
              <w:spacing w:after="0" w:line="276" w:lineRule="auto"/>
            </w:pPr>
            <w:r w:rsidRPr="005C342D">
              <w:rPr>
                <w:b/>
              </w:rPr>
              <w:t>¿Emplea un lenguaje claro y conciso?</w:t>
            </w:r>
            <w:r w:rsidR="00EC5CA2">
              <w:rPr>
                <w:b/>
              </w:rPr>
              <w:t xml:space="preserve"> </w:t>
            </w:r>
            <w:r w:rsidR="00EC5CA2">
              <w:t xml:space="preserve">Sí, dado que las palabras, oraciones o cualquier otro texto incluido en la aplicación se </w:t>
            </w:r>
            <w:proofErr w:type="gramStart"/>
            <w:r w:rsidR="00EC5CA2">
              <w:t>ha</w:t>
            </w:r>
            <w:proofErr w:type="gramEnd"/>
            <w:r w:rsidR="00EC5CA2">
              <w:t xml:space="preserve"> escrito de forma concisa con el fin de explique en el menor número de palabras el mensaje que quiere transmitir</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624D4276" w14:textId="4D92F507" w:rsidR="00CC1CFC" w:rsidRPr="00EC5CA2" w:rsidRDefault="00CC1CFC" w:rsidP="00EC5CA2">
            <w:pPr>
              <w:spacing w:after="0" w:line="276" w:lineRule="auto"/>
            </w:pPr>
            <w:r w:rsidRPr="005C342D">
              <w:rPr>
                <w:b/>
              </w:rPr>
              <w:t>¿Es amigable, familiar y cercano?</w:t>
            </w:r>
            <w:r w:rsidR="00EC5CA2">
              <w:rPr>
                <w:b/>
              </w:rPr>
              <w:t xml:space="preserve"> </w:t>
            </w:r>
            <w:r w:rsidR="00EC5CA2">
              <w:t xml:space="preserve">Sí, dado que se el usuario tiene muchas interacciones con el sistema, se ha optado por redactar aquellos mensajes o notificaciones que le lleguen al usuario de una forma </w:t>
            </w:r>
            <w:proofErr w:type="gramStart"/>
            <w:r w:rsidR="00EC5CA2">
              <w:t>correcta</w:t>
            </w:r>
            <w:proofErr w:type="gramEnd"/>
            <w:r w:rsidR="00EC5CA2">
              <w:t xml:space="preserve"> pero a la vez amigable y cercana.</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77777777" w:rsidR="00CC1CFC" w:rsidRDefault="00CC1CFC" w:rsidP="00CC1CFC"/>
    <w:p w14:paraId="65E44DC7" w14:textId="230DB9CD" w:rsidR="0033774C" w:rsidRDefault="006B1DC8" w:rsidP="006B1DC8">
      <w:pPr>
        <w:pStyle w:val="Subttulo"/>
        <w:ind w:firstLine="720"/>
        <w:jc w:val="both"/>
      </w:pPr>
      <w:bookmarkStart w:id="1030" w:name="_Toc505427119"/>
      <w:bookmarkStart w:id="1031" w:name="_Toc505427308"/>
      <w:r>
        <w:t>6.4.4</w:t>
      </w:r>
      <w:r w:rsidR="0033774C">
        <w:t xml:space="preserve"> Criterios de rotulado</w:t>
      </w:r>
      <w:bookmarkEnd w:id="1030"/>
      <w:bookmarkEnd w:id="1031"/>
    </w:p>
    <w:p w14:paraId="22F5E86E" w14:textId="2010176F" w:rsidR="00161D6C" w:rsidRDefault="00161D6C" w:rsidP="00515917">
      <w:pPr>
        <w:pStyle w:val="Descripcin"/>
        <w:keepNext/>
        <w:spacing w:before="240"/>
        <w:ind w:left="1440"/>
      </w:pPr>
      <w:r>
        <w:t xml:space="preserve">    </w:t>
      </w:r>
      <w:bookmarkStart w:id="1032" w:name="_Toc48681684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16</w:t>
      </w:r>
      <w:r>
        <w:fldChar w:fldCharType="end"/>
      </w:r>
      <w:r>
        <w:t xml:space="preserve"> </w:t>
      </w:r>
      <w:r w:rsidRPr="00126F53">
        <w:t>Pruebas de usabilidad y acc</w:t>
      </w:r>
      <w:r>
        <w:t>esibilidad - Criterios de rotulado</w:t>
      </w:r>
      <w:bookmarkEnd w:id="1032"/>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1B6ECCBB" w14:textId="13EB0C2B" w:rsidR="0033774C" w:rsidRDefault="0033774C" w:rsidP="005F70B6">
            <w:pPr>
              <w:spacing w:after="0" w:line="276" w:lineRule="auto"/>
            </w:pPr>
            <w:r w:rsidRPr="005F70B6">
              <w:rPr>
                <w:b/>
              </w:rPr>
              <w:t>Los rótulos, ¿son significativos?</w:t>
            </w:r>
            <w:r w:rsidR="005F70B6">
              <w:t xml:space="preserve"> Respecto a los rótulos de los botones o enlaces si se consideran significativos, ya que se han escrito de tal forma que el usuario vea de forma clara y sencilla la acción a realizar en cada uno de ellos.</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1F58DCA6" w14:textId="215D5AB6" w:rsidR="0033774C" w:rsidRDefault="0033774C" w:rsidP="005F70B6">
            <w:pPr>
              <w:tabs>
                <w:tab w:val="left" w:pos="3965"/>
              </w:tabs>
              <w:spacing w:after="0" w:line="276" w:lineRule="auto"/>
            </w:pPr>
            <w:r w:rsidRPr="005F70B6">
              <w:rPr>
                <w:b/>
              </w:rPr>
              <w:t>¿Usa rótulos estándar?</w:t>
            </w:r>
            <w:r w:rsidR="005F70B6">
              <w:t xml:space="preserve"> Sí, ya que para el usuario será más fácil navegar por la aplicación web si conoce de ver en otras webs la mayoría de los rótulos.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08869482" w14:textId="02C5BA7E" w:rsidR="0033774C" w:rsidRPr="005F70B6" w:rsidRDefault="0033774C" w:rsidP="005F70B6">
            <w:pPr>
              <w:spacing w:after="0" w:line="276" w:lineRule="auto"/>
            </w:pPr>
            <w:r w:rsidRPr="005F70B6">
              <w:rPr>
                <w:b/>
              </w:rPr>
              <w:t>El título de las páginas, ¿Es correcto? ¿Ha sido planificado?</w:t>
            </w:r>
            <w:r w:rsidR="005F70B6">
              <w:t xml:space="preserve"> Sí, cada página o pestaña conllevan un título que describe en su totalidad el contenido de esta.</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4E4C6254" w14:textId="04F7FC46" w:rsidR="0033774C" w:rsidRDefault="0033774C" w:rsidP="00F86E82"/>
    <w:p w14:paraId="1905D9FD" w14:textId="77777777" w:rsidR="005F70B6" w:rsidRDefault="005F70B6" w:rsidP="00F86E82"/>
    <w:p w14:paraId="3CEC331B" w14:textId="77777777" w:rsidR="000D1ADF" w:rsidRDefault="000D1ADF" w:rsidP="00F86E82"/>
    <w:p w14:paraId="4C71557F" w14:textId="77777777" w:rsidR="000D1ADF" w:rsidRDefault="000D1ADF" w:rsidP="00F86E82"/>
    <w:p w14:paraId="44B3C112" w14:textId="7ED4F311" w:rsidR="00300E6B" w:rsidRPr="00300E6B" w:rsidDel="008E0FE8" w:rsidRDefault="006B1DC8" w:rsidP="00515917">
      <w:pPr>
        <w:pStyle w:val="Subttulo"/>
        <w:ind w:firstLine="720"/>
        <w:jc w:val="both"/>
      </w:pPr>
      <w:bookmarkStart w:id="1033" w:name="_Toc505427120"/>
      <w:bookmarkStart w:id="1034" w:name="_Toc505427309"/>
      <w:r>
        <w:t>6.4.5</w:t>
      </w:r>
      <w:r w:rsidR="00F86E82">
        <w:t xml:space="preserve"> Criterios de navegación</w:t>
      </w:r>
      <w:bookmarkEnd w:id="1033"/>
      <w:bookmarkEnd w:id="1034"/>
    </w:p>
    <w:p w14:paraId="2A4C1E9F" w14:textId="5F5FD843" w:rsidR="00161D6C" w:rsidRDefault="00161D6C" w:rsidP="00515917">
      <w:pPr>
        <w:pStyle w:val="Descripcin"/>
        <w:keepNext/>
        <w:spacing w:before="240"/>
        <w:ind w:left="720" w:firstLine="720"/>
      </w:pPr>
      <w:bookmarkStart w:id="1035" w:name="_Toc48681684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17</w:t>
      </w:r>
      <w:r>
        <w:fldChar w:fldCharType="end"/>
      </w:r>
      <w:r>
        <w:t xml:space="preserve"> </w:t>
      </w:r>
      <w:r w:rsidRPr="005F073F">
        <w:t>Pruebas de usabilidad y acc</w:t>
      </w:r>
      <w:r>
        <w:t>esibilidad - Criterios de navegación</w:t>
      </w:r>
      <w:bookmarkEnd w:id="1035"/>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274B006E" w14:textId="39220A29" w:rsidR="00C32EE1" w:rsidRPr="005F70B6" w:rsidRDefault="00C32EE1" w:rsidP="005F70B6">
            <w:pPr>
              <w:spacing w:after="0" w:line="276" w:lineRule="auto"/>
            </w:pPr>
            <w:r w:rsidRPr="005F70B6">
              <w:rPr>
                <w:b/>
              </w:rPr>
              <w:t xml:space="preserve">¿Los enlaces son fácilmente reconocibles como tales? ¿su caracterización indica su estado (visitados, </w:t>
            </w:r>
            <w:proofErr w:type="gramStart"/>
            <w:r w:rsidRPr="005F70B6">
              <w:rPr>
                <w:b/>
              </w:rPr>
              <w:t>activos,...</w:t>
            </w:r>
            <w:proofErr w:type="gramEnd"/>
            <w:r w:rsidRPr="005F70B6">
              <w:rPr>
                <w:b/>
              </w:rPr>
              <w:t>)?</w:t>
            </w:r>
            <w:r w:rsidR="005F70B6">
              <w:rPr>
                <w:b/>
              </w:rPr>
              <w:t xml:space="preserve"> </w:t>
            </w:r>
            <w:r w:rsidR="005F70B6">
              <w:t xml:space="preserve">Sí, ya que se ha optado por un diseño distinto a la hora de incluir enlaces en la aplicación (distinto color, subrayado, </w:t>
            </w:r>
            <w:proofErr w:type="spellStart"/>
            <w:r w:rsidR="005F70B6">
              <w:t>etc</w:t>
            </w:r>
            <w:proofErr w:type="spellEnd"/>
            <w:r w:rsidR="005F70B6">
              <w:t>).</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0EA1739F" w14:textId="020E05C7" w:rsidR="00C32EE1" w:rsidRPr="005F70B6"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r w:rsidR="005F70B6">
              <w:t xml:space="preserve"> Sí, dado que el menú principal de la aplicación solo tiene 3 elementos para cada rol de usuario, evitando así cualquier tipo de sobrecarga con muchos </w:t>
            </w:r>
            <w:proofErr w:type="spellStart"/>
            <w:r w:rsidR="005F70B6">
              <w:t>subapartados</w:t>
            </w:r>
            <w:proofErr w:type="spellEnd"/>
            <w:r w:rsidR="005F70B6">
              <w:t xml:space="preserve">. </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43C12DB3" w14:textId="5547ECF2" w:rsidR="00C32EE1" w:rsidRPr="005F70B6" w:rsidRDefault="00C32EE1" w:rsidP="002D3045">
            <w:pPr>
              <w:spacing w:after="0" w:line="276" w:lineRule="auto"/>
            </w:pPr>
            <w:r w:rsidRPr="005F70B6">
              <w:rPr>
                <w:b/>
              </w:rPr>
              <w:t>¿Es predecible la respuesta del sistema antes de hacer clic sobre el enlace?</w:t>
            </w:r>
            <w:r w:rsidR="005F70B6">
              <w:rPr>
                <w:b/>
              </w:rPr>
              <w:t xml:space="preserve"> </w:t>
            </w:r>
            <w:r w:rsidR="005F70B6">
              <w:t xml:space="preserve">Sí, ya que el enlace expresa la acción a realizar, por lo que el usuario puede hacerse una idea lo que la aplicación le va a </w:t>
            </w:r>
            <w:r w:rsidR="00552D97">
              <w:t>mostrar</w:t>
            </w:r>
            <w:r w:rsidR="005F70B6">
              <w:t>.</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5550BF14" w14:textId="55C4E4D8" w:rsidR="00C32EE1" w:rsidRPr="005F70B6" w:rsidRDefault="008940D5" w:rsidP="002D3045">
            <w:pPr>
              <w:spacing w:after="0" w:line="276" w:lineRule="auto"/>
            </w:pPr>
            <w:r w:rsidRPr="005F70B6">
              <w:rPr>
                <w:b/>
              </w:rPr>
              <w:t>¿Se ha controlado que no haya enlaces que no llevan a ningún sitio?</w:t>
            </w:r>
            <w:r w:rsidR="005F70B6">
              <w:t xml:space="preserve"> Sí, todos aquellos elementos que se consideran enlaces han sido probados para que cumplan su función y evitar así enlaces que no funcionen.</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60260934" w14:textId="495318C3" w:rsidR="00C32EE1" w:rsidRPr="005F70B6" w:rsidRDefault="004A3D04" w:rsidP="002D3045">
            <w:pPr>
              <w:spacing w:after="0" w:line="276" w:lineRule="auto"/>
            </w:pPr>
            <w:r w:rsidRPr="005F70B6">
              <w:rPr>
                <w:b/>
              </w:rPr>
              <w:t>¿Existen elementos de navegación que orienten al usuario acerca de dónde está y cómo deshacer su navegación?</w:t>
            </w:r>
            <w:r w:rsidR="005F70B6">
              <w:t xml:space="preserve"> A pesar de que no se han incluido migas de pan en la aplicación lo que si se ha incluido han sido títulos claros en todas las páginas para que el usuario sepa en todo momento donde se encuentra.</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59D12246" w14:textId="72DD677E" w:rsidR="00C32EE1" w:rsidRPr="002D3045" w:rsidRDefault="004A3D04" w:rsidP="002D3045">
            <w:pPr>
              <w:spacing w:after="0" w:line="276" w:lineRule="auto"/>
            </w:pPr>
            <w:r w:rsidRPr="005F70B6">
              <w:rPr>
                <w:b/>
              </w:rPr>
              <w:t>¿Se ha evitado la redundancia de enlaces?</w:t>
            </w:r>
            <w:r w:rsidR="002D3045">
              <w:rPr>
                <w:b/>
              </w:rPr>
              <w:t xml:space="preserve"> </w:t>
            </w:r>
            <w:r w:rsidR="002D3045">
              <w:t>Sí, dado que en las diferentes páginas de la aplicación no se repiten enlaces con la misma funcionalidad.</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4FEE39F1" w14:textId="0D15D285" w:rsidR="00C32EE1" w:rsidRPr="002D3045" w:rsidRDefault="00300E6B" w:rsidP="002D3045">
            <w:pPr>
              <w:spacing w:after="0" w:line="276" w:lineRule="auto"/>
            </w:pPr>
            <w:r w:rsidRPr="005F70B6">
              <w:rPr>
                <w:b/>
              </w:rPr>
              <w:t>¿Se ha controlado que no haya páginas "huérfanas"?</w:t>
            </w:r>
            <w:r w:rsidR="002D3045">
              <w:rPr>
                <w:b/>
              </w:rPr>
              <w:t xml:space="preserve"> </w:t>
            </w:r>
            <w:r w:rsidR="002D3045">
              <w:t>Sí, todas las páginas 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085504C" w:rsidR="00C32EE1" w:rsidRDefault="00C32EE1" w:rsidP="00F86E82"/>
    <w:p w14:paraId="7AF877AD" w14:textId="77777777" w:rsidR="00161D6C" w:rsidRDefault="00161D6C" w:rsidP="00F86E82"/>
    <w:p w14:paraId="69B3CC66" w14:textId="77777777" w:rsidR="000D1ADF" w:rsidRDefault="000D1ADF" w:rsidP="00F86E82"/>
    <w:p w14:paraId="0E03A604" w14:textId="77777777" w:rsidR="000D1ADF" w:rsidRDefault="000D1ADF" w:rsidP="00F86E82"/>
    <w:p w14:paraId="63A24FCD" w14:textId="4CF20875" w:rsidR="006E77B3" w:rsidRPr="006E77B3" w:rsidRDefault="006B1DC8" w:rsidP="00515917">
      <w:pPr>
        <w:pStyle w:val="Subttulo"/>
        <w:ind w:firstLine="720"/>
        <w:jc w:val="both"/>
      </w:pPr>
      <w:bookmarkStart w:id="1036" w:name="_Toc505427121"/>
      <w:bookmarkStart w:id="1037" w:name="_Toc505427310"/>
      <w:r>
        <w:t>6.4.6</w:t>
      </w:r>
      <w:r w:rsidR="00300E6B">
        <w:t xml:space="preserve"> Lay-</w:t>
      </w:r>
      <w:proofErr w:type="spellStart"/>
      <w:r w:rsidR="00300E6B">
        <w:t>out</w:t>
      </w:r>
      <w:proofErr w:type="spellEnd"/>
      <w:r w:rsidR="00300E6B">
        <w:t xml:space="preserve"> de la página</w:t>
      </w:r>
      <w:bookmarkEnd w:id="1036"/>
      <w:bookmarkEnd w:id="1037"/>
    </w:p>
    <w:p w14:paraId="06589769" w14:textId="59D97439" w:rsidR="00161D6C" w:rsidRDefault="00161D6C" w:rsidP="00515917">
      <w:pPr>
        <w:pStyle w:val="Descripcin"/>
        <w:keepNext/>
        <w:spacing w:before="240"/>
        <w:ind w:left="720" w:firstLine="720"/>
      </w:pPr>
      <w:bookmarkStart w:id="1038" w:name="_Toc486816850"/>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18</w:t>
      </w:r>
      <w:r>
        <w:fldChar w:fldCharType="end"/>
      </w:r>
      <w:r>
        <w:t xml:space="preserve"> </w:t>
      </w:r>
      <w:r w:rsidRPr="00130226">
        <w:t>Pruebas de usabilidad y accesibilidad - Criterios</w:t>
      </w:r>
      <w:r>
        <w:t xml:space="preserve"> de </w:t>
      </w:r>
      <w:proofErr w:type="spellStart"/>
      <w:r>
        <w:t>layout</w:t>
      </w:r>
      <w:proofErr w:type="spellEnd"/>
      <w:r>
        <w:t xml:space="preserve"> de la página</w:t>
      </w:r>
      <w:bookmarkEnd w:id="1038"/>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D54C9BB" w14:textId="4739AFEA" w:rsidR="006E77B3" w:rsidRPr="00552D97" w:rsidRDefault="00AD01EE" w:rsidP="00C63ACB">
            <w:pPr>
              <w:spacing w:after="0" w:line="276" w:lineRule="auto"/>
            </w:pPr>
            <w:r w:rsidRPr="00552D97">
              <w:rPr>
                <w:b/>
              </w:rPr>
              <w:t>¿Se aprovechan las zonas de alta jerarquía informativa de la página para contenidos de mayor relevancia? (como por ejemplo la zona central de la página)</w:t>
            </w:r>
            <w:r w:rsidR="00552D97">
              <w:rPr>
                <w:b/>
              </w:rPr>
              <w:t xml:space="preserve"> </w:t>
            </w:r>
            <w:r w:rsidR="00552D97">
              <w:t>Sí, dado que el contenido principal se ha estructurado de tal forma que siempre quede en la zona central de las páginas.</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4A60EAF9" w14:textId="7AC7E8A2" w:rsidR="006E77B3" w:rsidRPr="00552D97" w:rsidRDefault="00AD01EE" w:rsidP="00C63ACB">
            <w:pPr>
              <w:tabs>
                <w:tab w:val="left" w:pos="3965"/>
              </w:tabs>
              <w:spacing w:after="0" w:line="276" w:lineRule="auto"/>
            </w:pPr>
            <w:r w:rsidRPr="00552D97">
              <w:rPr>
                <w:b/>
              </w:rPr>
              <w:t>¿Se ha evitado la sobrecarga informativa?</w:t>
            </w:r>
            <w:r w:rsidR="00552D97">
              <w:t xml:space="preserve"> Sí, como se ha explicado antes, cualquier información relativa a los contenidos de la página web se ha minimizado de tal forma que sea breve y clara.</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7272BB0B" w14:textId="5908A5CC" w:rsidR="006E77B3" w:rsidRPr="00552D97" w:rsidRDefault="00AD01EE" w:rsidP="00C63ACB">
            <w:pPr>
              <w:spacing w:after="0" w:line="276" w:lineRule="auto"/>
            </w:pPr>
            <w:r w:rsidRPr="00552D97">
              <w:rPr>
                <w:b/>
              </w:rPr>
              <w:t>¿Es una interfaz limpia, sin ruido visual?</w:t>
            </w:r>
            <w:r w:rsidR="00552D97">
              <w:t xml:space="preserve"> Sí, dado que no se incluyen más elementos que los requeridos, es decir, no hay imágenes u otros elementos extras sin importancia que distraigan la atención del usuario</w:t>
            </w:r>
            <w:r w:rsidR="00C63ACB">
              <w:t xml:space="preserve"> y que sobrecarguen la página.</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9368CA7" w14:textId="2D327E17" w:rsidR="006E77B3" w:rsidRPr="00C63ACB" w:rsidRDefault="00AD01EE" w:rsidP="00C63ACB">
            <w:pPr>
              <w:spacing w:after="0" w:line="276" w:lineRule="auto"/>
            </w:pPr>
            <w:r w:rsidRPr="00552D97">
              <w:rPr>
                <w:b/>
              </w:rPr>
              <w:t>¿Existen zonas en "blanco" entre los objetos informativos de la página para poder descansar la vista?</w:t>
            </w:r>
            <w:r w:rsidR="00C63ACB">
              <w:t xml:space="preserve"> Sí, se ha hecho un diseño de interfaz que incluya márgenes entre los diferentes elementos de tal forma que la información no esté aglutinada y sea más fácil de leer por el usuario.</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14DE0BC" w14:textId="7A16830B" w:rsidR="006E77B3" w:rsidRPr="00C63ACB" w:rsidRDefault="00AD01EE" w:rsidP="00C63ACB">
            <w:pPr>
              <w:spacing w:after="0" w:line="276" w:lineRule="auto"/>
            </w:pPr>
            <w:r w:rsidRPr="00552D97">
              <w:rPr>
                <w:b/>
              </w:rPr>
              <w:t>¿Se ha controlado la longitud de página?</w:t>
            </w:r>
            <w:r w:rsidR="00C63ACB">
              <w:t xml:space="preserve"> Sí, se ha intentado en todo momento desarrollar las diferentes páginas de la aplicación web con el objetivo de incluir toda la información más importante en el menor espacio posible de cara a que el usuario no tenga que interactuar con páginas de mucha longitud.</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77777777" w:rsidR="00300E6B" w:rsidRDefault="00300E6B" w:rsidP="00300E6B"/>
    <w:p w14:paraId="29DED4A7" w14:textId="34D9ADEB" w:rsidR="00A71749" w:rsidRDefault="006B1DC8" w:rsidP="00515917">
      <w:pPr>
        <w:pStyle w:val="Subttulo"/>
        <w:ind w:firstLine="720"/>
        <w:jc w:val="both"/>
      </w:pPr>
      <w:bookmarkStart w:id="1039" w:name="_Toc505427122"/>
      <w:bookmarkStart w:id="1040" w:name="_Toc505427311"/>
      <w:r>
        <w:t>6.4.7</w:t>
      </w:r>
      <w:r w:rsidR="00A71749">
        <w:t xml:space="preserve"> Criterios de búsqueda</w:t>
      </w:r>
      <w:bookmarkEnd w:id="1039"/>
      <w:bookmarkEnd w:id="1040"/>
    </w:p>
    <w:p w14:paraId="3CC67897" w14:textId="0BCE44EB" w:rsidR="0091092C" w:rsidRDefault="0091092C" w:rsidP="00515917">
      <w:pPr>
        <w:pStyle w:val="Descripcin"/>
        <w:keepNext/>
        <w:spacing w:before="240"/>
        <w:ind w:left="1440"/>
      </w:pPr>
      <w:r>
        <w:t xml:space="preserve">     </w:t>
      </w:r>
      <w:bookmarkStart w:id="1041" w:name="_Toc486816851"/>
      <w:r>
        <w:t xml:space="preserve">Tabla </w:t>
      </w:r>
      <w:r>
        <w:fldChar w:fldCharType="begin"/>
      </w:r>
      <w:r>
        <w:instrText xml:space="preserve"> </w:instrText>
      </w:r>
      <w:r w:rsidR="00327A0A">
        <w:instrText>SEQ</w:instrText>
      </w:r>
      <w:r>
        <w:instrText xml:space="preserve"> Tabla \* ARABIC </w:instrText>
      </w:r>
      <w:r>
        <w:fldChar w:fldCharType="separate"/>
      </w:r>
      <w:r>
        <w:rPr>
          <w:noProof/>
        </w:rPr>
        <w:t>19</w:t>
      </w:r>
      <w:r>
        <w:fldChar w:fldCharType="end"/>
      </w:r>
      <w:r>
        <w:t xml:space="preserve"> </w:t>
      </w:r>
      <w:r w:rsidRPr="00893666">
        <w:t xml:space="preserve">Pruebas de usabilidad y accesibilidad - Criterios </w:t>
      </w:r>
      <w:r>
        <w:t>de búsqueda</w:t>
      </w:r>
      <w:bookmarkEnd w:id="1041"/>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D1EAAD0" w14:textId="4FA0A913" w:rsidR="00A71749" w:rsidRPr="00746BFA" w:rsidRDefault="002E4927" w:rsidP="002E4927">
            <w:pPr>
              <w:spacing w:after="0" w:line="240" w:lineRule="auto"/>
            </w:pPr>
            <w:r w:rsidRPr="000C6BF2">
              <w:rPr>
                <w:b/>
              </w:rPr>
              <w:t>¿La búsqueda se encuentra fácilmente accesible?</w:t>
            </w:r>
            <w:r w:rsidR="00746BFA">
              <w:rPr>
                <w:b/>
              </w:rPr>
              <w:t xml:space="preserve"> </w:t>
            </w:r>
            <w:r w:rsidR="00746BFA">
              <w:t>Los apartados de búsqueda se corresponden con las búsquedas de estudiantes, empresas y ofertas, los cuales están ubicados al principio de la página correspondiente.</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5C7F965F" w14:textId="60C026E7" w:rsidR="00A71749" w:rsidRDefault="002E4927" w:rsidP="009A2B23">
            <w:pPr>
              <w:tabs>
                <w:tab w:val="left" w:pos="3965"/>
              </w:tabs>
              <w:spacing w:after="0" w:line="276" w:lineRule="auto"/>
            </w:pPr>
            <w:r w:rsidRPr="000C6BF2">
              <w:rPr>
                <w:b/>
              </w:rPr>
              <w:t>¿Es fácilmente reconocible como tal?</w:t>
            </w:r>
            <w:r w:rsidR="00746BFA">
              <w:t xml:space="preserve"> Sí, ya que en los diferentes inputs de la búsqueda se indica en todo momento que se trata de un buscador.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7CED089D" w14:textId="77777777" w:rsidTr="000C6BF2">
        <w:tc>
          <w:tcPr>
            <w:tcW w:w="7366" w:type="dxa"/>
            <w:shd w:val="clear" w:color="auto" w:fill="F2F2F2" w:themeFill="background1" w:themeFillShade="F2"/>
          </w:tcPr>
          <w:p w14:paraId="1263A5B5" w14:textId="69F659DD" w:rsidR="00A71749" w:rsidRPr="00C32EE1" w:rsidRDefault="002E4927" w:rsidP="009A2B23">
            <w:pPr>
              <w:spacing w:after="0" w:line="276" w:lineRule="auto"/>
            </w:pPr>
            <w:r w:rsidRPr="000C6BF2">
              <w:rPr>
                <w:b/>
              </w:rPr>
              <w:t>¿Permite la búsqueda avanzada?</w:t>
            </w:r>
            <w:r w:rsidR="00746BFA">
              <w:t xml:space="preserve"> Sí, en el sentido de que a la búsqueda se le puede aplicar un filtrado por varios campos.</w:t>
            </w:r>
          </w:p>
        </w:tc>
        <w:tc>
          <w:tcPr>
            <w:tcW w:w="1881" w:type="dxa"/>
            <w:vAlign w:val="center"/>
          </w:tcPr>
          <w:p w14:paraId="13D8BD90" w14:textId="4C4FF5C3"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2C705DEE" w14:textId="77FA1267" w:rsidR="00A71749" w:rsidRPr="0033774C" w:rsidRDefault="002E4927" w:rsidP="009A2B23">
            <w:pPr>
              <w:spacing w:after="0" w:line="276" w:lineRule="auto"/>
            </w:pPr>
            <w:r w:rsidRPr="000C6BF2">
              <w:rPr>
                <w:b/>
              </w:rPr>
              <w:t>¿Muestra los resultados de la búsqueda de forma comprensible para el usuario?</w:t>
            </w:r>
            <w:r w:rsidR="00746BFA">
              <w:t xml:space="preserve"> Sí</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1CB1B11B" w14:textId="5D470531" w:rsidR="00A71749" w:rsidRPr="0033774C" w:rsidRDefault="002E4927" w:rsidP="009A2B23">
            <w:pPr>
              <w:spacing w:after="0" w:line="276" w:lineRule="auto"/>
            </w:pPr>
            <w:r w:rsidRPr="000C6BF2">
              <w:rPr>
                <w:b/>
              </w:rPr>
              <w:lastRenderedPageBreak/>
              <w:t>¿La caja de texto es lo suficientemente ancha?</w:t>
            </w:r>
            <w:r w:rsidR="00746BFA">
              <w:t xml:space="preserve"> Sí, ya que todos los inputs de texto son lo suficientemente anchos como para albergar más de 7 u 8 palabras.</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3ABFB1EE" w14:textId="1DC21ADE" w:rsidR="00A71749" w:rsidRPr="0033774C" w:rsidRDefault="002E4927" w:rsidP="009A2B23">
            <w:pPr>
              <w:spacing w:after="0"/>
            </w:pPr>
            <w:r w:rsidRPr="000C6BF2">
              <w:rPr>
                <w:b/>
              </w:rPr>
              <w:t>¿Asiste al usuario en caso de no poder ofrecer resultados para una consultada dada?</w:t>
            </w:r>
            <w:r w:rsidR="00746BFA">
              <w:t xml:space="preserve"> Sí, el sistema notificará al usuario cuando no se encuentren resultados para la búsqueda realizada</w:t>
            </w:r>
            <w:r w:rsidR="009A2B23">
              <w:t>.</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77777777" w:rsidR="00A71749" w:rsidRDefault="00A71749" w:rsidP="00A71749"/>
    <w:p w14:paraId="610BEE18" w14:textId="77777777" w:rsidR="006B1DC8" w:rsidRDefault="006B1DC8" w:rsidP="00A71749"/>
    <w:p w14:paraId="4908A182" w14:textId="7B0FC3A8" w:rsidR="00480CB8" w:rsidRPr="00772444" w:rsidRDefault="006B1DC8" w:rsidP="00515917">
      <w:pPr>
        <w:pStyle w:val="Subttulo"/>
        <w:ind w:firstLine="720"/>
        <w:jc w:val="both"/>
      </w:pPr>
      <w:bookmarkStart w:id="1042" w:name="_Toc505427123"/>
      <w:bookmarkStart w:id="1043" w:name="_Toc505427312"/>
      <w:r>
        <w:t>6.4.8</w:t>
      </w:r>
      <w:r w:rsidR="00772444">
        <w:t xml:space="preserve"> Criterios de ayuda</w:t>
      </w:r>
      <w:bookmarkEnd w:id="1042"/>
      <w:bookmarkEnd w:id="1043"/>
    </w:p>
    <w:p w14:paraId="28E2B6B8" w14:textId="559532A4" w:rsidR="0091092C" w:rsidRDefault="0091092C" w:rsidP="00515917">
      <w:pPr>
        <w:pStyle w:val="Descripcin"/>
        <w:keepNext/>
        <w:spacing w:before="240"/>
        <w:ind w:left="720" w:firstLine="720"/>
      </w:pPr>
      <w:bookmarkStart w:id="1044" w:name="_Toc486816852"/>
      <w:r>
        <w:t xml:space="preserve">Tabla </w:t>
      </w:r>
      <w:r>
        <w:fldChar w:fldCharType="begin"/>
      </w:r>
      <w:r>
        <w:instrText xml:space="preserve"> </w:instrText>
      </w:r>
      <w:r w:rsidR="00327A0A">
        <w:instrText>SEQ</w:instrText>
      </w:r>
      <w:r>
        <w:instrText xml:space="preserve"> Tabla \* ARABIC </w:instrText>
      </w:r>
      <w:r>
        <w:fldChar w:fldCharType="separate"/>
      </w:r>
      <w:r>
        <w:rPr>
          <w:noProof/>
        </w:rPr>
        <w:t>20</w:t>
      </w:r>
      <w:r>
        <w:fldChar w:fldCharType="end"/>
      </w:r>
      <w:r>
        <w:t xml:space="preserve"> </w:t>
      </w:r>
      <w:r w:rsidRPr="00366130">
        <w:t>Pruebas de usabilidad y acc</w:t>
      </w:r>
      <w:r>
        <w:t>esibilidad - Criterios de ayuda</w:t>
      </w:r>
      <w:bookmarkEnd w:id="1044"/>
    </w:p>
    <w:tbl>
      <w:tblPr>
        <w:tblStyle w:val="Tablaconcuadrcula"/>
        <w:tblW w:w="0" w:type="auto"/>
        <w:tblLook w:val="04A0" w:firstRow="1" w:lastRow="0" w:firstColumn="1" w:lastColumn="0" w:noHBand="0" w:noVBand="1"/>
      </w:tblPr>
      <w:tblGrid>
        <w:gridCol w:w="7366"/>
        <w:gridCol w:w="1881"/>
      </w:tblGrid>
      <w:tr w:rsidR="00480CB8" w14:paraId="7A28F210" w14:textId="77777777" w:rsidTr="009A2B23">
        <w:tc>
          <w:tcPr>
            <w:tcW w:w="7366" w:type="dxa"/>
            <w:shd w:val="clear" w:color="auto" w:fill="D0CECE" w:themeFill="background2" w:themeFillShade="E6"/>
            <w:vAlign w:val="center"/>
          </w:tcPr>
          <w:p w14:paraId="6B28DC8E"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9A215BF" w14:textId="77777777" w:rsidR="00480CB8" w:rsidRPr="009A2B23" w:rsidRDefault="00480CB8" w:rsidP="009A2B23">
            <w:pPr>
              <w:spacing w:after="0"/>
              <w:jc w:val="center"/>
              <w:rPr>
                <w:b/>
              </w:rPr>
            </w:pPr>
            <w:r w:rsidRPr="009A2B23">
              <w:rPr>
                <w:b/>
              </w:rPr>
              <w:t>¿Se ha cumplido?</w:t>
            </w:r>
          </w:p>
        </w:tc>
      </w:tr>
      <w:tr w:rsidR="00480CB8" w14:paraId="4383E1CB" w14:textId="77777777" w:rsidTr="000C6BF2">
        <w:tc>
          <w:tcPr>
            <w:tcW w:w="7366" w:type="dxa"/>
            <w:shd w:val="clear" w:color="auto" w:fill="F2F2F2" w:themeFill="background1" w:themeFillShade="F2"/>
          </w:tcPr>
          <w:p w14:paraId="0FDB3A10" w14:textId="39F3C6BC" w:rsidR="00480CB8" w:rsidRDefault="00480CB8" w:rsidP="00EB5469">
            <w:pPr>
              <w:spacing w:after="0" w:line="240" w:lineRule="auto"/>
            </w:pPr>
            <w:r w:rsidRPr="000C6BF2">
              <w:rPr>
                <w:b/>
              </w:rPr>
              <w:t>Si posee una sección de Ayuda, ¿Es verdaderamente necesaria?</w:t>
            </w:r>
            <w:r w:rsidR="00746BFA">
              <w:t xml:space="preserve"> Sí, ya que al ser una aplicación web que requiere un alto grado de interacción entre el usuario y esta, será necesario explicar el funcionamiento de las funcionalidades a los distintos usuarios</w:t>
            </w:r>
          </w:p>
        </w:tc>
        <w:tc>
          <w:tcPr>
            <w:tcW w:w="1881" w:type="dxa"/>
            <w:vAlign w:val="center"/>
          </w:tcPr>
          <w:p w14:paraId="684F412A" w14:textId="4201C4F1" w:rsidR="00480CB8" w:rsidRPr="009A2B23" w:rsidRDefault="00746BFA" w:rsidP="000C6BF2">
            <w:pPr>
              <w:jc w:val="center"/>
              <w:rPr>
                <w:b/>
              </w:rPr>
            </w:pPr>
            <w:r w:rsidRPr="009A2B23">
              <w:rPr>
                <w:b/>
              </w:rPr>
              <w:t>Sí</w:t>
            </w:r>
          </w:p>
        </w:tc>
      </w:tr>
      <w:tr w:rsidR="00480CB8" w14:paraId="311713DC" w14:textId="77777777" w:rsidTr="000C6BF2">
        <w:tc>
          <w:tcPr>
            <w:tcW w:w="7366" w:type="dxa"/>
            <w:shd w:val="clear" w:color="auto" w:fill="F2F2F2" w:themeFill="background1" w:themeFillShade="F2"/>
          </w:tcPr>
          <w:p w14:paraId="3579F40D" w14:textId="2CB93BE5" w:rsidR="00480CB8" w:rsidRDefault="00480CB8" w:rsidP="00FA666C">
            <w:pPr>
              <w:tabs>
                <w:tab w:val="left" w:pos="3965"/>
              </w:tabs>
              <w:spacing w:after="0" w:line="276" w:lineRule="auto"/>
            </w:pPr>
            <w:r w:rsidRPr="000C6BF2">
              <w:rPr>
                <w:b/>
              </w:rPr>
              <w:t>En enlace a la sección de Ayuda, ¿Está colocado en una zona visible y "estándar"?</w:t>
            </w:r>
            <w:r w:rsidR="00746BFA">
              <w:t xml:space="preserve"> Sí, ya que está colocado en el menú superior de la aplicación, el cual es visible en todo momento.</w:t>
            </w:r>
          </w:p>
        </w:tc>
        <w:tc>
          <w:tcPr>
            <w:tcW w:w="1881" w:type="dxa"/>
            <w:vAlign w:val="center"/>
          </w:tcPr>
          <w:p w14:paraId="22945F41" w14:textId="0A652274" w:rsidR="00480CB8" w:rsidRPr="009A2B23" w:rsidRDefault="000C6BF2" w:rsidP="000C6BF2">
            <w:pPr>
              <w:jc w:val="center"/>
              <w:rPr>
                <w:b/>
              </w:rPr>
            </w:pPr>
            <w:r w:rsidRPr="009A2B23">
              <w:rPr>
                <w:b/>
              </w:rPr>
              <w:t>Sí</w:t>
            </w:r>
          </w:p>
        </w:tc>
      </w:tr>
    </w:tbl>
    <w:p w14:paraId="795F35A8" w14:textId="7F6B0E18" w:rsidR="00772444" w:rsidRPr="00772444" w:rsidRDefault="00772444" w:rsidP="00772444"/>
    <w:p w14:paraId="04AF8669" w14:textId="1A928C50" w:rsidR="00480CB8" w:rsidRPr="00480CB8" w:rsidRDefault="006B1DC8" w:rsidP="00515917">
      <w:pPr>
        <w:pStyle w:val="Subttulo"/>
        <w:ind w:firstLine="720"/>
        <w:jc w:val="both"/>
      </w:pPr>
      <w:bookmarkStart w:id="1045" w:name="_Toc505427124"/>
      <w:bookmarkStart w:id="1046" w:name="_Toc505427313"/>
      <w:r>
        <w:t>6.4.9</w:t>
      </w:r>
      <w:r w:rsidR="00480CB8">
        <w:t xml:space="preserve"> Accesibilidad</w:t>
      </w:r>
      <w:bookmarkEnd w:id="1045"/>
      <w:bookmarkEnd w:id="1046"/>
    </w:p>
    <w:p w14:paraId="673E45BC" w14:textId="5289849F" w:rsidR="0091092C" w:rsidRDefault="0091092C" w:rsidP="00515917">
      <w:pPr>
        <w:pStyle w:val="Descripcin"/>
        <w:keepNext/>
        <w:spacing w:before="240"/>
        <w:ind w:left="720" w:firstLine="720"/>
      </w:pPr>
      <w:bookmarkStart w:id="1047" w:name="_Toc486816853"/>
      <w:r>
        <w:t xml:space="preserve">Tabla </w:t>
      </w:r>
      <w:r>
        <w:fldChar w:fldCharType="begin"/>
      </w:r>
      <w:r>
        <w:instrText xml:space="preserve"> </w:instrText>
      </w:r>
      <w:r w:rsidR="00327A0A">
        <w:instrText>SEQ</w:instrText>
      </w:r>
      <w:r>
        <w:instrText xml:space="preserve"> Tabla \* ARABIC </w:instrText>
      </w:r>
      <w:r>
        <w:fldChar w:fldCharType="separate"/>
      </w:r>
      <w:r>
        <w:rPr>
          <w:noProof/>
        </w:rPr>
        <w:t>21</w:t>
      </w:r>
      <w:r>
        <w:fldChar w:fldCharType="end"/>
      </w:r>
      <w:r>
        <w:t xml:space="preserve"> </w:t>
      </w:r>
      <w:r w:rsidRPr="00C42F9D">
        <w:t>Pruebas de usabilidad y acc</w:t>
      </w:r>
      <w:r>
        <w:t>esibilidad - Criterios de accesibilidad</w:t>
      </w:r>
      <w:bookmarkEnd w:id="1047"/>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5BF0C9D4" w14:textId="419414EA" w:rsidR="00480CB8" w:rsidRDefault="00480CB8" w:rsidP="00EB5469">
            <w:pPr>
              <w:spacing w:after="0" w:line="240" w:lineRule="auto"/>
            </w:pPr>
            <w:r w:rsidRPr="000C6BF2">
              <w:rPr>
                <w:b/>
              </w:rPr>
              <w:t>¿El tamaño de fuente se ha definido de forma relativa, o por lo menos, la fuente es lo suficientemente grande como para no dificultar la legibilidad del texto?</w:t>
            </w:r>
            <w:r w:rsidR="00746BFA">
              <w:t xml:space="preserve"> Si, la </w:t>
            </w:r>
            <w:proofErr w:type="spellStart"/>
            <w:r w:rsidR="00746BFA">
              <w:t>fuenta</w:t>
            </w:r>
            <w:proofErr w:type="spellEnd"/>
            <w:r w:rsidR="00746BFA">
              <w:t xml:space="preserve"> y el tamaño de esta se han escogido de forma que el usuario no tenga problemas de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3E5871F6" w14:textId="3D20F6E6" w:rsidR="00480CB8" w:rsidRDefault="00480CB8" w:rsidP="000C6BF2">
            <w:pPr>
              <w:tabs>
                <w:tab w:val="left" w:pos="3965"/>
              </w:tabs>
              <w:spacing w:after="0" w:line="276" w:lineRule="auto"/>
            </w:pPr>
            <w:r w:rsidRPr="000C6BF2">
              <w:rPr>
                <w:b/>
              </w:rPr>
              <w:t>¿El tipo de fuente, efectos tipográficos, ancho de línea y alineación empleados facilitan la lectura?</w:t>
            </w:r>
            <w:r w:rsidR="00746BFA">
              <w:t xml:space="preserve"> Sí, ya que se utiliza un ancho de línea que facilitará la lectura al usuario, así como el resultado de la tipografía en las frases u palabras de importancia.</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1E3B3227" w14:textId="66E7F1ED" w:rsidR="00480CB8" w:rsidRPr="00C32EE1" w:rsidRDefault="00480CB8" w:rsidP="000C6BF2">
            <w:pPr>
              <w:spacing w:after="0" w:line="276" w:lineRule="auto"/>
            </w:pPr>
            <w:r w:rsidRPr="000C6BF2">
              <w:rPr>
                <w:b/>
              </w:rPr>
              <w:t>¿Existe un alto contraste entre el color de fuente y el fondo?</w:t>
            </w:r>
            <w:r w:rsidR="00746BFA">
              <w:t xml:space="preserve"> Sí, ya que para el usuario será más fácil leer los textos de la página si las letras se distinguen bien </w:t>
            </w:r>
            <w:r w:rsidR="00746BFA">
              <w:lastRenderedPageBreak/>
              <w:t>del fondo. El fondo negro irá acompañado de una tipografía clara y el fondo blanco ira acompañado de una tipografía oscura.</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6E20C09C" w14:textId="77777777" w:rsidTr="000C6BF2">
        <w:tc>
          <w:tcPr>
            <w:tcW w:w="7366" w:type="dxa"/>
            <w:shd w:val="clear" w:color="auto" w:fill="F2F2F2" w:themeFill="background1" w:themeFillShade="F2"/>
          </w:tcPr>
          <w:p w14:paraId="1E68D28D" w14:textId="01024971" w:rsidR="00480CB8" w:rsidRPr="0033774C" w:rsidRDefault="00480CB8" w:rsidP="000C6BF2">
            <w:pPr>
              <w:spacing w:after="0" w:line="276" w:lineRule="auto"/>
            </w:pPr>
            <w:r w:rsidRPr="000C6BF2">
              <w:rPr>
                <w:b/>
              </w:rPr>
              <w:t>¿Incluyen las imágenes atributos '</w:t>
            </w:r>
            <w:proofErr w:type="spellStart"/>
            <w:r w:rsidRPr="000C6BF2">
              <w:rPr>
                <w:b/>
              </w:rPr>
              <w:t>alt</w:t>
            </w:r>
            <w:proofErr w:type="spellEnd"/>
            <w:r w:rsidRPr="000C6BF2">
              <w:rPr>
                <w:b/>
              </w:rPr>
              <w:t>' que describan su contenido?</w:t>
            </w:r>
            <w:r w:rsidR="000C6BF2">
              <w:t xml:space="preserve"> N/A</w:t>
            </w:r>
          </w:p>
        </w:tc>
        <w:tc>
          <w:tcPr>
            <w:tcW w:w="1881" w:type="dxa"/>
            <w:vAlign w:val="center"/>
          </w:tcPr>
          <w:p w14:paraId="3662248B" w14:textId="4FC81D69" w:rsidR="00480CB8" w:rsidRPr="009A2B23" w:rsidRDefault="000C6BF2" w:rsidP="000C6BF2">
            <w:pPr>
              <w:jc w:val="center"/>
              <w:rPr>
                <w:b/>
              </w:rPr>
            </w:pPr>
            <w:r w:rsidRPr="009A2B23">
              <w:rPr>
                <w:b/>
              </w:rPr>
              <w:t>-</w:t>
            </w:r>
          </w:p>
        </w:tc>
      </w:tr>
      <w:tr w:rsidR="00480CB8" w14:paraId="454AD05D" w14:textId="77777777" w:rsidTr="000C6BF2">
        <w:tc>
          <w:tcPr>
            <w:tcW w:w="7366" w:type="dxa"/>
            <w:shd w:val="clear" w:color="auto" w:fill="F2F2F2" w:themeFill="background1" w:themeFillShade="F2"/>
          </w:tcPr>
          <w:p w14:paraId="42B20476" w14:textId="41D1D6E8" w:rsidR="00480CB8" w:rsidRPr="00480CB8" w:rsidRDefault="00480CB8" w:rsidP="000C6BF2">
            <w:pPr>
              <w:spacing w:after="0" w:line="276" w:lineRule="auto"/>
            </w:pPr>
            <w:r w:rsidRPr="000C6BF2">
              <w:rPr>
                <w:b/>
              </w:rPr>
              <w:t>¿Es compatible el sitio web con los diferentes navegadores? ¿Se visualiza correctamente con diferentes resoluciones de pantalla?</w:t>
            </w:r>
            <w:r w:rsidR="000C6BF2">
              <w:t xml:space="preserve"> Sí, ha sido probado para los diferentes navegadores más usados hoy en día.</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179BFD2D" w14:textId="33BA53C9" w:rsidR="00480CB8" w:rsidRPr="00480CB8" w:rsidRDefault="006E311F" w:rsidP="000C6BF2">
            <w:pPr>
              <w:spacing w:after="0" w:line="276" w:lineRule="auto"/>
            </w:pPr>
            <w:r w:rsidRPr="000C6BF2">
              <w:rPr>
                <w:b/>
              </w:rPr>
              <w:t xml:space="preserve">¿Puede el usuario disfrutar de todos los contenidos del sitio web sin necesidad de tener que descargar e instalar </w:t>
            </w:r>
            <w:proofErr w:type="spellStart"/>
            <w:r w:rsidRPr="000C6BF2">
              <w:rPr>
                <w:b/>
              </w:rPr>
              <w:t>plugins</w:t>
            </w:r>
            <w:proofErr w:type="spellEnd"/>
            <w:r w:rsidRPr="000C6BF2">
              <w:rPr>
                <w:b/>
              </w:rPr>
              <w:t xml:space="preserve"> adicionales?</w:t>
            </w:r>
            <w:r w:rsidR="000C6BF2">
              <w:t xml:space="preserve"> Sí, esta aplicación web no requiere de </w:t>
            </w:r>
            <w:proofErr w:type="spellStart"/>
            <w:r w:rsidR="000C6BF2">
              <w:t>plugins</w:t>
            </w:r>
            <w:proofErr w:type="spellEnd"/>
            <w:r w:rsidR="000C6BF2">
              <w:t xml:space="preserve"> adicionales para su uso.</w:t>
            </w:r>
          </w:p>
        </w:tc>
        <w:tc>
          <w:tcPr>
            <w:tcW w:w="1881" w:type="dxa"/>
            <w:vAlign w:val="center"/>
          </w:tcPr>
          <w:p w14:paraId="564C57AD" w14:textId="77777777" w:rsidR="00480CB8" w:rsidRPr="009A2B23" w:rsidRDefault="00480CB8" w:rsidP="000C6BF2">
            <w:pPr>
              <w:jc w:val="center"/>
              <w:rPr>
                <w:b/>
              </w:rPr>
            </w:pPr>
          </w:p>
        </w:tc>
      </w:tr>
      <w:tr w:rsidR="00480CB8" w14:paraId="0B73DCB1" w14:textId="77777777" w:rsidTr="000C6BF2">
        <w:tc>
          <w:tcPr>
            <w:tcW w:w="7366" w:type="dxa"/>
            <w:shd w:val="clear" w:color="auto" w:fill="F2F2F2" w:themeFill="background1" w:themeFillShade="F2"/>
          </w:tcPr>
          <w:p w14:paraId="1F1D0E12" w14:textId="5CD4F3D8" w:rsidR="00480CB8" w:rsidRPr="00480CB8" w:rsidRDefault="006E311F" w:rsidP="000C6BF2">
            <w:pPr>
              <w:spacing w:after="0" w:line="276" w:lineRule="auto"/>
            </w:pPr>
            <w:r w:rsidRPr="000C6BF2">
              <w:rPr>
                <w:b/>
              </w:rPr>
              <w:t>¿Se ha controlado el peso de la página?</w:t>
            </w:r>
            <w:r w:rsidR="000C6BF2">
              <w:t xml:space="preserve"> Ya que esta aplicación no cuenta apenas imágenes u otros elementos de peso el peso de la página se reduce al texto que hay en ella, por </w:t>
            </w:r>
            <w:proofErr w:type="gramStart"/>
            <w:r w:rsidR="000C6BF2">
              <w:t>tanto</w:t>
            </w:r>
            <w:proofErr w:type="gramEnd"/>
            <w:r w:rsidR="000C6BF2">
              <w:t xml:space="preserve"> es ligera.</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421AAC93" w14:textId="40382867" w:rsidR="00480CB8" w:rsidRPr="00480CB8" w:rsidRDefault="006E311F" w:rsidP="000C6BF2">
            <w:pPr>
              <w:spacing w:after="0" w:line="276" w:lineRule="auto"/>
            </w:pPr>
            <w:r w:rsidRPr="000C6BF2">
              <w:rPr>
                <w:b/>
              </w:rPr>
              <w:t>¿Se puede imprimir la página sin problemas?</w:t>
            </w:r>
            <w:r w:rsidR="000C6BF2">
              <w:t xml:space="preserve"> Sí</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6B8DC375" w:rsidR="00300E6B" w:rsidRDefault="00300E6B" w:rsidP="00300E6B"/>
    <w:p w14:paraId="217960DE" w14:textId="77777777" w:rsidR="006B1DC8" w:rsidRDefault="006B1DC8" w:rsidP="00300E6B"/>
    <w:p w14:paraId="44562698" w14:textId="0E422D27" w:rsidR="006E311F" w:rsidRPr="006E311F" w:rsidRDefault="006B1DC8" w:rsidP="00515917">
      <w:pPr>
        <w:pStyle w:val="Subttulo"/>
        <w:ind w:firstLine="720"/>
        <w:jc w:val="both"/>
      </w:pPr>
      <w:bookmarkStart w:id="1048" w:name="_Toc505427125"/>
      <w:bookmarkStart w:id="1049" w:name="_Toc505427314"/>
      <w:r>
        <w:t>6.4.10</w:t>
      </w:r>
      <w:r w:rsidR="006E311F">
        <w:t xml:space="preserve"> Criterios de control y retroalimentación</w:t>
      </w:r>
      <w:bookmarkEnd w:id="1048"/>
      <w:bookmarkEnd w:id="1049"/>
    </w:p>
    <w:p w14:paraId="3258F91A" w14:textId="6BC48B50" w:rsidR="0091092C" w:rsidRDefault="0091092C" w:rsidP="00515917">
      <w:pPr>
        <w:pStyle w:val="Descripcin"/>
        <w:keepNext/>
        <w:spacing w:before="240"/>
        <w:ind w:left="720" w:firstLine="720"/>
      </w:pPr>
      <w:bookmarkStart w:id="1050" w:name="_Toc486816854"/>
      <w:r>
        <w:t xml:space="preserve">Tabla </w:t>
      </w:r>
      <w:r>
        <w:fldChar w:fldCharType="begin"/>
      </w:r>
      <w:r>
        <w:instrText xml:space="preserve"> </w:instrText>
      </w:r>
      <w:r w:rsidR="00327A0A">
        <w:instrText>SEQ</w:instrText>
      </w:r>
      <w:r>
        <w:instrText xml:space="preserve"> Tabla \* ARABIC </w:instrText>
      </w:r>
      <w:r>
        <w:fldChar w:fldCharType="separate"/>
      </w:r>
      <w:r>
        <w:rPr>
          <w:noProof/>
        </w:rPr>
        <w:t>22</w:t>
      </w:r>
      <w:r>
        <w:fldChar w:fldCharType="end"/>
      </w:r>
      <w:r>
        <w:t xml:space="preserve"> </w:t>
      </w:r>
      <w:r w:rsidRPr="00B13807">
        <w:t xml:space="preserve">Pruebas de usabilidad y accesibilidad - Criterios </w:t>
      </w:r>
      <w:r>
        <w:t>de control y retroalimentación</w:t>
      </w:r>
      <w:bookmarkEnd w:id="1050"/>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3EBB6A9D" w14:textId="7922843A" w:rsidR="006E311F" w:rsidRDefault="006E311F" w:rsidP="009A2B23">
            <w:pPr>
              <w:spacing w:after="0" w:line="276" w:lineRule="auto"/>
            </w:pPr>
            <w:r w:rsidRPr="000C6BF2">
              <w:rPr>
                <w:b/>
              </w:rPr>
              <w:t>¿Tiene el usuario todo el control sobre el interfaz?</w:t>
            </w:r>
            <w:r w:rsidR="000C6BF2">
              <w:t xml:space="preserve"> Sí, ya que no cuenta con banners o pop-ups ajenos al control del usuario.</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2B376208" w14:textId="77777777" w:rsidTr="000C6BF2">
        <w:tc>
          <w:tcPr>
            <w:tcW w:w="7366" w:type="dxa"/>
            <w:shd w:val="clear" w:color="auto" w:fill="F2F2F2" w:themeFill="background1" w:themeFillShade="F2"/>
          </w:tcPr>
          <w:p w14:paraId="560E3FA6" w14:textId="1ED9A1FE" w:rsidR="006E311F" w:rsidRDefault="006E311F" w:rsidP="009A2B23">
            <w:pPr>
              <w:tabs>
                <w:tab w:val="left" w:pos="3965"/>
              </w:tabs>
              <w:spacing w:after="0" w:line="276" w:lineRule="auto"/>
            </w:pPr>
            <w:r w:rsidRPr="000C6BF2">
              <w:rPr>
                <w:b/>
              </w:rPr>
              <w:t>¿Se informa constantemente al usuario acerca de lo que está pasando?</w:t>
            </w:r>
            <w:r w:rsidR="000C6BF2">
              <w:t xml:space="preserve"> Sí, cada vez que el usuario interactúe con el sistema, este se lo notificará de una forma u otra.</w:t>
            </w:r>
          </w:p>
        </w:tc>
        <w:tc>
          <w:tcPr>
            <w:tcW w:w="1881" w:type="dxa"/>
            <w:vAlign w:val="center"/>
          </w:tcPr>
          <w:p w14:paraId="7BACB20C" w14:textId="28AC3FDD"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06B8A780" w14:textId="534BE15A" w:rsidR="006E311F" w:rsidRPr="00C32EE1" w:rsidRDefault="006E311F" w:rsidP="009A2B23">
            <w:pPr>
              <w:spacing w:after="0" w:line="276" w:lineRule="auto"/>
            </w:pPr>
            <w:r w:rsidRPr="000C6BF2">
              <w:rPr>
                <w:b/>
              </w:rPr>
              <w:t>¿Se informa al usuario de lo que ha pasado?</w:t>
            </w:r>
            <w:r w:rsidR="000C6BF2">
              <w:t xml:space="preserve"> Sí, el sistema notificará al usuario en todo momento de los eventos que ocurran en la aplicación resultado de la interactuación entre este y el sistema.</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3E75D76F" w14:textId="503CB993" w:rsidR="006E311F" w:rsidRPr="0033774C" w:rsidRDefault="006E311F" w:rsidP="009A2B23">
            <w:pPr>
              <w:spacing w:after="0" w:line="276" w:lineRule="auto"/>
            </w:pPr>
            <w:r w:rsidRPr="000C6BF2">
              <w:rPr>
                <w:b/>
              </w:rPr>
              <w:t>Cuando se produce un error, ¿se informa de forma clara y no alarmista al usuario de lo ocurrido y de cómo solucionar el problema?</w:t>
            </w:r>
            <w:r w:rsidR="000C6BF2">
              <w:t xml:space="preserve"> Sí, se han diseñado mensajes estándar que incluyen el aviso del </w:t>
            </w:r>
            <w:proofErr w:type="gramStart"/>
            <w:r w:rsidR="000C6BF2">
              <w:t>error</w:t>
            </w:r>
            <w:proofErr w:type="gramEnd"/>
            <w:r w:rsidR="000C6BF2">
              <w:t xml:space="preserve"> así como su solución, de una forma no alarmista.</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02AD52A6" w14:textId="27FB70D9" w:rsidR="006E311F" w:rsidRPr="00480CB8" w:rsidRDefault="006E311F" w:rsidP="009A2B23">
            <w:pPr>
              <w:spacing w:after="0" w:line="276" w:lineRule="auto"/>
            </w:pPr>
            <w:r w:rsidRPr="000C6BF2">
              <w:rPr>
                <w:b/>
              </w:rPr>
              <w:t>¿Posee el usuario libertad para actuar?</w:t>
            </w:r>
            <w:r w:rsidR="000C6BF2">
              <w:t xml:space="preserve"> Sí, ya que no hay ninguna funcionalidad por la que el usuario deba esperar (aunque no quiera). El usuario puede hacer en todo momento lo que quiera dentro de la aplicación.</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3B68FBDA" w14:textId="45C8D396" w:rsidR="006E311F" w:rsidRPr="00480CB8" w:rsidRDefault="006E311F" w:rsidP="009A2B23">
            <w:pPr>
              <w:spacing w:after="0" w:line="276" w:lineRule="auto"/>
            </w:pPr>
            <w:r w:rsidRPr="000C6BF2">
              <w:rPr>
                <w:b/>
              </w:rPr>
              <w:lastRenderedPageBreak/>
              <w:t>¿Se ha controlado el tiempo de respuesta?</w:t>
            </w:r>
            <w:r w:rsidR="000C6BF2">
              <w:t xml:space="preserve"> Debido a la ligereza del lenguaje y entorno utilizado, así como de la rapidez de la base de datos en ejecutar las consultas, esta aplicación genera tiempos de respuestas rápidos en sus peticiones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7777777" w:rsidR="006E311F" w:rsidRDefault="006E311F" w:rsidP="00300E6B"/>
    <w:p w14:paraId="2251B2CC" w14:textId="7735BE1D" w:rsidR="00EB5469" w:rsidRDefault="006B1DC8" w:rsidP="006B1DC8">
      <w:pPr>
        <w:pStyle w:val="Ttulo"/>
      </w:pPr>
      <w:bookmarkStart w:id="1051" w:name="_Toc505427126"/>
      <w:bookmarkStart w:id="1052" w:name="_Toc505427315"/>
      <w:r>
        <w:t>6.5</w:t>
      </w:r>
      <w:r w:rsidR="00EB5469" w:rsidRPr="00EB5469">
        <w:t xml:space="preserve"> </w:t>
      </w:r>
      <w:r w:rsidR="0026421F">
        <w:t>P</w:t>
      </w:r>
      <w:r w:rsidR="0026421F" w:rsidRPr="00EB5469">
        <w:t>ruebas de rendimiento</w:t>
      </w:r>
      <w:bookmarkEnd w:id="1051"/>
      <w:bookmarkEnd w:id="1052"/>
    </w:p>
    <w:p w14:paraId="1388235A" w14:textId="6434F890" w:rsidR="00DE1B33" w:rsidRDefault="00EB5469" w:rsidP="00EB5469">
      <w:r>
        <w:br/>
      </w:r>
      <w:r>
        <w:tab/>
        <w:t xml:space="preserve">Una de las características de rendimiento más importantes de esta aplicación web tiene que ver con </w:t>
      </w:r>
      <w:proofErr w:type="spellStart"/>
      <w:r>
        <w:t>Javascript</w:t>
      </w:r>
      <w:proofErr w:type="spellEnd"/>
      <w:r>
        <w:t>, concretamente con la técnica de desarrollo web AJAX (</w:t>
      </w:r>
      <w:proofErr w:type="spellStart"/>
      <w:r>
        <w:t>Asynchronous</w:t>
      </w:r>
      <w:proofErr w:type="spellEnd"/>
      <w:r>
        <w:t xml:space="preserve"> </w:t>
      </w:r>
      <w:proofErr w:type="spellStart"/>
      <w:r>
        <w:t>Javascript</w:t>
      </w:r>
      <w:proofErr w:type="spellEnd"/>
      <w:r>
        <w:t xml:space="preserve"> and XML). Está técnica tiene una gran importancia ya que se ha añadido en la mayoría de </w:t>
      </w:r>
      <w:proofErr w:type="gramStart"/>
      <w:r>
        <w:t>funcionalidades</w:t>
      </w:r>
      <w:proofErr w:type="gramEnd"/>
      <w:r>
        <w:t xml:space="preserve"> de la aplicación, haciendo a esta más ligera de cara </w:t>
      </w:r>
      <w:r w:rsidR="001D29E1">
        <w:t>a la interacción con el usuario con tiempos de respuesta menores.</w:t>
      </w:r>
    </w:p>
    <w:p w14:paraId="74815F79" w14:textId="6911F0B5" w:rsidR="00EB5469" w:rsidRPr="00201AB8" w:rsidRDefault="00EB5469" w:rsidP="00EB5469">
      <w:r w:rsidRPr="00201AB8">
        <w:tab/>
        <w:t>La principal característica de Ajax es que permite comunicarse con el servidor (pasándole</w:t>
      </w:r>
      <w:r w:rsidR="00830784" w:rsidRPr="00201AB8">
        <w:t xml:space="preserve"> los datos que se requieran en la petición</w:t>
      </w:r>
      <w:r w:rsidRPr="00201AB8">
        <w:t>)</w:t>
      </w:r>
      <w:r w:rsidR="00830784" w:rsidRPr="00201AB8">
        <w:t xml:space="preserve"> y </w:t>
      </w:r>
      <w:r w:rsidR="001D29E1" w:rsidRPr="00201AB8">
        <w:t>retornar</w:t>
      </w:r>
      <w:r w:rsidR="00830784" w:rsidRPr="00201AB8">
        <w:t xml:space="preserve"> los datos que el servidor proporciona, pero sin necesidad de recargar la página web. Es decir, explicándolo con un ejemplo concreto de nuestra aplicación web, si un usuario crea una oferta de prácticas o envía un formulario para actualizar la información de su cuenta, solo se modificarán aquellos elementos del DOM de la página que nosotros queramos, sin necesidad de volver a recargar la página web y por ente todos sus </w:t>
      </w:r>
      <w:r w:rsidR="001D29E1" w:rsidRPr="00201AB8">
        <w:t>elementos, proporcionando un rendimiento mucho mayor a la aplicación.</w:t>
      </w:r>
      <w:r w:rsidR="00830784" w:rsidRPr="00201AB8">
        <w:t xml:space="preserve"> </w:t>
      </w:r>
    </w:p>
    <w:p w14:paraId="680C2C6E" w14:textId="77777777" w:rsidR="00201AB8" w:rsidRDefault="00830784" w:rsidP="00201AB8">
      <w:r w:rsidRPr="00201AB8">
        <w:tab/>
      </w:r>
      <w:r w:rsidR="001D29E1" w:rsidRPr="00201AB8">
        <w:t xml:space="preserve">A parte de utilizar técnicas como Ajax para mejorar el rendimiento de a aplicación web, se han llevado a cabo </w:t>
      </w:r>
      <w:r w:rsidR="00B224DF" w:rsidRPr="00201AB8">
        <w:t xml:space="preserve">otro tipo de mejoras para aumentar el </w:t>
      </w:r>
      <w:r w:rsidR="00201AB8" w:rsidRPr="00201AB8">
        <w:t>rendimiento</w:t>
      </w:r>
      <w:r w:rsidR="00B224DF" w:rsidRPr="00201AB8">
        <w:t xml:space="preserve"> de nuestra aplicación:</w:t>
      </w:r>
    </w:p>
    <w:p w14:paraId="78D82321"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duplicar código JavaScript (duplicidad de funciones).</w:t>
      </w:r>
    </w:p>
    <w:p w14:paraId="2250092A"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incluir elementos pesados que ralenticen la aplicación (imágenes grandes, vídeos, etc.)</w:t>
      </w:r>
    </w:p>
    <w:p w14:paraId="5B975794" w14:textId="77777777" w:rsidR="00201AB8" w:rsidRPr="00FB6784"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 xml:space="preserve">Cargar las llamadas a las hojas de estilo CSS al principio de la página y agrupar las llamadas, para que la página cargue los estilos de los elementos lo antes posible. </w:t>
      </w:r>
    </w:p>
    <w:p w14:paraId="72950D7E" w14:textId="5807B8C8" w:rsidR="00B224DF"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Hacer las llamadas a los scripts de Javascript lo más abajo posible en cada página, ya que como la mayoría de funciones actúan sobre los elementos del árbol DOM de la página, estos tendrán que estar cargados previamente para que luego las funciones Javascript los localicen sin problema.</w:t>
      </w:r>
    </w:p>
    <w:p w14:paraId="3313289B" w14:textId="1917FE07" w:rsidR="00B224DF" w:rsidRDefault="00B224DF" w:rsidP="00201AB8">
      <w:pPr>
        <w:ind w:firstLine="720"/>
      </w:pPr>
      <w:r w:rsidRPr="00201AB8">
        <w:lastRenderedPageBreak/>
        <w:t xml:space="preserve">En el caso de tener la aplicación web subida en un servidor online, sería interesante utilizar la herramienta Google </w:t>
      </w:r>
      <w:proofErr w:type="spellStart"/>
      <w:r w:rsidRPr="00201AB8">
        <w:t>PageSpeed</w:t>
      </w:r>
      <w:proofErr w:type="spellEnd"/>
      <w:r w:rsidRPr="00201AB8">
        <w:t xml:space="preserve"> </w:t>
      </w:r>
      <w:proofErr w:type="spellStart"/>
      <w:r w:rsidRPr="00201AB8">
        <w:t>Insights</w:t>
      </w:r>
      <w:proofErr w:type="spellEnd"/>
      <w:r w:rsidRPr="00201AB8">
        <w:t xml:space="preserve"> (</w:t>
      </w:r>
      <w:hyperlink r:id="rId125" w:history="1">
        <w:r w:rsidRPr="00201AB8">
          <w:rPr>
            <w:rStyle w:val="Hipervnculo"/>
          </w:rPr>
          <w:t>https://developers.google.com/speed/pagespeed/insights/</w:t>
        </w:r>
      </w:hyperlink>
      <w:r w:rsidRPr="00201AB8">
        <w:t xml:space="preserve">) ya que esta se encarga de mostrarnos la velocidad de acceso que tiene nuestra página web así como de analizar </w:t>
      </w:r>
      <w:r w:rsidR="00201AB8">
        <w:t>sugerir</w:t>
      </w:r>
      <w:r w:rsidRPr="00201AB8">
        <w:t xml:space="preserve"> </w:t>
      </w:r>
      <w:r w:rsidR="00201AB8">
        <w:t>que componentes debemos cambiar para me</w:t>
      </w:r>
      <w:r w:rsidRPr="00201AB8">
        <w:t>jorar el rendimiento.</w:t>
      </w:r>
    </w:p>
    <w:p w14:paraId="7737E637" w14:textId="77777777" w:rsidR="00F110F9" w:rsidRDefault="00F110F9" w:rsidP="008813F3">
      <w:pPr>
        <w:spacing w:before="240"/>
      </w:pP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1053" w:name="_Toc505427127"/>
      <w:bookmarkStart w:id="1054" w:name="_Toc505427316"/>
      <w:r>
        <w:t>DOCUMENTO 7: MANUALES</w:t>
      </w:r>
      <w:bookmarkEnd w:id="1053"/>
      <w:bookmarkEnd w:id="1054"/>
    </w:p>
    <w:p w14:paraId="48DA1DDA" w14:textId="77777777" w:rsidR="00F108C7" w:rsidRDefault="00F108C7" w:rsidP="00F108C7"/>
    <w:p w14:paraId="42527D69" w14:textId="77777777" w:rsidR="00F5571D" w:rsidRDefault="00F5571D" w:rsidP="00F108C7"/>
    <w:p w14:paraId="72B809E9" w14:textId="77777777" w:rsidR="00F108C7" w:rsidRDefault="00F108C7" w:rsidP="00F108C7">
      <w:pPr>
        <w:pStyle w:val="indep"/>
        <w:jc w:val="center"/>
        <w:rPr>
          <w:b/>
          <w:bCs/>
          <w:sz w:val="28"/>
        </w:rPr>
      </w:pPr>
      <w:r>
        <w:rPr>
          <w:b/>
          <w:bCs/>
          <w:sz w:val="28"/>
        </w:rPr>
        <w:t>D. MARTÍNEZ SUÁREZ, Wenceslao</w:t>
      </w:r>
    </w:p>
    <w:p w14:paraId="1961280F" w14:textId="77777777" w:rsidR="00F108C7" w:rsidRDefault="00F108C7" w:rsidP="00F108C7">
      <w:pPr>
        <w:pStyle w:val="indep"/>
        <w:jc w:val="center"/>
        <w:rPr>
          <w:b/>
          <w:bCs/>
          <w:sz w:val="28"/>
        </w:rPr>
      </w:pPr>
      <w:r>
        <w:rPr>
          <w:b/>
          <w:bCs/>
          <w:sz w:val="28"/>
        </w:rPr>
        <w:t>TUTOR: Dña. SUAREZ CABAL, María José</w:t>
      </w:r>
    </w:p>
    <w:p w14:paraId="3F4A7707" w14:textId="77777777" w:rsidR="00F108C7" w:rsidRDefault="00F108C7" w:rsidP="00F108C7">
      <w:pPr>
        <w:pStyle w:val="indep"/>
        <w:rPr>
          <w:b/>
          <w:bCs/>
          <w:sz w:val="28"/>
        </w:rPr>
      </w:pPr>
    </w:p>
    <w:p w14:paraId="26C52E7F" w14:textId="77777777" w:rsidR="00F108C7" w:rsidRDefault="00F108C7" w:rsidP="00F108C7">
      <w:pPr>
        <w:pStyle w:val="indep"/>
        <w:jc w:val="center"/>
        <w:rPr>
          <w:b/>
          <w:bCs/>
          <w:sz w:val="28"/>
        </w:rPr>
      </w:pPr>
      <w:r>
        <w:rPr>
          <w:b/>
          <w:bCs/>
          <w:sz w:val="28"/>
        </w:rPr>
        <w:t>FECHA: Julio 2017</w:t>
      </w:r>
    </w:p>
    <w:p w14:paraId="5ED94BEE" w14:textId="77777777" w:rsidR="00F108C7" w:rsidRDefault="00F108C7" w:rsidP="008813F3">
      <w:pPr>
        <w:spacing w:before="240"/>
      </w:pP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2060546689"/>
        <w:docPartObj>
          <w:docPartGallery w:val="Table of Contents"/>
          <w:docPartUnique/>
        </w:docPartObj>
      </w:sdtPr>
      <w:sdtEndPr>
        <w:rPr>
          <w:b/>
          <w:bCs/>
          <w:sz w:val="20"/>
          <w:szCs w:val="24"/>
        </w:rPr>
      </w:sdtEndPr>
      <w:sdtContent>
        <w:p w14:paraId="54A67BA1"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11E1B6E4"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1055" w:name="_Toc505427128"/>
          <w:bookmarkStart w:id="1056" w:name="_Toc505427317"/>
          <w:r w:rsidRPr="00520BAA">
            <w:rPr>
              <w:rStyle w:val="Ttulo1Car"/>
              <w:rFonts w:ascii="Times New Roman" w:eastAsiaTheme="majorEastAsia" w:hAnsi="Times New Roman"/>
              <w:color w:val="000000" w:themeColor="text1"/>
              <w:sz w:val="44"/>
              <w:szCs w:val="44"/>
            </w:rPr>
            <w:t>Índice de contenidos</w:t>
          </w:r>
          <w:bookmarkEnd w:id="1055"/>
          <w:bookmarkEnd w:id="1056"/>
        </w:p>
        <w:p w14:paraId="1B3215C8" w14:textId="77777777" w:rsidR="008334CA" w:rsidRPr="0037566D" w:rsidRDefault="008334CA"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000AAE60" w14:textId="77777777" w:rsidR="008334CA" w:rsidRDefault="008334CA" w:rsidP="00333F57">
          <w:pPr>
            <w:pStyle w:val="TDC1"/>
            <w:rPr>
              <w:rStyle w:val="Hipervnculo"/>
              <w:noProof/>
              <w:sz w:val="20"/>
              <w:u w:val="none"/>
            </w:rPr>
          </w:pPr>
        </w:p>
        <w:p w14:paraId="53033EA9" w14:textId="77777777" w:rsidR="008334CA" w:rsidRPr="00CC4533" w:rsidRDefault="000F4EFA" w:rsidP="00333F57">
          <w:pPr>
            <w:pStyle w:val="TDC1"/>
            <w:rPr>
              <w:rStyle w:val="Hipervnculo"/>
              <w:b/>
              <w:noProof/>
              <w:sz w:val="20"/>
              <w:u w:val="none"/>
            </w:rPr>
          </w:pPr>
          <w:hyperlink w:anchor="_Toc486815260" w:history="1">
            <w:r w:rsidR="008334CA" w:rsidRPr="00CC4533">
              <w:rPr>
                <w:rStyle w:val="Hipervnculo"/>
                <w:b/>
                <w:noProof/>
                <w:sz w:val="20"/>
                <w:u w:val="none"/>
              </w:rPr>
              <w:t>DOCUMENTO 7: MANUALES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_Toc486815260 \h </w:instrText>
            </w:r>
            <w:r w:rsidR="008334CA" w:rsidRPr="00CC4533">
              <w:rPr>
                <w:noProof/>
                <w:webHidden/>
              </w:rPr>
            </w:r>
            <w:r w:rsidR="008334CA" w:rsidRPr="00CC4533">
              <w:rPr>
                <w:noProof/>
                <w:webHidden/>
              </w:rPr>
              <w:fldChar w:fldCharType="separate"/>
            </w:r>
            <w:r w:rsidR="00333F57">
              <w:rPr>
                <w:noProof/>
                <w:webHidden/>
              </w:rPr>
              <w:t>139</w:t>
            </w:r>
            <w:r w:rsidR="008334CA" w:rsidRPr="00CC4533">
              <w:rPr>
                <w:noProof/>
                <w:webHidden/>
              </w:rPr>
              <w:fldChar w:fldCharType="end"/>
            </w:r>
          </w:hyperlink>
        </w:p>
        <w:p w14:paraId="3E87CAE9" w14:textId="77777777" w:rsidR="008334CA" w:rsidRPr="00CC4533" w:rsidRDefault="008334CA" w:rsidP="008334CA">
          <w:pPr>
            <w:spacing w:after="0"/>
            <w:rPr>
              <w:rFonts w:eastAsiaTheme="minorEastAsia"/>
              <w:noProof/>
            </w:rPr>
          </w:pPr>
        </w:p>
        <w:p w14:paraId="7A802D99" w14:textId="77777777" w:rsidR="008334CA" w:rsidRPr="0037566D" w:rsidRDefault="000F4EFA" w:rsidP="00333F57">
          <w:pPr>
            <w:pStyle w:val="TDC1"/>
            <w:rPr>
              <w:rFonts w:eastAsiaTheme="minorEastAsia"/>
              <w:noProof/>
              <w:lang w:val="en-GB" w:eastAsia="en-GB"/>
            </w:rPr>
          </w:pPr>
          <w:hyperlink w:anchor="_Toc486815261" w:history="1">
            <w:r w:rsidR="008334CA" w:rsidRPr="0037566D">
              <w:rPr>
                <w:rStyle w:val="Hipervnculo"/>
                <w:noProof/>
                <w:sz w:val="20"/>
                <w:u w:val="none"/>
              </w:rPr>
              <w:t>7.1 INTRODUCCIÓN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_Toc486815261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262486F" w14:textId="77777777" w:rsidR="008334CA" w:rsidRPr="0037566D" w:rsidRDefault="000F4EFA" w:rsidP="00333F57">
          <w:pPr>
            <w:pStyle w:val="TDC1"/>
            <w:rPr>
              <w:rFonts w:eastAsiaTheme="minorEastAsia"/>
              <w:noProof/>
              <w:lang w:val="en-GB" w:eastAsia="en-GB"/>
            </w:rPr>
          </w:pPr>
          <w:hyperlink w:anchor="_Toc486815262" w:history="1">
            <w:r w:rsidR="008334CA" w:rsidRPr="0037566D">
              <w:rPr>
                <w:rStyle w:val="Hipervnculo"/>
                <w:noProof/>
                <w:sz w:val="20"/>
                <w:u w:val="none"/>
              </w:rPr>
              <w:t>7.2 LIBRERIAS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_Toc486815262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F819BEC" w14:textId="77777777" w:rsidR="008334CA" w:rsidRPr="0037566D" w:rsidRDefault="000F4EFA" w:rsidP="00B90ADB">
          <w:pPr>
            <w:pStyle w:val="TDC2"/>
            <w:rPr>
              <w:rFonts w:eastAsiaTheme="minorEastAsia"/>
              <w:lang w:val="en-GB" w:eastAsia="en-GB"/>
            </w:rPr>
          </w:pPr>
          <w:hyperlink w:anchor="_Toc486815263" w:history="1">
            <w:r w:rsidR="008334CA" w:rsidRPr="0037566D">
              <w:rPr>
                <w:rStyle w:val="Hipervnculo"/>
                <w:u w:val="none"/>
              </w:rPr>
              <w:t>7.2.1 BOOTSTRAP</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_Toc486815263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1A477F28" w14:textId="77777777" w:rsidR="008334CA" w:rsidRPr="0037566D" w:rsidRDefault="000F4EFA" w:rsidP="00B90ADB">
          <w:pPr>
            <w:pStyle w:val="TDC2"/>
            <w:rPr>
              <w:rFonts w:eastAsiaTheme="minorEastAsia"/>
              <w:lang w:val="en-GB" w:eastAsia="en-GB"/>
            </w:rPr>
          </w:pPr>
          <w:hyperlink w:anchor="_Toc486815264" w:history="1">
            <w:r w:rsidR="008334CA" w:rsidRPr="0037566D">
              <w:rPr>
                <w:rStyle w:val="Hipervnculo"/>
                <w:u w:val="none"/>
              </w:rPr>
              <w:t>7.2.2 BYEBUG</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_Toc486815264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43E5F3E1" w14:textId="77777777" w:rsidR="008334CA" w:rsidRPr="0037566D" w:rsidRDefault="000F4EFA" w:rsidP="00B90ADB">
          <w:pPr>
            <w:pStyle w:val="TDC2"/>
            <w:rPr>
              <w:rFonts w:eastAsiaTheme="minorEastAsia"/>
              <w:lang w:val="en-GB" w:eastAsia="en-GB"/>
            </w:rPr>
          </w:pPr>
          <w:hyperlink w:anchor="_Toc486815265" w:history="1">
            <w:r w:rsidR="008334CA" w:rsidRPr="0037566D">
              <w:rPr>
                <w:rStyle w:val="Hipervnculo"/>
                <w:u w:val="none"/>
              </w:rPr>
              <w:t>7.2.3 JQUERY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_Toc486815265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67C9CA1D" w14:textId="77777777" w:rsidR="008334CA" w:rsidRPr="0037566D" w:rsidRDefault="000F4EFA" w:rsidP="00B90ADB">
          <w:pPr>
            <w:pStyle w:val="TDC2"/>
            <w:rPr>
              <w:rFonts w:eastAsiaTheme="minorEastAsia"/>
              <w:lang w:val="en-GB" w:eastAsia="en-GB"/>
            </w:rPr>
          </w:pPr>
          <w:hyperlink w:anchor="_Toc486815266" w:history="1">
            <w:r w:rsidR="008334CA" w:rsidRPr="0037566D">
              <w:rPr>
                <w:rStyle w:val="Hipervnculo"/>
                <w:u w:val="none"/>
              </w:rPr>
              <w:t>7.2.4 NESTED FORMS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_Toc486815266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35BB066" w14:textId="77777777" w:rsidR="008334CA" w:rsidRPr="0037566D" w:rsidRDefault="000F4EFA" w:rsidP="00B90ADB">
          <w:pPr>
            <w:pStyle w:val="TDC2"/>
            <w:rPr>
              <w:rFonts w:eastAsiaTheme="minorEastAsia"/>
              <w:lang w:val="en-GB" w:eastAsia="en-GB"/>
            </w:rPr>
          </w:pPr>
          <w:hyperlink w:anchor="_Toc486815267" w:history="1">
            <w:r w:rsidR="008334CA" w:rsidRPr="0037566D">
              <w:rPr>
                <w:rStyle w:val="Hipervnculo"/>
                <w:u w:val="none"/>
              </w:rPr>
              <w:t>7.2.5 PARANOIA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_Toc486815267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2F8B082E" w14:textId="77777777" w:rsidR="008334CA" w:rsidRPr="0037566D" w:rsidRDefault="000F4EFA" w:rsidP="00B90ADB">
          <w:pPr>
            <w:pStyle w:val="TDC2"/>
            <w:rPr>
              <w:rFonts w:eastAsiaTheme="minorEastAsia"/>
              <w:lang w:val="en-GB" w:eastAsia="en-GB"/>
            </w:rPr>
          </w:pPr>
          <w:hyperlink w:anchor="_Toc486815268" w:history="1">
            <w:r w:rsidR="008334CA" w:rsidRPr="0037566D">
              <w:rPr>
                <w:rStyle w:val="Hipervnculo"/>
                <w:u w:val="none"/>
              </w:rPr>
              <w:t>7.2.6 POSTGRESQL</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_Toc486815268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03C59F5C" w14:textId="77777777" w:rsidR="008334CA" w:rsidRPr="0037566D" w:rsidRDefault="000F4EFA" w:rsidP="00B90ADB">
          <w:pPr>
            <w:pStyle w:val="TDC2"/>
            <w:rPr>
              <w:rFonts w:eastAsiaTheme="minorEastAsia"/>
              <w:lang w:val="en-GB" w:eastAsia="en-GB"/>
            </w:rPr>
          </w:pPr>
          <w:hyperlink w:anchor="_Toc486815269" w:history="1">
            <w:r w:rsidR="008334CA" w:rsidRPr="0037566D">
              <w:rPr>
                <w:rStyle w:val="Hipervnculo"/>
                <w:u w:val="none"/>
              </w:rPr>
              <w:t>7.2.7 POSTGRESQL SEARCH</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_Toc486815269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F7F4D4F" w14:textId="77777777" w:rsidR="008334CA" w:rsidRPr="0037566D" w:rsidRDefault="000F4EFA" w:rsidP="00B90ADB">
          <w:pPr>
            <w:pStyle w:val="TDC2"/>
            <w:rPr>
              <w:rFonts w:eastAsiaTheme="minorEastAsia"/>
              <w:lang w:val="en-GB" w:eastAsia="en-GB"/>
            </w:rPr>
          </w:pPr>
          <w:hyperlink w:anchor="_Toc486815270" w:history="1">
            <w:r w:rsidR="008334CA" w:rsidRPr="0037566D">
              <w:rPr>
                <w:rStyle w:val="Hipervnculo"/>
                <w:u w:val="none"/>
              </w:rPr>
              <w:t>7.2.8 RAILROADY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_Toc486815270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61C5B513" w14:textId="77777777" w:rsidR="008334CA" w:rsidRPr="0037566D" w:rsidRDefault="000F4EFA" w:rsidP="00B90ADB">
          <w:pPr>
            <w:pStyle w:val="TDC2"/>
            <w:rPr>
              <w:rFonts w:eastAsiaTheme="minorEastAsia"/>
              <w:lang w:val="en-GB" w:eastAsia="en-GB"/>
            </w:rPr>
          </w:pPr>
          <w:hyperlink w:anchor="_Toc486815271" w:history="1">
            <w:r w:rsidR="008334CA" w:rsidRPr="0037566D">
              <w:rPr>
                <w:rStyle w:val="Hipervnculo"/>
                <w:u w:val="none"/>
              </w:rPr>
              <w:t>7.2.9 RSPEC</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_Toc486815271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78C090E3" w14:textId="77777777" w:rsidR="008334CA" w:rsidRPr="0037566D" w:rsidRDefault="000F4EFA" w:rsidP="00B90ADB">
          <w:pPr>
            <w:pStyle w:val="TDC2"/>
            <w:rPr>
              <w:rFonts w:eastAsiaTheme="minorEastAsia"/>
              <w:lang w:val="en-GB" w:eastAsia="en-GB"/>
            </w:rPr>
          </w:pPr>
          <w:hyperlink w:anchor="_Toc486815272" w:history="1">
            <w:r w:rsidR="008334CA" w:rsidRPr="0037566D">
              <w:rPr>
                <w:rStyle w:val="Hipervnculo"/>
                <w:u w:val="none"/>
              </w:rPr>
              <w:t>7.2.10 WILL_PAGINATE</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_Toc486815272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0E833F64" w14:textId="77777777" w:rsidR="008334CA" w:rsidRPr="0037566D" w:rsidRDefault="000F4EFA" w:rsidP="00333F57">
          <w:pPr>
            <w:pStyle w:val="TDC1"/>
            <w:rPr>
              <w:rFonts w:eastAsiaTheme="minorEastAsia"/>
              <w:noProof/>
              <w:lang w:val="en-GB" w:eastAsia="en-GB"/>
            </w:rPr>
          </w:pPr>
          <w:hyperlink w:anchor="_Toc486815273" w:history="1">
            <w:r w:rsidR="008334CA" w:rsidRPr="0037566D">
              <w:rPr>
                <w:rStyle w:val="Hipervnculo"/>
                <w:noProof/>
                <w:sz w:val="20"/>
                <w:u w:val="none"/>
              </w:rPr>
              <w:t>7.3 MANUAL DE INSTALACIÓN Y EJECUCIÓN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_Toc486815273 \h </w:instrText>
            </w:r>
            <w:r w:rsidR="008334CA" w:rsidRPr="0037566D">
              <w:rPr>
                <w:noProof/>
                <w:webHidden/>
              </w:rPr>
            </w:r>
            <w:r w:rsidR="008334CA" w:rsidRPr="0037566D">
              <w:rPr>
                <w:noProof/>
                <w:webHidden/>
              </w:rPr>
              <w:fldChar w:fldCharType="separate"/>
            </w:r>
            <w:r w:rsidR="00333F57">
              <w:rPr>
                <w:noProof/>
                <w:webHidden/>
              </w:rPr>
              <w:t>143</w:t>
            </w:r>
            <w:r w:rsidR="008334CA" w:rsidRPr="0037566D">
              <w:rPr>
                <w:noProof/>
                <w:webHidden/>
              </w:rPr>
              <w:fldChar w:fldCharType="end"/>
            </w:r>
          </w:hyperlink>
        </w:p>
        <w:p w14:paraId="5C239A98" w14:textId="77777777" w:rsidR="008334CA" w:rsidRPr="0037566D" w:rsidRDefault="000F4EFA" w:rsidP="00B90ADB">
          <w:pPr>
            <w:pStyle w:val="TDC2"/>
            <w:rPr>
              <w:rFonts w:eastAsiaTheme="minorEastAsia"/>
              <w:lang w:val="en-GB" w:eastAsia="en-GB"/>
            </w:rPr>
          </w:pPr>
          <w:hyperlink w:anchor="_Toc486815274" w:history="1">
            <w:r w:rsidR="008334CA" w:rsidRPr="0037566D">
              <w:rPr>
                <w:rStyle w:val="Hipervnculo"/>
                <w:u w:val="none"/>
              </w:rPr>
              <w:t>7.3.1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_Toc486815274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5CEEAD0E" w14:textId="77777777" w:rsidR="008334CA" w:rsidRPr="0037566D" w:rsidRDefault="000F4EFA" w:rsidP="00B90ADB">
          <w:pPr>
            <w:pStyle w:val="TDC2"/>
            <w:rPr>
              <w:rFonts w:eastAsiaTheme="minorEastAsia"/>
              <w:lang w:val="en-GB" w:eastAsia="en-GB"/>
            </w:rPr>
          </w:pPr>
          <w:hyperlink w:anchor="_Toc486815275" w:history="1">
            <w:r w:rsidR="008334CA" w:rsidRPr="0037566D">
              <w:rPr>
                <w:rStyle w:val="Hipervnculo"/>
                <w:u w:val="none"/>
                <w:lang w:val="en-GB"/>
              </w:rPr>
              <w:t>7.3.2 RUBY VERSION MANAGER</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_Toc486815275 \h </w:instrText>
            </w:r>
            <w:r w:rsidR="008334CA" w:rsidRPr="0037566D">
              <w:rPr>
                <w:webHidden/>
              </w:rPr>
            </w:r>
            <w:r w:rsidR="008334CA" w:rsidRPr="0037566D">
              <w:rPr>
                <w:webHidden/>
              </w:rPr>
              <w:fldChar w:fldCharType="separate"/>
            </w:r>
            <w:r w:rsidR="00333F57">
              <w:rPr>
                <w:webHidden/>
              </w:rPr>
              <w:t>144</w:t>
            </w:r>
            <w:r w:rsidR="008334CA" w:rsidRPr="0037566D">
              <w:rPr>
                <w:webHidden/>
              </w:rPr>
              <w:fldChar w:fldCharType="end"/>
            </w:r>
          </w:hyperlink>
        </w:p>
        <w:p w14:paraId="4B71EB3F" w14:textId="77777777" w:rsidR="008334CA" w:rsidRPr="0037566D" w:rsidRDefault="000F4EFA" w:rsidP="00B90ADB">
          <w:pPr>
            <w:pStyle w:val="TDC2"/>
            <w:rPr>
              <w:rFonts w:eastAsiaTheme="minorEastAsia"/>
              <w:lang w:val="en-GB" w:eastAsia="en-GB"/>
            </w:rPr>
          </w:pPr>
          <w:hyperlink w:anchor="_Toc486815276" w:history="1">
            <w:r w:rsidR="008334CA" w:rsidRPr="0037566D">
              <w:rPr>
                <w:rStyle w:val="Hipervnculo"/>
                <w:u w:val="none"/>
              </w:rPr>
              <w:t>7.3.3 EJECUCIÓN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_Toc486815276 \h </w:instrText>
            </w:r>
            <w:r w:rsidR="008334CA" w:rsidRPr="0037566D">
              <w:rPr>
                <w:webHidden/>
              </w:rPr>
            </w:r>
            <w:r w:rsidR="008334CA" w:rsidRPr="0037566D">
              <w:rPr>
                <w:webHidden/>
              </w:rPr>
              <w:fldChar w:fldCharType="separate"/>
            </w:r>
            <w:r w:rsidR="00333F57">
              <w:rPr>
                <w:webHidden/>
              </w:rPr>
              <w:t>145</w:t>
            </w:r>
            <w:r w:rsidR="008334CA" w:rsidRPr="0037566D">
              <w:rPr>
                <w:webHidden/>
              </w:rPr>
              <w:fldChar w:fldCharType="end"/>
            </w:r>
          </w:hyperlink>
        </w:p>
        <w:p w14:paraId="6C5A9EB5" w14:textId="5E3F2A30" w:rsidR="008334CA" w:rsidRDefault="008334CA" w:rsidP="008334CA">
          <w:pPr>
            <w:spacing w:line="276" w:lineRule="auto"/>
            <w:rPr>
              <w:b/>
              <w:bCs/>
              <w:sz w:val="20"/>
            </w:rPr>
          </w:pPr>
          <w:r w:rsidRPr="0037566D">
            <w:rPr>
              <w:b/>
              <w:bCs/>
              <w:sz w:val="20"/>
            </w:rPr>
            <w:fldChar w:fldCharType="end"/>
          </w:r>
        </w:p>
      </w:sdtContent>
    </w:sdt>
    <w:p w14:paraId="35B78AAA" w14:textId="77777777" w:rsidR="008334CA" w:rsidRDefault="008334CA" w:rsidP="008813F3">
      <w:pPr>
        <w:spacing w:before="240"/>
      </w:pPr>
    </w:p>
    <w:p w14:paraId="287DCDB1" w14:textId="77777777" w:rsidR="008334CA" w:rsidRDefault="008334CA"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1057" w:name="_Toc505427129"/>
      <w:bookmarkStart w:id="1058" w:name="_Toc505427318"/>
      <w:r>
        <w:t xml:space="preserve">7.1 </w:t>
      </w:r>
      <w:r w:rsidR="00F5571D">
        <w:t>Introducción</w:t>
      </w:r>
      <w:bookmarkEnd w:id="1057"/>
      <w:bookmarkEnd w:id="1058"/>
    </w:p>
    <w:p w14:paraId="293EF424" w14:textId="61D7167B" w:rsidR="00F30BDA" w:rsidRDefault="00F30BDA" w:rsidP="008813F3">
      <w:pPr>
        <w:spacing w:before="240"/>
      </w:pPr>
      <w:r>
        <w:tab/>
        <w:t xml:space="preserve">En el apartado XXX del documento XXX presentamos las tecnologías y herramientas utilizadas en el desarrollo de esta aplicación web con sus versiones. A </w:t>
      </w:r>
      <w:proofErr w:type="gramStart"/>
      <w:r>
        <w:t>continuación</w:t>
      </w:r>
      <w:proofErr w:type="gramEnd"/>
      <w:r>
        <w:t xml:space="preserve"> y con el objetivo de incluir aquella información necesaria para la instalación y la utilización del sistema, se describirán las librerías utilizadas</w:t>
      </w:r>
      <w:r w:rsidR="00BC0D7B">
        <w:t xml:space="preserve"> en él y se detallarán los pasos a seguir para la correcta instalación en un equipo.</w:t>
      </w:r>
    </w:p>
    <w:p w14:paraId="2653999E" w14:textId="77777777" w:rsidR="00F108C7" w:rsidRDefault="00F108C7" w:rsidP="008813F3">
      <w:pPr>
        <w:spacing w:before="240"/>
      </w:pPr>
    </w:p>
    <w:p w14:paraId="06A8DD8D" w14:textId="65671AC6" w:rsidR="00F108C7" w:rsidRPr="00520BAA" w:rsidRDefault="00F108C7" w:rsidP="00F5571D">
      <w:pPr>
        <w:pStyle w:val="Ttulo"/>
        <w:rPr>
          <w:lang w:eastAsia="en-US"/>
        </w:rPr>
      </w:pPr>
      <w:bookmarkStart w:id="1059" w:name="_Toc505427130"/>
      <w:bookmarkStart w:id="1060" w:name="_Toc505427319"/>
      <w:r>
        <w:t xml:space="preserve">7.2 </w:t>
      </w:r>
      <w:r w:rsidR="000D1ADF">
        <w:t>Librerías</w:t>
      </w:r>
      <w:bookmarkEnd w:id="1059"/>
      <w:bookmarkEnd w:id="1060"/>
    </w:p>
    <w:p w14:paraId="08281A7D" w14:textId="7B0F6C4E" w:rsidR="00AA3016" w:rsidRDefault="00BC0D7B" w:rsidP="008813F3">
      <w:pPr>
        <w:spacing w:before="240"/>
      </w:pPr>
      <w:r>
        <w:tab/>
        <w:t xml:space="preserve">A </w:t>
      </w:r>
      <w:proofErr w:type="gramStart"/>
      <w:r>
        <w:t>continuación</w:t>
      </w:r>
      <w:proofErr w:type="gramEnd"/>
      <w:r>
        <w:t xml:space="preserve"> se detallarán aquellas librerías</w:t>
      </w:r>
      <w:r w:rsidR="00AA3016">
        <w:t xml:space="preserve">, conocidas cono gemas en Ruby </w:t>
      </w:r>
      <w:proofErr w:type="spellStart"/>
      <w:r w:rsidR="00AA3016">
        <w:t>on</w:t>
      </w:r>
      <w:proofErr w:type="spellEnd"/>
      <w:r w:rsidR="00AA3016">
        <w:t xml:space="preserve"> </w:t>
      </w:r>
      <w:proofErr w:type="spellStart"/>
      <w:r w:rsidR="00AA3016">
        <w:t>Rails</w:t>
      </w:r>
      <w:proofErr w:type="spellEnd"/>
      <w:r w:rsidR="00AA3016">
        <w:t>,</w:t>
      </w:r>
      <w:r>
        <w:t xml:space="preserve"> más importantes que han sido utilizadas para el desarrollo de los dife</w:t>
      </w:r>
      <w:r w:rsidR="00AA3016">
        <w:t xml:space="preserve">rentes módulos de la aplicación. Estas gemas se declaran en el fichero </w:t>
      </w:r>
      <w:proofErr w:type="spellStart"/>
      <w:r w:rsidR="00AA3016">
        <w:t>Gemfile</w:t>
      </w:r>
      <w:proofErr w:type="spellEnd"/>
      <w:r w:rsidR="00AA3016">
        <w:t xml:space="preserve">, ubicado en la raíz del proyecto. Cada vez que queramos agregar una gema al proyecto tendremos que agregarlas al fichero </w:t>
      </w:r>
      <w:proofErr w:type="spellStart"/>
      <w:r w:rsidR="00AA3016">
        <w:t>Gemfile</w:t>
      </w:r>
      <w:proofErr w:type="spellEnd"/>
      <w:r w:rsidR="00AA3016">
        <w:t xml:space="preserve">, y en el caso de desinstalarlas tendremos que borrarlas de ese fichero. Para instalar aquellas gemas incluidas en el </w:t>
      </w:r>
      <w:proofErr w:type="spellStart"/>
      <w:r w:rsidR="00AA3016">
        <w:t>Gemfile</w:t>
      </w:r>
      <w:proofErr w:type="spellEnd"/>
      <w:r w:rsidR="00AA3016">
        <w:t xml:space="preserve"> debemos ejecutar la siguiente orden en la consola de comandos:</w:t>
      </w:r>
    </w:p>
    <w:p w14:paraId="3CDA1465" w14:textId="35BBD847" w:rsidR="00AA3016" w:rsidRPr="00AA3016" w:rsidRDefault="00515917" w:rsidP="00AA3016">
      <w:pPr>
        <w:pBdr>
          <w:top w:val="single" w:sz="4" w:space="1" w:color="auto"/>
          <w:left w:val="single" w:sz="4" w:space="4" w:color="auto"/>
          <w:bottom w:val="single" w:sz="4" w:space="1" w:color="auto"/>
          <w:right w:val="single" w:sz="4" w:space="4" w:color="auto"/>
        </w:pBdr>
        <w:tabs>
          <w:tab w:val="left" w:pos="2201"/>
        </w:tabs>
        <w:spacing w:before="240" w:after="0"/>
      </w:pPr>
      <w:r>
        <w:rPr>
          <w:rFonts w:ascii="Courier New" w:hAnsi="Courier New" w:cs="Courier New"/>
          <w:color w:val="000000"/>
          <w:sz w:val="20"/>
          <w:highlight w:val="white"/>
          <w:lang w:eastAsia="en-GB"/>
        </w:rPr>
        <w:t xml:space="preserve">$ </w:t>
      </w:r>
      <w:proofErr w:type="spellStart"/>
      <w:r w:rsidR="00AA3016" w:rsidRPr="00AA3016">
        <w:rPr>
          <w:rFonts w:ascii="Courier New" w:hAnsi="Courier New" w:cs="Courier New"/>
          <w:color w:val="000000"/>
          <w:sz w:val="20"/>
          <w:highlight w:val="white"/>
          <w:lang w:eastAsia="en-GB"/>
        </w:rPr>
        <w:t>bundle</w:t>
      </w:r>
      <w:proofErr w:type="spellEnd"/>
      <w:r w:rsidR="00AA3016" w:rsidRPr="00AA3016">
        <w:rPr>
          <w:rFonts w:ascii="Courier New" w:hAnsi="Courier New" w:cs="Courier New"/>
          <w:color w:val="000000"/>
          <w:sz w:val="20"/>
          <w:highlight w:val="white"/>
          <w:lang w:eastAsia="en-GB"/>
        </w:rPr>
        <w:t xml:space="preserve"> </w:t>
      </w:r>
      <w:proofErr w:type="spellStart"/>
      <w:r w:rsidR="00AA3016" w:rsidRPr="00AA3016">
        <w:rPr>
          <w:rFonts w:ascii="Courier New" w:hAnsi="Courier New" w:cs="Courier New"/>
          <w:color w:val="000000"/>
          <w:sz w:val="20"/>
          <w:highlight w:val="white"/>
          <w:lang w:eastAsia="en-GB"/>
        </w:rPr>
        <w:t>install</w:t>
      </w:r>
      <w:proofErr w:type="spellEnd"/>
    </w:p>
    <w:p w14:paraId="33E618C9" w14:textId="77777777" w:rsidR="00AA3016" w:rsidRDefault="00AA3016" w:rsidP="008813F3">
      <w:pPr>
        <w:spacing w:before="240"/>
      </w:pPr>
    </w:p>
    <w:p w14:paraId="6290074B" w14:textId="05C3FE04" w:rsidR="00AA3016" w:rsidRDefault="00F108C7" w:rsidP="00900B7E">
      <w:pPr>
        <w:pStyle w:val="Subttulo"/>
        <w:ind w:firstLine="720"/>
      </w:pPr>
      <w:bookmarkStart w:id="1061" w:name="_Toc505427131"/>
      <w:bookmarkStart w:id="1062" w:name="_Toc505427320"/>
      <w:r>
        <w:t>7.2.1</w:t>
      </w:r>
      <w:r w:rsidR="00AA3016">
        <w:t xml:space="preserve"> </w:t>
      </w:r>
      <w:proofErr w:type="spellStart"/>
      <w:r w:rsidR="00AA3016">
        <w:t>Bootstrap</w:t>
      </w:r>
      <w:bookmarkEnd w:id="1061"/>
      <w:bookmarkEnd w:id="1062"/>
      <w:proofErr w:type="spellEnd"/>
      <w:r w:rsidR="00AA3016">
        <w:t xml:space="preserve"> </w:t>
      </w:r>
    </w:p>
    <w:p w14:paraId="1D519AC2" w14:textId="54430122" w:rsidR="00AA3016" w:rsidRDefault="00AA3016" w:rsidP="00AA3016">
      <w:pPr>
        <w:spacing w:before="240"/>
        <w:ind w:left="720" w:hanging="720"/>
      </w:pPr>
      <w:r>
        <w:tab/>
        <w:t xml:space="preserve">Esta gema se ha instalado debido a la integración del </w:t>
      </w:r>
      <w:proofErr w:type="spellStart"/>
      <w:r>
        <w:t>framework</w:t>
      </w:r>
      <w:proofErr w:type="spellEnd"/>
      <w:r>
        <w:t xml:space="preserve"> de diseño </w:t>
      </w:r>
      <w:proofErr w:type="spellStart"/>
      <w:r>
        <w:t>Bootstrap</w:t>
      </w:r>
      <w:proofErr w:type="spellEnd"/>
      <w:r>
        <w:t xml:space="preserve">. Gracias a esta gema </w:t>
      </w:r>
      <w:r w:rsidR="00533CFB">
        <w:t xml:space="preserve">y como se ha dicho en apartados anterior, </w:t>
      </w:r>
      <w:r>
        <w:t>se ha</w:t>
      </w:r>
      <w:r w:rsidR="00533CFB">
        <w:t>n</w:t>
      </w:r>
      <w:r>
        <w:t xml:space="preserve"> podido integrar</w:t>
      </w:r>
      <w:r w:rsidR="00533CFB">
        <w:t xml:space="preserve"> las diferentes hojas de estilo CSS y el diseño </w:t>
      </w:r>
      <w:proofErr w:type="spellStart"/>
      <w:r w:rsidR="00533CFB">
        <w:t>responsive</w:t>
      </w:r>
      <w:proofErr w:type="spellEnd"/>
      <w:r w:rsidR="00533CFB">
        <w:t xml:space="preserve"> con el que cuenta.</w:t>
      </w:r>
    </w:p>
    <w:p w14:paraId="298F4EE4" w14:textId="16463FC9" w:rsidR="00533CFB" w:rsidRDefault="00533CFB" w:rsidP="00533CFB">
      <w:pPr>
        <w:spacing w:before="240"/>
      </w:pPr>
    </w:p>
    <w:p w14:paraId="23A77923" w14:textId="77777777" w:rsidR="000D1ADF" w:rsidRDefault="000D1ADF" w:rsidP="00533CFB">
      <w:pPr>
        <w:spacing w:before="240"/>
      </w:pPr>
    </w:p>
    <w:p w14:paraId="2009CED3" w14:textId="2E368121" w:rsidR="00533CFB" w:rsidRDefault="00F108C7" w:rsidP="00900B7E">
      <w:pPr>
        <w:pStyle w:val="Subttulo"/>
        <w:ind w:firstLine="720"/>
      </w:pPr>
      <w:bookmarkStart w:id="1063" w:name="_Toc505427132"/>
      <w:bookmarkStart w:id="1064" w:name="_Toc505427321"/>
      <w:r>
        <w:lastRenderedPageBreak/>
        <w:t>7.2.2</w:t>
      </w:r>
      <w:r w:rsidR="00533CFB">
        <w:t xml:space="preserve"> </w:t>
      </w:r>
      <w:proofErr w:type="spellStart"/>
      <w:r w:rsidR="00533CFB">
        <w:t>Byebug</w:t>
      </w:r>
      <w:bookmarkEnd w:id="1063"/>
      <w:bookmarkEnd w:id="1064"/>
      <w:proofErr w:type="spellEnd"/>
    </w:p>
    <w:p w14:paraId="4803EF1A" w14:textId="4898BCC7" w:rsidR="00533CFB" w:rsidRDefault="00533CFB" w:rsidP="00900B7E">
      <w:pPr>
        <w:spacing w:before="240"/>
        <w:ind w:firstLine="720"/>
      </w:pPr>
      <w:r>
        <w:t>Esta gema ha jugado un papel importante en el desarrollo de este trabajo fin de grado, y es que esta actúa como un depurador, controlando la ejecución del sistema en todo momento y proporcionando puntos de interrupción a ubicar donde el desarrollador desee, con el objetivo de controlar la traza de ejecución entre las diferentes llamadas del sistema.</w:t>
      </w:r>
    </w:p>
    <w:p w14:paraId="5B4A3323" w14:textId="35EE893B" w:rsidR="00533CFB" w:rsidRDefault="00F108C7" w:rsidP="00900B7E">
      <w:pPr>
        <w:pStyle w:val="Subttulo"/>
        <w:ind w:firstLine="720"/>
      </w:pPr>
      <w:bookmarkStart w:id="1065" w:name="_Toc505427133"/>
      <w:bookmarkStart w:id="1066" w:name="_Toc505427322"/>
      <w:r>
        <w:t>7.2.3</w:t>
      </w:r>
      <w:r w:rsidR="00533CFB">
        <w:t xml:space="preserve"> </w:t>
      </w:r>
      <w:proofErr w:type="spellStart"/>
      <w:r w:rsidR="00533CFB">
        <w:t>jQuery</w:t>
      </w:r>
      <w:bookmarkEnd w:id="1065"/>
      <w:bookmarkEnd w:id="1066"/>
      <w:proofErr w:type="spellEnd"/>
    </w:p>
    <w:p w14:paraId="53ACFAB9" w14:textId="68C2CAAA" w:rsidR="00533CFB" w:rsidRDefault="00533CFB" w:rsidP="00900B7E">
      <w:pPr>
        <w:spacing w:before="240"/>
        <w:ind w:firstLine="720"/>
      </w:pPr>
      <w:r>
        <w:t xml:space="preserve">Esta gema se ha utilizado para importar la biblioteca de </w:t>
      </w:r>
      <w:proofErr w:type="spellStart"/>
      <w:r>
        <w:t>Javascript</w:t>
      </w:r>
      <w:proofErr w:type="spellEnd"/>
      <w:r>
        <w:t xml:space="preserve"> </w:t>
      </w:r>
      <w:proofErr w:type="spellStart"/>
      <w:r>
        <w:t>Jquery</w:t>
      </w:r>
      <w:proofErr w:type="spellEnd"/>
      <w:r>
        <w:t xml:space="preserve">, la cual permite interactuar con los elementos DOM de una página web, el manejo de eventos o agregar la técnica AJAX. Actualmente es la biblioteca más usada de </w:t>
      </w:r>
      <w:proofErr w:type="spellStart"/>
      <w:r>
        <w:t>Javascript</w:t>
      </w:r>
      <w:proofErr w:type="spellEnd"/>
      <w:r>
        <w:t xml:space="preserve"> en la actualidad.</w:t>
      </w:r>
    </w:p>
    <w:p w14:paraId="705D2A44" w14:textId="77587B79" w:rsidR="00533CFB" w:rsidRDefault="00F108C7" w:rsidP="00900B7E">
      <w:pPr>
        <w:pStyle w:val="Subttulo"/>
        <w:ind w:firstLine="720"/>
      </w:pPr>
      <w:bookmarkStart w:id="1067" w:name="_Toc505427134"/>
      <w:bookmarkStart w:id="1068" w:name="_Toc505427323"/>
      <w:r>
        <w:t>7.2.4</w:t>
      </w:r>
      <w:r w:rsidR="007F1C9C">
        <w:t xml:space="preserve"> </w:t>
      </w:r>
      <w:proofErr w:type="spellStart"/>
      <w:r w:rsidR="007F1C9C">
        <w:t>Nested</w:t>
      </w:r>
      <w:proofErr w:type="spellEnd"/>
      <w:r w:rsidR="007F1C9C">
        <w:t xml:space="preserve"> </w:t>
      </w:r>
      <w:proofErr w:type="spellStart"/>
      <w:r w:rsidR="007F1C9C">
        <w:t>forms</w:t>
      </w:r>
      <w:bookmarkEnd w:id="1067"/>
      <w:bookmarkEnd w:id="1068"/>
      <w:proofErr w:type="spellEnd"/>
    </w:p>
    <w:p w14:paraId="72D1A481" w14:textId="551E7FFB" w:rsidR="007F1C9C" w:rsidRDefault="007F1C9C" w:rsidP="00900B7E">
      <w:pPr>
        <w:spacing w:before="240"/>
        <w:ind w:firstLine="720"/>
      </w:pPr>
      <w:r>
        <w:t xml:space="preserve">Esta gema se ha incluido en el sistema para la utilización de formularios anidados, los cuales se trabajan con modelos </w:t>
      </w:r>
      <w:proofErr w:type="gramStart"/>
      <w:r>
        <w:t>relacionados  y</w:t>
      </w:r>
      <w:proofErr w:type="gramEnd"/>
      <w:r>
        <w:t xml:space="preserve"> generan una mejor experiencia de usuario, ya que se podrán integrar formularios de un modelo específico dentro del formulario otro modelo diferente en el caso de estar relacionados.</w:t>
      </w:r>
    </w:p>
    <w:p w14:paraId="0E2097A1" w14:textId="03B172D7" w:rsidR="007F1C9C" w:rsidRDefault="00F108C7" w:rsidP="00900B7E">
      <w:pPr>
        <w:pStyle w:val="Subttulo"/>
        <w:ind w:firstLine="720"/>
      </w:pPr>
      <w:bookmarkStart w:id="1069" w:name="_Toc505427135"/>
      <w:bookmarkStart w:id="1070" w:name="_Toc505427324"/>
      <w:r>
        <w:t>7.2.5</w:t>
      </w:r>
      <w:r w:rsidR="007F1C9C">
        <w:t xml:space="preserve"> Paranoia</w:t>
      </w:r>
      <w:bookmarkEnd w:id="1069"/>
      <w:bookmarkEnd w:id="1070"/>
    </w:p>
    <w:p w14:paraId="08744BE8" w14:textId="0264E394" w:rsidR="00900B7E" w:rsidRDefault="007F1C9C" w:rsidP="00900B7E">
      <w:pPr>
        <w:spacing w:before="240"/>
        <w:ind w:firstLine="720"/>
      </w:pPr>
      <w:r>
        <w:t xml:space="preserve">Esta gema permite almacenar aquellos objetos eliminados del sistema haciéndolos invisibles, de tal forma </w:t>
      </w:r>
      <w:proofErr w:type="gramStart"/>
      <w:r>
        <w:t>que</w:t>
      </w:r>
      <w:proofErr w:type="gramEnd"/>
      <w:r>
        <w:t xml:space="preserve"> si se produce el borrado de un objeto de forma inintencionada, este objeto seguirá en la base de datos con toda su información.</w:t>
      </w:r>
    </w:p>
    <w:p w14:paraId="6E56E2B8" w14:textId="4DBBFECD" w:rsidR="007B379E" w:rsidRDefault="00F108C7" w:rsidP="00900B7E">
      <w:pPr>
        <w:pStyle w:val="Subttulo"/>
        <w:ind w:firstLine="720"/>
      </w:pPr>
      <w:bookmarkStart w:id="1071" w:name="_Toc505427136"/>
      <w:bookmarkStart w:id="1072" w:name="_Toc505427325"/>
      <w:r>
        <w:t>7.2.6</w:t>
      </w:r>
      <w:r w:rsidR="007B379E">
        <w:t xml:space="preserve"> </w:t>
      </w:r>
      <w:proofErr w:type="spellStart"/>
      <w:r w:rsidR="007B379E">
        <w:t>PostgreSQL</w:t>
      </w:r>
      <w:bookmarkEnd w:id="1071"/>
      <w:bookmarkEnd w:id="1072"/>
      <w:proofErr w:type="spellEnd"/>
    </w:p>
    <w:p w14:paraId="164490F3" w14:textId="5D02DC38" w:rsidR="007B379E" w:rsidRDefault="007B379E" w:rsidP="00900B7E">
      <w:pPr>
        <w:spacing w:before="240"/>
        <w:ind w:firstLine="720"/>
      </w:pPr>
      <w:r>
        <w:t xml:space="preserve">Esta gema sirve para establecer la conexión entre la aplicación web y </w:t>
      </w:r>
      <w:proofErr w:type="spellStart"/>
      <w:r>
        <w:t>nuesta</w:t>
      </w:r>
      <w:proofErr w:type="spellEnd"/>
      <w:r>
        <w:t xml:space="preserve"> base de datos </w:t>
      </w:r>
      <w:proofErr w:type="spellStart"/>
      <w:r>
        <w:t>PostgreSQL</w:t>
      </w:r>
      <w:proofErr w:type="spellEnd"/>
      <w:r>
        <w:t>.</w:t>
      </w:r>
    </w:p>
    <w:p w14:paraId="7090AC7D" w14:textId="77777777" w:rsidR="00900B7E" w:rsidRDefault="00900B7E" w:rsidP="00900B7E">
      <w:pPr>
        <w:spacing w:before="240"/>
        <w:ind w:firstLine="720"/>
      </w:pPr>
    </w:p>
    <w:p w14:paraId="793633DD" w14:textId="77777777" w:rsidR="00900B7E" w:rsidRDefault="00900B7E" w:rsidP="00900B7E">
      <w:pPr>
        <w:spacing w:before="240"/>
        <w:ind w:firstLine="720"/>
      </w:pPr>
    </w:p>
    <w:p w14:paraId="2941813E" w14:textId="1B0F3A4F" w:rsidR="007F1C9C" w:rsidRDefault="00F108C7" w:rsidP="00900B7E">
      <w:pPr>
        <w:pStyle w:val="Subttulo"/>
        <w:ind w:firstLine="720"/>
      </w:pPr>
      <w:bookmarkStart w:id="1073" w:name="_Toc505427137"/>
      <w:bookmarkStart w:id="1074" w:name="_Toc505427326"/>
      <w:r>
        <w:lastRenderedPageBreak/>
        <w:t>7.2.7</w:t>
      </w:r>
      <w:r w:rsidR="007F1C9C">
        <w:t xml:space="preserve"> </w:t>
      </w:r>
      <w:proofErr w:type="spellStart"/>
      <w:r w:rsidR="007F1C9C">
        <w:t>PostgreSQL</w:t>
      </w:r>
      <w:proofErr w:type="spellEnd"/>
      <w:r w:rsidR="007F1C9C">
        <w:t xml:space="preserve"> </w:t>
      </w:r>
      <w:proofErr w:type="spellStart"/>
      <w:r w:rsidR="007F1C9C">
        <w:t>Search</w:t>
      </w:r>
      <w:bookmarkEnd w:id="1073"/>
      <w:bookmarkEnd w:id="1074"/>
      <w:proofErr w:type="spellEnd"/>
    </w:p>
    <w:p w14:paraId="3DBF6ADB" w14:textId="61994B05" w:rsidR="007F1C9C" w:rsidRDefault="007F1C9C" w:rsidP="007F1C9C">
      <w:pPr>
        <w:spacing w:before="240"/>
      </w:pPr>
      <w:r>
        <w:t>Esta gema se ha implementado para la creación de los buscadores en las páginas de Estudiantes, Empresas y Ofertas de la aplicación. Esta gema hace las búsquedas dentro de la base de datos</w:t>
      </w:r>
      <w:r w:rsidR="007B379E">
        <w:t xml:space="preserve"> </w:t>
      </w:r>
      <w:proofErr w:type="spellStart"/>
      <w:r w:rsidR="007B379E">
        <w:t>PostgreSQL</w:t>
      </w:r>
      <w:proofErr w:type="spellEnd"/>
      <w:r>
        <w:t xml:space="preserve"> más fáciles y sencillas.</w:t>
      </w:r>
    </w:p>
    <w:p w14:paraId="37A409E7" w14:textId="032D49C9" w:rsidR="007B379E" w:rsidRDefault="00F108C7" w:rsidP="00900B7E">
      <w:pPr>
        <w:pStyle w:val="Subttulo"/>
        <w:ind w:firstLine="720"/>
      </w:pPr>
      <w:bookmarkStart w:id="1075" w:name="_Toc505427138"/>
      <w:bookmarkStart w:id="1076" w:name="_Toc505427327"/>
      <w:r>
        <w:t>7.2.8</w:t>
      </w:r>
      <w:r w:rsidR="007B379E">
        <w:t xml:space="preserve"> </w:t>
      </w:r>
      <w:proofErr w:type="spellStart"/>
      <w:r w:rsidR="007B379E">
        <w:t>RailRoady</w:t>
      </w:r>
      <w:bookmarkEnd w:id="1075"/>
      <w:bookmarkEnd w:id="1076"/>
      <w:proofErr w:type="spellEnd"/>
    </w:p>
    <w:p w14:paraId="3F575B89" w14:textId="0AE87168" w:rsidR="007B379E" w:rsidRDefault="007B379E" w:rsidP="00900B7E">
      <w:pPr>
        <w:spacing w:before="240"/>
        <w:ind w:firstLine="720"/>
      </w:pPr>
      <w:r>
        <w:t>Esta gema se ha utilizado para la generación de diagramas UML de los modelos y controladores de la aplicación.</w:t>
      </w:r>
    </w:p>
    <w:p w14:paraId="21A55936" w14:textId="76BC41B9" w:rsidR="007B379E" w:rsidRDefault="00A3689A" w:rsidP="00900B7E">
      <w:pPr>
        <w:pStyle w:val="Subttulo"/>
        <w:ind w:firstLine="720"/>
      </w:pPr>
      <w:bookmarkStart w:id="1077" w:name="_Toc505427139"/>
      <w:bookmarkStart w:id="1078" w:name="_Toc505427328"/>
      <w:r>
        <w:t>7.2.9</w:t>
      </w:r>
      <w:r w:rsidR="007B379E">
        <w:t xml:space="preserve"> </w:t>
      </w:r>
      <w:proofErr w:type="spellStart"/>
      <w:r w:rsidR="007B379E">
        <w:t>Rspec</w:t>
      </w:r>
      <w:bookmarkEnd w:id="1077"/>
      <w:bookmarkEnd w:id="1078"/>
      <w:proofErr w:type="spellEnd"/>
    </w:p>
    <w:p w14:paraId="6FC6022B" w14:textId="3F99EDE1" w:rsidR="007B379E" w:rsidRDefault="00E7277B" w:rsidP="00900B7E">
      <w:pPr>
        <w:spacing w:before="240"/>
        <w:ind w:firstLine="720"/>
      </w:pPr>
      <w:r>
        <w:t>Como hemos explicado detalladamente</w:t>
      </w:r>
      <w:r w:rsidR="007B379E">
        <w:t xml:space="preserve"> EN EL APARTADO DE PRUEBAS UNITARIAS, esta gema se ha </w:t>
      </w:r>
      <w:proofErr w:type="spellStart"/>
      <w:r w:rsidR="007B379E">
        <w:t>utlizado</w:t>
      </w:r>
      <w:proofErr w:type="spellEnd"/>
      <w:r w:rsidR="007B379E">
        <w:t xml:space="preserve"> para la realización de pruebas unitarias en los diferentes modelos más importantes de la aplicación.</w:t>
      </w:r>
    </w:p>
    <w:p w14:paraId="0F47A290" w14:textId="5F1B0AAA" w:rsidR="00E7277B" w:rsidRDefault="00A3689A" w:rsidP="00900B7E">
      <w:pPr>
        <w:pStyle w:val="Subttulo"/>
        <w:ind w:firstLine="720"/>
      </w:pPr>
      <w:bookmarkStart w:id="1079" w:name="_Toc505427140"/>
      <w:bookmarkStart w:id="1080" w:name="_Toc505427329"/>
      <w:r>
        <w:t>7.2.10</w:t>
      </w:r>
      <w:r w:rsidR="00E7277B">
        <w:t xml:space="preserve"> </w:t>
      </w:r>
      <w:proofErr w:type="spellStart"/>
      <w:r w:rsidR="00E7277B">
        <w:t>Will_paginate</w:t>
      </w:r>
      <w:bookmarkEnd w:id="1079"/>
      <w:bookmarkEnd w:id="1080"/>
      <w:proofErr w:type="spellEnd"/>
    </w:p>
    <w:p w14:paraId="01F2ECDA" w14:textId="163E9AAE" w:rsidR="00BC0D7B" w:rsidRDefault="00E7277B" w:rsidP="00900B7E">
      <w:pPr>
        <w:spacing w:before="240"/>
        <w:ind w:firstLine="720"/>
      </w:pPr>
      <w:r>
        <w:t>Esta gema proporciona una API para desarrollar la paginación de objetos en nuestra aplicación web, tanto en las vistas como en los controladores.</w:t>
      </w:r>
    </w:p>
    <w:p w14:paraId="5EEE7BF3" w14:textId="77777777" w:rsidR="00A3689A" w:rsidRDefault="00A3689A" w:rsidP="008813F3">
      <w:pPr>
        <w:spacing w:before="240"/>
      </w:pPr>
    </w:p>
    <w:p w14:paraId="60F2F17C" w14:textId="6248DDF2" w:rsidR="00F30BDA" w:rsidRDefault="00A3689A" w:rsidP="00900B7E">
      <w:pPr>
        <w:pStyle w:val="Ttulo"/>
      </w:pPr>
      <w:bookmarkStart w:id="1081" w:name="_Toc505427141"/>
      <w:bookmarkStart w:id="1082" w:name="_Toc505427330"/>
      <w:r>
        <w:t xml:space="preserve">7.3 </w:t>
      </w:r>
      <w:r w:rsidR="00F5571D">
        <w:t>Manual de instalación y ejecución</w:t>
      </w:r>
      <w:bookmarkEnd w:id="1081"/>
      <w:bookmarkEnd w:id="1082"/>
    </w:p>
    <w:p w14:paraId="7CC3E9F3" w14:textId="38D7C633" w:rsidR="00E7277B" w:rsidRDefault="00E7277B" w:rsidP="00900B7E">
      <w:pPr>
        <w:spacing w:before="240"/>
        <w:ind w:firstLine="720"/>
      </w:pPr>
      <w:r>
        <w:t xml:space="preserve">En primer lugar y como mencionamos en el apartado XX, el desarrollo de esta aplicación web se ha realizado sobre una distribución Linux, concretamente en Ubuntu 14.04 LTS, por </w:t>
      </w:r>
      <w:proofErr w:type="gramStart"/>
      <w:r>
        <w:t>tanto</w:t>
      </w:r>
      <w:proofErr w:type="gramEnd"/>
      <w:r>
        <w:t xml:space="preserve"> la instalación del entorno de trabajo se desarrollará sobre esta distribución.</w:t>
      </w:r>
    </w:p>
    <w:p w14:paraId="6ECDA5D1" w14:textId="77777777" w:rsidR="000D1ADF" w:rsidRDefault="000D1ADF" w:rsidP="00900B7E">
      <w:pPr>
        <w:spacing w:before="240"/>
        <w:ind w:firstLine="720"/>
      </w:pPr>
    </w:p>
    <w:p w14:paraId="737B58B0" w14:textId="77777777" w:rsidR="00515917" w:rsidRDefault="00515917" w:rsidP="00900B7E">
      <w:pPr>
        <w:spacing w:before="240"/>
        <w:ind w:firstLine="720"/>
      </w:pPr>
    </w:p>
    <w:p w14:paraId="16A0FB5C" w14:textId="1EA8C778" w:rsidR="00E7277B" w:rsidRDefault="00A3689A" w:rsidP="00900B7E">
      <w:pPr>
        <w:pStyle w:val="Subttulo"/>
        <w:ind w:firstLine="720"/>
      </w:pPr>
      <w:bookmarkStart w:id="1083" w:name="_Toc505427142"/>
      <w:bookmarkStart w:id="1084" w:name="_Toc505427331"/>
      <w:r>
        <w:t>7.3.1</w:t>
      </w:r>
      <w:r w:rsidR="00E7277B">
        <w:t xml:space="preserve"> </w:t>
      </w:r>
      <w:r w:rsidR="00F5571D">
        <w:t>Base de datos</w:t>
      </w:r>
      <w:bookmarkEnd w:id="1083"/>
      <w:bookmarkEnd w:id="1084"/>
    </w:p>
    <w:p w14:paraId="4C84E7A9" w14:textId="28AE426E" w:rsidR="00E7277B" w:rsidRDefault="00E7277B" w:rsidP="00900B7E">
      <w:pPr>
        <w:spacing w:before="240"/>
        <w:ind w:firstLine="720"/>
      </w:pPr>
      <w:r>
        <w:lastRenderedPageBreak/>
        <w:t xml:space="preserve">En primer </w:t>
      </w:r>
      <w:proofErr w:type="gramStart"/>
      <w:r>
        <w:t>lugar</w:t>
      </w:r>
      <w:proofErr w:type="gramEnd"/>
      <w:r>
        <w:t xml:space="preserve"> instalaremos </w:t>
      </w:r>
      <w:r w:rsidR="00B566EF">
        <w:t xml:space="preserve">el sistema de bases de datos </w:t>
      </w:r>
      <w:proofErr w:type="spellStart"/>
      <w:r w:rsidR="00B566EF">
        <w:t>PostgreSQL</w:t>
      </w:r>
      <w:proofErr w:type="spellEnd"/>
      <w:r w:rsidR="00B566EF">
        <w:t xml:space="preserve"> y la herramienta pgAdmin</w:t>
      </w:r>
      <w:r w:rsidR="00071CC5">
        <w:t>3</w:t>
      </w:r>
      <w:r w:rsidR="00B566EF">
        <w:t>, con la que podremos gestionar gráficamente sus bases de datos.</w:t>
      </w:r>
      <w:r w:rsidR="00A81E89">
        <w:t xml:space="preserve"> En la consola de comandos como </w:t>
      </w:r>
      <w:proofErr w:type="spellStart"/>
      <w:r w:rsidR="00A81E89">
        <w:t>super</w:t>
      </w:r>
      <w:proofErr w:type="spellEnd"/>
      <w:r w:rsidR="00071CC5">
        <w:t>-</w:t>
      </w:r>
      <w:r w:rsidR="00A81E89">
        <w:t>usuario debemos introducir las siguientes líneas y ejecutarlas:</w:t>
      </w:r>
    </w:p>
    <w:p w14:paraId="3A83B2EE" w14:textId="77777777" w:rsidR="00A81E89" w:rsidRDefault="00A81E89" w:rsidP="00A81E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update</w:t>
      </w:r>
    </w:p>
    <w:p w14:paraId="71A26ED6" w14:textId="697438A3" w:rsidR="00A81E89" w:rsidRPr="00A81E89" w:rsidRDefault="00A81E89" w:rsidP="00A81E89">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install </w:t>
      </w:r>
      <w:proofErr w:type="spellStart"/>
      <w:r>
        <w:rPr>
          <w:rFonts w:ascii="Courier New" w:hAnsi="Courier New" w:cs="Courier New"/>
          <w:color w:val="000000"/>
          <w:sz w:val="20"/>
          <w:highlight w:val="white"/>
          <w:lang w:val="en-GB" w:eastAsia="en-GB"/>
        </w:rPr>
        <w:t>postgresql</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postgresql-contrib</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libpq</w:t>
      </w:r>
      <w:proofErr w:type="spellEnd"/>
      <w:r>
        <w:rPr>
          <w:rFonts w:ascii="Courier New" w:hAnsi="Courier New" w:cs="Courier New"/>
          <w:color w:val="000000"/>
          <w:sz w:val="20"/>
          <w:highlight w:val="white"/>
          <w:lang w:val="en-GB" w:eastAsia="en-GB"/>
        </w:rPr>
        <w:t>-dev</w:t>
      </w:r>
    </w:p>
    <w:p w14:paraId="2620569B" w14:textId="39BA5D21" w:rsidR="00071CC5" w:rsidRDefault="00A81E89" w:rsidP="00900B7E">
      <w:pPr>
        <w:spacing w:before="240"/>
        <w:ind w:firstLine="720"/>
      </w:pPr>
      <w:r w:rsidRPr="00A81E89">
        <w:t xml:space="preserve">Una vez instalado </w:t>
      </w:r>
      <w:proofErr w:type="spellStart"/>
      <w:r w:rsidRPr="00A81E89">
        <w:t>PostgreSQL</w:t>
      </w:r>
      <w:proofErr w:type="spellEnd"/>
      <w:r w:rsidRPr="00A81E89">
        <w:t xml:space="preserve">, arrancamos en su consola de </w:t>
      </w:r>
      <w:r w:rsidR="00071CC5" w:rsidRPr="00A81E89">
        <w:t>comandos</w:t>
      </w:r>
      <w:r w:rsidR="00071CC5">
        <w:t xml:space="preserve"> y configuramos la contraseña para nuestro usuario de </w:t>
      </w:r>
      <w:proofErr w:type="spellStart"/>
      <w:r w:rsidR="00071CC5">
        <w:t>postgres</w:t>
      </w:r>
      <w:proofErr w:type="spellEnd"/>
      <w:r w:rsidR="00071CC5">
        <w:t>, en este caso llamado ‘</w:t>
      </w:r>
      <w:proofErr w:type="spellStart"/>
      <w:r w:rsidR="00071CC5">
        <w:t>postgresql</w:t>
      </w:r>
      <w:proofErr w:type="spellEnd"/>
      <w:r w:rsidR="00071CC5">
        <w:t>’:</w:t>
      </w:r>
    </w:p>
    <w:p w14:paraId="54CBB6F8"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w:t>
      </w:r>
      <w:r w:rsidRPr="00A9290F">
        <w:rPr>
          <w:rFonts w:ascii="Courier New" w:hAnsi="Courier New" w:cs="Courier New"/>
          <w:color w:val="000000"/>
          <w:sz w:val="20"/>
          <w:highlight w:val="white"/>
          <w:lang w:val="es-ES_tradnl" w:eastAsia="en-GB"/>
        </w:rPr>
        <w:t xml:space="preserve"> sudo -u </w:t>
      </w:r>
      <w:proofErr w:type="spellStart"/>
      <w:r w:rsidRPr="00A9290F">
        <w:rPr>
          <w:rFonts w:ascii="Courier New" w:hAnsi="Courier New" w:cs="Courier New"/>
          <w:color w:val="000000"/>
          <w:sz w:val="20"/>
          <w:highlight w:val="white"/>
          <w:lang w:val="es-ES_tradnl" w:eastAsia="en-GB"/>
        </w:rPr>
        <w:t>postgres</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psql</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postgres</w:t>
      </w:r>
      <w:proofErr w:type="spellEnd"/>
    </w:p>
    <w:p w14:paraId="26372BE6"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proofErr w:type="spellStart"/>
      <w:r w:rsidRPr="00A9290F">
        <w:rPr>
          <w:rFonts w:ascii="Courier New" w:hAnsi="Courier New" w:cs="Courier New"/>
          <w:color w:val="0080FF"/>
          <w:sz w:val="20"/>
          <w:highlight w:val="white"/>
          <w:lang w:val="es-ES_tradnl" w:eastAsia="en-GB"/>
        </w:rPr>
        <w:t>postgres</w:t>
      </w:r>
      <w:proofErr w:type="spellEnd"/>
      <w:r w:rsidRPr="00A9290F">
        <w:rPr>
          <w:rFonts w:ascii="Courier New" w:hAnsi="Courier New" w:cs="Courier New"/>
          <w:b/>
          <w:bCs/>
          <w:color w:val="FF0000"/>
          <w:sz w:val="20"/>
          <w:highlight w:val="white"/>
          <w:lang w:val="es-ES_tradnl" w:eastAsia="en-GB"/>
        </w:rPr>
        <w:t>=</w:t>
      </w:r>
      <w:r w:rsidRPr="00A9290F">
        <w:rPr>
          <w:rFonts w:ascii="Courier New" w:hAnsi="Courier New" w:cs="Courier New"/>
          <w:color w:val="000000"/>
          <w:sz w:val="20"/>
          <w:highlight w:val="white"/>
          <w:lang w:val="es-ES_tradnl" w:eastAsia="en-GB"/>
        </w:rPr>
        <w:t># \</w:t>
      </w:r>
      <w:proofErr w:type="spellStart"/>
      <w:r w:rsidRPr="00A9290F">
        <w:rPr>
          <w:rFonts w:ascii="Courier New" w:hAnsi="Courier New" w:cs="Courier New"/>
          <w:color w:val="000000"/>
          <w:sz w:val="20"/>
          <w:highlight w:val="white"/>
          <w:lang w:val="es-ES_tradnl" w:eastAsia="en-GB"/>
        </w:rPr>
        <w:t>password</w:t>
      </w:r>
      <w:proofErr w:type="spellEnd"/>
      <w:r w:rsidRPr="00A9290F">
        <w:rPr>
          <w:rFonts w:ascii="Courier New" w:hAnsi="Courier New" w:cs="Courier New"/>
          <w:color w:val="000000"/>
          <w:sz w:val="20"/>
          <w:highlight w:val="white"/>
          <w:lang w:val="es-ES_tradnl" w:eastAsia="en-GB"/>
        </w:rPr>
        <w:t xml:space="preserve"> </w:t>
      </w:r>
      <w:proofErr w:type="spellStart"/>
      <w:r w:rsidRPr="00A9290F">
        <w:rPr>
          <w:rFonts w:ascii="Courier New" w:hAnsi="Courier New" w:cs="Courier New"/>
          <w:color w:val="000000"/>
          <w:sz w:val="20"/>
          <w:highlight w:val="white"/>
          <w:lang w:val="es-ES_tradnl" w:eastAsia="en-GB"/>
        </w:rPr>
        <w:t>postgres</w:t>
      </w:r>
      <w:proofErr w:type="spellEnd"/>
      <w:r w:rsidRPr="00A9290F">
        <w:rPr>
          <w:rFonts w:ascii="Courier New" w:hAnsi="Courier New" w:cs="Courier New"/>
          <w:color w:val="000000"/>
          <w:sz w:val="20"/>
          <w:highlight w:val="white"/>
          <w:lang w:val="es-ES_tradnl" w:eastAsia="en-GB"/>
        </w:rPr>
        <w:t xml:space="preserve"> </w:t>
      </w:r>
    </w:p>
    <w:p w14:paraId="2D9BEE4C" w14:textId="77777777" w:rsidR="00071CC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Enter</w:t>
      </w:r>
      <w:r>
        <w:rPr>
          <w:rFonts w:ascii="Courier New" w:hAnsi="Courier New" w:cs="Courier New"/>
          <w:color w:val="000000"/>
          <w:sz w:val="20"/>
          <w:highlight w:val="white"/>
          <w:lang w:val="en-GB" w:eastAsia="en-GB"/>
        </w:rPr>
        <w:t xml:space="preserve"> new password: </w:t>
      </w:r>
    </w:p>
    <w:p w14:paraId="749EA3EF" w14:textId="17E4A5D3" w:rsidR="00B566EF" w:rsidRPr="00C04C8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Enter</w:t>
      </w:r>
      <w:r w:rsidRPr="00C04C85">
        <w:rPr>
          <w:rFonts w:ascii="Courier New" w:hAnsi="Courier New" w:cs="Courier New"/>
          <w:color w:val="000000"/>
          <w:sz w:val="20"/>
          <w:highlight w:val="white"/>
          <w:lang w:val="en-GB" w:eastAsia="en-GB"/>
        </w:rPr>
        <w:t xml:space="preserve"> it again: </w:t>
      </w:r>
      <w:r w:rsidRPr="00C04C85">
        <w:rPr>
          <w:rFonts w:ascii="Courier New" w:hAnsi="Courier New" w:cs="Courier New"/>
          <w:color w:val="000000"/>
          <w:sz w:val="20"/>
          <w:highlight w:val="white"/>
          <w:lang w:val="en-GB" w:eastAsia="en-GB"/>
        </w:rPr>
        <w:br/>
      </w:r>
      <w:proofErr w:type="spellStart"/>
      <w:r w:rsidRPr="00C04C85">
        <w:rPr>
          <w:rFonts w:ascii="Courier New" w:hAnsi="Courier New" w:cs="Courier New"/>
          <w:color w:val="0080FF"/>
          <w:sz w:val="20"/>
          <w:highlight w:val="white"/>
          <w:lang w:val="en-GB" w:eastAsia="en-GB"/>
        </w:rPr>
        <w:t>postgres</w:t>
      </w:r>
      <w:proofErr w:type="spellEnd"/>
      <w:r w:rsidRPr="00C04C85">
        <w:rPr>
          <w:rFonts w:ascii="Courier New" w:hAnsi="Courier New" w:cs="Courier New"/>
          <w:b/>
          <w:bCs/>
          <w:color w:val="FF0000"/>
          <w:sz w:val="20"/>
          <w:highlight w:val="white"/>
          <w:lang w:val="en-GB" w:eastAsia="en-GB"/>
        </w:rPr>
        <w:t>=</w:t>
      </w:r>
      <w:r w:rsidRPr="00C04C85">
        <w:rPr>
          <w:rFonts w:ascii="Courier New" w:hAnsi="Courier New" w:cs="Courier New"/>
          <w:color w:val="000000"/>
          <w:sz w:val="20"/>
          <w:highlight w:val="white"/>
          <w:lang w:val="en-GB" w:eastAsia="en-GB"/>
        </w:rPr>
        <w:t># \q</w:t>
      </w:r>
      <w:r w:rsidR="00A81E89" w:rsidRPr="00C04C85">
        <w:rPr>
          <w:lang w:val="en-GB"/>
        </w:rPr>
        <w:t xml:space="preserve"> </w:t>
      </w:r>
    </w:p>
    <w:p w14:paraId="751FCAF5" w14:textId="3C230717" w:rsidR="00B566EF" w:rsidRDefault="00071CC5" w:rsidP="00900B7E">
      <w:pPr>
        <w:spacing w:before="240"/>
        <w:ind w:firstLine="720"/>
      </w:pPr>
      <w:r>
        <w:t xml:space="preserve">Una vez configurado nuestro usuario de </w:t>
      </w:r>
      <w:proofErr w:type="spellStart"/>
      <w:r>
        <w:t>postgres</w:t>
      </w:r>
      <w:proofErr w:type="spellEnd"/>
      <w:r>
        <w:t>, instalamos pgAdmin3:</w:t>
      </w:r>
    </w:p>
    <w:p w14:paraId="3D938DC9" w14:textId="3B0B50AE" w:rsidR="00071CC5" w:rsidRPr="00FA241C" w:rsidRDefault="00071CC5" w:rsidP="00071CC5">
      <w:pPr>
        <w:pBdr>
          <w:top w:val="single" w:sz="4" w:space="1" w:color="auto"/>
          <w:left w:val="single" w:sz="4" w:space="4" w:color="auto"/>
          <w:bottom w:val="single" w:sz="4" w:space="1" w:color="auto"/>
          <w:right w:val="single" w:sz="4" w:space="4" w:color="auto"/>
        </w:pBdr>
        <w:spacing w:before="240"/>
        <w:rPr>
          <w:lang w:val="en-GB"/>
        </w:rPr>
      </w:pPr>
      <w:r w:rsidRPr="00FA241C">
        <w:rPr>
          <w:rFonts w:ascii="Courier New" w:hAnsi="Courier New" w:cs="Courier New"/>
          <w:color w:val="0080FF"/>
          <w:sz w:val="20"/>
          <w:highlight w:val="white"/>
          <w:lang w:val="en-GB" w:eastAsia="en-GB"/>
        </w:rPr>
        <w:t>$</w:t>
      </w:r>
      <w:r w:rsidRPr="00FA241C">
        <w:rPr>
          <w:rFonts w:ascii="Courier New" w:hAnsi="Courier New" w:cs="Courier New"/>
          <w:color w:val="000000"/>
          <w:sz w:val="20"/>
          <w:highlight w:val="white"/>
          <w:lang w:val="en-GB" w:eastAsia="en-GB"/>
        </w:rPr>
        <w:t xml:space="preserve"> </w:t>
      </w:r>
      <w:proofErr w:type="spellStart"/>
      <w:r w:rsidRPr="00FA241C">
        <w:rPr>
          <w:rFonts w:ascii="Courier New" w:hAnsi="Courier New" w:cs="Courier New"/>
          <w:color w:val="000000"/>
          <w:sz w:val="20"/>
          <w:highlight w:val="white"/>
          <w:lang w:val="en-GB" w:eastAsia="en-GB"/>
        </w:rPr>
        <w:t>sudo</w:t>
      </w:r>
      <w:proofErr w:type="spellEnd"/>
      <w:r w:rsidRPr="00FA241C">
        <w:rPr>
          <w:rFonts w:ascii="Courier New" w:hAnsi="Courier New" w:cs="Courier New"/>
          <w:color w:val="000000"/>
          <w:sz w:val="20"/>
          <w:highlight w:val="white"/>
          <w:lang w:val="en-GB" w:eastAsia="en-GB"/>
        </w:rPr>
        <w:t xml:space="preserve"> apt-get install pgadmin3</w:t>
      </w:r>
    </w:p>
    <w:p w14:paraId="6CF2CB80" w14:textId="77777777" w:rsidR="00071CC5" w:rsidRPr="00FA241C" w:rsidRDefault="00071CC5" w:rsidP="008813F3">
      <w:pPr>
        <w:spacing w:before="240"/>
        <w:rPr>
          <w:lang w:val="en-GB"/>
        </w:rPr>
      </w:pPr>
    </w:p>
    <w:p w14:paraId="48DB5AD5" w14:textId="7FE4A63B" w:rsidR="00E7277B" w:rsidRPr="00FA241C" w:rsidRDefault="00A3689A" w:rsidP="00900B7E">
      <w:pPr>
        <w:pStyle w:val="Subttulo"/>
        <w:ind w:firstLine="720"/>
        <w:rPr>
          <w:lang w:val="en-GB"/>
        </w:rPr>
      </w:pPr>
      <w:bookmarkStart w:id="1085" w:name="_Toc505427143"/>
      <w:bookmarkStart w:id="1086" w:name="_Toc505427332"/>
      <w:r w:rsidRPr="00FA241C">
        <w:rPr>
          <w:lang w:val="en-GB"/>
        </w:rPr>
        <w:t>7.3.2</w:t>
      </w:r>
      <w:r w:rsidR="00900B7E" w:rsidRPr="00FA241C">
        <w:rPr>
          <w:lang w:val="en-GB"/>
        </w:rPr>
        <w:t xml:space="preserve"> </w:t>
      </w:r>
      <w:r w:rsidR="00F5571D" w:rsidRPr="00FA241C">
        <w:rPr>
          <w:lang w:val="en-GB"/>
        </w:rPr>
        <w:t>Ruby Version Manager</w:t>
      </w:r>
      <w:bookmarkEnd w:id="1085"/>
      <w:bookmarkEnd w:id="1086"/>
    </w:p>
    <w:p w14:paraId="7E946588" w14:textId="27E24E7D" w:rsidR="00172BFD" w:rsidRDefault="00071CC5" w:rsidP="00900B7E">
      <w:pPr>
        <w:spacing w:before="240"/>
        <w:ind w:firstLine="720"/>
      </w:pPr>
      <w:r>
        <w:t xml:space="preserve">Una vez completada la instalación de </w:t>
      </w:r>
      <w:proofErr w:type="spellStart"/>
      <w:r>
        <w:t>PostgreSQL</w:t>
      </w:r>
      <w:proofErr w:type="spellEnd"/>
      <w:r>
        <w:t xml:space="preserve"> y pgAdmin3, procederemos a instalar el </w:t>
      </w:r>
      <w:proofErr w:type="spellStart"/>
      <w:r>
        <w:t>framework</w:t>
      </w:r>
      <w:proofErr w:type="spellEnd"/>
      <w:r>
        <w:t xml:space="preserve"> Ruby </w:t>
      </w:r>
      <w:proofErr w:type="spellStart"/>
      <w:r>
        <w:t>on</w:t>
      </w:r>
      <w:proofErr w:type="spellEnd"/>
      <w:r>
        <w:t xml:space="preserve"> </w:t>
      </w:r>
      <w:proofErr w:type="spellStart"/>
      <w:r>
        <w:t>Rails</w:t>
      </w:r>
      <w:proofErr w:type="spellEnd"/>
      <w:r>
        <w:t xml:space="preserve">. Una de las ventajas por las que se caracteriza la instalación de este </w:t>
      </w:r>
      <w:proofErr w:type="spellStart"/>
      <w:r>
        <w:t>framework</w:t>
      </w:r>
      <w:proofErr w:type="spellEnd"/>
      <w:r>
        <w:t xml:space="preserve"> es la rapidez con que se puede hacer, ya que utilizando ‘Ruby </w:t>
      </w:r>
      <w:proofErr w:type="spellStart"/>
      <w:r>
        <w:t>Version</w:t>
      </w:r>
      <w:proofErr w:type="spellEnd"/>
      <w:r>
        <w:t xml:space="preserve"> Manager (RVM)’ podremos realizar la instalación de Ruby </w:t>
      </w:r>
      <w:proofErr w:type="spellStart"/>
      <w:r>
        <w:t>on</w:t>
      </w:r>
      <w:proofErr w:type="spellEnd"/>
      <w:r>
        <w:t xml:space="preserve"> </w:t>
      </w:r>
      <w:proofErr w:type="spellStart"/>
      <w:r>
        <w:t>rails</w:t>
      </w:r>
      <w:proofErr w:type="spellEnd"/>
      <w:r>
        <w:t xml:space="preserve"> de manera sencilla.</w:t>
      </w:r>
      <w:r w:rsidR="00172BFD">
        <w:t xml:space="preserve"> RVM actúa como un gestor de versiones que </w:t>
      </w:r>
      <w:r w:rsidR="00172BFD" w:rsidRPr="00172BFD">
        <w:t xml:space="preserve">te permite instalar y mantener varias versiones de </w:t>
      </w:r>
      <w:proofErr w:type="spellStart"/>
      <w:r w:rsidR="00172BFD" w:rsidRPr="00172BFD">
        <w:t>ruby</w:t>
      </w:r>
      <w:proofErr w:type="spellEnd"/>
      <w:r w:rsidR="00172BFD" w:rsidRPr="00172BFD">
        <w:t xml:space="preserve"> a la vez</w:t>
      </w:r>
      <w:r w:rsidR="00172BFD">
        <w:t xml:space="preserve">. A </w:t>
      </w:r>
      <w:proofErr w:type="gramStart"/>
      <w:r w:rsidR="00172BFD">
        <w:t>continuación</w:t>
      </w:r>
      <w:proofErr w:type="gramEnd"/>
      <w:r w:rsidR="00172BFD">
        <w:t xml:space="preserve"> se detallan los pasos:</w:t>
      </w:r>
    </w:p>
    <w:p w14:paraId="6D351137" w14:textId="0F3B086B" w:rsidR="00172BFD" w:rsidRDefault="00172BFD" w:rsidP="00900B7E">
      <w:pPr>
        <w:spacing w:before="240"/>
        <w:ind w:firstLine="720"/>
      </w:pPr>
      <w:r>
        <w:t xml:space="preserve">1. Primer </w:t>
      </w:r>
      <w:proofErr w:type="spellStart"/>
      <w:r>
        <w:t>instaamos</w:t>
      </w:r>
      <w:proofErr w:type="spellEnd"/>
      <w:r>
        <w:t xml:space="preserve"> los paquetes del sistema operativo requeridos por RVM:</w:t>
      </w:r>
    </w:p>
    <w:p w14:paraId="66BEA88A" w14:textId="3BA775A1" w:rsidR="00172BFD" w:rsidRPr="00172BFD" w:rsidRDefault="00172BFD" w:rsidP="00172BFD">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sudo</w:t>
      </w:r>
      <w:proofErr w:type="spellEnd"/>
      <w:r>
        <w:rPr>
          <w:rFonts w:ascii="Courier New" w:hAnsi="Courier New" w:cs="Courier New"/>
          <w:color w:val="000000"/>
          <w:sz w:val="20"/>
          <w:highlight w:val="white"/>
          <w:lang w:val="en-GB" w:eastAsia="en-GB"/>
        </w:rPr>
        <w:t xml:space="preserve"> apt-get install -y git-core subversion</w:t>
      </w:r>
    </w:p>
    <w:p w14:paraId="225884B2" w14:textId="029EF88C" w:rsidR="00172BFD" w:rsidRDefault="00172BFD" w:rsidP="00900B7E">
      <w:pPr>
        <w:spacing w:before="240"/>
        <w:ind w:firstLine="720"/>
      </w:pPr>
      <w:r>
        <w:lastRenderedPageBreak/>
        <w:t xml:space="preserve">2. En segundo lugar instalaremos la firma requerida por RVM y procederemos a la instalación principal. La segunda orden que veremos a continuación </w:t>
      </w:r>
      <w:r w:rsidR="00202221" w:rsidRPr="00202221">
        <w:t xml:space="preserve">instala las últimas versiones estables de </w:t>
      </w:r>
      <w:proofErr w:type="spellStart"/>
      <w:r w:rsidR="00202221" w:rsidRPr="00202221">
        <w:t>rvm</w:t>
      </w:r>
      <w:proofErr w:type="spellEnd"/>
      <w:r w:rsidR="00202221" w:rsidRPr="00202221">
        <w:t xml:space="preserve">, </w:t>
      </w:r>
      <w:proofErr w:type="spellStart"/>
      <w:r w:rsidR="00202221" w:rsidRPr="00202221">
        <w:t>ruby</w:t>
      </w:r>
      <w:proofErr w:type="spellEnd"/>
      <w:r w:rsidR="00202221" w:rsidRPr="00202221">
        <w:t xml:space="preserve"> y </w:t>
      </w:r>
      <w:proofErr w:type="spellStart"/>
      <w:r w:rsidR="00202221">
        <w:t>Rails</w:t>
      </w:r>
      <w:proofErr w:type="spellEnd"/>
      <w:r w:rsidR="00202221">
        <w:t>.</w:t>
      </w:r>
    </w:p>
    <w:p w14:paraId="4EDFA58D" w14:textId="77777777" w:rsid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gpg</w:t>
      </w:r>
      <w:proofErr w:type="spellEnd"/>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keyserver</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000000"/>
          <w:sz w:val="20"/>
          <w:highlight w:val="white"/>
          <w:u w:val="single"/>
          <w:lang w:val="en-GB" w:eastAsia="en-GB"/>
        </w:rPr>
        <w:t>hkp://keys.gnupg.net</w:t>
      </w:r>
      <w:r>
        <w:rPr>
          <w:rFonts w:ascii="Courier New" w:hAnsi="Courier New" w:cs="Courier New"/>
          <w:color w:val="000000"/>
          <w:sz w:val="20"/>
          <w:highlight w:val="white"/>
          <w:lang w:val="en-GB" w:eastAsia="en-GB"/>
        </w:rPr>
        <w:t xml:space="preserve"> --</w:t>
      </w:r>
      <w:proofErr w:type="spellStart"/>
      <w:r>
        <w:rPr>
          <w:rFonts w:ascii="Courier New" w:hAnsi="Courier New" w:cs="Courier New"/>
          <w:color w:val="000000"/>
          <w:sz w:val="20"/>
          <w:highlight w:val="white"/>
          <w:lang w:val="en-GB" w:eastAsia="en-GB"/>
        </w:rPr>
        <w:t>recv</w:t>
      </w:r>
      <w:proofErr w:type="spellEnd"/>
      <w:r>
        <w:rPr>
          <w:rFonts w:ascii="Courier New" w:hAnsi="Courier New" w:cs="Courier New"/>
          <w:color w:val="000000"/>
          <w:sz w:val="20"/>
          <w:highlight w:val="white"/>
          <w:lang w:val="en-GB" w:eastAsia="en-GB"/>
        </w:rPr>
        <w:t>-keys 409B6B1796C275462A1703113804BB82D39DC0E3</w:t>
      </w:r>
    </w:p>
    <w:p w14:paraId="58B4DA0F" w14:textId="74DEF81F" w:rsidR="00172BFD" w:rsidRP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Pr>
          <w:rFonts w:ascii="Courier New" w:hAnsi="Courier New" w:cs="Courier New"/>
          <w:color w:val="000000"/>
          <w:sz w:val="20"/>
          <w:highlight w:val="white"/>
          <w:lang w:val="en-GB" w:eastAsia="en-GB"/>
        </w:rPr>
        <w:br/>
      </w: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\curl -</w:t>
      </w:r>
      <w:proofErr w:type="spellStart"/>
      <w:r>
        <w:rPr>
          <w:rFonts w:ascii="Courier New" w:hAnsi="Courier New" w:cs="Courier New"/>
          <w:color w:val="000000"/>
          <w:sz w:val="20"/>
          <w:highlight w:val="white"/>
          <w:lang w:val="en-GB" w:eastAsia="en-GB"/>
        </w:rPr>
        <w:t>sSL</w:t>
      </w:r>
      <w:proofErr w:type="spellEnd"/>
      <w:r>
        <w:rPr>
          <w:rFonts w:ascii="Courier New" w:hAnsi="Courier New" w:cs="Courier New"/>
          <w:color w:val="000000"/>
          <w:sz w:val="20"/>
          <w:highlight w:val="white"/>
          <w:lang w:val="en-GB" w:eastAsia="en-GB"/>
        </w:rPr>
        <w:t xml:space="preserve"> </w:t>
      </w:r>
      <w:r>
        <w:rPr>
          <w:rFonts w:ascii="Courier New" w:hAnsi="Courier New" w:cs="Courier New"/>
          <w:color w:val="000000"/>
          <w:sz w:val="20"/>
          <w:highlight w:val="white"/>
          <w:u w:val="single"/>
          <w:lang w:val="en-GB" w:eastAsia="en-GB"/>
        </w:rPr>
        <w:t>https://get.rvm.io</w:t>
      </w:r>
      <w:r>
        <w:rPr>
          <w:rFonts w:ascii="Courier New" w:hAnsi="Courier New" w:cs="Courier New"/>
          <w:color w:val="000000"/>
          <w:sz w:val="20"/>
          <w:highlight w:val="white"/>
          <w:lang w:val="en-GB" w:eastAsia="en-GB"/>
        </w:rPr>
        <w:t xml:space="preserve"> </w:t>
      </w:r>
      <w:r>
        <w:rPr>
          <w:rFonts w:ascii="Courier New" w:hAnsi="Courier New" w:cs="Courier New"/>
          <w:b/>
          <w:bCs/>
          <w:color w:val="FF0000"/>
          <w:sz w:val="20"/>
          <w:highlight w:val="white"/>
          <w:lang w:val="en-GB" w:eastAsia="en-GB"/>
        </w:rPr>
        <w:t>|</w:t>
      </w:r>
      <w:r>
        <w:rPr>
          <w:rFonts w:ascii="Courier New" w:hAnsi="Courier New" w:cs="Courier New"/>
          <w:color w:val="0080FF"/>
          <w:sz w:val="20"/>
          <w:highlight w:val="white"/>
          <w:lang w:val="en-GB" w:eastAsia="en-GB"/>
        </w:rPr>
        <w:t xml:space="preserve"> bash</w:t>
      </w:r>
      <w:r>
        <w:rPr>
          <w:rFonts w:ascii="Courier New" w:hAnsi="Courier New" w:cs="Courier New"/>
          <w:color w:val="000000"/>
          <w:sz w:val="20"/>
          <w:highlight w:val="white"/>
          <w:lang w:val="en-GB" w:eastAsia="en-GB"/>
        </w:rPr>
        <w:t xml:space="preserve"> -s stable --rails --ruby</w:t>
      </w:r>
    </w:p>
    <w:p w14:paraId="38E76706" w14:textId="05B7DAD4" w:rsidR="00172BFD" w:rsidRDefault="00202221" w:rsidP="00900B7E">
      <w:pPr>
        <w:spacing w:before="240"/>
        <w:ind w:firstLine="720"/>
      </w:pPr>
      <w:r w:rsidRPr="00202221">
        <w:t>3. Por último</w:t>
      </w:r>
      <w:r>
        <w:t>,</w:t>
      </w:r>
      <w:r w:rsidRPr="00202221">
        <w:t xml:space="preserve"> la </w:t>
      </w:r>
      <w:r w:rsidR="00EF6ACB" w:rsidRPr="00202221">
        <w:t>versión</w:t>
      </w:r>
      <w:r w:rsidRPr="00202221">
        <w:t xml:space="preserve"> de </w:t>
      </w:r>
      <w:r w:rsidR="00EF6ACB">
        <w:t>Ruby</w:t>
      </w:r>
      <w:r w:rsidRPr="00202221">
        <w:t xml:space="preserve"> que se ha utilizado en el desarrollo de este proyecto ha sido la versión ‘2.3.3’</w:t>
      </w:r>
      <w:r>
        <w:t>. La instalaremos de la siguiente forma:</w:t>
      </w:r>
    </w:p>
    <w:p w14:paraId="0E4120E1" w14:textId="1AF416B9" w:rsidR="00202221" w:rsidRPr="00202221" w:rsidRDefault="00202221" w:rsidP="00202221">
      <w:pPr>
        <w:pBdr>
          <w:top w:val="single" w:sz="4" w:space="1" w:color="auto"/>
          <w:left w:val="single" w:sz="4" w:space="4" w:color="auto"/>
          <w:bottom w:val="single" w:sz="4" w:space="1" w:color="auto"/>
          <w:right w:val="single" w:sz="4" w:space="4" w:color="auto"/>
        </w:pBdr>
        <w:spacing w:before="240"/>
        <w:rPr>
          <w:u w:val="single"/>
        </w:rPr>
      </w:pPr>
      <w:r w:rsidRPr="00202221">
        <w:rPr>
          <w:rFonts w:ascii="Courier New" w:hAnsi="Courier New" w:cs="Courier New"/>
          <w:color w:val="0080FF"/>
          <w:sz w:val="20"/>
          <w:highlight w:val="white"/>
          <w:lang w:eastAsia="en-GB"/>
        </w:rPr>
        <w:t>$</w:t>
      </w:r>
      <w:r w:rsidRPr="00202221">
        <w:rPr>
          <w:rFonts w:ascii="Courier New" w:hAnsi="Courier New" w:cs="Courier New"/>
          <w:color w:val="000000"/>
          <w:sz w:val="20"/>
          <w:highlight w:val="white"/>
          <w:lang w:eastAsia="en-GB"/>
        </w:rPr>
        <w:t xml:space="preserve"> </w:t>
      </w:r>
      <w:proofErr w:type="spellStart"/>
      <w:r w:rsidRPr="00202221">
        <w:rPr>
          <w:rFonts w:ascii="Courier New" w:hAnsi="Courier New" w:cs="Courier New"/>
          <w:color w:val="000000"/>
          <w:sz w:val="20"/>
          <w:highlight w:val="white"/>
          <w:lang w:eastAsia="en-GB"/>
        </w:rPr>
        <w:t>rvm</w:t>
      </w:r>
      <w:proofErr w:type="spellEnd"/>
      <w:r w:rsidRPr="00202221">
        <w:rPr>
          <w:rFonts w:ascii="Courier New" w:hAnsi="Courier New" w:cs="Courier New"/>
          <w:color w:val="000000"/>
          <w:sz w:val="20"/>
          <w:highlight w:val="white"/>
          <w:lang w:eastAsia="en-GB"/>
        </w:rPr>
        <w:t xml:space="preserve"> </w:t>
      </w:r>
      <w:proofErr w:type="spellStart"/>
      <w:r w:rsidRPr="00202221">
        <w:rPr>
          <w:rFonts w:ascii="Courier New" w:hAnsi="Courier New" w:cs="Courier New"/>
          <w:color w:val="000000"/>
          <w:sz w:val="20"/>
          <w:highlight w:val="white"/>
          <w:lang w:eastAsia="en-GB"/>
        </w:rPr>
        <w:t>install</w:t>
      </w:r>
      <w:proofErr w:type="spellEnd"/>
      <w:r w:rsidRPr="00202221">
        <w:rPr>
          <w:rFonts w:ascii="Courier New" w:hAnsi="Courier New" w:cs="Courier New"/>
          <w:color w:val="000000"/>
          <w:sz w:val="20"/>
          <w:highlight w:val="white"/>
          <w:lang w:eastAsia="en-GB"/>
        </w:rPr>
        <w:t xml:space="preserve"> 2.3.3</w:t>
      </w:r>
    </w:p>
    <w:p w14:paraId="211865D1" w14:textId="0B0520BC" w:rsidR="00202221" w:rsidRDefault="00202221" w:rsidP="00900B7E">
      <w:pPr>
        <w:spacing w:before="240"/>
        <w:ind w:firstLine="720"/>
      </w:pPr>
      <w:r>
        <w:t>4. Un</w:t>
      </w:r>
      <w:r w:rsidR="00EF6ACB">
        <w:t xml:space="preserve">a vez instalada la versión de Ruby con la que trabajaremos procederemos a instalar </w:t>
      </w:r>
      <w:proofErr w:type="spellStart"/>
      <w:r w:rsidR="00EF6ACB">
        <w:t>Rails</w:t>
      </w:r>
      <w:proofErr w:type="spellEnd"/>
      <w:r w:rsidR="00EF6ACB">
        <w:t xml:space="preserve"> dentro de la carpeta donde esté ubicado el trabajo. Para ello haremos uso de la gema </w:t>
      </w:r>
      <w:proofErr w:type="spellStart"/>
      <w:r w:rsidR="00EF6ACB">
        <w:t>bundler</w:t>
      </w:r>
      <w:proofErr w:type="spellEnd"/>
      <w:r w:rsidR="00EF6ACB">
        <w:t>, instalándola en primer lugar.</w:t>
      </w:r>
    </w:p>
    <w:p w14:paraId="61048A61" w14:textId="5328AF4C" w:rsidR="00EF6ACB" w:rsidRPr="00EF6ACB" w:rsidRDefault="00EF6ACB" w:rsidP="00EF6A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lang w:val="en-GB" w:eastAsia="en-GB"/>
        </w:rPr>
      </w:pP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w:t>
      </w:r>
      <w:proofErr w:type="spellStart"/>
      <w:r w:rsidRPr="00EF6ACB">
        <w:rPr>
          <w:rFonts w:ascii="Courier New" w:hAnsi="Courier New" w:cs="Courier New"/>
          <w:color w:val="000000"/>
          <w:sz w:val="20"/>
          <w:highlight w:val="white"/>
          <w:lang w:val="en-GB" w:eastAsia="en-GB"/>
        </w:rPr>
        <w:t>sudo</w:t>
      </w:r>
      <w:proofErr w:type="spellEnd"/>
      <w:r w:rsidRPr="00EF6ACB">
        <w:rPr>
          <w:rFonts w:ascii="Courier New" w:hAnsi="Courier New" w:cs="Courier New"/>
          <w:color w:val="000000"/>
          <w:sz w:val="20"/>
          <w:highlight w:val="white"/>
          <w:lang w:val="en-GB" w:eastAsia="en-GB"/>
        </w:rPr>
        <w:t xml:space="preserve"> gem install bundler</w:t>
      </w:r>
      <w:r w:rsidRPr="00EF6ACB">
        <w:rPr>
          <w:rFonts w:ascii="Courier New" w:hAnsi="Courier New" w:cs="Courier New"/>
          <w:color w:val="000000"/>
          <w:sz w:val="20"/>
          <w:highlight w:val="white"/>
          <w:lang w:val="en-GB" w:eastAsia="en-GB"/>
        </w:rPr>
        <w:br/>
      </w: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bundle install</w:t>
      </w:r>
    </w:p>
    <w:p w14:paraId="709E5B12" w14:textId="0618A9C5" w:rsidR="007D0EFB" w:rsidRDefault="00DE675B" w:rsidP="00900B7E">
      <w:pPr>
        <w:spacing w:before="240"/>
        <w:ind w:firstLine="720"/>
      </w:pPr>
      <w:r w:rsidRPr="00DE675B">
        <w:t>La</w:t>
      </w:r>
      <w:r w:rsidR="00EF6ACB">
        <w:t xml:space="preserve"> </w:t>
      </w:r>
      <w:r>
        <w:t xml:space="preserve">segunda </w:t>
      </w:r>
      <w:r w:rsidR="00EF6ACB">
        <w:t>orden</w:t>
      </w:r>
      <w:r>
        <w:t xml:space="preserve"> ‘</w:t>
      </w:r>
      <w:proofErr w:type="spellStart"/>
      <w:r>
        <w:t>bundle</w:t>
      </w:r>
      <w:proofErr w:type="spellEnd"/>
      <w:r>
        <w:t xml:space="preserve"> </w:t>
      </w:r>
      <w:proofErr w:type="spellStart"/>
      <w:r>
        <w:t>install</w:t>
      </w:r>
      <w:proofErr w:type="spellEnd"/>
      <w:r>
        <w:t>’</w:t>
      </w:r>
      <w:r w:rsidR="00EF6ACB">
        <w:t xml:space="preserve"> instalará </w:t>
      </w:r>
      <w:proofErr w:type="spellStart"/>
      <w:r w:rsidR="00EF6ACB">
        <w:t>Rails</w:t>
      </w:r>
      <w:proofErr w:type="spellEnd"/>
      <w:r w:rsidR="00EF6ACB">
        <w:t xml:space="preserve">, así como todas sus gemas declaradas en el fichero </w:t>
      </w:r>
      <w:proofErr w:type="spellStart"/>
      <w:r w:rsidR="00EF6ACB">
        <w:t>Gemfile</w:t>
      </w:r>
      <w:proofErr w:type="spellEnd"/>
      <w:r w:rsidR="00EF6ACB">
        <w:t xml:space="preserve"> y sus dependencias.</w:t>
      </w:r>
    </w:p>
    <w:p w14:paraId="7B359127" w14:textId="77777777" w:rsidR="007D0EFB" w:rsidRDefault="007D0EFB" w:rsidP="00EF6ACB">
      <w:pPr>
        <w:spacing w:before="240"/>
      </w:pPr>
    </w:p>
    <w:p w14:paraId="510E73E9" w14:textId="3EC68334" w:rsidR="007D0EFB" w:rsidRDefault="00900B7E" w:rsidP="00900B7E">
      <w:pPr>
        <w:pStyle w:val="Subttulo"/>
        <w:ind w:firstLine="720"/>
      </w:pPr>
      <w:bookmarkStart w:id="1087" w:name="_Toc505427144"/>
      <w:bookmarkStart w:id="1088" w:name="_Toc505427333"/>
      <w:r>
        <w:t xml:space="preserve">7.3.3 </w:t>
      </w:r>
      <w:r w:rsidR="00A44E98">
        <w:t>E</w:t>
      </w:r>
      <w:r w:rsidR="00F332E8">
        <w:t>jecució</w:t>
      </w:r>
      <w:r w:rsidR="00A44E98">
        <w:t>n</w:t>
      </w:r>
      <w:bookmarkEnd w:id="1087"/>
      <w:bookmarkEnd w:id="1088"/>
    </w:p>
    <w:p w14:paraId="4344B1F5" w14:textId="3E3C1B62" w:rsidR="007C53CE" w:rsidRDefault="007C53CE" w:rsidP="00900B7E">
      <w:pPr>
        <w:spacing w:before="240"/>
        <w:ind w:firstLine="720"/>
      </w:pPr>
      <w:r>
        <w:t xml:space="preserve">Una vez hemos instalado el entorno de forma correcta, procederemos a arrancar la aplicación. En primer </w:t>
      </w:r>
      <w:proofErr w:type="gramStart"/>
      <w:r>
        <w:t>lugar</w:t>
      </w:r>
      <w:proofErr w:type="gramEnd"/>
      <w:r>
        <w:t xml:space="preserve"> debemos configurar la base de datos y luego crearla.</w:t>
      </w:r>
    </w:p>
    <w:p w14:paraId="0937D6E7" w14:textId="654F49E7" w:rsidR="007C53CE" w:rsidRDefault="007C53CE" w:rsidP="00900B7E">
      <w:pPr>
        <w:spacing w:before="240"/>
        <w:ind w:firstLine="720"/>
      </w:pPr>
      <w:r>
        <w:t>La configuración de la base de datos para el entorno de desarrollo está en el archivo ‘</w:t>
      </w:r>
      <w:proofErr w:type="spellStart"/>
      <w:r>
        <w:t>database.yml</w:t>
      </w:r>
      <w:proofErr w:type="spellEnd"/>
      <w:r>
        <w:t>’ dentro de la carpeta ‘</w:t>
      </w:r>
      <w:proofErr w:type="spellStart"/>
      <w:r>
        <w:t>config</w:t>
      </w:r>
      <w:proofErr w:type="spellEnd"/>
      <w:r>
        <w:t>’ ubicada en el directorio raíz de la aplicación.</w:t>
      </w:r>
      <w:r w:rsidR="000E0DA6">
        <w:t xml:space="preserve"> La configuración debe seguir estas declaraciones:</w:t>
      </w:r>
    </w:p>
    <w:p w14:paraId="753AC77E"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proofErr w:type="spellStart"/>
      <w:r w:rsidRPr="00453529">
        <w:rPr>
          <w:rFonts w:ascii="Courier New" w:hAnsi="Courier New" w:cs="Courier New"/>
          <w:b/>
          <w:bCs/>
          <w:color w:val="000080"/>
          <w:sz w:val="20"/>
          <w:highlight w:val="white"/>
          <w:lang w:val="es-ES_tradnl" w:eastAsia="en-GB"/>
        </w:rPr>
        <w:t>development</w:t>
      </w:r>
      <w:proofErr w:type="spellEnd"/>
      <w:r w:rsidRPr="00453529">
        <w:rPr>
          <w:rFonts w:ascii="Courier New" w:hAnsi="Courier New" w:cs="Courier New"/>
          <w:color w:val="000000"/>
          <w:sz w:val="20"/>
          <w:highlight w:val="white"/>
          <w:lang w:val="es-ES_tradnl" w:eastAsia="en-GB"/>
        </w:rPr>
        <w:t>:</w:t>
      </w:r>
    </w:p>
    <w:p w14:paraId="6B042D2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w:t>
      </w:r>
      <w:proofErr w:type="spellStart"/>
      <w:r w:rsidRPr="00453529">
        <w:rPr>
          <w:rFonts w:ascii="Courier New" w:hAnsi="Courier New" w:cs="Courier New"/>
          <w:b/>
          <w:bCs/>
          <w:color w:val="000080"/>
          <w:sz w:val="20"/>
          <w:highlight w:val="white"/>
          <w:lang w:val="es-ES_tradnl" w:eastAsia="en-GB"/>
        </w:rPr>
        <w:t>adapter</w:t>
      </w:r>
      <w:proofErr w:type="spellEnd"/>
      <w:r w:rsidRPr="00453529">
        <w:rPr>
          <w:rFonts w:ascii="Courier New" w:hAnsi="Courier New" w:cs="Courier New"/>
          <w:color w:val="000000"/>
          <w:sz w:val="20"/>
          <w:highlight w:val="white"/>
          <w:lang w:val="es-ES_tradnl" w:eastAsia="en-GB"/>
        </w:rPr>
        <w:t xml:space="preserve">: </w:t>
      </w:r>
      <w:proofErr w:type="spellStart"/>
      <w:r w:rsidRPr="00453529">
        <w:rPr>
          <w:rFonts w:ascii="Courier New" w:hAnsi="Courier New" w:cs="Courier New"/>
          <w:color w:val="000000"/>
          <w:sz w:val="20"/>
          <w:highlight w:val="white"/>
          <w:lang w:val="es-ES_tradnl" w:eastAsia="en-GB"/>
        </w:rPr>
        <w:t>postgresql</w:t>
      </w:r>
      <w:proofErr w:type="spellEnd"/>
    </w:p>
    <w:p w14:paraId="1A44045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w:t>
      </w:r>
      <w:proofErr w:type="spellStart"/>
      <w:r w:rsidRPr="00453529">
        <w:rPr>
          <w:rFonts w:ascii="Courier New" w:hAnsi="Courier New" w:cs="Courier New"/>
          <w:b/>
          <w:bCs/>
          <w:color w:val="000080"/>
          <w:sz w:val="20"/>
          <w:highlight w:val="white"/>
          <w:lang w:val="es-ES_tradnl" w:eastAsia="en-GB"/>
        </w:rPr>
        <w:t>encoding</w:t>
      </w:r>
      <w:proofErr w:type="spellEnd"/>
      <w:r w:rsidRPr="00453529">
        <w:rPr>
          <w:rFonts w:ascii="Courier New" w:hAnsi="Courier New" w:cs="Courier New"/>
          <w:color w:val="000000"/>
          <w:sz w:val="20"/>
          <w:highlight w:val="white"/>
          <w:lang w:val="es-ES_tradnl" w:eastAsia="en-GB"/>
        </w:rPr>
        <w:t xml:space="preserve">: </w:t>
      </w:r>
      <w:proofErr w:type="spellStart"/>
      <w:r w:rsidRPr="00453529">
        <w:rPr>
          <w:rFonts w:ascii="Courier New" w:hAnsi="Courier New" w:cs="Courier New"/>
          <w:color w:val="000000"/>
          <w:sz w:val="20"/>
          <w:highlight w:val="white"/>
          <w:lang w:val="es-ES_tradnl" w:eastAsia="en-GB"/>
        </w:rPr>
        <w:t>unicode</w:t>
      </w:r>
      <w:proofErr w:type="spellEnd"/>
    </w:p>
    <w:p w14:paraId="3E6622E4" w14:textId="77777777" w:rsidR="000E0DA6"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453529">
        <w:rPr>
          <w:rFonts w:ascii="Courier New" w:hAnsi="Courier New" w:cs="Courier New"/>
          <w:b/>
          <w:bCs/>
          <w:color w:val="000080"/>
          <w:sz w:val="20"/>
          <w:highlight w:val="white"/>
          <w:lang w:val="es-ES_tradnl" w:eastAsia="en-GB"/>
        </w:rPr>
        <w:lastRenderedPageBreak/>
        <w:t xml:space="preserve">  </w:t>
      </w:r>
      <w:r>
        <w:rPr>
          <w:rFonts w:ascii="Courier New" w:hAnsi="Courier New" w:cs="Courier New"/>
          <w:b/>
          <w:bCs/>
          <w:color w:val="000080"/>
          <w:sz w:val="20"/>
          <w:highlight w:val="white"/>
          <w:lang w:val="en-GB" w:eastAsia="en-GB"/>
        </w:rPr>
        <w:t>database</w:t>
      </w:r>
      <w:r>
        <w:rPr>
          <w:rFonts w:ascii="Courier New" w:hAnsi="Courier New" w:cs="Courier New"/>
          <w:color w:val="000000"/>
          <w:sz w:val="20"/>
          <w:highlight w:val="white"/>
          <w:lang w:val="en-GB" w:eastAsia="en-GB"/>
        </w:rPr>
        <w:t>: tfg_v1_development</w:t>
      </w:r>
    </w:p>
    <w:p w14:paraId="6F5556A6"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FF8040"/>
          <w:sz w:val="20"/>
          <w:highlight w:val="white"/>
          <w:lang w:val="en-GB" w:eastAsia="en-GB"/>
        </w:rPr>
      </w:pPr>
      <w:r>
        <w:rPr>
          <w:rFonts w:ascii="Courier New" w:hAnsi="Courier New" w:cs="Courier New"/>
          <w:b/>
          <w:bCs/>
          <w:color w:val="000080"/>
          <w:sz w:val="20"/>
          <w:highlight w:val="white"/>
          <w:lang w:val="en-GB" w:eastAsia="en-GB"/>
        </w:rPr>
        <w:t xml:space="preserve">  </w:t>
      </w:r>
      <w:r w:rsidRPr="00C04C85">
        <w:rPr>
          <w:rFonts w:ascii="Courier New" w:hAnsi="Courier New" w:cs="Courier New"/>
          <w:b/>
          <w:bCs/>
          <w:color w:val="000080"/>
          <w:sz w:val="20"/>
          <w:highlight w:val="white"/>
          <w:lang w:val="en-GB" w:eastAsia="en-GB"/>
        </w:rPr>
        <w:t>pool</w:t>
      </w:r>
      <w:r w:rsidRPr="00C04C85">
        <w:rPr>
          <w:rFonts w:ascii="Courier New" w:hAnsi="Courier New" w:cs="Courier New"/>
          <w:color w:val="000000"/>
          <w:sz w:val="20"/>
          <w:highlight w:val="white"/>
          <w:lang w:val="en-GB" w:eastAsia="en-GB"/>
        </w:rPr>
        <w:t>:</w:t>
      </w:r>
      <w:r w:rsidRPr="00C04C85">
        <w:rPr>
          <w:rFonts w:ascii="Courier New" w:hAnsi="Courier New" w:cs="Courier New"/>
          <w:color w:val="FF8040"/>
          <w:sz w:val="20"/>
          <w:highlight w:val="white"/>
          <w:lang w:val="en-GB" w:eastAsia="en-GB"/>
        </w:rPr>
        <w:t xml:space="preserve"> 5</w:t>
      </w:r>
    </w:p>
    <w:p w14:paraId="37EA05A2"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C04C85">
        <w:rPr>
          <w:rFonts w:ascii="Courier New" w:hAnsi="Courier New" w:cs="Courier New"/>
          <w:b/>
          <w:bCs/>
          <w:color w:val="000080"/>
          <w:sz w:val="20"/>
          <w:highlight w:val="white"/>
          <w:lang w:val="en-GB" w:eastAsia="en-GB"/>
        </w:rPr>
        <w:t xml:space="preserve">  host</w:t>
      </w:r>
      <w:r w:rsidRPr="00C04C85">
        <w:rPr>
          <w:rFonts w:ascii="Courier New" w:hAnsi="Courier New" w:cs="Courier New"/>
          <w:color w:val="000000"/>
          <w:sz w:val="20"/>
          <w:highlight w:val="white"/>
          <w:lang w:val="en-GB" w:eastAsia="en-GB"/>
        </w:rPr>
        <w:t>: localhost</w:t>
      </w:r>
    </w:p>
    <w:p w14:paraId="7A5E0D72" w14:textId="24B28687" w:rsidR="007C53CE"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b/>
          <w:bCs/>
          <w:color w:val="000080"/>
          <w:sz w:val="20"/>
          <w:highlight w:val="white"/>
          <w:lang w:val="en-GB" w:eastAsia="en-GB"/>
        </w:rPr>
        <w:t xml:space="preserve">  username</w:t>
      </w:r>
      <w:r w:rsidRPr="00C04C85">
        <w:rPr>
          <w:rFonts w:ascii="Courier New" w:hAnsi="Courier New" w:cs="Courier New"/>
          <w:color w:val="000000"/>
          <w:sz w:val="20"/>
          <w:highlight w:val="white"/>
          <w:lang w:val="en-GB" w:eastAsia="en-GB"/>
        </w:rPr>
        <w:t xml:space="preserve">: </w:t>
      </w:r>
      <w:proofErr w:type="spellStart"/>
      <w:r w:rsidRPr="00C04C85">
        <w:rPr>
          <w:rFonts w:ascii="Courier New" w:hAnsi="Courier New" w:cs="Courier New"/>
          <w:color w:val="000000"/>
          <w:sz w:val="20"/>
          <w:highlight w:val="white"/>
          <w:lang w:val="en-GB" w:eastAsia="en-GB"/>
        </w:rPr>
        <w:t>postgres</w:t>
      </w:r>
      <w:proofErr w:type="spellEnd"/>
      <w:r w:rsidRPr="00C04C85">
        <w:rPr>
          <w:rFonts w:ascii="Courier New" w:hAnsi="Courier New" w:cs="Courier New"/>
          <w:color w:val="000000"/>
          <w:sz w:val="20"/>
          <w:highlight w:val="white"/>
          <w:lang w:val="en-GB" w:eastAsia="en-GB"/>
        </w:rPr>
        <w:br/>
      </w:r>
      <w:r w:rsidRPr="00C04C85">
        <w:rPr>
          <w:rFonts w:ascii="Courier New" w:hAnsi="Courier New" w:cs="Courier New"/>
          <w:b/>
          <w:bCs/>
          <w:color w:val="000080"/>
          <w:sz w:val="20"/>
          <w:highlight w:val="white"/>
          <w:lang w:val="en-GB" w:eastAsia="en-GB"/>
        </w:rPr>
        <w:t xml:space="preserve">  password</w:t>
      </w:r>
      <w:r w:rsidRPr="00C04C85">
        <w:rPr>
          <w:rFonts w:ascii="Courier New" w:hAnsi="Courier New" w:cs="Courier New"/>
          <w:color w:val="000000"/>
          <w:sz w:val="20"/>
          <w:highlight w:val="white"/>
          <w:lang w:val="en-GB" w:eastAsia="en-GB"/>
        </w:rPr>
        <w:t>: hubb16</w:t>
      </w:r>
    </w:p>
    <w:p w14:paraId="4A8BC5CD" w14:textId="77777777" w:rsidR="00DE675B" w:rsidRPr="00C04C85" w:rsidRDefault="00DE675B" w:rsidP="00EF6ACB">
      <w:pPr>
        <w:spacing w:before="240"/>
        <w:rPr>
          <w:lang w:val="en-GB"/>
        </w:rPr>
      </w:pPr>
    </w:p>
    <w:p w14:paraId="2DD30C0B" w14:textId="33BB2DFA" w:rsidR="000E0DA6" w:rsidRDefault="000E0DA6" w:rsidP="00EF6ACB">
      <w:pPr>
        <w:spacing w:before="240"/>
      </w:pPr>
      <w:r>
        <w:t>Una vez asegurados de que tenemos correctamente configurado el archivo ‘</w:t>
      </w:r>
      <w:proofErr w:type="spellStart"/>
      <w:r>
        <w:t>database.yml</w:t>
      </w:r>
      <w:proofErr w:type="spellEnd"/>
      <w:r>
        <w:t>’ debemos abrir la consola de comandos y ubicados dentro de la carpeta donde esté el proyecto ejecutar</w:t>
      </w:r>
      <w:r w:rsidR="00A664CB">
        <w:t xml:space="preserve"> las siguientes </w:t>
      </w:r>
      <w:r w:rsidR="00515917">
        <w:t>órdenes</w:t>
      </w:r>
      <w:r>
        <w:t>:</w:t>
      </w:r>
    </w:p>
    <w:p w14:paraId="757A4A46" w14:textId="4E94A996" w:rsidR="000E0DA6" w:rsidRPr="00C04C85" w:rsidRDefault="00A664CB" w:rsidP="00A664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w:t>
      </w:r>
      <w:proofErr w:type="spellStart"/>
      <w:proofErr w:type="gramStart"/>
      <w:r w:rsidRPr="00C04C85">
        <w:rPr>
          <w:rFonts w:ascii="Courier New" w:hAnsi="Courier New" w:cs="Courier New"/>
          <w:color w:val="000000"/>
          <w:sz w:val="20"/>
          <w:highlight w:val="white"/>
          <w:lang w:val="en-GB" w:eastAsia="en-GB"/>
        </w:rPr>
        <w:t>db:create</w:t>
      </w:r>
      <w:proofErr w:type="spellEnd"/>
      <w:proofErr w:type="gramEnd"/>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w:t>
      </w:r>
      <w:proofErr w:type="spellStart"/>
      <w:r w:rsidRPr="00C04C85">
        <w:rPr>
          <w:rFonts w:ascii="Courier New" w:hAnsi="Courier New" w:cs="Courier New"/>
          <w:color w:val="000000"/>
          <w:sz w:val="20"/>
          <w:highlight w:val="white"/>
          <w:lang w:val="en-GB" w:eastAsia="en-GB"/>
        </w:rPr>
        <w:t>db:seeds</w:t>
      </w:r>
      <w:proofErr w:type="spellEnd"/>
    </w:p>
    <w:p w14:paraId="2A18FB70" w14:textId="101DF90D" w:rsidR="00A664CB" w:rsidRDefault="00A664CB" w:rsidP="008813F3">
      <w:pPr>
        <w:spacing w:before="240"/>
      </w:pPr>
      <w:r>
        <w:t>La primera orden creará nuestra base de datos, mientras que la segunda la poblará con la información de prueba que he añadido en el fichero ‘</w:t>
      </w:r>
      <w:proofErr w:type="spellStart"/>
      <w:r>
        <w:t>seeds.rb</w:t>
      </w:r>
      <w:proofErr w:type="spellEnd"/>
      <w:r>
        <w:t>’ ubicado en la carpeta ‘/</w:t>
      </w:r>
      <w:proofErr w:type="spellStart"/>
      <w:r>
        <w:t>db</w:t>
      </w:r>
      <w:proofErr w:type="spellEnd"/>
      <w:r>
        <w:t>’.</w:t>
      </w:r>
    </w:p>
    <w:p w14:paraId="0FA5E627" w14:textId="0CCBD4FD" w:rsidR="001311D0" w:rsidRDefault="001311D0" w:rsidP="008813F3">
      <w:pPr>
        <w:spacing w:before="240"/>
      </w:pPr>
      <w:r>
        <w:t xml:space="preserve">Una vez instalados el entorno y la base de datos, podremos arrancar nuestra aplicación. El puerto por defecto donde </w:t>
      </w:r>
      <w:proofErr w:type="spellStart"/>
      <w:r>
        <w:t>Rails</w:t>
      </w:r>
      <w:proofErr w:type="spellEnd"/>
      <w:r>
        <w:t xml:space="preserve"> lanza nuestra aplicación es el puerto 3000, por lo </w:t>
      </w:r>
      <w:proofErr w:type="gramStart"/>
      <w:r>
        <w:t>tanto</w:t>
      </w:r>
      <w:proofErr w:type="gramEnd"/>
      <w:r>
        <w:t xml:space="preserve"> en nuestro navegador accederemos a nuestra aplicación escribiendo ‘localhost:3000’, siempre y cuando tengamos arrancado nuestro servidor, ejecutando para ello en la consola de comandos la orden ‘</w:t>
      </w:r>
      <w:proofErr w:type="spellStart"/>
      <w:r>
        <w:t>rails</w:t>
      </w:r>
      <w:proofErr w:type="spellEnd"/>
      <w:r>
        <w:t xml:space="preserve"> s’.</w:t>
      </w:r>
    </w:p>
    <w:p w14:paraId="18232919" w14:textId="77777777" w:rsidR="007B1EA2" w:rsidRPr="007B1EA2" w:rsidRDefault="007B1EA2" w:rsidP="007B1EA2">
      <w:pPr>
        <w:spacing w:before="240"/>
        <w:jc w:val="left"/>
      </w:pPr>
    </w:p>
    <w:p w14:paraId="1BC6E889" w14:textId="77777777" w:rsidR="009D74F5" w:rsidRPr="007B1EA2" w:rsidRDefault="009D74F5" w:rsidP="008813F3">
      <w:pPr>
        <w:spacing w:before="240"/>
        <w:rPr>
          <w:b/>
        </w:rPr>
      </w:pPr>
    </w:p>
    <w:p w14:paraId="308FC973" w14:textId="77777777" w:rsidR="00F6428F" w:rsidRPr="007B1EA2" w:rsidRDefault="00F6428F" w:rsidP="008813F3">
      <w:pPr>
        <w:spacing w:before="240"/>
      </w:pPr>
    </w:p>
    <w:p w14:paraId="2DF76754" w14:textId="0743CC26" w:rsidR="00E16A8A" w:rsidRPr="007B1EA2" w:rsidRDefault="00E16A8A" w:rsidP="008813F3">
      <w:pPr>
        <w:spacing w:before="240"/>
      </w:pPr>
      <w:r w:rsidRPr="007B1EA2">
        <w:tab/>
      </w:r>
    </w:p>
    <w:sectPr w:rsidR="00E16A8A" w:rsidRPr="007B1EA2" w:rsidSect="00637B2F">
      <w:headerReference w:type="even" r:id="rId126"/>
      <w:headerReference w:type="default" r:id="rId127"/>
      <w:footerReference w:type="default" r:id="rId128"/>
      <w:pgSz w:w="12240" w:h="15840"/>
      <w:pgMar w:top="1440" w:right="1183" w:bottom="1440" w:left="1800"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6" w:author="María José Suárez-Cabal" w:date="2017-06-21T09:11:00Z" w:initials="MJS">
    <w:p w14:paraId="27186A55" w14:textId="77777777" w:rsidR="004221EE" w:rsidRDefault="004221EE">
      <w:pPr>
        <w:pStyle w:val="Textocomentario"/>
      </w:pPr>
      <w:r>
        <w:rPr>
          <w:rStyle w:val="Refdecomentario"/>
        </w:rPr>
        <w:annotationRef/>
      </w:r>
      <w:r>
        <w:t>ojo</w:t>
      </w:r>
    </w:p>
  </w:comment>
  <w:comment w:id="168" w:author="María José Suárez-Cabal" w:date="2017-06-21T09:42:00Z" w:initials="MJS">
    <w:p w14:paraId="6EB4077B" w14:textId="77777777" w:rsidR="004221EE" w:rsidRPr="0076362A" w:rsidRDefault="004221EE">
      <w:pPr>
        <w:pStyle w:val="Textocomentario"/>
        <w:rPr>
          <w:lang w:val="es-ES"/>
        </w:rPr>
      </w:pPr>
      <w:r>
        <w:rPr>
          <w:rStyle w:val="Refdecomentario"/>
        </w:rPr>
        <w:annotationRef/>
      </w:r>
      <w:r w:rsidRPr="0076362A">
        <w:rPr>
          <w:lang w:val="es-ES"/>
        </w:rPr>
        <w:t>Pensar si incluir diagramas en casos de uso y escenarios en cada subsistema</w:t>
      </w:r>
    </w:p>
    <w:p w14:paraId="0B8FFA44" w14:textId="77777777" w:rsidR="004221EE" w:rsidRPr="0076362A" w:rsidRDefault="004221EE">
      <w:pPr>
        <w:pStyle w:val="Textocomentario"/>
        <w:rPr>
          <w:lang w:val="es-ES"/>
        </w:rPr>
      </w:pPr>
    </w:p>
  </w:comment>
  <w:comment w:id="194" w:author="María José Suárez-Cabal" w:date="2017-06-21T09:17:00Z" w:initials="MJS">
    <w:p w14:paraId="2D80AA7E" w14:textId="77777777" w:rsidR="004221EE" w:rsidRPr="0076362A" w:rsidRDefault="004221EE">
      <w:pPr>
        <w:pStyle w:val="Textocomentario"/>
        <w:rPr>
          <w:lang w:val="es-ES"/>
        </w:rPr>
      </w:pPr>
      <w:r>
        <w:rPr>
          <w:rStyle w:val="Refdecomentario"/>
        </w:rPr>
        <w:annotationRef/>
      </w:r>
      <w:r w:rsidRPr="0076362A">
        <w:rPr>
          <w:lang w:val="es-ES"/>
        </w:rPr>
        <w:t xml:space="preserve">para todos los casos de uso: eliminar “usuario” y dejar </w:t>
      </w:r>
    </w:p>
    <w:p w14:paraId="3C19688F" w14:textId="77777777" w:rsidR="004221EE" w:rsidRPr="0076362A" w:rsidRDefault="004221EE">
      <w:pPr>
        <w:pStyle w:val="Textocomentario"/>
        <w:rPr>
          <w:lang w:val="es-ES"/>
        </w:rPr>
      </w:pPr>
      <w:r w:rsidRPr="0076362A">
        <w:rPr>
          <w:lang w:val="es-ES"/>
        </w:rPr>
        <w:t>estudiante, empresa o estudiante y empresa</w:t>
      </w:r>
    </w:p>
    <w:p w14:paraId="35CD060C" w14:textId="77777777" w:rsidR="004221EE" w:rsidRPr="0076362A" w:rsidRDefault="004221EE">
      <w:pPr>
        <w:pStyle w:val="Textocomentario"/>
        <w:rPr>
          <w:lang w:val="es-ES"/>
        </w:rPr>
      </w:pPr>
    </w:p>
  </w:comment>
  <w:comment w:id="199" w:author="María José Suárez-Cabal" w:date="2017-06-21T09:18:00Z" w:initials="MJS">
    <w:p w14:paraId="156DDADF" w14:textId="77777777" w:rsidR="004221EE" w:rsidRPr="0076362A" w:rsidRDefault="004221EE">
      <w:pPr>
        <w:pStyle w:val="Textocomentario"/>
        <w:rPr>
          <w:lang w:val="es-ES"/>
        </w:rPr>
      </w:pPr>
      <w:r w:rsidRPr="0076362A">
        <w:rPr>
          <w:lang w:val="es-ES"/>
        </w:rPr>
        <w:t>Aplicable a este y al resto</w:t>
      </w:r>
    </w:p>
    <w:p w14:paraId="32724EB1" w14:textId="77777777" w:rsidR="004221EE" w:rsidRPr="0076362A" w:rsidRDefault="004221EE">
      <w:pPr>
        <w:pStyle w:val="Textocomentario"/>
        <w:rPr>
          <w:lang w:val="es-ES"/>
        </w:rPr>
      </w:pPr>
    </w:p>
    <w:p w14:paraId="6641A02F" w14:textId="77777777" w:rsidR="004221EE" w:rsidRPr="0076362A" w:rsidRDefault="004221EE">
      <w:pPr>
        <w:pStyle w:val="Textocomentario"/>
        <w:rPr>
          <w:lang w:val="es-ES"/>
        </w:rPr>
      </w:pPr>
    </w:p>
    <w:p w14:paraId="7EAB1AA4" w14:textId="77777777" w:rsidR="004221EE" w:rsidRPr="0076362A" w:rsidRDefault="004221EE">
      <w:pPr>
        <w:pStyle w:val="Textocomentario"/>
        <w:rPr>
          <w:lang w:val="es-ES"/>
        </w:rPr>
      </w:pPr>
      <w:r>
        <w:rPr>
          <w:rStyle w:val="Refdecomentario"/>
        </w:rPr>
        <w:annotationRef/>
      </w:r>
      <w:r w:rsidRPr="0076362A">
        <w:rPr>
          <w:lang w:val="es-ES"/>
        </w:rPr>
        <w:t>evitar referenciar al interfaz.</w:t>
      </w:r>
    </w:p>
    <w:p w14:paraId="0529F12E" w14:textId="77777777" w:rsidR="004221EE" w:rsidRPr="0076362A" w:rsidRDefault="004221EE">
      <w:pPr>
        <w:pStyle w:val="Textocomentario"/>
        <w:rPr>
          <w:lang w:val="es-ES"/>
        </w:rPr>
      </w:pPr>
    </w:p>
    <w:p w14:paraId="35161EE5" w14:textId="77777777" w:rsidR="004221EE" w:rsidRPr="0076362A" w:rsidRDefault="004221EE">
      <w:pPr>
        <w:pStyle w:val="Textocomentario"/>
        <w:rPr>
          <w:lang w:val="es-ES"/>
        </w:rPr>
      </w:pPr>
      <w:r w:rsidRPr="0076362A">
        <w:rPr>
          <w:lang w:val="es-ES"/>
        </w:rPr>
        <w:t>El usuario accede a la página de registo.</w:t>
      </w:r>
    </w:p>
    <w:p w14:paraId="2CABFEF9" w14:textId="77777777" w:rsidR="004221EE" w:rsidRPr="0076362A" w:rsidRDefault="004221EE">
      <w:pPr>
        <w:pStyle w:val="Textocomentario"/>
        <w:rPr>
          <w:lang w:val="es-ES"/>
        </w:rPr>
      </w:pPr>
      <w:r w:rsidRPr="0076362A">
        <w:rPr>
          <w:lang w:val="es-ES"/>
        </w:rPr>
        <w:t xml:space="preserve">Selecciona entre las alternativas disponibles </w:t>
      </w:r>
    </w:p>
    <w:p w14:paraId="5D6170BF" w14:textId="77777777" w:rsidR="004221EE" w:rsidRPr="0076362A" w:rsidRDefault="004221EE">
      <w:pPr>
        <w:pStyle w:val="Textocomentario"/>
        <w:rPr>
          <w:lang w:val="es-ES"/>
        </w:rPr>
      </w:pPr>
      <w:r w:rsidRPr="0076362A">
        <w:rPr>
          <w:lang w:val="es-ES"/>
        </w:rPr>
        <w:t>Rellena el formulario de registro</w:t>
      </w:r>
    </w:p>
    <w:p w14:paraId="7E2F2480" w14:textId="77777777" w:rsidR="004221EE" w:rsidRPr="0076362A" w:rsidRDefault="004221EE">
      <w:pPr>
        <w:pStyle w:val="Textocomentario"/>
        <w:rPr>
          <w:lang w:val="es-ES"/>
        </w:rPr>
      </w:pPr>
    </w:p>
    <w:p w14:paraId="71984FE3" w14:textId="77777777" w:rsidR="004221EE" w:rsidRPr="0076362A" w:rsidRDefault="004221EE">
      <w:pPr>
        <w:pStyle w:val="Textocomentario"/>
        <w:rPr>
          <w:lang w:val="es-ES"/>
        </w:rPr>
      </w:pPr>
    </w:p>
    <w:p w14:paraId="7B3DAE5F" w14:textId="77777777" w:rsidR="004221EE" w:rsidRPr="0076362A" w:rsidRDefault="004221EE">
      <w:pPr>
        <w:pStyle w:val="Textocomentario"/>
        <w:rPr>
          <w:lang w:val="es-ES"/>
        </w:rPr>
      </w:pPr>
      <w:r w:rsidRPr="0076362A">
        <w:rPr>
          <w:lang w:val="es-ES"/>
        </w:rPr>
        <w:t xml:space="preserve">Ojoi, no veo que el sistema haga nada‼ Por ejemplo: No validaará la información, no solicitará algo, no informará de nada? </w:t>
      </w:r>
    </w:p>
    <w:p w14:paraId="08577CE8" w14:textId="77777777" w:rsidR="004221EE" w:rsidRPr="0076362A" w:rsidRDefault="004221EE">
      <w:pPr>
        <w:pStyle w:val="Textocomentario"/>
        <w:rPr>
          <w:lang w:val="es-ES"/>
        </w:rPr>
      </w:pPr>
    </w:p>
    <w:p w14:paraId="1F5F96A4" w14:textId="77777777" w:rsidR="004221EE" w:rsidRPr="0076362A" w:rsidRDefault="004221EE">
      <w:pPr>
        <w:pStyle w:val="Textocomentario"/>
        <w:rPr>
          <w:lang w:val="es-ES"/>
        </w:rPr>
      </w:pPr>
      <w:r w:rsidRPr="0076362A">
        <w:rPr>
          <w:lang w:val="es-ES"/>
        </w:rPr>
        <w:t>(no nos importa si está en la esquina superior, infereior,… ni si le da a un botón de enviar ya que se presupone,, …)</w:t>
      </w:r>
    </w:p>
  </w:comment>
  <w:comment w:id="207" w:author="María José Suárez-Cabal" w:date="2017-06-21T09:54:00Z" w:initials="MJS">
    <w:p w14:paraId="3122DA8F" w14:textId="77777777" w:rsidR="004221EE" w:rsidRPr="0076362A" w:rsidRDefault="004221EE">
      <w:pPr>
        <w:pStyle w:val="Textocomentario"/>
        <w:rPr>
          <w:lang w:val="es-ES"/>
        </w:rPr>
      </w:pPr>
      <w:r>
        <w:rPr>
          <w:rStyle w:val="Refdecomentario"/>
        </w:rPr>
        <w:annotationRef/>
      </w:r>
      <w:r w:rsidRPr="0076362A">
        <w:rPr>
          <w:lang w:val="es-ES"/>
        </w:rPr>
        <w:t>En los caso de uso se puede dar flujo alternativo donde el proceso termina con éxito tanto en el normal como en el alternativo y luego excepciones donde el proceso no termina con éxito. En estos puntos ¿no serían excepciones? (Al menos en el segundo)</w:t>
      </w:r>
    </w:p>
    <w:p w14:paraId="212776A5" w14:textId="77777777" w:rsidR="004221EE" w:rsidRPr="0076362A" w:rsidRDefault="004221EE">
      <w:pPr>
        <w:pStyle w:val="Textocomentario"/>
        <w:rPr>
          <w:lang w:val="es-ES"/>
        </w:rPr>
      </w:pPr>
    </w:p>
    <w:p w14:paraId="01FF517E" w14:textId="77777777" w:rsidR="004221EE" w:rsidRPr="0076362A" w:rsidRDefault="004221EE">
      <w:pPr>
        <w:pStyle w:val="Textocomentario"/>
        <w:rPr>
          <w:lang w:val="es-ES"/>
        </w:rPr>
      </w:pPr>
    </w:p>
    <w:p w14:paraId="3AE5EF11" w14:textId="77777777" w:rsidR="004221EE" w:rsidRPr="0076362A" w:rsidRDefault="004221EE">
      <w:pPr>
        <w:pStyle w:val="Textocomentario"/>
        <w:rPr>
          <w:lang w:val="es-ES"/>
        </w:rPr>
      </w:pPr>
      <w:r w:rsidRPr="0076362A">
        <w:rPr>
          <w:lang w:val="es-ES"/>
        </w:rPr>
        <w:t>REvisar el resto</w:t>
      </w:r>
    </w:p>
  </w:comment>
  <w:comment w:id="287" w:author="María José Suárez-Cabal" w:date="2017-06-21T09:57:00Z" w:initials="MJS">
    <w:p w14:paraId="22114409" w14:textId="77777777" w:rsidR="004221EE" w:rsidRPr="0076362A" w:rsidRDefault="004221EE">
      <w:pPr>
        <w:pStyle w:val="Textocomentario"/>
        <w:rPr>
          <w:lang w:val="es-ES"/>
        </w:rPr>
      </w:pPr>
      <w:r>
        <w:rPr>
          <w:rStyle w:val="Refdecomentario"/>
        </w:rPr>
        <w:annotationRef/>
      </w:r>
      <w:r w:rsidRPr="0076362A">
        <w:rPr>
          <w:lang w:val="es-ES"/>
        </w:rPr>
        <w:t>Este es el subsistema más complejo, es donde más se echa en falta un diagrama</w:t>
      </w:r>
    </w:p>
  </w:comment>
  <w:comment w:id="527" w:author="María José Suárez-Cabal" w:date="2017-06-21T09:14:00Z" w:initials="MJS">
    <w:p w14:paraId="0B6BC41F" w14:textId="77777777" w:rsidR="004221EE" w:rsidRPr="0076362A" w:rsidRDefault="004221EE">
      <w:pPr>
        <w:pStyle w:val="Textocomentario"/>
        <w:rPr>
          <w:lang w:val="es-ES"/>
        </w:rPr>
      </w:pPr>
      <w:r>
        <w:rPr>
          <w:rStyle w:val="Refdecomentario"/>
        </w:rPr>
        <w:annotationRef/>
      </w:r>
      <w:r w:rsidRPr="0076362A">
        <w:rPr>
          <w:lang w:val="es-ES"/>
        </w:rPr>
        <w:t>creo que te lo comentéen alguna versión anterior… espero que tengas forma de medir que estos requisitos se cumplen (me refiero a pruebas, cueestionarios a usuarios, …)</w:t>
      </w:r>
    </w:p>
  </w:comment>
  <w:comment w:id="526" w:author="María José Suárez-Cabal" w:date="2017-06-21T09:15:00Z" w:initials="MJS">
    <w:p w14:paraId="404F8B3D" w14:textId="77777777" w:rsidR="004221EE" w:rsidRPr="0076362A" w:rsidRDefault="004221EE">
      <w:pPr>
        <w:pStyle w:val="Textocomentario"/>
        <w:rPr>
          <w:lang w:val="es-ES"/>
        </w:rPr>
      </w:pPr>
      <w:r>
        <w:rPr>
          <w:rStyle w:val="Refdecomentario"/>
        </w:rPr>
        <w:annotationRef/>
      </w:r>
      <w:r w:rsidRPr="0076362A">
        <w:rPr>
          <w:lang w:val="es-ES"/>
        </w:rPr>
        <w:t>ojo con el tipo de letra… se cambia.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186A55" w15:done="0"/>
  <w15:commentEx w15:paraId="0B8FFA44" w15:done="0"/>
  <w15:commentEx w15:paraId="35CD060C" w15:done="0"/>
  <w15:commentEx w15:paraId="1F5F96A4" w15:done="0"/>
  <w15:commentEx w15:paraId="3AE5EF11" w15:done="0"/>
  <w15:commentEx w15:paraId="22114409" w15:done="0"/>
  <w15:commentEx w15:paraId="0B6BC41F" w15:done="0"/>
  <w15:commentEx w15:paraId="404F8B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186A55" w16cid:durableId="1E17652D"/>
  <w16cid:commentId w16cid:paraId="0B8FFA44" w16cid:durableId="1E17652E"/>
  <w16cid:commentId w16cid:paraId="35CD060C" w16cid:durableId="1E17652F"/>
  <w16cid:commentId w16cid:paraId="1F5F96A4" w16cid:durableId="1E176530"/>
  <w16cid:commentId w16cid:paraId="3AE5EF11" w16cid:durableId="1E176531"/>
  <w16cid:commentId w16cid:paraId="22114409" w16cid:durableId="1E176532"/>
  <w16cid:commentId w16cid:paraId="0B6BC41F" w16cid:durableId="1E176533"/>
  <w16cid:commentId w16cid:paraId="404F8B3D" w16cid:durableId="1E1765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42DDF" w14:textId="77777777" w:rsidR="00204821" w:rsidRDefault="00204821">
      <w:pPr>
        <w:spacing w:after="0" w:line="240" w:lineRule="auto"/>
      </w:pPr>
      <w:r>
        <w:separator/>
      </w:r>
    </w:p>
    <w:p w14:paraId="23F0A45F" w14:textId="77777777" w:rsidR="00204821" w:rsidRDefault="00204821"/>
  </w:endnote>
  <w:endnote w:type="continuationSeparator" w:id="0">
    <w:p w14:paraId="33DE6B87" w14:textId="77777777" w:rsidR="00204821" w:rsidRDefault="00204821">
      <w:pPr>
        <w:spacing w:after="0" w:line="240" w:lineRule="auto"/>
      </w:pPr>
      <w:r>
        <w:continuationSeparator/>
      </w:r>
    </w:p>
    <w:p w14:paraId="76CFE27F" w14:textId="77777777" w:rsidR="00204821" w:rsidRDefault="002048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4221EE" w:rsidRPr="000D650C" w:rsidRDefault="004221EE">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20</w:t>
    </w:r>
    <w:r w:rsidRPr="000D650C">
      <w:rPr>
        <w:sz w:val="28"/>
        <w:szCs w:val="28"/>
      </w:rPr>
      <w:fldChar w:fldCharType="end"/>
    </w:r>
  </w:p>
  <w:p w14:paraId="25FBBFE2" w14:textId="77777777" w:rsidR="004221EE" w:rsidRDefault="004221EE">
    <w:pPr>
      <w:pStyle w:val="Piedepgina"/>
    </w:pPr>
  </w:p>
  <w:p w14:paraId="6E87F117" w14:textId="77777777" w:rsidR="004221EE" w:rsidRDefault="004221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28DE0" w14:textId="77777777" w:rsidR="00204821" w:rsidRDefault="00204821">
      <w:pPr>
        <w:spacing w:after="0" w:line="240" w:lineRule="auto"/>
      </w:pPr>
      <w:r>
        <w:separator/>
      </w:r>
    </w:p>
    <w:p w14:paraId="0D79B514" w14:textId="77777777" w:rsidR="00204821" w:rsidRDefault="00204821"/>
  </w:footnote>
  <w:footnote w:type="continuationSeparator" w:id="0">
    <w:p w14:paraId="3C7F2875" w14:textId="77777777" w:rsidR="00204821" w:rsidRDefault="00204821">
      <w:pPr>
        <w:spacing w:after="0" w:line="240" w:lineRule="auto"/>
      </w:pPr>
      <w:r>
        <w:continuationSeparator/>
      </w:r>
    </w:p>
    <w:p w14:paraId="753FE64B" w14:textId="77777777" w:rsidR="00204821" w:rsidRDefault="002048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4221EE" w:rsidRDefault="004221E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4221EE" w:rsidRDefault="004221EE">
    <w:pPr>
      <w:pStyle w:val="Encabezado"/>
      <w:ind w:right="360"/>
      <w:rPr>
        <w:rStyle w:val="Nmerodepgina"/>
      </w:rPr>
    </w:pPr>
  </w:p>
  <w:p w14:paraId="44608EB4" w14:textId="77777777" w:rsidR="004221EE" w:rsidRDefault="004221EE">
    <w:pPr>
      <w:pStyle w:val="Encabezado"/>
    </w:pPr>
  </w:p>
  <w:p w14:paraId="747332C6" w14:textId="77777777" w:rsidR="004221EE" w:rsidRDefault="004221E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4221EE" w:rsidRPr="00A9290F" w:rsidRDefault="004221EE" w:rsidP="00A9290F">
    <w:pPr>
      <w:pStyle w:val="Encabezado"/>
      <w:jc w:val="center"/>
      <w:rPr>
        <w:b/>
        <w:sz w:val="21"/>
        <w:szCs w:val="22"/>
      </w:rPr>
    </w:pPr>
    <w:r w:rsidRPr="00A9290F">
      <w:rPr>
        <w:b/>
        <w:sz w:val="21"/>
        <w:szCs w:val="22"/>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E316C1"/>
    <w:multiLevelType w:val="hybridMultilevel"/>
    <w:tmpl w:val="234C7C36"/>
    <w:lvl w:ilvl="0" w:tplc="318AC252">
      <w:start w:val="3"/>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32784C"/>
    <w:multiLevelType w:val="hybridMultilevel"/>
    <w:tmpl w:val="8B164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6"/>
  </w:num>
  <w:num w:numId="3">
    <w:abstractNumId w:val="8"/>
  </w:num>
  <w:num w:numId="4">
    <w:abstractNumId w:val="19"/>
  </w:num>
  <w:num w:numId="5">
    <w:abstractNumId w:val="20"/>
  </w:num>
  <w:num w:numId="6">
    <w:abstractNumId w:val="23"/>
  </w:num>
  <w:num w:numId="7">
    <w:abstractNumId w:val="1"/>
  </w:num>
  <w:num w:numId="8">
    <w:abstractNumId w:val="35"/>
  </w:num>
  <w:num w:numId="9">
    <w:abstractNumId w:val="31"/>
  </w:num>
  <w:num w:numId="10">
    <w:abstractNumId w:val="10"/>
  </w:num>
  <w:num w:numId="11">
    <w:abstractNumId w:val="21"/>
  </w:num>
  <w:num w:numId="12">
    <w:abstractNumId w:val="17"/>
  </w:num>
  <w:num w:numId="13">
    <w:abstractNumId w:val="2"/>
  </w:num>
  <w:num w:numId="14">
    <w:abstractNumId w:val="0"/>
  </w:num>
  <w:num w:numId="15">
    <w:abstractNumId w:val="33"/>
  </w:num>
  <w:num w:numId="16">
    <w:abstractNumId w:val="7"/>
  </w:num>
  <w:num w:numId="17">
    <w:abstractNumId w:val="30"/>
  </w:num>
  <w:num w:numId="18">
    <w:abstractNumId w:val="26"/>
  </w:num>
  <w:num w:numId="19">
    <w:abstractNumId w:val="13"/>
  </w:num>
  <w:num w:numId="20">
    <w:abstractNumId w:val="11"/>
  </w:num>
  <w:num w:numId="21">
    <w:abstractNumId w:val="29"/>
  </w:num>
  <w:num w:numId="22">
    <w:abstractNumId w:val="14"/>
  </w:num>
  <w:num w:numId="23">
    <w:abstractNumId w:val="6"/>
  </w:num>
  <w:num w:numId="24">
    <w:abstractNumId w:val="12"/>
  </w:num>
  <w:num w:numId="25">
    <w:abstractNumId w:val="32"/>
  </w:num>
  <w:num w:numId="26">
    <w:abstractNumId w:val="22"/>
  </w:num>
  <w:num w:numId="27">
    <w:abstractNumId w:val="4"/>
  </w:num>
  <w:num w:numId="28">
    <w:abstractNumId w:val="3"/>
  </w:num>
  <w:num w:numId="29">
    <w:abstractNumId w:val="36"/>
  </w:num>
  <w:num w:numId="30">
    <w:abstractNumId w:val="18"/>
  </w:num>
  <w:num w:numId="31">
    <w:abstractNumId w:val="27"/>
  </w:num>
  <w:num w:numId="32">
    <w:abstractNumId w:val="25"/>
  </w:num>
  <w:num w:numId="33">
    <w:abstractNumId w:val="5"/>
  </w:num>
  <w:num w:numId="34">
    <w:abstractNumId w:val="34"/>
  </w:num>
  <w:num w:numId="35">
    <w:abstractNumId w:val="24"/>
  </w:num>
  <w:num w:numId="36">
    <w:abstractNumId w:val="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AA2"/>
    <w:rsid w:val="0001208B"/>
    <w:rsid w:val="00012DAA"/>
    <w:rsid w:val="0001498C"/>
    <w:rsid w:val="00014F24"/>
    <w:rsid w:val="00020C70"/>
    <w:rsid w:val="00025AD4"/>
    <w:rsid w:val="0002783D"/>
    <w:rsid w:val="000300C4"/>
    <w:rsid w:val="0003069B"/>
    <w:rsid w:val="00031E31"/>
    <w:rsid w:val="000321A8"/>
    <w:rsid w:val="00032616"/>
    <w:rsid w:val="00034852"/>
    <w:rsid w:val="000367E8"/>
    <w:rsid w:val="000368A7"/>
    <w:rsid w:val="00036B10"/>
    <w:rsid w:val="000413D9"/>
    <w:rsid w:val="000454FF"/>
    <w:rsid w:val="00045E98"/>
    <w:rsid w:val="0004627F"/>
    <w:rsid w:val="00053E1E"/>
    <w:rsid w:val="00054B08"/>
    <w:rsid w:val="000552D4"/>
    <w:rsid w:val="000563A1"/>
    <w:rsid w:val="0006073F"/>
    <w:rsid w:val="000626C0"/>
    <w:rsid w:val="00062F48"/>
    <w:rsid w:val="00063E7C"/>
    <w:rsid w:val="0006418F"/>
    <w:rsid w:val="00064B6A"/>
    <w:rsid w:val="00064EAE"/>
    <w:rsid w:val="00067D7C"/>
    <w:rsid w:val="000707A3"/>
    <w:rsid w:val="00070C43"/>
    <w:rsid w:val="00071CC5"/>
    <w:rsid w:val="00072652"/>
    <w:rsid w:val="0007650C"/>
    <w:rsid w:val="00080F33"/>
    <w:rsid w:val="0008510C"/>
    <w:rsid w:val="000867BA"/>
    <w:rsid w:val="000919E7"/>
    <w:rsid w:val="0009300C"/>
    <w:rsid w:val="0009487E"/>
    <w:rsid w:val="00095326"/>
    <w:rsid w:val="00097764"/>
    <w:rsid w:val="000A213A"/>
    <w:rsid w:val="000A6018"/>
    <w:rsid w:val="000A7BF6"/>
    <w:rsid w:val="000A7C1C"/>
    <w:rsid w:val="000A7CA9"/>
    <w:rsid w:val="000B06B8"/>
    <w:rsid w:val="000B31A1"/>
    <w:rsid w:val="000B570E"/>
    <w:rsid w:val="000B663C"/>
    <w:rsid w:val="000B66F1"/>
    <w:rsid w:val="000B6B7D"/>
    <w:rsid w:val="000C11D3"/>
    <w:rsid w:val="000C205D"/>
    <w:rsid w:val="000C23EF"/>
    <w:rsid w:val="000C2A8E"/>
    <w:rsid w:val="000C2BC2"/>
    <w:rsid w:val="000C3F89"/>
    <w:rsid w:val="000C4108"/>
    <w:rsid w:val="000C6BF2"/>
    <w:rsid w:val="000D1ADF"/>
    <w:rsid w:val="000D425D"/>
    <w:rsid w:val="000D650C"/>
    <w:rsid w:val="000E0ACF"/>
    <w:rsid w:val="000E0DA6"/>
    <w:rsid w:val="000E2970"/>
    <w:rsid w:val="000E32B5"/>
    <w:rsid w:val="000E454D"/>
    <w:rsid w:val="000E5594"/>
    <w:rsid w:val="000F1189"/>
    <w:rsid w:val="000F1259"/>
    <w:rsid w:val="000F4A66"/>
    <w:rsid w:val="000F4EFA"/>
    <w:rsid w:val="000F5872"/>
    <w:rsid w:val="001009E7"/>
    <w:rsid w:val="00102511"/>
    <w:rsid w:val="001048C6"/>
    <w:rsid w:val="00105420"/>
    <w:rsid w:val="00105492"/>
    <w:rsid w:val="001069CF"/>
    <w:rsid w:val="00112489"/>
    <w:rsid w:val="001150A0"/>
    <w:rsid w:val="001227EC"/>
    <w:rsid w:val="00127A07"/>
    <w:rsid w:val="001311D0"/>
    <w:rsid w:val="00132E44"/>
    <w:rsid w:val="0013650F"/>
    <w:rsid w:val="001412F8"/>
    <w:rsid w:val="00142819"/>
    <w:rsid w:val="00142BF9"/>
    <w:rsid w:val="00143988"/>
    <w:rsid w:val="00147369"/>
    <w:rsid w:val="00151C00"/>
    <w:rsid w:val="00152CA6"/>
    <w:rsid w:val="00153428"/>
    <w:rsid w:val="0015522A"/>
    <w:rsid w:val="00156A70"/>
    <w:rsid w:val="00160FAA"/>
    <w:rsid w:val="00161D6C"/>
    <w:rsid w:val="0016289C"/>
    <w:rsid w:val="001646D6"/>
    <w:rsid w:val="0016584F"/>
    <w:rsid w:val="0016679D"/>
    <w:rsid w:val="00171B0E"/>
    <w:rsid w:val="0017200D"/>
    <w:rsid w:val="00172BFD"/>
    <w:rsid w:val="00173B53"/>
    <w:rsid w:val="00176DFC"/>
    <w:rsid w:val="00177EB3"/>
    <w:rsid w:val="00187CE0"/>
    <w:rsid w:val="001917E7"/>
    <w:rsid w:val="001922A3"/>
    <w:rsid w:val="00193D42"/>
    <w:rsid w:val="001953EA"/>
    <w:rsid w:val="001A7433"/>
    <w:rsid w:val="001A76F7"/>
    <w:rsid w:val="001B02D8"/>
    <w:rsid w:val="001B3F72"/>
    <w:rsid w:val="001C26AD"/>
    <w:rsid w:val="001C3033"/>
    <w:rsid w:val="001C33BE"/>
    <w:rsid w:val="001C63B0"/>
    <w:rsid w:val="001C649A"/>
    <w:rsid w:val="001D29E1"/>
    <w:rsid w:val="001D3A78"/>
    <w:rsid w:val="001D588D"/>
    <w:rsid w:val="001E1D35"/>
    <w:rsid w:val="001E37AD"/>
    <w:rsid w:val="001E40E5"/>
    <w:rsid w:val="001E5A83"/>
    <w:rsid w:val="001F75B0"/>
    <w:rsid w:val="00200C12"/>
    <w:rsid w:val="00200E57"/>
    <w:rsid w:val="002010EC"/>
    <w:rsid w:val="00201AB8"/>
    <w:rsid w:val="00201CAB"/>
    <w:rsid w:val="0020207A"/>
    <w:rsid w:val="00202221"/>
    <w:rsid w:val="00204113"/>
    <w:rsid w:val="00204821"/>
    <w:rsid w:val="00204DDD"/>
    <w:rsid w:val="00210884"/>
    <w:rsid w:val="00213671"/>
    <w:rsid w:val="002172BF"/>
    <w:rsid w:val="0022041A"/>
    <w:rsid w:val="00220A77"/>
    <w:rsid w:val="00220C81"/>
    <w:rsid w:val="00221147"/>
    <w:rsid w:val="00221931"/>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48"/>
    <w:rsid w:val="00250306"/>
    <w:rsid w:val="00250399"/>
    <w:rsid w:val="002518AB"/>
    <w:rsid w:val="00254AD0"/>
    <w:rsid w:val="0025580A"/>
    <w:rsid w:val="00255898"/>
    <w:rsid w:val="00255B28"/>
    <w:rsid w:val="00256E45"/>
    <w:rsid w:val="002579B5"/>
    <w:rsid w:val="0026421F"/>
    <w:rsid w:val="002714A2"/>
    <w:rsid w:val="00277888"/>
    <w:rsid w:val="00281FA6"/>
    <w:rsid w:val="00283B80"/>
    <w:rsid w:val="0029357E"/>
    <w:rsid w:val="0029681C"/>
    <w:rsid w:val="00297586"/>
    <w:rsid w:val="00297ACF"/>
    <w:rsid w:val="002A0095"/>
    <w:rsid w:val="002A34DD"/>
    <w:rsid w:val="002A48D6"/>
    <w:rsid w:val="002A738B"/>
    <w:rsid w:val="002B0C41"/>
    <w:rsid w:val="002B4B48"/>
    <w:rsid w:val="002B5341"/>
    <w:rsid w:val="002B77BD"/>
    <w:rsid w:val="002C057E"/>
    <w:rsid w:val="002C14FC"/>
    <w:rsid w:val="002C27E3"/>
    <w:rsid w:val="002C42EF"/>
    <w:rsid w:val="002C4F4A"/>
    <w:rsid w:val="002C5136"/>
    <w:rsid w:val="002D2039"/>
    <w:rsid w:val="002D2A44"/>
    <w:rsid w:val="002D3045"/>
    <w:rsid w:val="002D421E"/>
    <w:rsid w:val="002D7BF4"/>
    <w:rsid w:val="002E24DC"/>
    <w:rsid w:val="002E4927"/>
    <w:rsid w:val="002E4C68"/>
    <w:rsid w:val="002E5138"/>
    <w:rsid w:val="002E5231"/>
    <w:rsid w:val="002E7EC6"/>
    <w:rsid w:val="002F0D65"/>
    <w:rsid w:val="00300E6B"/>
    <w:rsid w:val="00302C27"/>
    <w:rsid w:val="003039D2"/>
    <w:rsid w:val="0031004C"/>
    <w:rsid w:val="00310115"/>
    <w:rsid w:val="00310CBC"/>
    <w:rsid w:val="00325175"/>
    <w:rsid w:val="00326446"/>
    <w:rsid w:val="00326906"/>
    <w:rsid w:val="00326E80"/>
    <w:rsid w:val="00327A0A"/>
    <w:rsid w:val="0033215B"/>
    <w:rsid w:val="0033252C"/>
    <w:rsid w:val="00333F57"/>
    <w:rsid w:val="0033774C"/>
    <w:rsid w:val="0034043A"/>
    <w:rsid w:val="003429AF"/>
    <w:rsid w:val="00342CE4"/>
    <w:rsid w:val="00343EFB"/>
    <w:rsid w:val="0034415A"/>
    <w:rsid w:val="003450F8"/>
    <w:rsid w:val="00365E79"/>
    <w:rsid w:val="00367587"/>
    <w:rsid w:val="0037092A"/>
    <w:rsid w:val="00370B1C"/>
    <w:rsid w:val="00374C1C"/>
    <w:rsid w:val="0037555E"/>
    <w:rsid w:val="0037566D"/>
    <w:rsid w:val="00376370"/>
    <w:rsid w:val="00377BE9"/>
    <w:rsid w:val="00377E72"/>
    <w:rsid w:val="0038036D"/>
    <w:rsid w:val="00380926"/>
    <w:rsid w:val="00384A04"/>
    <w:rsid w:val="0039160F"/>
    <w:rsid w:val="00392549"/>
    <w:rsid w:val="00393651"/>
    <w:rsid w:val="00394A4A"/>
    <w:rsid w:val="00396CD7"/>
    <w:rsid w:val="003A01B6"/>
    <w:rsid w:val="003A3033"/>
    <w:rsid w:val="003A40D9"/>
    <w:rsid w:val="003A4625"/>
    <w:rsid w:val="003A7014"/>
    <w:rsid w:val="003A7378"/>
    <w:rsid w:val="003B2D27"/>
    <w:rsid w:val="003B3830"/>
    <w:rsid w:val="003B4333"/>
    <w:rsid w:val="003B7004"/>
    <w:rsid w:val="003C0139"/>
    <w:rsid w:val="003C0860"/>
    <w:rsid w:val="003C0BA9"/>
    <w:rsid w:val="003C333C"/>
    <w:rsid w:val="003D136B"/>
    <w:rsid w:val="003D308C"/>
    <w:rsid w:val="003D4F84"/>
    <w:rsid w:val="003D634A"/>
    <w:rsid w:val="003D7988"/>
    <w:rsid w:val="003D7F6F"/>
    <w:rsid w:val="003E185E"/>
    <w:rsid w:val="003E2197"/>
    <w:rsid w:val="003E5B01"/>
    <w:rsid w:val="003E75B4"/>
    <w:rsid w:val="003F0654"/>
    <w:rsid w:val="003F23C4"/>
    <w:rsid w:val="003F47D0"/>
    <w:rsid w:val="003F6A24"/>
    <w:rsid w:val="00400601"/>
    <w:rsid w:val="00403134"/>
    <w:rsid w:val="004053E4"/>
    <w:rsid w:val="00406712"/>
    <w:rsid w:val="00413217"/>
    <w:rsid w:val="004221EE"/>
    <w:rsid w:val="004231F7"/>
    <w:rsid w:val="0042626E"/>
    <w:rsid w:val="004276CF"/>
    <w:rsid w:val="00431906"/>
    <w:rsid w:val="0043206D"/>
    <w:rsid w:val="004354E1"/>
    <w:rsid w:val="00436534"/>
    <w:rsid w:val="004405ED"/>
    <w:rsid w:val="00441BD7"/>
    <w:rsid w:val="00442DAC"/>
    <w:rsid w:val="00443B73"/>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92844"/>
    <w:rsid w:val="004957C0"/>
    <w:rsid w:val="004A055E"/>
    <w:rsid w:val="004A07D9"/>
    <w:rsid w:val="004A36F5"/>
    <w:rsid w:val="004A3D04"/>
    <w:rsid w:val="004A4D49"/>
    <w:rsid w:val="004A653B"/>
    <w:rsid w:val="004A74B5"/>
    <w:rsid w:val="004B35DA"/>
    <w:rsid w:val="004C209E"/>
    <w:rsid w:val="004C6CE4"/>
    <w:rsid w:val="004C7A1F"/>
    <w:rsid w:val="004D0A0C"/>
    <w:rsid w:val="004D2474"/>
    <w:rsid w:val="004D3480"/>
    <w:rsid w:val="004D4A7E"/>
    <w:rsid w:val="004D6132"/>
    <w:rsid w:val="004E0802"/>
    <w:rsid w:val="004E2616"/>
    <w:rsid w:val="004E7985"/>
    <w:rsid w:val="004F2670"/>
    <w:rsid w:val="004F4469"/>
    <w:rsid w:val="004F5EDC"/>
    <w:rsid w:val="00501F05"/>
    <w:rsid w:val="00502B26"/>
    <w:rsid w:val="0050610F"/>
    <w:rsid w:val="0051502E"/>
    <w:rsid w:val="00515917"/>
    <w:rsid w:val="00516B1B"/>
    <w:rsid w:val="00520282"/>
    <w:rsid w:val="00520631"/>
    <w:rsid w:val="00520BAA"/>
    <w:rsid w:val="00521E17"/>
    <w:rsid w:val="00523A53"/>
    <w:rsid w:val="00531C3F"/>
    <w:rsid w:val="005329B2"/>
    <w:rsid w:val="00533CFB"/>
    <w:rsid w:val="00533D80"/>
    <w:rsid w:val="00535CA8"/>
    <w:rsid w:val="00541F18"/>
    <w:rsid w:val="0054383A"/>
    <w:rsid w:val="00552D97"/>
    <w:rsid w:val="00555937"/>
    <w:rsid w:val="00557E93"/>
    <w:rsid w:val="00562EA0"/>
    <w:rsid w:val="00563F74"/>
    <w:rsid w:val="00571184"/>
    <w:rsid w:val="005725C0"/>
    <w:rsid w:val="005769DD"/>
    <w:rsid w:val="00583A51"/>
    <w:rsid w:val="005874B2"/>
    <w:rsid w:val="00592B34"/>
    <w:rsid w:val="0059478B"/>
    <w:rsid w:val="00595E84"/>
    <w:rsid w:val="00596CC2"/>
    <w:rsid w:val="005A0315"/>
    <w:rsid w:val="005A3A84"/>
    <w:rsid w:val="005A57DA"/>
    <w:rsid w:val="005A6C4F"/>
    <w:rsid w:val="005B331B"/>
    <w:rsid w:val="005B3374"/>
    <w:rsid w:val="005B42DF"/>
    <w:rsid w:val="005B453F"/>
    <w:rsid w:val="005B5B01"/>
    <w:rsid w:val="005B5C4A"/>
    <w:rsid w:val="005B6052"/>
    <w:rsid w:val="005C326A"/>
    <w:rsid w:val="005C342D"/>
    <w:rsid w:val="005C5454"/>
    <w:rsid w:val="005C5FDE"/>
    <w:rsid w:val="005C6AF0"/>
    <w:rsid w:val="005C6B0F"/>
    <w:rsid w:val="005D36E2"/>
    <w:rsid w:val="005E4870"/>
    <w:rsid w:val="005E48D4"/>
    <w:rsid w:val="005E5AF7"/>
    <w:rsid w:val="005F332A"/>
    <w:rsid w:val="005F4164"/>
    <w:rsid w:val="005F57EC"/>
    <w:rsid w:val="005F6BD9"/>
    <w:rsid w:val="005F70B6"/>
    <w:rsid w:val="00600B13"/>
    <w:rsid w:val="006012C2"/>
    <w:rsid w:val="0060216F"/>
    <w:rsid w:val="006052A4"/>
    <w:rsid w:val="00607BCC"/>
    <w:rsid w:val="00613D7A"/>
    <w:rsid w:val="006169FC"/>
    <w:rsid w:val="006211ED"/>
    <w:rsid w:val="00624271"/>
    <w:rsid w:val="00625B61"/>
    <w:rsid w:val="00630151"/>
    <w:rsid w:val="006305ED"/>
    <w:rsid w:val="0063092A"/>
    <w:rsid w:val="00631242"/>
    <w:rsid w:val="00631381"/>
    <w:rsid w:val="006328F0"/>
    <w:rsid w:val="00633C17"/>
    <w:rsid w:val="006350B1"/>
    <w:rsid w:val="0063573F"/>
    <w:rsid w:val="006371C7"/>
    <w:rsid w:val="00637B2F"/>
    <w:rsid w:val="0064146E"/>
    <w:rsid w:val="00645DFD"/>
    <w:rsid w:val="00647387"/>
    <w:rsid w:val="006506C8"/>
    <w:rsid w:val="006507F2"/>
    <w:rsid w:val="0065082D"/>
    <w:rsid w:val="00654E28"/>
    <w:rsid w:val="006606BA"/>
    <w:rsid w:val="00660DFB"/>
    <w:rsid w:val="00662744"/>
    <w:rsid w:val="0066275B"/>
    <w:rsid w:val="00666108"/>
    <w:rsid w:val="006662AA"/>
    <w:rsid w:val="00670D65"/>
    <w:rsid w:val="006712D7"/>
    <w:rsid w:val="00671C0F"/>
    <w:rsid w:val="00672200"/>
    <w:rsid w:val="00672C8F"/>
    <w:rsid w:val="00681350"/>
    <w:rsid w:val="006819F7"/>
    <w:rsid w:val="006879F3"/>
    <w:rsid w:val="0069038C"/>
    <w:rsid w:val="00690766"/>
    <w:rsid w:val="00693402"/>
    <w:rsid w:val="006936DA"/>
    <w:rsid w:val="0069511B"/>
    <w:rsid w:val="00696497"/>
    <w:rsid w:val="006A0D21"/>
    <w:rsid w:val="006A3976"/>
    <w:rsid w:val="006A425D"/>
    <w:rsid w:val="006A4E78"/>
    <w:rsid w:val="006A5052"/>
    <w:rsid w:val="006A5469"/>
    <w:rsid w:val="006B1D92"/>
    <w:rsid w:val="006B1DC8"/>
    <w:rsid w:val="006B4191"/>
    <w:rsid w:val="006B537A"/>
    <w:rsid w:val="006B7220"/>
    <w:rsid w:val="006B7623"/>
    <w:rsid w:val="006C258C"/>
    <w:rsid w:val="006C55C3"/>
    <w:rsid w:val="006C55C7"/>
    <w:rsid w:val="006C62F2"/>
    <w:rsid w:val="006C7454"/>
    <w:rsid w:val="006D1200"/>
    <w:rsid w:val="006D39B1"/>
    <w:rsid w:val="006E049A"/>
    <w:rsid w:val="006E311F"/>
    <w:rsid w:val="006E5606"/>
    <w:rsid w:val="006E5BC5"/>
    <w:rsid w:val="006E61FF"/>
    <w:rsid w:val="006E6446"/>
    <w:rsid w:val="006E77B3"/>
    <w:rsid w:val="006F3A54"/>
    <w:rsid w:val="00702F32"/>
    <w:rsid w:val="00703B83"/>
    <w:rsid w:val="00706B57"/>
    <w:rsid w:val="00711475"/>
    <w:rsid w:val="00715D86"/>
    <w:rsid w:val="0071712E"/>
    <w:rsid w:val="00717751"/>
    <w:rsid w:val="00721037"/>
    <w:rsid w:val="007220E7"/>
    <w:rsid w:val="0072227B"/>
    <w:rsid w:val="00723782"/>
    <w:rsid w:val="00725754"/>
    <w:rsid w:val="00733127"/>
    <w:rsid w:val="00734BC4"/>
    <w:rsid w:val="00735BA5"/>
    <w:rsid w:val="00736824"/>
    <w:rsid w:val="00740221"/>
    <w:rsid w:val="0074025D"/>
    <w:rsid w:val="0074361A"/>
    <w:rsid w:val="00744A88"/>
    <w:rsid w:val="007452BA"/>
    <w:rsid w:val="00745975"/>
    <w:rsid w:val="00745B2C"/>
    <w:rsid w:val="00746BFA"/>
    <w:rsid w:val="00750F9F"/>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F01"/>
    <w:rsid w:val="0077505A"/>
    <w:rsid w:val="00777ECA"/>
    <w:rsid w:val="00782D61"/>
    <w:rsid w:val="00783421"/>
    <w:rsid w:val="007834B9"/>
    <w:rsid w:val="00785749"/>
    <w:rsid w:val="00790BD8"/>
    <w:rsid w:val="00790FFF"/>
    <w:rsid w:val="00791C9E"/>
    <w:rsid w:val="007924C4"/>
    <w:rsid w:val="00792A3D"/>
    <w:rsid w:val="00794A91"/>
    <w:rsid w:val="007952F8"/>
    <w:rsid w:val="007967C7"/>
    <w:rsid w:val="007A07A2"/>
    <w:rsid w:val="007A1560"/>
    <w:rsid w:val="007A326F"/>
    <w:rsid w:val="007A3FD2"/>
    <w:rsid w:val="007A4678"/>
    <w:rsid w:val="007A6C95"/>
    <w:rsid w:val="007B08EB"/>
    <w:rsid w:val="007B08FB"/>
    <w:rsid w:val="007B1EA2"/>
    <w:rsid w:val="007B2515"/>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5DA1"/>
    <w:rsid w:val="007F6F0E"/>
    <w:rsid w:val="007F7159"/>
    <w:rsid w:val="00800049"/>
    <w:rsid w:val="00800BA5"/>
    <w:rsid w:val="00801B85"/>
    <w:rsid w:val="008049F2"/>
    <w:rsid w:val="0080579A"/>
    <w:rsid w:val="00815E11"/>
    <w:rsid w:val="00816983"/>
    <w:rsid w:val="00817EEE"/>
    <w:rsid w:val="008225B7"/>
    <w:rsid w:val="00822932"/>
    <w:rsid w:val="00822CC7"/>
    <w:rsid w:val="0082538C"/>
    <w:rsid w:val="00826C51"/>
    <w:rsid w:val="0082795C"/>
    <w:rsid w:val="00827C4A"/>
    <w:rsid w:val="00830784"/>
    <w:rsid w:val="008334CA"/>
    <w:rsid w:val="00833C7E"/>
    <w:rsid w:val="0083636E"/>
    <w:rsid w:val="00836504"/>
    <w:rsid w:val="0083729F"/>
    <w:rsid w:val="0083743B"/>
    <w:rsid w:val="00842785"/>
    <w:rsid w:val="0084397D"/>
    <w:rsid w:val="008477A4"/>
    <w:rsid w:val="0085105E"/>
    <w:rsid w:val="00851E94"/>
    <w:rsid w:val="0085418B"/>
    <w:rsid w:val="00854CD5"/>
    <w:rsid w:val="0085570F"/>
    <w:rsid w:val="008559C9"/>
    <w:rsid w:val="00855C2E"/>
    <w:rsid w:val="00864682"/>
    <w:rsid w:val="008734EC"/>
    <w:rsid w:val="00875522"/>
    <w:rsid w:val="0087791C"/>
    <w:rsid w:val="008813F3"/>
    <w:rsid w:val="008852C3"/>
    <w:rsid w:val="00890AE0"/>
    <w:rsid w:val="0089317D"/>
    <w:rsid w:val="00893A4C"/>
    <w:rsid w:val="00893EF8"/>
    <w:rsid w:val="008940D5"/>
    <w:rsid w:val="008943AC"/>
    <w:rsid w:val="008A5CCE"/>
    <w:rsid w:val="008A73AA"/>
    <w:rsid w:val="008A7C63"/>
    <w:rsid w:val="008B0FFD"/>
    <w:rsid w:val="008B1F3C"/>
    <w:rsid w:val="008B2627"/>
    <w:rsid w:val="008B2814"/>
    <w:rsid w:val="008B2E22"/>
    <w:rsid w:val="008B32E8"/>
    <w:rsid w:val="008B5E43"/>
    <w:rsid w:val="008C2B8A"/>
    <w:rsid w:val="008C2C9F"/>
    <w:rsid w:val="008C5083"/>
    <w:rsid w:val="008C6552"/>
    <w:rsid w:val="008D40C9"/>
    <w:rsid w:val="008D5DE3"/>
    <w:rsid w:val="008E0FE8"/>
    <w:rsid w:val="008E3A88"/>
    <w:rsid w:val="008E6767"/>
    <w:rsid w:val="008E6F86"/>
    <w:rsid w:val="008F022B"/>
    <w:rsid w:val="008F3BE5"/>
    <w:rsid w:val="008F47BA"/>
    <w:rsid w:val="008F6B15"/>
    <w:rsid w:val="00900543"/>
    <w:rsid w:val="00900613"/>
    <w:rsid w:val="00900B7E"/>
    <w:rsid w:val="00900ECE"/>
    <w:rsid w:val="009010B2"/>
    <w:rsid w:val="009054EB"/>
    <w:rsid w:val="009070BE"/>
    <w:rsid w:val="0090784A"/>
    <w:rsid w:val="0091092C"/>
    <w:rsid w:val="00911132"/>
    <w:rsid w:val="00912E0D"/>
    <w:rsid w:val="00914108"/>
    <w:rsid w:val="009145BD"/>
    <w:rsid w:val="00914A81"/>
    <w:rsid w:val="00915A24"/>
    <w:rsid w:val="00917011"/>
    <w:rsid w:val="00917855"/>
    <w:rsid w:val="00923F92"/>
    <w:rsid w:val="00924D63"/>
    <w:rsid w:val="00927D8B"/>
    <w:rsid w:val="00935B3E"/>
    <w:rsid w:val="00940A77"/>
    <w:rsid w:val="00941B72"/>
    <w:rsid w:val="00943413"/>
    <w:rsid w:val="00943F0E"/>
    <w:rsid w:val="00945311"/>
    <w:rsid w:val="00947571"/>
    <w:rsid w:val="00947AFC"/>
    <w:rsid w:val="009514E7"/>
    <w:rsid w:val="00954ACD"/>
    <w:rsid w:val="00956382"/>
    <w:rsid w:val="00956438"/>
    <w:rsid w:val="009601FA"/>
    <w:rsid w:val="009625BB"/>
    <w:rsid w:val="0097049E"/>
    <w:rsid w:val="00972BBB"/>
    <w:rsid w:val="0097647E"/>
    <w:rsid w:val="0097796A"/>
    <w:rsid w:val="009823CB"/>
    <w:rsid w:val="009861E5"/>
    <w:rsid w:val="009864FD"/>
    <w:rsid w:val="009876CB"/>
    <w:rsid w:val="00993DF7"/>
    <w:rsid w:val="00995F36"/>
    <w:rsid w:val="009A027D"/>
    <w:rsid w:val="009A2506"/>
    <w:rsid w:val="009A2B23"/>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600"/>
    <w:rsid w:val="009C7F54"/>
    <w:rsid w:val="009D0144"/>
    <w:rsid w:val="009D0210"/>
    <w:rsid w:val="009D459A"/>
    <w:rsid w:val="009D74F5"/>
    <w:rsid w:val="009E13EE"/>
    <w:rsid w:val="009E5C17"/>
    <w:rsid w:val="009F0D58"/>
    <w:rsid w:val="009F32A7"/>
    <w:rsid w:val="009F38AD"/>
    <w:rsid w:val="009F4FD8"/>
    <w:rsid w:val="00A062E2"/>
    <w:rsid w:val="00A106AE"/>
    <w:rsid w:val="00A11A38"/>
    <w:rsid w:val="00A13366"/>
    <w:rsid w:val="00A13B3A"/>
    <w:rsid w:val="00A13F1D"/>
    <w:rsid w:val="00A15FF7"/>
    <w:rsid w:val="00A206E3"/>
    <w:rsid w:val="00A20CB6"/>
    <w:rsid w:val="00A20FE7"/>
    <w:rsid w:val="00A25AB4"/>
    <w:rsid w:val="00A25EF2"/>
    <w:rsid w:val="00A3135B"/>
    <w:rsid w:val="00A32095"/>
    <w:rsid w:val="00A34827"/>
    <w:rsid w:val="00A3689A"/>
    <w:rsid w:val="00A42C61"/>
    <w:rsid w:val="00A44281"/>
    <w:rsid w:val="00A44E98"/>
    <w:rsid w:val="00A51509"/>
    <w:rsid w:val="00A543FF"/>
    <w:rsid w:val="00A54D7F"/>
    <w:rsid w:val="00A61D90"/>
    <w:rsid w:val="00A64B86"/>
    <w:rsid w:val="00A664CB"/>
    <w:rsid w:val="00A71749"/>
    <w:rsid w:val="00A71923"/>
    <w:rsid w:val="00A722B1"/>
    <w:rsid w:val="00A765C9"/>
    <w:rsid w:val="00A76E2E"/>
    <w:rsid w:val="00A8076D"/>
    <w:rsid w:val="00A81E89"/>
    <w:rsid w:val="00A834E5"/>
    <w:rsid w:val="00A84CF3"/>
    <w:rsid w:val="00A8525D"/>
    <w:rsid w:val="00A9290F"/>
    <w:rsid w:val="00A92A83"/>
    <w:rsid w:val="00A93C3B"/>
    <w:rsid w:val="00A97AE6"/>
    <w:rsid w:val="00AA0581"/>
    <w:rsid w:val="00AA1503"/>
    <w:rsid w:val="00AA3016"/>
    <w:rsid w:val="00AA4AC5"/>
    <w:rsid w:val="00AA4F4F"/>
    <w:rsid w:val="00AA6151"/>
    <w:rsid w:val="00AB290D"/>
    <w:rsid w:val="00AB2F23"/>
    <w:rsid w:val="00AB3E05"/>
    <w:rsid w:val="00AB4842"/>
    <w:rsid w:val="00AB6A68"/>
    <w:rsid w:val="00AC1B05"/>
    <w:rsid w:val="00AC4969"/>
    <w:rsid w:val="00AC638E"/>
    <w:rsid w:val="00AD01EE"/>
    <w:rsid w:val="00AD086E"/>
    <w:rsid w:val="00AD0A13"/>
    <w:rsid w:val="00AD455B"/>
    <w:rsid w:val="00AD4D64"/>
    <w:rsid w:val="00AD7365"/>
    <w:rsid w:val="00AE0DB7"/>
    <w:rsid w:val="00AF2CB6"/>
    <w:rsid w:val="00AF511A"/>
    <w:rsid w:val="00AF6520"/>
    <w:rsid w:val="00B01EDA"/>
    <w:rsid w:val="00B10AE8"/>
    <w:rsid w:val="00B170E9"/>
    <w:rsid w:val="00B177A6"/>
    <w:rsid w:val="00B179BF"/>
    <w:rsid w:val="00B203D5"/>
    <w:rsid w:val="00B224DF"/>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2935"/>
    <w:rsid w:val="00B65559"/>
    <w:rsid w:val="00B67596"/>
    <w:rsid w:val="00B70361"/>
    <w:rsid w:val="00B71E72"/>
    <w:rsid w:val="00B731A9"/>
    <w:rsid w:val="00B75E34"/>
    <w:rsid w:val="00B764CA"/>
    <w:rsid w:val="00B82CDC"/>
    <w:rsid w:val="00B83466"/>
    <w:rsid w:val="00B83604"/>
    <w:rsid w:val="00B85B0D"/>
    <w:rsid w:val="00B85D4F"/>
    <w:rsid w:val="00B875CF"/>
    <w:rsid w:val="00B90ADB"/>
    <w:rsid w:val="00B91E64"/>
    <w:rsid w:val="00B934D3"/>
    <w:rsid w:val="00B93738"/>
    <w:rsid w:val="00B96A5A"/>
    <w:rsid w:val="00BA33E9"/>
    <w:rsid w:val="00BA4797"/>
    <w:rsid w:val="00BA71A7"/>
    <w:rsid w:val="00BA7CBC"/>
    <w:rsid w:val="00BA7E92"/>
    <w:rsid w:val="00BB1A68"/>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7DF0"/>
    <w:rsid w:val="00BF12C4"/>
    <w:rsid w:val="00BF6FEE"/>
    <w:rsid w:val="00C038E3"/>
    <w:rsid w:val="00C04C85"/>
    <w:rsid w:val="00C06415"/>
    <w:rsid w:val="00C069E3"/>
    <w:rsid w:val="00C10F12"/>
    <w:rsid w:val="00C11F82"/>
    <w:rsid w:val="00C15E1D"/>
    <w:rsid w:val="00C1772E"/>
    <w:rsid w:val="00C20BF1"/>
    <w:rsid w:val="00C260A1"/>
    <w:rsid w:val="00C3041C"/>
    <w:rsid w:val="00C32893"/>
    <w:rsid w:val="00C32EE1"/>
    <w:rsid w:val="00C32EE4"/>
    <w:rsid w:val="00C330D7"/>
    <w:rsid w:val="00C3430A"/>
    <w:rsid w:val="00C40120"/>
    <w:rsid w:val="00C405BA"/>
    <w:rsid w:val="00C41F66"/>
    <w:rsid w:val="00C42752"/>
    <w:rsid w:val="00C442D1"/>
    <w:rsid w:val="00C47732"/>
    <w:rsid w:val="00C50316"/>
    <w:rsid w:val="00C506FA"/>
    <w:rsid w:val="00C5306B"/>
    <w:rsid w:val="00C548BB"/>
    <w:rsid w:val="00C5575C"/>
    <w:rsid w:val="00C5790C"/>
    <w:rsid w:val="00C621E0"/>
    <w:rsid w:val="00C63ACB"/>
    <w:rsid w:val="00C70C1A"/>
    <w:rsid w:val="00C713A4"/>
    <w:rsid w:val="00C73478"/>
    <w:rsid w:val="00C73D47"/>
    <w:rsid w:val="00C760C1"/>
    <w:rsid w:val="00C77EF7"/>
    <w:rsid w:val="00C82441"/>
    <w:rsid w:val="00C83100"/>
    <w:rsid w:val="00C87DAC"/>
    <w:rsid w:val="00C9026D"/>
    <w:rsid w:val="00C9349F"/>
    <w:rsid w:val="00C97C8A"/>
    <w:rsid w:val="00CA00AC"/>
    <w:rsid w:val="00CA11CD"/>
    <w:rsid w:val="00CA27A6"/>
    <w:rsid w:val="00CA3701"/>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10BC0"/>
    <w:rsid w:val="00D11860"/>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C4F"/>
    <w:rsid w:val="00D70665"/>
    <w:rsid w:val="00D71607"/>
    <w:rsid w:val="00D72A94"/>
    <w:rsid w:val="00D776CC"/>
    <w:rsid w:val="00D77714"/>
    <w:rsid w:val="00D90CF1"/>
    <w:rsid w:val="00D93006"/>
    <w:rsid w:val="00D95090"/>
    <w:rsid w:val="00D95865"/>
    <w:rsid w:val="00DA0576"/>
    <w:rsid w:val="00DA4BE3"/>
    <w:rsid w:val="00DB35FD"/>
    <w:rsid w:val="00DB3D88"/>
    <w:rsid w:val="00DB603A"/>
    <w:rsid w:val="00DC0601"/>
    <w:rsid w:val="00DC0A2F"/>
    <w:rsid w:val="00DC1A85"/>
    <w:rsid w:val="00DC1BB8"/>
    <w:rsid w:val="00DC64C3"/>
    <w:rsid w:val="00DC70F7"/>
    <w:rsid w:val="00DD1612"/>
    <w:rsid w:val="00DD429B"/>
    <w:rsid w:val="00DD61E2"/>
    <w:rsid w:val="00DE0837"/>
    <w:rsid w:val="00DE1B33"/>
    <w:rsid w:val="00DE5F34"/>
    <w:rsid w:val="00DE5FC5"/>
    <w:rsid w:val="00DE675B"/>
    <w:rsid w:val="00DF2304"/>
    <w:rsid w:val="00DF31DE"/>
    <w:rsid w:val="00DF40C2"/>
    <w:rsid w:val="00DF676A"/>
    <w:rsid w:val="00DF7A84"/>
    <w:rsid w:val="00DF7F1F"/>
    <w:rsid w:val="00E0030E"/>
    <w:rsid w:val="00E00C94"/>
    <w:rsid w:val="00E00EF9"/>
    <w:rsid w:val="00E0281E"/>
    <w:rsid w:val="00E02FCE"/>
    <w:rsid w:val="00E07E46"/>
    <w:rsid w:val="00E119D9"/>
    <w:rsid w:val="00E11F29"/>
    <w:rsid w:val="00E13431"/>
    <w:rsid w:val="00E157C9"/>
    <w:rsid w:val="00E16883"/>
    <w:rsid w:val="00E16A8A"/>
    <w:rsid w:val="00E2061C"/>
    <w:rsid w:val="00E22872"/>
    <w:rsid w:val="00E24F5A"/>
    <w:rsid w:val="00E25C3D"/>
    <w:rsid w:val="00E304D2"/>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70D0"/>
    <w:rsid w:val="00E7713C"/>
    <w:rsid w:val="00E813C6"/>
    <w:rsid w:val="00E817FD"/>
    <w:rsid w:val="00E834E1"/>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3F48"/>
    <w:rsid w:val="00ED4422"/>
    <w:rsid w:val="00ED4CA5"/>
    <w:rsid w:val="00ED7D55"/>
    <w:rsid w:val="00EE04B8"/>
    <w:rsid w:val="00EE0775"/>
    <w:rsid w:val="00EE2A27"/>
    <w:rsid w:val="00EE7D9C"/>
    <w:rsid w:val="00EF0BB7"/>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710"/>
    <w:rsid w:val="00F30BDA"/>
    <w:rsid w:val="00F31DB5"/>
    <w:rsid w:val="00F332E8"/>
    <w:rsid w:val="00F3535D"/>
    <w:rsid w:val="00F353ED"/>
    <w:rsid w:val="00F379FF"/>
    <w:rsid w:val="00F41EA8"/>
    <w:rsid w:val="00F425C9"/>
    <w:rsid w:val="00F4345F"/>
    <w:rsid w:val="00F43663"/>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5853"/>
    <w:rsid w:val="00FA666C"/>
    <w:rsid w:val="00FA6A82"/>
    <w:rsid w:val="00FB06AA"/>
    <w:rsid w:val="00FB0935"/>
    <w:rsid w:val="00FB31B1"/>
    <w:rsid w:val="00FB6784"/>
    <w:rsid w:val="00FB7480"/>
    <w:rsid w:val="00FB7A5E"/>
    <w:rsid w:val="00FB7ECF"/>
    <w:rsid w:val="00FB7F8B"/>
    <w:rsid w:val="00FC08F0"/>
    <w:rsid w:val="00FC0F47"/>
    <w:rsid w:val="00FC3D3E"/>
    <w:rsid w:val="00FC5918"/>
    <w:rsid w:val="00FC7044"/>
    <w:rsid w:val="00FC7799"/>
    <w:rsid w:val="00FC7B42"/>
    <w:rsid w:val="00FD0CE7"/>
    <w:rsid w:val="00FD4003"/>
    <w:rsid w:val="00FE0245"/>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F47"/>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styleId="Mencinsinresolver">
    <w:name w:val="Unresolved Mention"/>
    <w:basedOn w:val="Fuentedeprrafopredeter"/>
    <w:uiPriority w:val="99"/>
    <w:rsid w:val="00637B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angular.io/" TargetMode="External"/><Relationship Id="rId42" Type="http://schemas.openxmlformats.org/officeDocument/2006/relationships/hyperlink" Target="https://www.javascript.com/" TargetMode="External"/><Relationship Id="rId47" Type="http://schemas.openxmlformats.org/officeDocument/2006/relationships/hyperlink" Target="https://geekflare.com/" TargetMode="External"/><Relationship Id="rId63" Type="http://schemas.openxmlformats.org/officeDocument/2006/relationships/image" Target="media/image12.png"/><Relationship Id="rId68" Type="http://schemas.openxmlformats.org/officeDocument/2006/relationships/image" Target="media/image15.png"/><Relationship Id="rId84" Type="http://schemas.openxmlformats.org/officeDocument/2006/relationships/image" Target="media/image31.png"/><Relationship Id="rId89" Type="http://schemas.microsoft.com/office/2011/relationships/commentsExtended" Target="commentsExtended.xml"/><Relationship Id="rId112" Type="http://schemas.openxmlformats.org/officeDocument/2006/relationships/image" Target="media/image56.png"/><Relationship Id="rId16" Type="http://schemas.openxmlformats.org/officeDocument/2006/relationships/hyperlink" Target="http://www.icsoft.org/" TargetMode="Externa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hyperlink" Target="https://startbootstrap.com/" TargetMode="External"/><Relationship Id="rId37" Type="http://schemas.openxmlformats.org/officeDocument/2006/relationships/hyperlink" Target="http://www.doctrine-project.org/" TargetMode="External"/><Relationship Id="rId53" Type="http://schemas.openxmlformats.org/officeDocument/2006/relationships/hyperlink" Target="https://www.insticc.org/Primoris/Default.aspx/" TargetMode="External"/><Relationship Id="rId58" Type="http://schemas.openxmlformats.org/officeDocument/2006/relationships/hyperlink" Target="http://www.tawdis.net" TargetMode="External"/><Relationship Id="rId74" Type="http://schemas.openxmlformats.org/officeDocument/2006/relationships/image" Target="media/image21.png"/><Relationship Id="rId79" Type="http://schemas.openxmlformats.org/officeDocument/2006/relationships/image" Target="media/image26.svg"/><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footer" Target="footer1.xml"/><Relationship Id="rId5" Type="http://schemas.openxmlformats.org/officeDocument/2006/relationships/webSettings" Target="webSettings.xml"/><Relationship Id="rId90" Type="http://schemas.microsoft.com/office/2016/09/relationships/commentsIds" Target="commentsIds.xml"/><Relationship Id="rId95" Type="http://schemas.openxmlformats.org/officeDocument/2006/relationships/image" Target="media/image39.png"/><Relationship Id="rId22" Type="http://schemas.openxmlformats.org/officeDocument/2006/relationships/hyperlink" Target="https://material.angular.io/" TargetMode="External"/><Relationship Id="rId27" Type="http://schemas.openxmlformats.org/officeDocument/2006/relationships/hyperlink" Target="https://medium.com/" TargetMode="External"/><Relationship Id="rId43" Type="http://schemas.openxmlformats.org/officeDocument/2006/relationships/hyperlink" Target="https://datatables.net/" TargetMode="External"/><Relationship Id="rId48" Type="http://schemas.openxmlformats.org/officeDocument/2006/relationships/hyperlink" Target="https://fg.ull.es/sistedes2017/" TargetMode="External"/><Relationship Id="rId64" Type="http://schemas.openxmlformats.org/officeDocument/2006/relationships/hyperlink" Target="https://sered.net/hosting-espa%C3%B1a-ssd" TargetMode="External"/><Relationship Id="rId69" Type="http://schemas.openxmlformats.org/officeDocument/2006/relationships/image" Target="media/image16.png"/><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http://www.easychair.org" TargetMode="External"/><Relationship Id="rId17" Type="http://schemas.openxmlformats.org/officeDocument/2006/relationships/hyperlink" Target="http://www.enase.org/" TargetMode="External"/><Relationship Id="rId33" Type="http://schemas.openxmlformats.org/officeDocument/2006/relationships/hyperlink" Target="https://www.virtualbox.org/" TargetMode="External"/><Relationship Id="rId38" Type="http://schemas.openxmlformats.org/officeDocument/2006/relationships/hyperlink" Target="https://www.w3schools.com/" TargetMode="External"/><Relationship Id="rId59" Type="http://schemas.openxmlformats.org/officeDocument/2006/relationships/image" Target="media/image8.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fontTable" Target="fontTable.xml"/><Relationship Id="rId54" Type="http://schemas.openxmlformats.org/officeDocument/2006/relationships/hyperlink" Target="https://www.owasp.org/"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s/" TargetMode="External"/><Relationship Id="rId28" Type="http://schemas.openxmlformats.org/officeDocument/2006/relationships/hyperlink" Target="http://expressjs.com/es/" TargetMode="External"/><Relationship Id="rId49" Type="http://schemas.openxmlformats.org/officeDocument/2006/relationships/hyperlink" Target="http://www.icsoft.org/"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github.com/" TargetMode="External"/><Relationship Id="rId60" Type="http://schemas.openxmlformats.org/officeDocument/2006/relationships/image" Target="media/image9.png"/><Relationship Id="rId65" Type="http://schemas.openxmlformats.org/officeDocument/2006/relationships/hyperlink" Target="https://www.adjenet.net/hosting" TargetMode="External"/><Relationship Id="rId81" Type="http://schemas.openxmlformats.org/officeDocument/2006/relationships/image" Target="media/image28.png"/><Relationship Id="rId86" Type="http://schemas.openxmlformats.org/officeDocument/2006/relationships/image" Target="media/image33.sv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fg.ull.es/sistedes2017" TargetMode="External"/><Relationship Id="rId39" Type="http://schemas.openxmlformats.org/officeDocument/2006/relationships/hyperlink" Target="https://www.mysql.com/" TargetMode="External"/><Relationship Id="rId109" Type="http://schemas.openxmlformats.org/officeDocument/2006/relationships/image" Target="media/image53.png"/><Relationship Id="rId34" Type="http://schemas.openxmlformats.org/officeDocument/2006/relationships/hyperlink" Target="https://www.centos.org/" TargetMode="External"/><Relationship Id="rId50" Type="http://schemas.openxmlformats.org/officeDocument/2006/relationships/hyperlink" Target="http://www.enase.org/" TargetMode="External"/><Relationship Id="rId55" Type="http://schemas.openxmlformats.org/officeDocument/2006/relationships/hyperlink" Target="https://www.digitalocean.com" TargetMode="External"/><Relationship Id="rId76" Type="http://schemas.openxmlformats.org/officeDocument/2006/relationships/image" Target="media/image23.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hyperlink" Target="https://developers.google.com/speed/pagespeed/insights/"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www.npmjs.com/" TargetMode="External"/><Relationship Id="rId24" Type="http://schemas.openxmlformats.org/officeDocument/2006/relationships/hyperlink" Target="https://firebase.google.com/" TargetMode="External"/><Relationship Id="rId40" Type="http://schemas.openxmlformats.org/officeDocument/2006/relationships/hyperlink" Target="http://getbootstrap.com" TargetMode="External"/><Relationship Id="rId45" Type="http://schemas.openxmlformats.org/officeDocument/2006/relationships/hyperlink" Target="https://es.stackoverflow.com/"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0.png"/><Relationship Id="rId82" Type="http://schemas.openxmlformats.org/officeDocument/2006/relationships/image" Target="media/image29.png"/><Relationship Id="rId19" Type="http://schemas.openxmlformats.org/officeDocument/2006/relationships/image" Target="media/image6.png"/><Relationship Id="rId14" Type="http://schemas.openxmlformats.org/officeDocument/2006/relationships/hyperlink" Target="https://www.insticc.org" TargetMode="External"/><Relationship Id="rId30" Type="http://schemas.openxmlformats.org/officeDocument/2006/relationships/hyperlink" Target="https://www.udemy.com/" TargetMode="External"/><Relationship Id="rId35" Type="http://schemas.openxmlformats.org/officeDocument/2006/relationships/hyperlink" Target="https://httpd.apache.org/" TargetMode="External"/><Relationship Id="rId56" Type="http://schemas.openxmlformats.org/officeDocument/2006/relationships/hyperlink" Target="https://www.crazyegg.com/blog/principles-website-usability/" TargetMode="External"/><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www.aconf.org/" TargetMode="External"/><Relationship Id="rId72" Type="http://schemas.openxmlformats.org/officeDocument/2006/relationships/image" Target="media/image19.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code.visualstudio.com/" TargetMode="External"/><Relationship Id="rId46" Type="http://schemas.openxmlformats.org/officeDocument/2006/relationships/hyperlink" Target="https://www.wikipedia.org/" TargetMode="External"/><Relationship Id="rId67" Type="http://schemas.openxmlformats.org/officeDocument/2006/relationships/image" Target="media/image14.svg"/><Relationship Id="rId116" Type="http://schemas.openxmlformats.org/officeDocument/2006/relationships/image" Target="media/image60.png"/><Relationship Id="rId20" Type="http://schemas.openxmlformats.org/officeDocument/2006/relationships/image" Target="media/image7.png"/><Relationship Id="rId41" Type="http://schemas.openxmlformats.org/officeDocument/2006/relationships/hyperlink" Target="https://jquery.com/" TargetMode="External"/><Relationship Id="rId62" Type="http://schemas.openxmlformats.org/officeDocument/2006/relationships/image" Target="media/image11.png"/><Relationship Id="rId83" Type="http://schemas.openxmlformats.org/officeDocument/2006/relationships/image" Target="media/image30.png"/><Relationship Id="rId88" Type="http://schemas.openxmlformats.org/officeDocument/2006/relationships/comments" Target="comments.xml"/><Relationship Id="rId111" Type="http://schemas.openxmlformats.org/officeDocument/2006/relationships/image" Target="media/image55.png"/><Relationship Id="rId15" Type="http://schemas.openxmlformats.org/officeDocument/2006/relationships/image" Target="media/image5.png"/><Relationship Id="rId36" Type="http://schemas.openxmlformats.org/officeDocument/2006/relationships/hyperlink" Target="http://php.net/" TargetMode="External"/><Relationship Id="rId57" Type="http://schemas.openxmlformats.org/officeDocument/2006/relationships/hyperlink" Target="http://www.usabilityfirst.com/usability-methods/" TargetMode="External"/><Relationship Id="rId106" Type="http://schemas.openxmlformats.org/officeDocument/2006/relationships/image" Target="media/image50.png"/><Relationship Id="rId127" Type="http://schemas.openxmlformats.org/officeDocument/2006/relationships/header" Target="header2.xml"/><Relationship Id="rId10" Type="http://schemas.openxmlformats.org/officeDocument/2006/relationships/hyperlink" Target="https://www.aconf.org" TargetMode="External"/><Relationship Id="rId31" Type="http://schemas.openxmlformats.org/officeDocument/2006/relationships/hyperlink" Target="https://parall.ax/products/jspdf" TargetMode="External"/><Relationship Id="rId52" Type="http://schemas.openxmlformats.org/officeDocument/2006/relationships/hyperlink" Target="http://easychair.org/licenses.cgi"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sass-lang.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2B051-402F-234E-B1A7-29D2F933C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3308</TotalTime>
  <Pages>154</Pages>
  <Words>27843</Words>
  <Characters>153141</Characters>
  <Application>Microsoft Office Word</Application>
  <DocSecurity>0</DocSecurity>
  <Lines>1276</Lines>
  <Paragraphs>361</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180623</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Rodríguez</cp:lastModifiedBy>
  <cp:revision>10</cp:revision>
  <cp:lastPrinted>2013-06-03T17:06:00Z</cp:lastPrinted>
  <dcterms:created xsi:type="dcterms:W3CDTF">2018-03-07T18:26:00Z</dcterms:created>
  <dcterms:modified xsi:type="dcterms:W3CDTF">2018-06-18T22:02:00Z</dcterms:modified>
</cp:coreProperties>
</file>