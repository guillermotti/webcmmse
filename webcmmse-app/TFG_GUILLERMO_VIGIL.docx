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bookmarkStart w:id="0" w:name="_GoBack"/>
      <w:bookmarkEnd w:id="0"/>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Nº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6F37FD00"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15C0B7CB" w14:textId="77777777" w:rsidR="00E322D5" w:rsidRDefault="00E322D5" w:rsidP="00E322D5">
      <w:pPr>
        <w:pStyle w:val="indep"/>
        <w:rPr>
          <w:b/>
          <w:bCs/>
          <w:sz w:val="28"/>
        </w:rPr>
      </w:pPr>
    </w:p>
    <w:p w14:paraId="1D57ACCE" w14:textId="46DC2FDB" w:rsidR="00826C51" w:rsidRDefault="00D776CC" w:rsidP="00E322D5">
      <w:pPr>
        <w:pStyle w:val="indep"/>
        <w:jc w:val="center"/>
        <w:rPr>
          <w:b/>
          <w:bCs/>
          <w:sz w:val="28"/>
        </w:rPr>
      </w:pPr>
      <w:r>
        <w:rPr>
          <w:b/>
          <w:bCs/>
          <w:sz w:val="28"/>
        </w:rPr>
        <w:t xml:space="preserve">FECHA: </w:t>
      </w:r>
      <w:r w:rsidR="00A9290F">
        <w:rPr>
          <w:b/>
          <w:bCs/>
          <w:sz w:val="28"/>
        </w:rPr>
        <w:t>Mayo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sdt>
      <w:sdtPr>
        <w:rPr>
          <w:rFonts w:ascii="Times New Roman" w:eastAsia="Times New Roman" w:hAnsi="Times New Roman" w:cs="Times New Roman"/>
          <w:color w:val="auto"/>
          <w:sz w:val="22"/>
          <w:szCs w:val="20"/>
          <w:lang w:val="es-ES" w:eastAsia="es-ES"/>
        </w:rPr>
        <w:id w:val="-1558624775"/>
        <w:docPartObj>
          <w:docPartGallery w:val="Table of Contents"/>
          <w:docPartUnique/>
        </w:docPartObj>
      </w:sdtPr>
      <w:sdtEndPr>
        <w:rPr>
          <w:b/>
          <w:bCs/>
          <w:sz w:val="20"/>
          <w:szCs w:val="24"/>
        </w:rPr>
      </w:sdtEndPr>
      <w:sdtContent>
        <w:p w14:paraId="3AD36A14" w14:textId="325DC123" w:rsidR="00EC4B99" w:rsidRDefault="00EC4B99">
          <w:pPr>
            <w:pStyle w:val="TtuloTDC"/>
            <w:rPr>
              <w:rFonts w:ascii="Times New Roman" w:eastAsia="Times New Roman" w:hAnsi="Times New Roman" w:cs="Times New Roman"/>
              <w:color w:val="auto"/>
              <w:sz w:val="22"/>
              <w:szCs w:val="20"/>
              <w:lang w:val="es-ES" w:eastAsia="es-ES"/>
            </w:rPr>
          </w:pPr>
        </w:p>
        <w:p w14:paraId="1E12313B" w14:textId="5F331FD4" w:rsidR="006211ED" w:rsidRDefault="006211ED">
          <w:pPr>
            <w:pStyle w:val="TtuloTDC"/>
            <w:rPr>
              <w:rStyle w:val="Ttulo1Car"/>
              <w:rFonts w:ascii="Times New Roman" w:eastAsiaTheme="majorEastAsia" w:hAnsi="Times New Roman"/>
              <w:color w:val="000000" w:themeColor="text1"/>
              <w:sz w:val="44"/>
              <w:szCs w:val="44"/>
            </w:rPr>
          </w:pPr>
          <w:bookmarkStart w:id="1" w:name="_Toc486815100"/>
          <w:bookmarkStart w:id="2" w:name="_Toc505426573"/>
          <w:bookmarkStart w:id="3" w:name="_Toc505426957"/>
          <w:bookmarkStart w:id="4" w:name="_Toc505427146"/>
          <w:r w:rsidRPr="00520BAA">
            <w:rPr>
              <w:rStyle w:val="Ttulo1Car"/>
              <w:rFonts w:ascii="Times New Roman" w:eastAsiaTheme="majorEastAsia" w:hAnsi="Times New Roman"/>
              <w:color w:val="000000" w:themeColor="text1"/>
              <w:sz w:val="44"/>
              <w:szCs w:val="44"/>
            </w:rPr>
            <w:t>Índice de contenidos</w:t>
          </w:r>
          <w:bookmarkEnd w:id="1"/>
          <w:bookmarkEnd w:id="2"/>
          <w:bookmarkEnd w:id="3"/>
          <w:bookmarkEnd w:id="4"/>
        </w:p>
        <w:p w14:paraId="4A3F86F4" w14:textId="77777777" w:rsidR="00B90ADB" w:rsidRPr="00B90ADB" w:rsidRDefault="00B90ADB" w:rsidP="00B90ADB">
          <w:pPr>
            <w:rPr>
              <w:rFonts w:eastAsiaTheme="majorEastAsia"/>
            </w:rPr>
          </w:pPr>
        </w:p>
        <w:p w14:paraId="6A93AF2A" w14:textId="7D040D9D" w:rsidR="00B90ADB" w:rsidRDefault="006211ED">
          <w:pPr>
            <w:pStyle w:val="TDC1"/>
            <w:rPr>
              <w:rFonts w:asciiTheme="minorHAnsi" w:eastAsiaTheme="minorEastAsia" w:hAnsiTheme="minorHAnsi" w:cstheme="minorBidi"/>
              <w:noProof/>
              <w:sz w:val="24"/>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hyperlink w:anchor="_Toc505426573"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_Toc505426573 \h </w:instrText>
            </w:r>
            <w:r w:rsidR="00B90ADB">
              <w:rPr>
                <w:noProof/>
                <w:webHidden/>
              </w:rPr>
            </w:r>
            <w:r w:rsidR="00B90ADB">
              <w:rPr>
                <w:noProof/>
                <w:webHidden/>
              </w:rPr>
              <w:fldChar w:fldCharType="separate"/>
            </w:r>
            <w:r w:rsidR="00B90ADB">
              <w:rPr>
                <w:noProof/>
                <w:webHidden/>
              </w:rPr>
              <w:t>3</w:t>
            </w:r>
            <w:r w:rsidR="00B90ADB">
              <w:rPr>
                <w:noProof/>
                <w:webHidden/>
              </w:rPr>
              <w:fldChar w:fldCharType="end"/>
            </w:r>
          </w:hyperlink>
        </w:p>
        <w:p w14:paraId="3EB3BF4A" w14:textId="1DBE3CEC" w:rsidR="00B90ADB" w:rsidRDefault="00D45064">
          <w:pPr>
            <w:pStyle w:val="TDC1"/>
            <w:rPr>
              <w:rFonts w:asciiTheme="minorHAnsi" w:eastAsiaTheme="minorEastAsia" w:hAnsiTheme="minorHAnsi" w:cstheme="minorBidi"/>
              <w:noProof/>
              <w:sz w:val="24"/>
            </w:rPr>
          </w:pPr>
          <w:hyperlink w:anchor="_Toc505426574" w:history="1">
            <w:r w:rsidR="00B90ADB" w:rsidRPr="00575B4E">
              <w:rPr>
                <w:rStyle w:val="Hipervnculo"/>
                <w:rFonts w:eastAsiaTheme="majorEastAsia"/>
                <w:noProof/>
              </w:rPr>
              <w:t>Índice de figuras</w:t>
            </w:r>
            <w:r w:rsidR="00B90ADB">
              <w:rPr>
                <w:noProof/>
                <w:webHidden/>
              </w:rPr>
              <w:tab/>
            </w:r>
            <w:r w:rsidR="00B90ADB">
              <w:rPr>
                <w:noProof/>
                <w:webHidden/>
              </w:rPr>
              <w:fldChar w:fldCharType="begin"/>
            </w:r>
            <w:r w:rsidR="00B90ADB">
              <w:rPr>
                <w:noProof/>
                <w:webHidden/>
              </w:rPr>
              <w:instrText xml:space="preserve"> PAGEREF _Toc505426574 \h </w:instrText>
            </w:r>
            <w:r w:rsidR="00B90ADB">
              <w:rPr>
                <w:noProof/>
                <w:webHidden/>
              </w:rPr>
            </w:r>
            <w:r w:rsidR="00B90ADB">
              <w:rPr>
                <w:noProof/>
                <w:webHidden/>
              </w:rPr>
              <w:fldChar w:fldCharType="separate"/>
            </w:r>
            <w:r w:rsidR="00B90ADB">
              <w:rPr>
                <w:noProof/>
                <w:webHidden/>
              </w:rPr>
              <w:t>10</w:t>
            </w:r>
            <w:r w:rsidR="00B90ADB">
              <w:rPr>
                <w:noProof/>
                <w:webHidden/>
              </w:rPr>
              <w:fldChar w:fldCharType="end"/>
            </w:r>
          </w:hyperlink>
        </w:p>
        <w:p w14:paraId="10BE5C58" w14:textId="5E8ACB27" w:rsidR="00B90ADB" w:rsidRDefault="00D45064">
          <w:pPr>
            <w:pStyle w:val="TDC1"/>
            <w:rPr>
              <w:rFonts w:asciiTheme="minorHAnsi" w:eastAsiaTheme="minorEastAsia" w:hAnsiTheme="minorHAnsi" w:cstheme="minorBidi"/>
              <w:noProof/>
              <w:sz w:val="24"/>
            </w:rPr>
          </w:pPr>
          <w:hyperlink w:anchor="_Toc505426575" w:history="1">
            <w:r w:rsidR="00B90ADB" w:rsidRPr="00575B4E">
              <w:rPr>
                <w:rStyle w:val="Hipervnculo"/>
                <w:rFonts w:eastAsiaTheme="majorEastAsia"/>
                <w:noProof/>
              </w:rPr>
              <w:t>Índice de tablas</w:t>
            </w:r>
            <w:r w:rsidR="00B90ADB">
              <w:rPr>
                <w:noProof/>
                <w:webHidden/>
              </w:rPr>
              <w:tab/>
            </w:r>
            <w:r w:rsidR="00B90ADB">
              <w:rPr>
                <w:noProof/>
                <w:webHidden/>
              </w:rPr>
              <w:fldChar w:fldCharType="begin"/>
            </w:r>
            <w:r w:rsidR="00B90ADB">
              <w:rPr>
                <w:noProof/>
                <w:webHidden/>
              </w:rPr>
              <w:instrText xml:space="preserve"> PAGEREF _Toc505426575 \h </w:instrText>
            </w:r>
            <w:r w:rsidR="00B90ADB">
              <w:rPr>
                <w:noProof/>
                <w:webHidden/>
              </w:rPr>
            </w:r>
            <w:r w:rsidR="00B90ADB">
              <w:rPr>
                <w:noProof/>
                <w:webHidden/>
              </w:rPr>
              <w:fldChar w:fldCharType="separate"/>
            </w:r>
            <w:r w:rsidR="00B90ADB">
              <w:rPr>
                <w:noProof/>
                <w:webHidden/>
              </w:rPr>
              <w:t>13</w:t>
            </w:r>
            <w:r w:rsidR="00B90ADB">
              <w:rPr>
                <w:noProof/>
                <w:webHidden/>
              </w:rPr>
              <w:fldChar w:fldCharType="end"/>
            </w:r>
          </w:hyperlink>
        </w:p>
        <w:p w14:paraId="71E94301" w14:textId="6605916B" w:rsidR="00B90ADB" w:rsidRDefault="00D45064">
          <w:pPr>
            <w:pStyle w:val="TDC1"/>
            <w:rPr>
              <w:rFonts w:asciiTheme="minorHAnsi" w:eastAsiaTheme="minorEastAsia" w:hAnsiTheme="minorHAnsi" w:cstheme="minorBidi"/>
              <w:noProof/>
              <w:sz w:val="24"/>
            </w:rPr>
          </w:pPr>
          <w:hyperlink w:anchor="_Toc505426576" w:history="1">
            <w:r w:rsidR="00B90ADB" w:rsidRPr="00575B4E">
              <w:rPr>
                <w:rStyle w:val="Hipervnculo"/>
                <w:noProof/>
              </w:rPr>
              <w:t>DOCUMENTO 1: MEMORIA</w:t>
            </w:r>
            <w:r w:rsidR="00B90ADB">
              <w:rPr>
                <w:noProof/>
                <w:webHidden/>
              </w:rPr>
              <w:tab/>
            </w:r>
            <w:r w:rsidR="00B90ADB">
              <w:rPr>
                <w:noProof/>
                <w:webHidden/>
              </w:rPr>
              <w:fldChar w:fldCharType="begin"/>
            </w:r>
            <w:r w:rsidR="00B90ADB">
              <w:rPr>
                <w:noProof/>
                <w:webHidden/>
              </w:rPr>
              <w:instrText xml:space="preserve"> PAGEREF _Toc505426576 \h </w:instrText>
            </w:r>
            <w:r w:rsidR="00B90ADB">
              <w:rPr>
                <w:noProof/>
                <w:webHidden/>
              </w:rPr>
            </w:r>
            <w:r w:rsidR="00B90ADB">
              <w:rPr>
                <w:noProof/>
                <w:webHidden/>
              </w:rPr>
              <w:fldChar w:fldCharType="separate"/>
            </w:r>
            <w:r w:rsidR="00B90ADB">
              <w:rPr>
                <w:noProof/>
                <w:webHidden/>
              </w:rPr>
              <w:t>15</w:t>
            </w:r>
            <w:r w:rsidR="00B90ADB">
              <w:rPr>
                <w:noProof/>
                <w:webHidden/>
              </w:rPr>
              <w:fldChar w:fldCharType="end"/>
            </w:r>
          </w:hyperlink>
        </w:p>
        <w:p w14:paraId="1CBC6F8E" w14:textId="233477D2" w:rsidR="00B90ADB" w:rsidRDefault="00D45064">
          <w:pPr>
            <w:pStyle w:val="TDC1"/>
            <w:rPr>
              <w:rFonts w:asciiTheme="minorHAnsi" w:eastAsiaTheme="minorEastAsia" w:hAnsiTheme="minorHAnsi" w:cstheme="minorBidi"/>
              <w:noProof/>
              <w:sz w:val="24"/>
            </w:rPr>
          </w:pPr>
          <w:hyperlink w:anchor="_Toc505426577"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_Toc505426577 \h </w:instrText>
            </w:r>
            <w:r w:rsidR="00B90ADB">
              <w:rPr>
                <w:noProof/>
                <w:webHidden/>
              </w:rPr>
            </w:r>
            <w:r w:rsidR="00B90ADB">
              <w:rPr>
                <w:noProof/>
                <w:webHidden/>
              </w:rPr>
              <w:fldChar w:fldCharType="separate"/>
            </w:r>
            <w:r w:rsidR="00B90ADB">
              <w:rPr>
                <w:noProof/>
                <w:webHidden/>
              </w:rPr>
              <w:t>17</w:t>
            </w:r>
            <w:r w:rsidR="00B90ADB">
              <w:rPr>
                <w:noProof/>
                <w:webHidden/>
              </w:rPr>
              <w:fldChar w:fldCharType="end"/>
            </w:r>
          </w:hyperlink>
        </w:p>
        <w:p w14:paraId="04106D89" w14:textId="26A10083" w:rsidR="00B90ADB" w:rsidRDefault="00D45064">
          <w:pPr>
            <w:pStyle w:val="TDC1"/>
            <w:rPr>
              <w:rFonts w:asciiTheme="minorHAnsi" w:eastAsiaTheme="minorEastAsia" w:hAnsiTheme="minorHAnsi" w:cstheme="minorBidi"/>
              <w:noProof/>
              <w:sz w:val="24"/>
            </w:rPr>
          </w:pPr>
          <w:hyperlink w:anchor="_Toc505426578" w:history="1">
            <w:r w:rsidR="00B90ADB" w:rsidRPr="00575B4E">
              <w:rPr>
                <w:rStyle w:val="Hipervnculo"/>
                <w:noProof/>
              </w:rPr>
              <w:t>1.1 Resumen</w:t>
            </w:r>
            <w:r w:rsidR="00B90ADB">
              <w:rPr>
                <w:noProof/>
                <w:webHidden/>
              </w:rPr>
              <w:tab/>
            </w:r>
            <w:r w:rsidR="00B90ADB">
              <w:rPr>
                <w:noProof/>
                <w:webHidden/>
              </w:rPr>
              <w:fldChar w:fldCharType="begin"/>
            </w:r>
            <w:r w:rsidR="00B90ADB">
              <w:rPr>
                <w:noProof/>
                <w:webHidden/>
              </w:rPr>
              <w:instrText xml:space="preserve"> PAGEREF _Toc505426578 \h </w:instrText>
            </w:r>
            <w:r w:rsidR="00B90ADB">
              <w:rPr>
                <w:noProof/>
                <w:webHidden/>
              </w:rPr>
            </w:r>
            <w:r w:rsidR="00B90ADB">
              <w:rPr>
                <w:noProof/>
                <w:webHidden/>
              </w:rPr>
              <w:fldChar w:fldCharType="separate"/>
            </w:r>
            <w:r w:rsidR="00B90ADB">
              <w:rPr>
                <w:noProof/>
                <w:webHidden/>
              </w:rPr>
              <w:t>19</w:t>
            </w:r>
            <w:r w:rsidR="00B90ADB">
              <w:rPr>
                <w:noProof/>
                <w:webHidden/>
              </w:rPr>
              <w:fldChar w:fldCharType="end"/>
            </w:r>
          </w:hyperlink>
        </w:p>
        <w:p w14:paraId="0546D72C" w14:textId="3CBE246E" w:rsidR="00B90ADB" w:rsidRDefault="00D45064">
          <w:pPr>
            <w:pStyle w:val="TDC1"/>
            <w:rPr>
              <w:rFonts w:asciiTheme="minorHAnsi" w:eastAsiaTheme="minorEastAsia" w:hAnsiTheme="minorHAnsi" w:cstheme="minorBidi"/>
              <w:noProof/>
              <w:sz w:val="24"/>
            </w:rPr>
          </w:pPr>
          <w:hyperlink w:anchor="_Toc505426579" w:history="1">
            <w:r w:rsidR="00B90ADB" w:rsidRPr="00575B4E">
              <w:rPr>
                <w:rStyle w:val="Hipervnculo"/>
                <w:noProof/>
              </w:rPr>
              <w:t>1.2 Introducción</w:t>
            </w:r>
            <w:r w:rsidR="00B90ADB">
              <w:rPr>
                <w:noProof/>
                <w:webHidden/>
              </w:rPr>
              <w:tab/>
            </w:r>
            <w:r w:rsidR="00B90ADB">
              <w:rPr>
                <w:noProof/>
                <w:webHidden/>
              </w:rPr>
              <w:fldChar w:fldCharType="begin"/>
            </w:r>
            <w:r w:rsidR="00B90ADB">
              <w:rPr>
                <w:noProof/>
                <w:webHidden/>
              </w:rPr>
              <w:instrText xml:space="preserve"> PAGEREF _Toc505426579 \h </w:instrText>
            </w:r>
            <w:r w:rsidR="00B90ADB">
              <w:rPr>
                <w:noProof/>
                <w:webHidden/>
              </w:rPr>
            </w:r>
            <w:r w:rsidR="00B90ADB">
              <w:rPr>
                <w:noProof/>
                <w:webHidden/>
              </w:rPr>
              <w:fldChar w:fldCharType="separate"/>
            </w:r>
            <w:r w:rsidR="00B90ADB">
              <w:rPr>
                <w:noProof/>
                <w:webHidden/>
              </w:rPr>
              <w:t>20</w:t>
            </w:r>
            <w:r w:rsidR="00B90ADB">
              <w:rPr>
                <w:noProof/>
                <w:webHidden/>
              </w:rPr>
              <w:fldChar w:fldCharType="end"/>
            </w:r>
          </w:hyperlink>
        </w:p>
        <w:p w14:paraId="09B96185" w14:textId="137F15DF" w:rsidR="00B90ADB" w:rsidRDefault="00D45064">
          <w:pPr>
            <w:pStyle w:val="TDC1"/>
            <w:rPr>
              <w:rFonts w:asciiTheme="minorHAnsi" w:eastAsiaTheme="minorEastAsia" w:hAnsiTheme="minorHAnsi" w:cstheme="minorBidi"/>
              <w:noProof/>
              <w:sz w:val="24"/>
            </w:rPr>
          </w:pPr>
          <w:hyperlink w:anchor="_Toc505426580" w:history="1">
            <w:r w:rsidR="00B90ADB" w:rsidRPr="00575B4E">
              <w:rPr>
                <w:rStyle w:val="Hipervnculo"/>
                <w:noProof/>
              </w:rPr>
              <w:t>1.3 Objetivos y alcance</w:t>
            </w:r>
            <w:r w:rsidR="00B90ADB">
              <w:rPr>
                <w:noProof/>
                <w:webHidden/>
              </w:rPr>
              <w:tab/>
            </w:r>
            <w:r w:rsidR="00B90ADB">
              <w:rPr>
                <w:noProof/>
                <w:webHidden/>
              </w:rPr>
              <w:fldChar w:fldCharType="begin"/>
            </w:r>
            <w:r w:rsidR="00B90ADB">
              <w:rPr>
                <w:noProof/>
                <w:webHidden/>
              </w:rPr>
              <w:instrText xml:space="preserve"> PAGEREF _Toc505426580 \h </w:instrText>
            </w:r>
            <w:r w:rsidR="00B90ADB">
              <w:rPr>
                <w:noProof/>
                <w:webHidden/>
              </w:rPr>
            </w:r>
            <w:r w:rsidR="00B90ADB">
              <w:rPr>
                <w:noProof/>
                <w:webHidden/>
              </w:rPr>
              <w:fldChar w:fldCharType="separate"/>
            </w:r>
            <w:r w:rsidR="00B90ADB">
              <w:rPr>
                <w:noProof/>
                <w:webHidden/>
              </w:rPr>
              <w:t>21</w:t>
            </w:r>
            <w:r w:rsidR="00B90ADB">
              <w:rPr>
                <w:noProof/>
                <w:webHidden/>
              </w:rPr>
              <w:fldChar w:fldCharType="end"/>
            </w:r>
          </w:hyperlink>
        </w:p>
        <w:p w14:paraId="27DED714" w14:textId="469444FD" w:rsidR="00B90ADB" w:rsidRDefault="00D45064">
          <w:pPr>
            <w:pStyle w:val="TDC2"/>
            <w:rPr>
              <w:rFonts w:asciiTheme="minorHAnsi" w:eastAsiaTheme="minorEastAsia" w:hAnsiTheme="minorHAnsi" w:cstheme="minorBidi"/>
              <w:color w:val="auto"/>
              <w:sz w:val="24"/>
            </w:rPr>
          </w:pPr>
          <w:hyperlink w:anchor="_Toc505426581" w:history="1">
            <w:r w:rsidR="00B90ADB" w:rsidRPr="00575B4E">
              <w:rPr>
                <w:rStyle w:val="Hipervnculo"/>
              </w:rPr>
              <w:t>1.3.1 Objetivos de la aplicación</w:t>
            </w:r>
            <w:r w:rsidR="00B90ADB">
              <w:rPr>
                <w:webHidden/>
              </w:rPr>
              <w:tab/>
            </w:r>
            <w:r w:rsidR="00B90ADB">
              <w:rPr>
                <w:webHidden/>
              </w:rPr>
              <w:fldChar w:fldCharType="begin"/>
            </w:r>
            <w:r w:rsidR="00B90ADB">
              <w:rPr>
                <w:webHidden/>
              </w:rPr>
              <w:instrText xml:space="preserve"> PAGEREF _Toc505426581 \h </w:instrText>
            </w:r>
            <w:r w:rsidR="00B90ADB">
              <w:rPr>
                <w:webHidden/>
              </w:rPr>
            </w:r>
            <w:r w:rsidR="00B90ADB">
              <w:rPr>
                <w:webHidden/>
              </w:rPr>
              <w:fldChar w:fldCharType="separate"/>
            </w:r>
            <w:r w:rsidR="00B90ADB">
              <w:rPr>
                <w:webHidden/>
              </w:rPr>
              <w:t>21</w:t>
            </w:r>
            <w:r w:rsidR="00B90ADB">
              <w:rPr>
                <w:webHidden/>
              </w:rPr>
              <w:fldChar w:fldCharType="end"/>
            </w:r>
          </w:hyperlink>
        </w:p>
        <w:p w14:paraId="2AEDD0BD" w14:textId="4B408E88" w:rsidR="00B90ADB" w:rsidRDefault="00D45064">
          <w:pPr>
            <w:pStyle w:val="TDC2"/>
            <w:rPr>
              <w:rFonts w:asciiTheme="minorHAnsi" w:eastAsiaTheme="minorEastAsia" w:hAnsiTheme="minorHAnsi" w:cstheme="minorBidi"/>
              <w:color w:val="auto"/>
              <w:sz w:val="24"/>
            </w:rPr>
          </w:pPr>
          <w:hyperlink w:anchor="_Toc505426582" w:history="1">
            <w:r w:rsidR="00B90ADB" w:rsidRPr="00575B4E">
              <w:rPr>
                <w:rStyle w:val="Hipervnculo"/>
              </w:rPr>
              <w:t>1.3.2 Objetivos académicos y de aprendizaje</w:t>
            </w:r>
            <w:r w:rsidR="00B90ADB">
              <w:rPr>
                <w:webHidden/>
              </w:rPr>
              <w:tab/>
            </w:r>
            <w:r w:rsidR="00B90ADB">
              <w:rPr>
                <w:webHidden/>
              </w:rPr>
              <w:fldChar w:fldCharType="begin"/>
            </w:r>
            <w:r w:rsidR="00B90ADB">
              <w:rPr>
                <w:webHidden/>
              </w:rPr>
              <w:instrText xml:space="preserve"> PAGEREF _Toc505426582 \h </w:instrText>
            </w:r>
            <w:r w:rsidR="00B90ADB">
              <w:rPr>
                <w:webHidden/>
              </w:rPr>
            </w:r>
            <w:r w:rsidR="00B90ADB">
              <w:rPr>
                <w:webHidden/>
              </w:rPr>
              <w:fldChar w:fldCharType="separate"/>
            </w:r>
            <w:r w:rsidR="00B90ADB">
              <w:rPr>
                <w:webHidden/>
              </w:rPr>
              <w:t>22</w:t>
            </w:r>
            <w:r w:rsidR="00B90ADB">
              <w:rPr>
                <w:webHidden/>
              </w:rPr>
              <w:fldChar w:fldCharType="end"/>
            </w:r>
          </w:hyperlink>
        </w:p>
        <w:p w14:paraId="006DBE87" w14:textId="0A227BE3" w:rsidR="00B90ADB" w:rsidRDefault="00D45064">
          <w:pPr>
            <w:pStyle w:val="TDC1"/>
            <w:rPr>
              <w:rFonts w:asciiTheme="minorHAnsi" w:eastAsiaTheme="minorEastAsia" w:hAnsiTheme="minorHAnsi" w:cstheme="minorBidi"/>
              <w:noProof/>
              <w:sz w:val="24"/>
            </w:rPr>
          </w:pPr>
          <w:hyperlink w:anchor="_Toc505426583" w:history="1">
            <w:r w:rsidR="00B90ADB" w:rsidRPr="00575B4E">
              <w:rPr>
                <w:rStyle w:val="Hipervnculo"/>
                <w:noProof/>
              </w:rPr>
              <w:t>1.4 Estudios y análisis previos</w:t>
            </w:r>
            <w:r w:rsidR="00B90ADB">
              <w:rPr>
                <w:noProof/>
                <w:webHidden/>
              </w:rPr>
              <w:tab/>
            </w:r>
            <w:r w:rsidR="00B90ADB">
              <w:rPr>
                <w:noProof/>
                <w:webHidden/>
              </w:rPr>
              <w:fldChar w:fldCharType="begin"/>
            </w:r>
            <w:r w:rsidR="00B90ADB">
              <w:rPr>
                <w:noProof/>
                <w:webHidden/>
              </w:rPr>
              <w:instrText xml:space="preserve"> PAGEREF _Toc505426583 \h </w:instrText>
            </w:r>
            <w:r w:rsidR="00B90ADB">
              <w:rPr>
                <w:noProof/>
                <w:webHidden/>
              </w:rPr>
            </w:r>
            <w:r w:rsidR="00B90ADB">
              <w:rPr>
                <w:noProof/>
                <w:webHidden/>
              </w:rPr>
              <w:fldChar w:fldCharType="separate"/>
            </w:r>
            <w:r w:rsidR="00B90ADB">
              <w:rPr>
                <w:noProof/>
                <w:webHidden/>
              </w:rPr>
              <w:t>23</w:t>
            </w:r>
            <w:r w:rsidR="00B90ADB">
              <w:rPr>
                <w:noProof/>
                <w:webHidden/>
              </w:rPr>
              <w:fldChar w:fldCharType="end"/>
            </w:r>
          </w:hyperlink>
        </w:p>
        <w:p w14:paraId="0D32E8AF" w14:textId="4BA7967C" w:rsidR="00B90ADB" w:rsidRDefault="00D45064">
          <w:pPr>
            <w:pStyle w:val="TDC2"/>
            <w:rPr>
              <w:rFonts w:asciiTheme="minorHAnsi" w:eastAsiaTheme="minorEastAsia" w:hAnsiTheme="minorHAnsi" w:cstheme="minorBidi"/>
              <w:color w:val="auto"/>
              <w:sz w:val="24"/>
            </w:rPr>
          </w:pPr>
          <w:hyperlink w:anchor="_Toc505426584" w:history="1">
            <w:r w:rsidR="00B90ADB" w:rsidRPr="00575B4E">
              <w:rPr>
                <w:rStyle w:val="Hipervnculo"/>
              </w:rPr>
              <w:t>1.4.1 Estudios de carácter teórico</w:t>
            </w:r>
            <w:r w:rsidR="00B90ADB">
              <w:rPr>
                <w:webHidden/>
              </w:rPr>
              <w:tab/>
            </w:r>
            <w:r w:rsidR="00B90ADB">
              <w:rPr>
                <w:webHidden/>
              </w:rPr>
              <w:fldChar w:fldCharType="begin"/>
            </w:r>
            <w:r w:rsidR="00B90ADB">
              <w:rPr>
                <w:webHidden/>
              </w:rPr>
              <w:instrText xml:space="preserve"> PAGEREF _Toc505426584 \h </w:instrText>
            </w:r>
            <w:r w:rsidR="00B90ADB">
              <w:rPr>
                <w:webHidden/>
              </w:rPr>
            </w:r>
            <w:r w:rsidR="00B90ADB">
              <w:rPr>
                <w:webHidden/>
              </w:rPr>
              <w:fldChar w:fldCharType="separate"/>
            </w:r>
            <w:r w:rsidR="00B90ADB">
              <w:rPr>
                <w:webHidden/>
              </w:rPr>
              <w:t>23</w:t>
            </w:r>
            <w:r w:rsidR="00B90ADB">
              <w:rPr>
                <w:webHidden/>
              </w:rPr>
              <w:fldChar w:fldCharType="end"/>
            </w:r>
          </w:hyperlink>
        </w:p>
        <w:p w14:paraId="7515386C" w14:textId="31D23F81" w:rsidR="00B90ADB" w:rsidRDefault="00D45064">
          <w:pPr>
            <w:pStyle w:val="TDC2"/>
            <w:rPr>
              <w:rFonts w:asciiTheme="minorHAnsi" w:eastAsiaTheme="minorEastAsia" w:hAnsiTheme="minorHAnsi" w:cstheme="minorBidi"/>
              <w:color w:val="auto"/>
              <w:sz w:val="24"/>
            </w:rPr>
          </w:pPr>
          <w:hyperlink w:anchor="_Toc505426585" w:history="1">
            <w:r w:rsidR="00B90ADB" w:rsidRPr="00575B4E">
              <w:rPr>
                <w:rStyle w:val="Hipervnculo"/>
              </w:rPr>
              <w:t>1.4.1.1 Aconf</w:t>
            </w:r>
            <w:r w:rsidR="00B90ADB">
              <w:rPr>
                <w:webHidden/>
              </w:rPr>
              <w:tab/>
            </w:r>
            <w:r w:rsidR="00B90ADB">
              <w:rPr>
                <w:webHidden/>
              </w:rPr>
              <w:fldChar w:fldCharType="begin"/>
            </w:r>
            <w:r w:rsidR="00B90ADB">
              <w:rPr>
                <w:webHidden/>
              </w:rPr>
              <w:instrText xml:space="preserve"> PAGEREF _Toc505426585 \h </w:instrText>
            </w:r>
            <w:r w:rsidR="00B90ADB">
              <w:rPr>
                <w:webHidden/>
              </w:rPr>
            </w:r>
            <w:r w:rsidR="00B90ADB">
              <w:rPr>
                <w:webHidden/>
              </w:rPr>
              <w:fldChar w:fldCharType="separate"/>
            </w:r>
            <w:r w:rsidR="00B90ADB">
              <w:rPr>
                <w:webHidden/>
              </w:rPr>
              <w:t>24</w:t>
            </w:r>
            <w:r w:rsidR="00B90ADB">
              <w:rPr>
                <w:webHidden/>
              </w:rPr>
              <w:fldChar w:fldCharType="end"/>
            </w:r>
          </w:hyperlink>
        </w:p>
        <w:p w14:paraId="4A226B13" w14:textId="5620BFFC" w:rsidR="00B90ADB" w:rsidRDefault="00D45064">
          <w:pPr>
            <w:pStyle w:val="TDC2"/>
            <w:rPr>
              <w:rFonts w:asciiTheme="minorHAnsi" w:eastAsiaTheme="minorEastAsia" w:hAnsiTheme="minorHAnsi" w:cstheme="minorBidi"/>
              <w:color w:val="auto"/>
              <w:sz w:val="24"/>
            </w:rPr>
          </w:pPr>
          <w:hyperlink w:anchor="_Toc505426586" w:history="1">
            <w:r w:rsidR="00B90ADB" w:rsidRPr="00575B4E">
              <w:rPr>
                <w:rStyle w:val="Hipervnculo"/>
              </w:rPr>
              <w:t>1.4.1.2 EasyChair</w:t>
            </w:r>
            <w:r w:rsidR="00B90ADB">
              <w:rPr>
                <w:webHidden/>
              </w:rPr>
              <w:tab/>
            </w:r>
            <w:r w:rsidR="00B90ADB">
              <w:rPr>
                <w:webHidden/>
              </w:rPr>
              <w:fldChar w:fldCharType="begin"/>
            </w:r>
            <w:r w:rsidR="00B90ADB">
              <w:rPr>
                <w:webHidden/>
              </w:rPr>
              <w:instrText xml:space="preserve"> PAGEREF _Toc505426586 \h </w:instrText>
            </w:r>
            <w:r w:rsidR="00B90ADB">
              <w:rPr>
                <w:webHidden/>
              </w:rPr>
            </w:r>
            <w:r w:rsidR="00B90ADB">
              <w:rPr>
                <w:webHidden/>
              </w:rPr>
              <w:fldChar w:fldCharType="separate"/>
            </w:r>
            <w:r w:rsidR="00B90ADB">
              <w:rPr>
                <w:webHidden/>
              </w:rPr>
              <w:t>25</w:t>
            </w:r>
            <w:r w:rsidR="00B90ADB">
              <w:rPr>
                <w:webHidden/>
              </w:rPr>
              <w:fldChar w:fldCharType="end"/>
            </w:r>
          </w:hyperlink>
        </w:p>
        <w:p w14:paraId="2572A66C" w14:textId="04B1C20C" w:rsidR="00B90ADB" w:rsidRDefault="00D45064">
          <w:pPr>
            <w:pStyle w:val="TDC2"/>
            <w:rPr>
              <w:rFonts w:asciiTheme="minorHAnsi" w:eastAsiaTheme="minorEastAsia" w:hAnsiTheme="minorHAnsi" w:cstheme="minorBidi"/>
              <w:color w:val="auto"/>
              <w:sz w:val="24"/>
            </w:rPr>
          </w:pPr>
          <w:hyperlink w:anchor="_Toc505426587" w:history="1">
            <w:r w:rsidR="00B90ADB" w:rsidRPr="00575B4E">
              <w:rPr>
                <w:rStyle w:val="Hipervnculo"/>
              </w:rPr>
              <w:t>1.4.1.3 Primoris</w:t>
            </w:r>
            <w:r w:rsidR="00B90ADB">
              <w:rPr>
                <w:webHidden/>
              </w:rPr>
              <w:tab/>
            </w:r>
            <w:r w:rsidR="00B90ADB">
              <w:rPr>
                <w:webHidden/>
              </w:rPr>
              <w:fldChar w:fldCharType="begin"/>
            </w:r>
            <w:r w:rsidR="00B90ADB">
              <w:rPr>
                <w:webHidden/>
              </w:rPr>
              <w:instrText xml:space="preserve"> PAGEREF _Toc505426587 \h </w:instrText>
            </w:r>
            <w:r w:rsidR="00B90ADB">
              <w:rPr>
                <w:webHidden/>
              </w:rPr>
            </w:r>
            <w:r w:rsidR="00B90ADB">
              <w:rPr>
                <w:webHidden/>
              </w:rPr>
              <w:fldChar w:fldCharType="separate"/>
            </w:r>
            <w:r w:rsidR="00B90ADB">
              <w:rPr>
                <w:webHidden/>
              </w:rPr>
              <w:t>26</w:t>
            </w:r>
            <w:r w:rsidR="00B90ADB">
              <w:rPr>
                <w:webHidden/>
              </w:rPr>
              <w:fldChar w:fldCharType="end"/>
            </w:r>
          </w:hyperlink>
        </w:p>
        <w:p w14:paraId="3A675401" w14:textId="6134330C" w:rsidR="00B90ADB" w:rsidRDefault="00D45064">
          <w:pPr>
            <w:pStyle w:val="TDC2"/>
            <w:rPr>
              <w:rFonts w:asciiTheme="minorHAnsi" w:eastAsiaTheme="minorEastAsia" w:hAnsiTheme="minorHAnsi" w:cstheme="minorBidi"/>
              <w:color w:val="auto"/>
              <w:sz w:val="24"/>
            </w:rPr>
          </w:pPr>
          <w:hyperlink w:anchor="_Toc505426588" w:history="1">
            <w:r w:rsidR="00B90ADB" w:rsidRPr="00575B4E">
              <w:rPr>
                <w:rStyle w:val="Hipervnculo"/>
              </w:rPr>
              <w:t>1.4.1.4 Sistedes</w:t>
            </w:r>
            <w:r w:rsidR="00B90ADB">
              <w:rPr>
                <w:webHidden/>
              </w:rPr>
              <w:tab/>
            </w:r>
            <w:r w:rsidR="00B90ADB">
              <w:rPr>
                <w:webHidden/>
              </w:rPr>
              <w:fldChar w:fldCharType="begin"/>
            </w:r>
            <w:r w:rsidR="00B90ADB">
              <w:rPr>
                <w:webHidden/>
              </w:rPr>
              <w:instrText xml:space="preserve"> PAGEREF _Toc505426588 \h </w:instrText>
            </w:r>
            <w:r w:rsidR="00B90ADB">
              <w:rPr>
                <w:webHidden/>
              </w:rPr>
            </w:r>
            <w:r w:rsidR="00B90ADB">
              <w:rPr>
                <w:webHidden/>
              </w:rPr>
              <w:fldChar w:fldCharType="separate"/>
            </w:r>
            <w:r w:rsidR="00B90ADB">
              <w:rPr>
                <w:webHidden/>
              </w:rPr>
              <w:t>27</w:t>
            </w:r>
            <w:r w:rsidR="00B90ADB">
              <w:rPr>
                <w:webHidden/>
              </w:rPr>
              <w:fldChar w:fldCharType="end"/>
            </w:r>
          </w:hyperlink>
        </w:p>
        <w:p w14:paraId="290E6AE1" w14:textId="30C065D3" w:rsidR="00B90ADB" w:rsidRDefault="00D45064">
          <w:pPr>
            <w:pStyle w:val="TDC2"/>
            <w:rPr>
              <w:rFonts w:asciiTheme="minorHAnsi" w:eastAsiaTheme="minorEastAsia" w:hAnsiTheme="minorHAnsi" w:cstheme="minorBidi"/>
              <w:color w:val="auto"/>
              <w:sz w:val="24"/>
            </w:rPr>
          </w:pPr>
          <w:hyperlink w:anchor="_Toc505426589" w:history="1">
            <w:r w:rsidR="00B90ADB" w:rsidRPr="00575B4E">
              <w:rPr>
                <w:rStyle w:val="Hipervnculo"/>
              </w:rPr>
              <w:t>1.4.2 Estudios de carácter técnico</w:t>
            </w:r>
            <w:r w:rsidR="00B90ADB">
              <w:rPr>
                <w:webHidden/>
              </w:rPr>
              <w:tab/>
            </w:r>
            <w:r w:rsidR="00B90ADB">
              <w:rPr>
                <w:webHidden/>
              </w:rPr>
              <w:fldChar w:fldCharType="begin"/>
            </w:r>
            <w:r w:rsidR="00B90ADB">
              <w:rPr>
                <w:webHidden/>
              </w:rPr>
              <w:instrText xml:space="preserve"> PAGEREF _Toc505426589 \h </w:instrText>
            </w:r>
            <w:r w:rsidR="00B90ADB">
              <w:rPr>
                <w:webHidden/>
              </w:rPr>
            </w:r>
            <w:r w:rsidR="00B90ADB">
              <w:rPr>
                <w:webHidden/>
              </w:rPr>
              <w:fldChar w:fldCharType="separate"/>
            </w:r>
            <w:r w:rsidR="00B90ADB">
              <w:rPr>
                <w:webHidden/>
              </w:rPr>
              <w:t>28</w:t>
            </w:r>
            <w:r w:rsidR="00B90ADB">
              <w:rPr>
                <w:webHidden/>
              </w:rPr>
              <w:fldChar w:fldCharType="end"/>
            </w:r>
          </w:hyperlink>
        </w:p>
        <w:p w14:paraId="2926FC47" w14:textId="59846A6A" w:rsidR="00B90ADB" w:rsidRDefault="00D45064">
          <w:pPr>
            <w:pStyle w:val="TDC2"/>
            <w:rPr>
              <w:rFonts w:asciiTheme="minorHAnsi" w:eastAsiaTheme="minorEastAsia" w:hAnsiTheme="minorHAnsi" w:cstheme="minorBidi"/>
              <w:color w:val="auto"/>
              <w:sz w:val="24"/>
            </w:rPr>
          </w:pPr>
          <w:hyperlink w:anchor="_Toc505426590" w:history="1">
            <w:r w:rsidR="00B90ADB" w:rsidRPr="00575B4E">
              <w:rPr>
                <w:rStyle w:val="Hipervnculo"/>
              </w:rPr>
              <w:t>1.4.2.1 Patrones de diseño</w:t>
            </w:r>
            <w:r w:rsidR="00B90ADB">
              <w:rPr>
                <w:webHidden/>
              </w:rPr>
              <w:tab/>
            </w:r>
            <w:r w:rsidR="00B90ADB">
              <w:rPr>
                <w:webHidden/>
              </w:rPr>
              <w:fldChar w:fldCharType="begin"/>
            </w:r>
            <w:r w:rsidR="00B90ADB">
              <w:rPr>
                <w:webHidden/>
              </w:rPr>
              <w:instrText xml:space="preserve"> PAGEREF _Toc505426590 \h </w:instrText>
            </w:r>
            <w:r w:rsidR="00B90ADB">
              <w:rPr>
                <w:webHidden/>
              </w:rPr>
            </w:r>
            <w:r w:rsidR="00B90ADB">
              <w:rPr>
                <w:webHidden/>
              </w:rPr>
              <w:fldChar w:fldCharType="separate"/>
            </w:r>
            <w:r w:rsidR="00B90ADB">
              <w:rPr>
                <w:webHidden/>
              </w:rPr>
              <w:t>29</w:t>
            </w:r>
            <w:r w:rsidR="00B90ADB">
              <w:rPr>
                <w:webHidden/>
              </w:rPr>
              <w:fldChar w:fldCharType="end"/>
            </w:r>
          </w:hyperlink>
        </w:p>
        <w:p w14:paraId="57A8EEA8" w14:textId="7A3E4DA3" w:rsidR="00B90ADB" w:rsidRDefault="00D45064">
          <w:pPr>
            <w:pStyle w:val="TDC2"/>
            <w:rPr>
              <w:rFonts w:asciiTheme="minorHAnsi" w:eastAsiaTheme="minorEastAsia" w:hAnsiTheme="minorHAnsi" w:cstheme="minorBidi"/>
              <w:color w:val="auto"/>
              <w:sz w:val="24"/>
            </w:rPr>
          </w:pPr>
          <w:hyperlink w:anchor="_Toc505426591" w:history="1">
            <w:r w:rsidR="00B90ADB" w:rsidRPr="00575B4E">
              <w:rPr>
                <w:rStyle w:val="Hipervnculo"/>
              </w:rPr>
              <w:t>1.4.2.1.1 Modelo</w:t>
            </w:r>
            <w:r w:rsidR="00B90ADB">
              <w:rPr>
                <w:webHidden/>
              </w:rPr>
              <w:tab/>
            </w:r>
            <w:r w:rsidR="00B90ADB">
              <w:rPr>
                <w:webHidden/>
              </w:rPr>
              <w:fldChar w:fldCharType="begin"/>
            </w:r>
            <w:r w:rsidR="00B90ADB">
              <w:rPr>
                <w:webHidden/>
              </w:rPr>
              <w:instrText xml:space="preserve"> PAGEREF _Toc505426591 \h </w:instrText>
            </w:r>
            <w:r w:rsidR="00B90ADB">
              <w:rPr>
                <w:webHidden/>
              </w:rPr>
            </w:r>
            <w:r w:rsidR="00B90ADB">
              <w:rPr>
                <w:webHidden/>
              </w:rPr>
              <w:fldChar w:fldCharType="separate"/>
            </w:r>
            <w:r w:rsidR="00B90ADB">
              <w:rPr>
                <w:webHidden/>
              </w:rPr>
              <w:t>29</w:t>
            </w:r>
            <w:r w:rsidR="00B90ADB">
              <w:rPr>
                <w:webHidden/>
              </w:rPr>
              <w:fldChar w:fldCharType="end"/>
            </w:r>
          </w:hyperlink>
        </w:p>
        <w:p w14:paraId="06D88C16" w14:textId="1002BF66" w:rsidR="00B90ADB" w:rsidRDefault="00D45064">
          <w:pPr>
            <w:pStyle w:val="TDC2"/>
            <w:rPr>
              <w:rFonts w:asciiTheme="minorHAnsi" w:eastAsiaTheme="minorEastAsia" w:hAnsiTheme="minorHAnsi" w:cstheme="minorBidi"/>
              <w:color w:val="auto"/>
              <w:sz w:val="24"/>
            </w:rPr>
          </w:pPr>
          <w:hyperlink w:anchor="_Toc505426592" w:history="1">
            <w:r w:rsidR="00B90ADB" w:rsidRPr="00575B4E">
              <w:rPr>
                <w:rStyle w:val="Hipervnculo"/>
              </w:rPr>
              <w:t>1.4.2.1.2 Vista</w:t>
            </w:r>
            <w:r w:rsidR="00B90ADB">
              <w:rPr>
                <w:webHidden/>
              </w:rPr>
              <w:tab/>
            </w:r>
            <w:r w:rsidR="00B90ADB">
              <w:rPr>
                <w:webHidden/>
              </w:rPr>
              <w:fldChar w:fldCharType="begin"/>
            </w:r>
            <w:r w:rsidR="00B90ADB">
              <w:rPr>
                <w:webHidden/>
              </w:rPr>
              <w:instrText xml:space="preserve"> PAGEREF _Toc505426592 \h </w:instrText>
            </w:r>
            <w:r w:rsidR="00B90ADB">
              <w:rPr>
                <w:webHidden/>
              </w:rPr>
            </w:r>
            <w:r w:rsidR="00B90ADB">
              <w:rPr>
                <w:webHidden/>
              </w:rPr>
              <w:fldChar w:fldCharType="separate"/>
            </w:r>
            <w:r w:rsidR="00B90ADB">
              <w:rPr>
                <w:webHidden/>
              </w:rPr>
              <w:t>29</w:t>
            </w:r>
            <w:r w:rsidR="00B90ADB">
              <w:rPr>
                <w:webHidden/>
              </w:rPr>
              <w:fldChar w:fldCharType="end"/>
            </w:r>
          </w:hyperlink>
        </w:p>
        <w:p w14:paraId="3C82CE6E" w14:textId="1AD1F885" w:rsidR="00B90ADB" w:rsidRDefault="00D45064">
          <w:pPr>
            <w:pStyle w:val="TDC2"/>
            <w:rPr>
              <w:rFonts w:asciiTheme="minorHAnsi" w:eastAsiaTheme="minorEastAsia" w:hAnsiTheme="minorHAnsi" w:cstheme="minorBidi"/>
              <w:color w:val="auto"/>
              <w:sz w:val="24"/>
            </w:rPr>
          </w:pPr>
          <w:hyperlink w:anchor="_Toc505426593" w:history="1">
            <w:r w:rsidR="00B90ADB" w:rsidRPr="00575B4E">
              <w:rPr>
                <w:rStyle w:val="Hipervnculo"/>
              </w:rPr>
              <w:t>1.4.2.1.3 Controlador</w:t>
            </w:r>
            <w:r w:rsidR="00B90ADB">
              <w:rPr>
                <w:webHidden/>
              </w:rPr>
              <w:tab/>
            </w:r>
            <w:r w:rsidR="00B90ADB">
              <w:rPr>
                <w:webHidden/>
              </w:rPr>
              <w:fldChar w:fldCharType="begin"/>
            </w:r>
            <w:r w:rsidR="00B90ADB">
              <w:rPr>
                <w:webHidden/>
              </w:rPr>
              <w:instrText xml:space="preserve"> PAGEREF _Toc505426593 \h </w:instrText>
            </w:r>
            <w:r w:rsidR="00B90ADB">
              <w:rPr>
                <w:webHidden/>
              </w:rPr>
            </w:r>
            <w:r w:rsidR="00B90ADB">
              <w:rPr>
                <w:webHidden/>
              </w:rPr>
              <w:fldChar w:fldCharType="separate"/>
            </w:r>
            <w:r w:rsidR="00B90ADB">
              <w:rPr>
                <w:webHidden/>
              </w:rPr>
              <w:t>29</w:t>
            </w:r>
            <w:r w:rsidR="00B90ADB">
              <w:rPr>
                <w:webHidden/>
              </w:rPr>
              <w:fldChar w:fldCharType="end"/>
            </w:r>
          </w:hyperlink>
        </w:p>
        <w:p w14:paraId="013632C6" w14:textId="4DD7EF3B" w:rsidR="00B90ADB" w:rsidRDefault="00D45064">
          <w:pPr>
            <w:pStyle w:val="TDC2"/>
            <w:rPr>
              <w:rFonts w:asciiTheme="minorHAnsi" w:eastAsiaTheme="minorEastAsia" w:hAnsiTheme="minorHAnsi" w:cstheme="minorBidi"/>
              <w:color w:val="auto"/>
              <w:sz w:val="24"/>
            </w:rPr>
          </w:pPr>
          <w:hyperlink w:anchor="_Toc505426594" w:history="1">
            <w:r w:rsidR="00B90ADB" w:rsidRPr="00575B4E">
              <w:rPr>
                <w:rStyle w:val="Hipervnculo"/>
              </w:rPr>
              <w:t>1.4.2.2 Lenguajes de Programación</w:t>
            </w:r>
            <w:r w:rsidR="00B90ADB">
              <w:rPr>
                <w:webHidden/>
              </w:rPr>
              <w:tab/>
            </w:r>
            <w:r w:rsidR="00B90ADB">
              <w:rPr>
                <w:webHidden/>
              </w:rPr>
              <w:fldChar w:fldCharType="begin"/>
            </w:r>
            <w:r w:rsidR="00B90ADB">
              <w:rPr>
                <w:webHidden/>
              </w:rPr>
              <w:instrText xml:space="preserve"> PAGEREF _Toc505426594 \h </w:instrText>
            </w:r>
            <w:r w:rsidR="00B90ADB">
              <w:rPr>
                <w:webHidden/>
              </w:rPr>
            </w:r>
            <w:r w:rsidR="00B90ADB">
              <w:rPr>
                <w:webHidden/>
              </w:rPr>
              <w:fldChar w:fldCharType="separate"/>
            </w:r>
            <w:r w:rsidR="00B90ADB">
              <w:rPr>
                <w:webHidden/>
              </w:rPr>
              <w:t>31</w:t>
            </w:r>
            <w:r w:rsidR="00B90ADB">
              <w:rPr>
                <w:webHidden/>
              </w:rPr>
              <w:fldChar w:fldCharType="end"/>
            </w:r>
          </w:hyperlink>
        </w:p>
        <w:p w14:paraId="17467D1F" w14:textId="4534B2F9" w:rsidR="00B90ADB" w:rsidRDefault="00D45064">
          <w:pPr>
            <w:pStyle w:val="TDC2"/>
            <w:rPr>
              <w:rFonts w:asciiTheme="minorHAnsi" w:eastAsiaTheme="minorEastAsia" w:hAnsiTheme="minorHAnsi" w:cstheme="minorBidi"/>
              <w:color w:val="auto"/>
              <w:sz w:val="24"/>
            </w:rPr>
          </w:pPr>
          <w:hyperlink w:anchor="_Toc505426595" w:history="1">
            <w:r w:rsidR="00B90ADB" w:rsidRPr="00575B4E">
              <w:rPr>
                <w:rStyle w:val="Hipervnculo"/>
              </w:rPr>
              <w:t>1.4.2.2.1 PHP</w:t>
            </w:r>
            <w:r w:rsidR="00B90ADB">
              <w:rPr>
                <w:webHidden/>
              </w:rPr>
              <w:tab/>
            </w:r>
            <w:r w:rsidR="00B90ADB">
              <w:rPr>
                <w:webHidden/>
              </w:rPr>
              <w:fldChar w:fldCharType="begin"/>
            </w:r>
            <w:r w:rsidR="00B90ADB">
              <w:rPr>
                <w:webHidden/>
              </w:rPr>
              <w:instrText xml:space="preserve"> PAGEREF _Toc505426595 \h </w:instrText>
            </w:r>
            <w:r w:rsidR="00B90ADB">
              <w:rPr>
                <w:webHidden/>
              </w:rPr>
            </w:r>
            <w:r w:rsidR="00B90ADB">
              <w:rPr>
                <w:webHidden/>
              </w:rPr>
              <w:fldChar w:fldCharType="separate"/>
            </w:r>
            <w:r w:rsidR="00B90ADB">
              <w:rPr>
                <w:webHidden/>
              </w:rPr>
              <w:t>31</w:t>
            </w:r>
            <w:r w:rsidR="00B90ADB">
              <w:rPr>
                <w:webHidden/>
              </w:rPr>
              <w:fldChar w:fldCharType="end"/>
            </w:r>
          </w:hyperlink>
        </w:p>
        <w:p w14:paraId="063AC1AB" w14:textId="263AB372" w:rsidR="00B90ADB" w:rsidRDefault="00D45064">
          <w:pPr>
            <w:pStyle w:val="TDC2"/>
            <w:rPr>
              <w:rFonts w:asciiTheme="minorHAnsi" w:eastAsiaTheme="minorEastAsia" w:hAnsiTheme="minorHAnsi" w:cstheme="minorBidi"/>
              <w:color w:val="auto"/>
              <w:sz w:val="24"/>
            </w:rPr>
          </w:pPr>
          <w:hyperlink w:anchor="_Toc505426596" w:history="1">
            <w:r w:rsidR="00B90ADB" w:rsidRPr="00575B4E">
              <w:rPr>
                <w:rStyle w:val="Hipervnculo"/>
              </w:rPr>
              <w:t>1.4.2.2.2 Java</w:t>
            </w:r>
            <w:r w:rsidR="00B90ADB">
              <w:rPr>
                <w:webHidden/>
              </w:rPr>
              <w:tab/>
            </w:r>
            <w:r w:rsidR="00B90ADB">
              <w:rPr>
                <w:webHidden/>
              </w:rPr>
              <w:fldChar w:fldCharType="begin"/>
            </w:r>
            <w:r w:rsidR="00B90ADB">
              <w:rPr>
                <w:webHidden/>
              </w:rPr>
              <w:instrText xml:space="preserve"> PAGEREF _Toc505426596 \h </w:instrText>
            </w:r>
            <w:r w:rsidR="00B90ADB">
              <w:rPr>
                <w:webHidden/>
              </w:rPr>
            </w:r>
            <w:r w:rsidR="00B90ADB">
              <w:rPr>
                <w:webHidden/>
              </w:rPr>
              <w:fldChar w:fldCharType="separate"/>
            </w:r>
            <w:r w:rsidR="00B90ADB">
              <w:rPr>
                <w:webHidden/>
              </w:rPr>
              <w:t>32</w:t>
            </w:r>
            <w:r w:rsidR="00B90ADB">
              <w:rPr>
                <w:webHidden/>
              </w:rPr>
              <w:fldChar w:fldCharType="end"/>
            </w:r>
          </w:hyperlink>
        </w:p>
        <w:p w14:paraId="17246CF7" w14:textId="7959C415" w:rsidR="00B90ADB" w:rsidRDefault="00D45064">
          <w:pPr>
            <w:pStyle w:val="TDC2"/>
            <w:rPr>
              <w:rFonts w:asciiTheme="minorHAnsi" w:eastAsiaTheme="minorEastAsia" w:hAnsiTheme="minorHAnsi" w:cstheme="minorBidi"/>
              <w:color w:val="auto"/>
              <w:sz w:val="24"/>
            </w:rPr>
          </w:pPr>
          <w:hyperlink w:anchor="_Toc505426597" w:history="1">
            <w:r w:rsidR="00B90ADB" w:rsidRPr="00575B4E">
              <w:rPr>
                <w:rStyle w:val="Hipervnculo"/>
              </w:rPr>
              <w:t>1.4.2.2.3 Ruby</w:t>
            </w:r>
            <w:r w:rsidR="00B90ADB">
              <w:rPr>
                <w:webHidden/>
              </w:rPr>
              <w:tab/>
            </w:r>
            <w:r w:rsidR="00B90ADB">
              <w:rPr>
                <w:webHidden/>
              </w:rPr>
              <w:fldChar w:fldCharType="begin"/>
            </w:r>
            <w:r w:rsidR="00B90ADB">
              <w:rPr>
                <w:webHidden/>
              </w:rPr>
              <w:instrText xml:space="preserve"> PAGEREF _Toc505426597 \h </w:instrText>
            </w:r>
            <w:r w:rsidR="00B90ADB">
              <w:rPr>
                <w:webHidden/>
              </w:rPr>
            </w:r>
            <w:r w:rsidR="00B90ADB">
              <w:rPr>
                <w:webHidden/>
              </w:rPr>
              <w:fldChar w:fldCharType="separate"/>
            </w:r>
            <w:r w:rsidR="00B90ADB">
              <w:rPr>
                <w:webHidden/>
              </w:rPr>
              <w:t>32</w:t>
            </w:r>
            <w:r w:rsidR="00B90ADB">
              <w:rPr>
                <w:webHidden/>
              </w:rPr>
              <w:fldChar w:fldCharType="end"/>
            </w:r>
          </w:hyperlink>
        </w:p>
        <w:p w14:paraId="6B750586" w14:textId="301CD929" w:rsidR="00B90ADB" w:rsidRDefault="00D45064">
          <w:pPr>
            <w:pStyle w:val="TDC2"/>
            <w:rPr>
              <w:rFonts w:asciiTheme="minorHAnsi" w:eastAsiaTheme="minorEastAsia" w:hAnsiTheme="minorHAnsi" w:cstheme="minorBidi"/>
              <w:color w:val="auto"/>
              <w:sz w:val="24"/>
            </w:rPr>
          </w:pPr>
          <w:hyperlink w:anchor="_Toc505426598" w:history="1">
            <w:r w:rsidR="00B90ADB" w:rsidRPr="00575B4E">
              <w:rPr>
                <w:rStyle w:val="Hipervnculo"/>
              </w:rPr>
              <w:t>1.4.2.2.4 Python</w:t>
            </w:r>
            <w:r w:rsidR="00B90ADB">
              <w:rPr>
                <w:webHidden/>
              </w:rPr>
              <w:tab/>
            </w:r>
            <w:r w:rsidR="00B90ADB">
              <w:rPr>
                <w:webHidden/>
              </w:rPr>
              <w:fldChar w:fldCharType="begin"/>
            </w:r>
            <w:r w:rsidR="00B90ADB">
              <w:rPr>
                <w:webHidden/>
              </w:rPr>
              <w:instrText xml:space="preserve"> PAGEREF _Toc505426598 \h </w:instrText>
            </w:r>
            <w:r w:rsidR="00B90ADB">
              <w:rPr>
                <w:webHidden/>
              </w:rPr>
            </w:r>
            <w:r w:rsidR="00B90ADB">
              <w:rPr>
                <w:webHidden/>
              </w:rPr>
              <w:fldChar w:fldCharType="separate"/>
            </w:r>
            <w:r w:rsidR="00B90ADB">
              <w:rPr>
                <w:webHidden/>
              </w:rPr>
              <w:t>32</w:t>
            </w:r>
            <w:r w:rsidR="00B90ADB">
              <w:rPr>
                <w:webHidden/>
              </w:rPr>
              <w:fldChar w:fldCharType="end"/>
            </w:r>
          </w:hyperlink>
        </w:p>
        <w:p w14:paraId="0361DA4F" w14:textId="296C46D3" w:rsidR="00B90ADB" w:rsidRDefault="00D45064">
          <w:pPr>
            <w:pStyle w:val="TDC2"/>
            <w:rPr>
              <w:rFonts w:asciiTheme="minorHAnsi" w:eastAsiaTheme="minorEastAsia" w:hAnsiTheme="minorHAnsi" w:cstheme="minorBidi"/>
              <w:color w:val="auto"/>
              <w:sz w:val="24"/>
            </w:rPr>
          </w:pPr>
          <w:hyperlink w:anchor="_Toc505426599" w:history="1">
            <w:r w:rsidR="00B90ADB" w:rsidRPr="00575B4E">
              <w:rPr>
                <w:rStyle w:val="Hipervnculo"/>
              </w:rPr>
              <w:t>1.4.2.2.5 Node.js</w:t>
            </w:r>
            <w:r w:rsidR="00B90ADB">
              <w:rPr>
                <w:webHidden/>
              </w:rPr>
              <w:tab/>
            </w:r>
            <w:r w:rsidR="00B90ADB">
              <w:rPr>
                <w:webHidden/>
              </w:rPr>
              <w:fldChar w:fldCharType="begin"/>
            </w:r>
            <w:r w:rsidR="00B90ADB">
              <w:rPr>
                <w:webHidden/>
              </w:rPr>
              <w:instrText xml:space="preserve"> PAGEREF _Toc505426599 \h </w:instrText>
            </w:r>
            <w:r w:rsidR="00B90ADB">
              <w:rPr>
                <w:webHidden/>
              </w:rPr>
            </w:r>
            <w:r w:rsidR="00B90ADB">
              <w:rPr>
                <w:webHidden/>
              </w:rPr>
              <w:fldChar w:fldCharType="separate"/>
            </w:r>
            <w:r w:rsidR="00B90ADB">
              <w:rPr>
                <w:webHidden/>
              </w:rPr>
              <w:t>32</w:t>
            </w:r>
            <w:r w:rsidR="00B90ADB">
              <w:rPr>
                <w:webHidden/>
              </w:rPr>
              <w:fldChar w:fldCharType="end"/>
            </w:r>
          </w:hyperlink>
        </w:p>
        <w:p w14:paraId="5C00C4DE" w14:textId="7BBE883C" w:rsidR="00B90ADB" w:rsidRDefault="00D45064">
          <w:pPr>
            <w:pStyle w:val="TDC2"/>
            <w:rPr>
              <w:rFonts w:asciiTheme="minorHAnsi" w:eastAsiaTheme="minorEastAsia" w:hAnsiTheme="minorHAnsi" w:cstheme="minorBidi"/>
              <w:color w:val="auto"/>
              <w:sz w:val="24"/>
            </w:rPr>
          </w:pPr>
          <w:hyperlink w:anchor="_Toc505426600" w:history="1">
            <w:r w:rsidR="00B90ADB" w:rsidRPr="00575B4E">
              <w:rPr>
                <w:rStyle w:val="Hipervnculo"/>
              </w:rPr>
              <w:t>1.4.2.3 Sistema de gestión de bases de datos</w:t>
            </w:r>
            <w:r w:rsidR="00B90ADB">
              <w:rPr>
                <w:webHidden/>
              </w:rPr>
              <w:tab/>
            </w:r>
            <w:r w:rsidR="00B90ADB">
              <w:rPr>
                <w:webHidden/>
              </w:rPr>
              <w:fldChar w:fldCharType="begin"/>
            </w:r>
            <w:r w:rsidR="00B90ADB">
              <w:rPr>
                <w:webHidden/>
              </w:rPr>
              <w:instrText xml:space="preserve"> PAGEREF _Toc505426600 \h </w:instrText>
            </w:r>
            <w:r w:rsidR="00B90ADB">
              <w:rPr>
                <w:webHidden/>
              </w:rPr>
            </w:r>
            <w:r w:rsidR="00B90ADB">
              <w:rPr>
                <w:webHidden/>
              </w:rPr>
              <w:fldChar w:fldCharType="separate"/>
            </w:r>
            <w:r w:rsidR="00B90ADB">
              <w:rPr>
                <w:webHidden/>
              </w:rPr>
              <w:t>32</w:t>
            </w:r>
            <w:r w:rsidR="00B90ADB">
              <w:rPr>
                <w:webHidden/>
              </w:rPr>
              <w:fldChar w:fldCharType="end"/>
            </w:r>
          </w:hyperlink>
        </w:p>
        <w:p w14:paraId="248D4D05" w14:textId="1E6C2696" w:rsidR="00B90ADB" w:rsidRDefault="00D45064">
          <w:pPr>
            <w:pStyle w:val="TDC1"/>
            <w:rPr>
              <w:rFonts w:asciiTheme="minorHAnsi" w:eastAsiaTheme="minorEastAsia" w:hAnsiTheme="minorHAnsi" w:cstheme="minorBidi"/>
              <w:noProof/>
              <w:sz w:val="24"/>
            </w:rPr>
          </w:pPr>
          <w:hyperlink w:anchor="_Toc505426601" w:history="1">
            <w:r w:rsidR="00B90ADB" w:rsidRPr="00575B4E">
              <w:rPr>
                <w:rStyle w:val="Hipervnculo"/>
                <w:noProof/>
              </w:rPr>
              <w:t>1.5 Organización del documento</w:t>
            </w:r>
            <w:r w:rsidR="00B90ADB">
              <w:rPr>
                <w:noProof/>
                <w:webHidden/>
              </w:rPr>
              <w:tab/>
            </w:r>
            <w:r w:rsidR="00B90ADB">
              <w:rPr>
                <w:noProof/>
                <w:webHidden/>
              </w:rPr>
              <w:fldChar w:fldCharType="begin"/>
            </w:r>
            <w:r w:rsidR="00B90ADB">
              <w:rPr>
                <w:noProof/>
                <w:webHidden/>
              </w:rPr>
              <w:instrText xml:space="preserve"> PAGEREF _Toc505426601 \h </w:instrText>
            </w:r>
            <w:r w:rsidR="00B90ADB">
              <w:rPr>
                <w:noProof/>
                <w:webHidden/>
              </w:rPr>
            </w:r>
            <w:r w:rsidR="00B90ADB">
              <w:rPr>
                <w:noProof/>
                <w:webHidden/>
              </w:rPr>
              <w:fldChar w:fldCharType="separate"/>
            </w:r>
            <w:r w:rsidR="00B90ADB">
              <w:rPr>
                <w:noProof/>
                <w:webHidden/>
              </w:rPr>
              <w:t>33</w:t>
            </w:r>
            <w:r w:rsidR="00B90ADB">
              <w:rPr>
                <w:noProof/>
                <w:webHidden/>
              </w:rPr>
              <w:fldChar w:fldCharType="end"/>
            </w:r>
          </w:hyperlink>
        </w:p>
        <w:p w14:paraId="5BD08085" w14:textId="60CA02BD" w:rsidR="00B90ADB" w:rsidRDefault="00D45064">
          <w:pPr>
            <w:pStyle w:val="TDC2"/>
            <w:rPr>
              <w:rFonts w:asciiTheme="minorHAnsi" w:eastAsiaTheme="minorEastAsia" w:hAnsiTheme="minorHAnsi" w:cstheme="minorBidi"/>
              <w:color w:val="auto"/>
              <w:sz w:val="24"/>
            </w:rPr>
          </w:pPr>
          <w:hyperlink w:anchor="_Toc505426602" w:history="1">
            <w:r w:rsidR="00B90ADB" w:rsidRPr="00575B4E">
              <w:rPr>
                <w:rStyle w:val="Hipervnculo"/>
              </w:rPr>
              <w:t>1.5.1 Documento 1 – Memoria</w:t>
            </w:r>
            <w:r w:rsidR="00B90ADB">
              <w:rPr>
                <w:webHidden/>
              </w:rPr>
              <w:tab/>
            </w:r>
            <w:r w:rsidR="00B90ADB">
              <w:rPr>
                <w:webHidden/>
              </w:rPr>
              <w:fldChar w:fldCharType="begin"/>
            </w:r>
            <w:r w:rsidR="00B90ADB">
              <w:rPr>
                <w:webHidden/>
              </w:rPr>
              <w:instrText xml:space="preserve"> PAGEREF _Toc505426602 \h </w:instrText>
            </w:r>
            <w:r w:rsidR="00B90ADB">
              <w:rPr>
                <w:webHidden/>
              </w:rPr>
            </w:r>
            <w:r w:rsidR="00B90ADB">
              <w:rPr>
                <w:webHidden/>
              </w:rPr>
              <w:fldChar w:fldCharType="separate"/>
            </w:r>
            <w:r w:rsidR="00B90ADB">
              <w:rPr>
                <w:webHidden/>
              </w:rPr>
              <w:t>33</w:t>
            </w:r>
            <w:r w:rsidR="00B90ADB">
              <w:rPr>
                <w:webHidden/>
              </w:rPr>
              <w:fldChar w:fldCharType="end"/>
            </w:r>
          </w:hyperlink>
        </w:p>
        <w:p w14:paraId="68DF67FF" w14:textId="289AD8CE" w:rsidR="00B90ADB" w:rsidRDefault="00D45064">
          <w:pPr>
            <w:pStyle w:val="TDC2"/>
            <w:rPr>
              <w:rFonts w:asciiTheme="minorHAnsi" w:eastAsiaTheme="minorEastAsia" w:hAnsiTheme="minorHAnsi" w:cstheme="minorBidi"/>
              <w:color w:val="auto"/>
              <w:sz w:val="24"/>
            </w:rPr>
          </w:pPr>
          <w:hyperlink w:anchor="_Toc505426603" w:history="1">
            <w:r w:rsidR="00B90ADB" w:rsidRPr="00575B4E">
              <w:rPr>
                <w:rStyle w:val="Hipervnculo"/>
              </w:rPr>
              <w:t>1.5.2 Documento 2 – Presupuesto y planificación</w:t>
            </w:r>
            <w:r w:rsidR="00B90ADB">
              <w:rPr>
                <w:webHidden/>
              </w:rPr>
              <w:tab/>
            </w:r>
            <w:r w:rsidR="00B90ADB">
              <w:rPr>
                <w:webHidden/>
              </w:rPr>
              <w:fldChar w:fldCharType="begin"/>
            </w:r>
            <w:r w:rsidR="00B90ADB">
              <w:rPr>
                <w:webHidden/>
              </w:rPr>
              <w:instrText xml:space="preserve"> PAGEREF _Toc505426603 \h </w:instrText>
            </w:r>
            <w:r w:rsidR="00B90ADB">
              <w:rPr>
                <w:webHidden/>
              </w:rPr>
            </w:r>
            <w:r w:rsidR="00B90ADB">
              <w:rPr>
                <w:webHidden/>
              </w:rPr>
              <w:fldChar w:fldCharType="separate"/>
            </w:r>
            <w:r w:rsidR="00B90ADB">
              <w:rPr>
                <w:webHidden/>
              </w:rPr>
              <w:t>33</w:t>
            </w:r>
            <w:r w:rsidR="00B90ADB">
              <w:rPr>
                <w:webHidden/>
              </w:rPr>
              <w:fldChar w:fldCharType="end"/>
            </w:r>
          </w:hyperlink>
        </w:p>
        <w:p w14:paraId="5DA5A13D" w14:textId="162A596B" w:rsidR="00B90ADB" w:rsidRDefault="00D45064">
          <w:pPr>
            <w:pStyle w:val="TDC2"/>
            <w:rPr>
              <w:rFonts w:asciiTheme="minorHAnsi" w:eastAsiaTheme="minorEastAsia" w:hAnsiTheme="minorHAnsi" w:cstheme="minorBidi"/>
              <w:color w:val="auto"/>
              <w:sz w:val="24"/>
            </w:rPr>
          </w:pPr>
          <w:hyperlink w:anchor="_Toc505426604" w:history="1">
            <w:r w:rsidR="00B90ADB" w:rsidRPr="00575B4E">
              <w:rPr>
                <w:rStyle w:val="Hipervnculo"/>
              </w:rPr>
              <w:t>1.5.3 Documento 3 – Requisitos de usuario y análisis de alternativas</w:t>
            </w:r>
            <w:r w:rsidR="00B90ADB">
              <w:rPr>
                <w:webHidden/>
              </w:rPr>
              <w:tab/>
            </w:r>
            <w:r w:rsidR="00B90ADB">
              <w:rPr>
                <w:webHidden/>
              </w:rPr>
              <w:fldChar w:fldCharType="begin"/>
            </w:r>
            <w:r w:rsidR="00B90ADB">
              <w:rPr>
                <w:webHidden/>
              </w:rPr>
              <w:instrText xml:space="preserve"> PAGEREF _Toc505426604 \h </w:instrText>
            </w:r>
            <w:r w:rsidR="00B90ADB">
              <w:rPr>
                <w:webHidden/>
              </w:rPr>
            </w:r>
            <w:r w:rsidR="00B90ADB">
              <w:rPr>
                <w:webHidden/>
              </w:rPr>
              <w:fldChar w:fldCharType="separate"/>
            </w:r>
            <w:r w:rsidR="00B90ADB">
              <w:rPr>
                <w:webHidden/>
              </w:rPr>
              <w:t>34</w:t>
            </w:r>
            <w:r w:rsidR="00B90ADB">
              <w:rPr>
                <w:webHidden/>
              </w:rPr>
              <w:fldChar w:fldCharType="end"/>
            </w:r>
          </w:hyperlink>
        </w:p>
        <w:p w14:paraId="362787D0" w14:textId="7A6E5501" w:rsidR="00B90ADB" w:rsidRDefault="00D45064">
          <w:pPr>
            <w:pStyle w:val="TDC2"/>
            <w:rPr>
              <w:rFonts w:asciiTheme="minorHAnsi" w:eastAsiaTheme="minorEastAsia" w:hAnsiTheme="minorHAnsi" w:cstheme="minorBidi"/>
              <w:color w:val="auto"/>
              <w:sz w:val="24"/>
            </w:rPr>
          </w:pPr>
          <w:hyperlink w:anchor="_Toc505426605" w:history="1">
            <w:r w:rsidR="00B90ADB" w:rsidRPr="00575B4E">
              <w:rPr>
                <w:rStyle w:val="Hipervnculo"/>
              </w:rPr>
              <w:t>1.5.4 Documento 4 – Análisis de requisitos del sistema</w:t>
            </w:r>
            <w:r w:rsidR="00B90ADB">
              <w:rPr>
                <w:webHidden/>
              </w:rPr>
              <w:tab/>
            </w:r>
            <w:r w:rsidR="00B90ADB">
              <w:rPr>
                <w:webHidden/>
              </w:rPr>
              <w:fldChar w:fldCharType="begin"/>
            </w:r>
            <w:r w:rsidR="00B90ADB">
              <w:rPr>
                <w:webHidden/>
              </w:rPr>
              <w:instrText xml:space="preserve"> PAGEREF _Toc505426605 \h </w:instrText>
            </w:r>
            <w:r w:rsidR="00B90ADB">
              <w:rPr>
                <w:webHidden/>
              </w:rPr>
            </w:r>
            <w:r w:rsidR="00B90ADB">
              <w:rPr>
                <w:webHidden/>
              </w:rPr>
              <w:fldChar w:fldCharType="separate"/>
            </w:r>
            <w:r w:rsidR="00B90ADB">
              <w:rPr>
                <w:webHidden/>
              </w:rPr>
              <w:t>34</w:t>
            </w:r>
            <w:r w:rsidR="00B90ADB">
              <w:rPr>
                <w:webHidden/>
              </w:rPr>
              <w:fldChar w:fldCharType="end"/>
            </w:r>
          </w:hyperlink>
        </w:p>
        <w:p w14:paraId="25920A8F" w14:textId="1BB04B60" w:rsidR="00B90ADB" w:rsidRDefault="00D45064">
          <w:pPr>
            <w:pStyle w:val="TDC2"/>
            <w:rPr>
              <w:rFonts w:asciiTheme="minorHAnsi" w:eastAsiaTheme="minorEastAsia" w:hAnsiTheme="minorHAnsi" w:cstheme="minorBidi"/>
              <w:color w:val="auto"/>
              <w:sz w:val="24"/>
            </w:rPr>
          </w:pPr>
          <w:hyperlink w:anchor="_Toc505426606" w:history="1">
            <w:r w:rsidR="00B90ADB" w:rsidRPr="00575B4E">
              <w:rPr>
                <w:rStyle w:val="Hipervnculo"/>
              </w:rPr>
              <w:t>1.5.5 Documento 5 – Diseño del sistema</w:t>
            </w:r>
            <w:r w:rsidR="00B90ADB">
              <w:rPr>
                <w:webHidden/>
              </w:rPr>
              <w:tab/>
            </w:r>
            <w:r w:rsidR="00B90ADB">
              <w:rPr>
                <w:webHidden/>
              </w:rPr>
              <w:fldChar w:fldCharType="begin"/>
            </w:r>
            <w:r w:rsidR="00B90ADB">
              <w:rPr>
                <w:webHidden/>
              </w:rPr>
              <w:instrText xml:space="preserve"> PAGEREF _Toc505426606 \h </w:instrText>
            </w:r>
            <w:r w:rsidR="00B90ADB">
              <w:rPr>
                <w:webHidden/>
              </w:rPr>
            </w:r>
            <w:r w:rsidR="00B90ADB">
              <w:rPr>
                <w:webHidden/>
              </w:rPr>
              <w:fldChar w:fldCharType="separate"/>
            </w:r>
            <w:r w:rsidR="00B90ADB">
              <w:rPr>
                <w:webHidden/>
              </w:rPr>
              <w:t>34</w:t>
            </w:r>
            <w:r w:rsidR="00B90ADB">
              <w:rPr>
                <w:webHidden/>
              </w:rPr>
              <w:fldChar w:fldCharType="end"/>
            </w:r>
          </w:hyperlink>
        </w:p>
        <w:p w14:paraId="6EABDB2D" w14:textId="5A0FF21D" w:rsidR="00B90ADB" w:rsidRDefault="00D45064">
          <w:pPr>
            <w:pStyle w:val="TDC2"/>
            <w:rPr>
              <w:rFonts w:asciiTheme="minorHAnsi" w:eastAsiaTheme="minorEastAsia" w:hAnsiTheme="minorHAnsi" w:cstheme="minorBidi"/>
              <w:color w:val="auto"/>
              <w:sz w:val="24"/>
            </w:rPr>
          </w:pPr>
          <w:hyperlink w:anchor="_Toc505426607" w:history="1">
            <w:r w:rsidR="00B90ADB" w:rsidRPr="00575B4E">
              <w:rPr>
                <w:rStyle w:val="Hipervnculo"/>
              </w:rPr>
              <w:t>1.5.6 Documento 6 – Pruebas</w:t>
            </w:r>
            <w:r w:rsidR="00B90ADB">
              <w:rPr>
                <w:webHidden/>
              </w:rPr>
              <w:tab/>
            </w:r>
            <w:r w:rsidR="00B90ADB">
              <w:rPr>
                <w:webHidden/>
              </w:rPr>
              <w:fldChar w:fldCharType="begin"/>
            </w:r>
            <w:r w:rsidR="00B90ADB">
              <w:rPr>
                <w:webHidden/>
              </w:rPr>
              <w:instrText xml:space="preserve"> PAGEREF _Toc505426607 \h </w:instrText>
            </w:r>
            <w:r w:rsidR="00B90ADB">
              <w:rPr>
                <w:webHidden/>
              </w:rPr>
            </w:r>
            <w:r w:rsidR="00B90ADB">
              <w:rPr>
                <w:webHidden/>
              </w:rPr>
              <w:fldChar w:fldCharType="separate"/>
            </w:r>
            <w:r w:rsidR="00B90ADB">
              <w:rPr>
                <w:webHidden/>
              </w:rPr>
              <w:t>34</w:t>
            </w:r>
            <w:r w:rsidR="00B90ADB">
              <w:rPr>
                <w:webHidden/>
              </w:rPr>
              <w:fldChar w:fldCharType="end"/>
            </w:r>
          </w:hyperlink>
        </w:p>
        <w:p w14:paraId="52043546" w14:textId="7309A864" w:rsidR="00B90ADB" w:rsidRDefault="00D45064">
          <w:pPr>
            <w:pStyle w:val="TDC2"/>
            <w:rPr>
              <w:rFonts w:asciiTheme="minorHAnsi" w:eastAsiaTheme="minorEastAsia" w:hAnsiTheme="minorHAnsi" w:cstheme="minorBidi"/>
              <w:color w:val="auto"/>
              <w:sz w:val="24"/>
            </w:rPr>
          </w:pPr>
          <w:hyperlink w:anchor="_Toc505426608" w:history="1">
            <w:r w:rsidR="00B90ADB" w:rsidRPr="00575B4E">
              <w:rPr>
                <w:rStyle w:val="Hipervnculo"/>
              </w:rPr>
              <w:t>1.5.7 Documento 7 – Seguridad</w:t>
            </w:r>
            <w:r w:rsidR="00B90ADB">
              <w:rPr>
                <w:webHidden/>
              </w:rPr>
              <w:tab/>
            </w:r>
            <w:r w:rsidR="00B90ADB">
              <w:rPr>
                <w:webHidden/>
              </w:rPr>
              <w:fldChar w:fldCharType="begin"/>
            </w:r>
            <w:r w:rsidR="00B90ADB">
              <w:rPr>
                <w:webHidden/>
              </w:rPr>
              <w:instrText xml:space="preserve"> PAGEREF _Toc505426608 \h </w:instrText>
            </w:r>
            <w:r w:rsidR="00B90ADB">
              <w:rPr>
                <w:webHidden/>
              </w:rPr>
            </w:r>
            <w:r w:rsidR="00B90ADB">
              <w:rPr>
                <w:webHidden/>
              </w:rPr>
              <w:fldChar w:fldCharType="separate"/>
            </w:r>
            <w:r w:rsidR="00B90ADB">
              <w:rPr>
                <w:webHidden/>
              </w:rPr>
              <w:t>34</w:t>
            </w:r>
            <w:r w:rsidR="00B90ADB">
              <w:rPr>
                <w:webHidden/>
              </w:rPr>
              <w:fldChar w:fldCharType="end"/>
            </w:r>
          </w:hyperlink>
        </w:p>
        <w:p w14:paraId="067C95E0" w14:textId="6FCD7512" w:rsidR="00B90ADB" w:rsidRDefault="00D45064">
          <w:pPr>
            <w:pStyle w:val="TDC2"/>
            <w:rPr>
              <w:rFonts w:asciiTheme="minorHAnsi" w:eastAsiaTheme="minorEastAsia" w:hAnsiTheme="minorHAnsi" w:cstheme="minorBidi"/>
              <w:color w:val="auto"/>
              <w:sz w:val="24"/>
            </w:rPr>
          </w:pPr>
          <w:hyperlink w:anchor="_Toc505426609" w:history="1">
            <w:r w:rsidR="00B90ADB" w:rsidRPr="00575B4E">
              <w:rPr>
                <w:rStyle w:val="Hipervnculo"/>
              </w:rPr>
              <w:t>1.5.8 Documento 8 – Manuales</w:t>
            </w:r>
            <w:r w:rsidR="00B90ADB">
              <w:rPr>
                <w:webHidden/>
              </w:rPr>
              <w:tab/>
            </w:r>
            <w:r w:rsidR="00B90ADB">
              <w:rPr>
                <w:webHidden/>
              </w:rPr>
              <w:fldChar w:fldCharType="begin"/>
            </w:r>
            <w:r w:rsidR="00B90ADB">
              <w:rPr>
                <w:webHidden/>
              </w:rPr>
              <w:instrText xml:space="preserve"> PAGEREF _Toc505426609 \h </w:instrText>
            </w:r>
            <w:r w:rsidR="00B90ADB">
              <w:rPr>
                <w:webHidden/>
              </w:rPr>
            </w:r>
            <w:r w:rsidR="00B90ADB">
              <w:rPr>
                <w:webHidden/>
              </w:rPr>
              <w:fldChar w:fldCharType="separate"/>
            </w:r>
            <w:r w:rsidR="00B90ADB">
              <w:rPr>
                <w:webHidden/>
              </w:rPr>
              <w:t>34</w:t>
            </w:r>
            <w:r w:rsidR="00B90ADB">
              <w:rPr>
                <w:webHidden/>
              </w:rPr>
              <w:fldChar w:fldCharType="end"/>
            </w:r>
          </w:hyperlink>
        </w:p>
        <w:p w14:paraId="748E64E0" w14:textId="7076FAD9" w:rsidR="00B90ADB" w:rsidRDefault="00D45064">
          <w:pPr>
            <w:pStyle w:val="TDC1"/>
            <w:rPr>
              <w:rFonts w:asciiTheme="minorHAnsi" w:eastAsiaTheme="minorEastAsia" w:hAnsiTheme="minorHAnsi" w:cstheme="minorBidi"/>
              <w:noProof/>
              <w:sz w:val="24"/>
            </w:rPr>
          </w:pPr>
          <w:hyperlink w:anchor="_Toc505426610" w:history="1">
            <w:r w:rsidR="00B90ADB" w:rsidRPr="00575B4E">
              <w:rPr>
                <w:rStyle w:val="Hipervnculo"/>
                <w:noProof/>
              </w:rPr>
              <w:t>1.6 Conclusiones y ampliaciones</w:t>
            </w:r>
            <w:r w:rsidR="00B90ADB">
              <w:rPr>
                <w:noProof/>
                <w:webHidden/>
              </w:rPr>
              <w:tab/>
            </w:r>
            <w:r w:rsidR="00B90ADB">
              <w:rPr>
                <w:noProof/>
                <w:webHidden/>
              </w:rPr>
              <w:fldChar w:fldCharType="begin"/>
            </w:r>
            <w:r w:rsidR="00B90ADB">
              <w:rPr>
                <w:noProof/>
                <w:webHidden/>
              </w:rPr>
              <w:instrText xml:space="preserve"> PAGEREF _Toc505426610 \h </w:instrText>
            </w:r>
            <w:r w:rsidR="00B90ADB">
              <w:rPr>
                <w:noProof/>
                <w:webHidden/>
              </w:rPr>
            </w:r>
            <w:r w:rsidR="00B90ADB">
              <w:rPr>
                <w:noProof/>
                <w:webHidden/>
              </w:rPr>
              <w:fldChar w:fldCharType="separate"/>
            </w:r>
            <w:r w:rsidR="00B90ADB">
              <w:rPr>
                <w:noProof/>
                <w:webHidden/>
              </w:rPr>
              <w:t>35</w:t>
            </w:r>
            <w:r w:rsidR="00B90ADB">
              <w:rPr>
                <w:noProof/>
                <w:webHidden/>
              </w:rPr>
              <w:fldChar w:fldCharType="end"/>
            </w:r>
          </w:hyperlink>
        </w:p>
        <w:p w14:paraId="15C0CF8D" w14:textId="335D4279" w:rsidR="00B90ADB" w:rsidRDefault="00D45064">
          <w:pPr>
            <w:pStyle w:val="TDC2"/>
            <w:rPr>
              <w:rFonts w:asciiTheme="minorHAnsi" w:eastAsiaTheme="minorEastAsia" w:hAnsiTheme="minorHAnsi" w:cstheme="minorBidi"/>
              <w:color w:val="auto"/>
              <w:sz w:val="24"/>
            </w:rPr>
          </w:pPr>
          <w:hyperlink w:anchor="_Toc505426611" w:history="1">
            <w:r w:rsidR="00B90ADB" w:rsidRPr="00575B4E">
              <w:rPr>
                <w:rStyle w:val="Hipervnculo"/>
              </w:rPr>
              <w:t>1.6.1 Conclusiones</w:t>
            </w:r>
            <w:r w:rsidR="00B90ADB">
              <w:rPr>
                <w:webHidden/>
              </w:rPr>
              <w:tab/>
            </w:r>
            <w:r w:rsidR="00B90ADB">
              <w:rPr>
                <w:webHidden/>
              </w:rPr>
              <w:fldChar w:fldCharType="begin"/>
            </w:r>
            <w:r w:rsidR="00B90ADB">
              <w:rPr>
                <w:webHidden/>
              </w:rPr>
              <w:instrText xml:space="preserve"> PAGEREF _Toc505426611 \h </w:instrText>
            </w:r>
            <w:r w:rsidR="00B90ADB">
              <w:rPr>
                <w:webHidden/>
              </w:rPr>
            </w:r>
            <w:r w:rsidR="00B90ADB">
              <w:rPr>
                <w:webHidden/>
              </w:rPr>
              <w:fldChar w:fldCharType="separate"/>
            </w:r>
            <w:r w:rsidR="00B90ADB">
              <w:rPr>
                <w:webHidden/>
              </w:rPr>
              <w:t>35</w:t>
            </w:r>
            <w:r w:rsidR="00B90ADB">
              <w:rPr>
                <w:webHidden/>
              </w:rPr>
              <w:fldChar w:fldCharType="end"/>
            </w:r>
          </w:hyperlink>
        </w:p>
        <w:p w14:paraId="20E71689" w14:textId="4B61D4B3" w:rsidR="00B90ADB" w:rsidRDefault="00D45064">
          <w:pPr>
            <w:pStyle w:val="TDC2"/>
            <w:rPr>
              <w:rFonts w:asciiTheme="minorHAnsi" w:eastAsiaTheme="minorEastAsia" w:hAnsiTheme="minorHAnsi" w:cstheme="minorBidi"/>
              <w:color w:val="auto"/>
              <w:sz w:val="24"/>
            </w:rPr>
          </w:pPr>
          <w:hyperlink w:anchor="_Toc505426612" w:history="1">
            <w:r w:rsidR="00B90ADB" w:rsidRPr="00575B4E">
              <w:rPr>
                <w:rStyle w:val="Hipervnculo"/>
              </w:rPr>
              <w:t>1.6.2 Ampliaciones</w:t>
            </w:r>
            <w:r w:rsidR="00B90ADB">
              <w:rPr>
                <w:webHidden/>
              </w:rPr>
              <w:tab/>
            </w:r>
            <w:r w:rsidR="00B90ADB">
              <w:rPr>
                <w:webHidden/>
              </w:rPr>
              <w:fldChar w:fldCharType="begin"/>
            </w:r>
            <w:r w:rsidR="00B90ADB">
              <w:rPr>
                <w:webHidden/>
              </w:rPr>
              <w:instrText xml:space="preserve"> PAGEREF _Toc505426612 \h </w:instrText>
            </w:r>
            <w:r w:rsidR="00B90ADB">
              <w:rPr>
                <w:webHidden/>
              </w:rPr>
            </w:r>
            <w:r w:rsidR="00B90ADB">
              <w:rPr>
                <w:webHidden/>
              </w:rPr>
              <w:fldChar w:fldCharType="separate"/>
            </w:r>
            <w:r w:rsidR="00B90ADB">
              <w:rPr>
                <w:webHidden/>
              </w:rPr>
              <w:t>35</w:t>
            </w:r>
            <w:r w:rsidR="00B90ADB">
              <w:rPr>
                <w:webHidden/>
              </w:rPr>
              <w:fldChar w:fldCharType="end"/>
            </w:r>
          </w:hyperlink>
        </w:p>
        <w:p w14:paraId="5C585617" w14:textId="3346D43B" w:rsidR="00B90ADB" w:rsidRDefault="00D45064">
          <w:pPr>
            <w:pStyle w:val="TDC2"/>
            <w:rPr>
              <w:rFonts w:asciiTheme="minorHAnsi" w:eastAsiaTheme="minorEastAsia" w:hAnsiTheme="minorHAnsi" w:cstheme="minorBidi"/>
              <w:color w:val="auto"/>
              <w:sz w:val="24"/>
            </w:rPr>
          </w:pPr>
          <w:hyperlink w:anchor="_Toc505426613" w:history="1">
            <w:r w:rsidR="00B90ADB" w:rsidRPr="00575B4E">
              <w:rPr>
                <w:rStyle w:val="Hipervnculo"/>
              </w:rPr>
              <w:t>1.6.2.1 Mejora de la infraestructura</w:t>
            </w:r>
            <w:r w:rsidR="00B90ADB">
              <w:rPr>
                <w:webHidden/>
              </w:rPr>
              <w:tab/>
            </w:r>
            <w:r w:rsidR="00B90ADB">
              <w:rPr>
                <w:webHidden/>
              </w:rPr>
              <w:fldChar w:fldCharType="begin"/>
            </w:r>
            <w:r w:rsidR="00B90ADB">
              <w:rPr>
                <w:webHidden/>
              </w:rPr>
              <w:instrText xml:space="preserve"> PAGEREF _Toc505426613 \h </w:instrText>
            </w:r>
            <w:r w:rsidR="00B90ADB">
              <w:rPr>
                <w:webHidden/>
              </w:rPr>
            </w:r>
            <w:r w:rsidR="00B90ADB">
              <w:rPr>
                <w:webHidden/>
              </w:rPr>
              <w:fldChar w:fldCharType="separate"/>
            </w:r>
            <w:r w:rsidR="00B90ADB">
              <w:rPr>
                <w:webHidden/>
              </w:rPr>
              <w:t>36</w:t>
            </w:r>
            <w:r w:rsidR="00B90ADB">
              <w:rPr>
                <w:webHidden/>
              </w:rPr>
              <w:fldChar w:fldCharType="end"/>
            </w:r>
          </w:hyperlink>
        </w:p>
        <w:p w14:paraId="43EBA5C5" w14:textId="4AA8205C" w:rsidR="00B90ADB" w:rsidRDefault="00D45064">
          <w:pPr>
            <w:pStyle w:val="TDC2"/>
            <w:rPr>
              <w:rFonts w:asciiTheme="minorHAnsi" w:eastAsiaTheme="minorEastAsia" w:hAnsiTheme="minorHAnsi" w:cstheme="minorBidi"/>
              <w:color w:val="auto"/>
              <w:sz w:val="24"/>
            </w:rPr>
          </w:pPr>
          <w:hyperlink w:anchor="_Toc505426614" w:history="1">
            <w:r w:rsidR="00B90ADB" w:rsidRPr="00575B4E">
              <w:rPr>
                <w:rStyle w:val="Hipervnculo"/>
              </w:rPr>
              <w:t xml:space="preserve">1.6.2.2 Mantenimiento continuo de actualizaciones de </w:t>
            </w:r>
            <w:r w:rsidR="00B90ADB" w:rsidRPr="00575B4E">
              <w:rPr>
                <w:rStyle w:val="Hipervnculo"/>
                <w:i/>
              </w:rPr>
              <w:t>software</w:t>
            </w:r>
            <w:r w:rsidR="00B90ADB">
              <w:rPr>
                <w:webHidden/>
              </w:rPr>
              <w:tab/>
            </w:r>
            <w:r w:rsidR="00B90ADB">
              <w:rPr>
                <w:webHidden/>
              </w:rPr>
              <w:fldChar w:fldCharType="begin"/>
            </w:r>
            <w:r w:rsidR="00B90ADB">
              <w:rPr>
                <w:webHidden/>
              </w:rPr>
              <w:instrText xml:space="preserve"> PAGEREF _Toc505426614 \h </w:instrText>
            </w:r>
            <w:r w:rsidR="00B90ADB">
              <w:rPr>
                <w:webHidden/>
              </w:rPr>
            </w:r>
            <w:r w:rsidR="00B90ADB">
              <w:rPr>
                <w:webHidden/>
              </w:rPr>
              <w:fldChar w:fldCharType="separate"/>
            </w:r>
            <w:r w:rsidR="00B90ADB">
              <w:rPr>
                <w:webHidden/>
              </w:rPr>
              <w:t>36</w:t>
            </w:r>
            <w:r w:rsidR="00B90ADB">
              <w:rPr>
                <w:webHidden/>
              </w:rPr>
              <w:fldChar w:fldCharType="end"/>
            </w:r>
          </w:hyperlink>
        </w:p>
        <w:p w14:paraId="4243423F" w14:textId="66559415" w:rsidR="00B90ADB" w:rsidRDefault="00D45064">
          <w:pPr>
            <w:pStyle w:val="TDC2"/>
            <w:rPr>
              <w:rFonts w:asciiTheme="minorHAnsi" w:eastAsiaTheme="minorEastAsia" w:hAnsiTheme="minorHAnsi" w:cstheme="minorBidi"/>
              <w:color w:val="auto"/>
              <w:sz w:val="24"/>
            </w:rPr>
          </w:pPr>
          <w:hyperlink w:anchor="_Toc505426615" w:history="1">
            <w:r w:rsidR="00B90ADB" w:rsidRPr="00575B4E">
              <w:rPr>
                <w:rStyle w:val="Hipervnculo"/>
              </w:rPr>
              <w:t>1.6.2.3 Diseño responsivo de la interfaz</w:t>
            </w:r>
            <w:r w:rsidR="00B90ADB">
              <w:rPr>
                <w:webHidden/>
              </w:rPr>
              <w:tab/>
            </w:r>
            <w:r w:rsidR="00B90ADB">
              <w:rPr>
                <w:webHidden/>
              </w:rPr>
              <w:fldChar w:fldCharType="begin"/>
            </w:r>
            <w:r w:rsidR="00B90ADB">
              <w:rPr>
                <w:webHidden/>
              </w:rPr>
              <w:instrText xml:space="preserve"> PAGEREF _Toc505426615 \h </w:instrText>
            </w:r>
            <w:r w:rsidR="00B90ADB">
              <w:rPr>
                <w:webHidden/>
              </w:rPr>
            </w:r>
            <w:r w:rsidR="00B90ADB">
              <w:rPr>
                <w:webHidden/>
              </w:rPr>
              <w:fldChar w:fldCharType="separate"/>
            </w:r>
            <w:r w:rsidR="00B90ADB">
              <w:rPr>
                <w:webHidden/>
              </w:rPr>
              <w:t>36</w:t>
            </w:r>
            <w:r w:rsidR="00B90ADB">
              <w:rPr>
                <w:webHidden/>
              </w:rPr>
              <w:fldChar w:fldCharType="end"/>
            </w:r>
          </w:hyperlink>
        </w:p>
        <w:p w14:paraId="29512FE6" w14:textId="0A5639EA" w:rsidR="00B90ADB" w:rsidRDefault="00D45064">
          <w:pPr>
            <w:pStyle w:val="TDC2"/>
            <w:rPr>
              <w:rFonts w:asciiTheme="minorHAnsi" w:eastAsiaTheme="minorEastAsia" w:hAnsiTheme="minorHAnsi" w:cstheme="minorBidi"/>
              <w:color w:val="auto"/>
              <w:sz w:val="24"/>
            </w:rPr>
          </w:pPr>
          <w:hyperlink w:anchor="_Toc505426616" w:history="1">
            <w:r w:rsidR="00B90ADB" w:rsidRPr="00575B4E">
              <w:rPr>
                <w:rStyle w:val="Hipervnculo"/>
              </w:rPr>
              <w:t>1.6.2.4 Internacionalización</w:t>
            </w:r>
            <w:r w:rsidR="00B90ADB">
              <w:rPr>
                <w:webHidden/>
              </w:rPr>
              <w:tab/>
            </w:r>
            <w:r w:rsidR="00B90ADB">
              <w:rPr>
                <w:webHidden/>
              </w:rPr>
              <w:fldChar w:fldCharType="begin"/>
            </w:r>
            <w:r w:rsidR="00B90ADB">
              <w:rPr>
                <w:webHidden/>
              </w:rPr>
              <w:instrText xml:space="preserve"> PAGEREF _Toc505426616 \h </w:instrText>
            </w:r>
            <w:r w:rsidR="00B90ADB">
              <w:rPr>
                <w:webHidden/>
              </w:rPr>
            </w:r>
            <w:r w:rsidR="00B90ADB">
              <w:rPr>
                <w:webHidden/>
              </w:rPr>
              <w:fldChar w:fldCharType="separate"/>
            </w:r>
            <w:r w:rsidR="00B90ADB">
              <w:rPr>
                <w:webHidden/>
              </w:rPr>
              <w:t>36</w:t>
            </w:r>
            <w:r w:rsidR="00B90ADB">
              <w:rPr>
                <w:webHidden/>
              </w:rPr>
              <w:fldChar w:fldCharType="end"/>
            </w:r>
          </w:hyperlink>
        </w:p>
        <w:p w14:paraId="2AA74932" w14:textId="68CDA2FA" w:rsidR="00B90ADB" w:rsidRDefault="00D45064">
          <w:pPr>
            <w:pStyle w:val="TDC1"/>
            <w:rPr>
              <w:rFonts w:asciiTheme="minorHAnsi" w:eastAsiaTheme="minorEastAsia" w:hAnsiTheme="minorHAnsi" w:cstheme="minorBidi"/>
              <w:noProof/>
              <w:sz w:val="24"/>
            </w:rPr>
          </w:pPr>
          <w:hyperlink w:anchor="_Toc505426617" w:history="1">
            <w:r w:rsidR="00B90ADB" w:rsidRPr="00575B4E">
              <w:rPr>
                <w:rStyle w:val="Hipervnculo"/>
                <w:noProof/>
              </w:rPr>
              <w:t>1.7 Bibliografía</w:t>
            </w:r>
            <w:r w:rsidR="00B90ADB">
              <w:rPr>
                <w:noProof/>
                <w:webHidden/>
              </w:rPr>
              <w:tab/>
            </w:r>
            <w:r w:rsidR="00B90ADB">
              <w:rPr>
                <w:noProof/>
                <w:webHidden/>
              </w:rPr>
              <w:fldChar w:fldCharType="begin"/>
            </w:r>
            <w:r w:rsidR="00B90ADB">
              <w:rPr>
                <w:noProof/>
                <w:webHidden/>
              </w:rPr>
              <w:instrText xml:space="preserve"> PAGEREF _Toc505426617 \h </w:instrText>
            </w:r>
            <w:r w:rsidR="00B90ADB">
              <w:rPr>
                <w:noProof/>
                <w:webHidden/>
              </w:rPr>
            </w:r>
            <w:r w:rsidR="00B90ADB">
              <w:rPr>
                <w:noProof/>
                <w:webHidden/>
              </w:rPr>
              <w:fldChar w:fldCharType="separate"/>
            </w:r>
            <w:r w:rsidR="00B90ADB">
              <w:rPr>
                <w:noProof/>
                <w:webHidden/>
              </w:rPr>
              <w:t>37</w:t>
            </w:r>
            <w:r w:rsidR="00B90ADB">
              <w:rPr>
                <w:noProof/>
                <w:webHidden/>
              </w:rPr>
              <w:fldChar w:fldCharType="end"/>
            </w:r>
          </w:hyperlink>
        </w:p>
        <w:p w14:paraId="6EAFD74E" w14:textId="7FB9371F" w:rsidR="00B90ADB" w:rsidRDefault="00D45064">
          <w:pPr>
            <w:pStyle w:val="TDC2"/>
            <w:rPr>
              <w:rFonts w:asciiTheme="minorHAnsi" w:eastAsiaTheme="minorEastAsia" w:hAnsiTheme="minorHAnsi" w:cstheme="minorBidi"/>
              <w:color w:val="auto"/>
              <w:sz w:val="24"/>
            </w:rPr>
          </w:pPr>
          <w:hyperlink w:anchor="_Toc505426618" w:history="1">
            <w:r w:rsidR="00B90ADB" w:rsidRPr="00575B4E">
              <w:rPr>
                <w:rStyle w:val="Hipervnculo"/>
              </w:rPr>
              <w:t>1.7.1 Libros y artículos</w:t>
            </w:r>
            <w:r w:rsidR="00B90ADB">
              <w:rPr>
                <w:webHidden/>
              </w:rPr>
              <w:tab/>
            </w:r>
            <w:r w:rsidR="00B90ADB">
              <w:rPr>
                <w:webHidden/>
              </w:rPr>
              <w:fldChar w:fldCharType="begin"/>
            </w:r>
            <w:r w:rsidR="00B90ADB">
              <w:rPr>
                <w:webHidden/>
              </w:rPr>
              <w:instrText xml:space="preserve"> PAGEREF _Toc505426618 \h </w:instrText>
            </w:r>
            <w:r w:rsidR="00B90ADB">
              <w:rPr>
                <w:webHidden/>
              </w:rPr>
            </w:r>
            <w:r w:rsidR="00B90ADB">
              <w:rPr>
                <w:webHidden/>
              </w:rPr>
              <w:fldChar w:fldCharType="separate"/>
            </w:r>
            <w:r w:rsidR="00B90ADB">
              <w:rPr>
                <w:webHidden/>
              </w:rPr>
              <w:t>37</w:t>
            </w:r>
            <w:r w:rsidR="00B90ADB">
              <w:rPr>
                <w:webHidden/>
              </w:rPr>
              <w:fldChar w:fldCharType="end"/>
            </w:r>
          </w:hyperlink>
        </w:p>
        <w:p w14:paraId="6AE3CADD" w14:textId="62ECEFAC" w:rsidR="00B90ADB" w:rsidRDefault="00D45064">
          <w:pPr>
            <w:pStyle w:val="TDC2"/>
            <w:rPr>
              <w:rFonts w:asciiTheme="minorHAnsi" w:eastAsiaTheme="minorEastAsia" w:hAnsiTheme="minorHAnsi" w:cstheme="minorBidi"/>
              <w:color w:val="auto"/>
              <w:sz w:val="24"/>
            </w:rPr>
          </w:pPr>
          <w:hyperlink w:anchor="_Toc505426619" w:history="1">
            <w:r w:rsidR="00B90ADB" w:rsidRPr="00575B4E">
              <w:rPr>
                <w:rStyle w:val="Hipervnculo"/>
              </w:rPr>
              <w:t>1.7.2 Referencias en internet</w:t>
            </w:r>
            <w:r w:rsidR="00B90ADB">
              <w:rPr>
                <w:webHidden/>
              </w:rPr>
              <w:tab/>
            </w:r>
            <w:r w:rsidR="00B90ADB">
              <w:rPr>
                <w:webHidden/>
              </w:rPr>
              <w:fldChar w:fldCharType="begin"/>
            </w:r>
            <w:r w:rsidR="00B90ADB">
              <w:rPr>
                <w:webHidden/>
              </w:rPr>
              <w:instrText xml:space="preserve"> PAGEREF _Toc505426619 \h </w:instrText>
            </w:r>
            <w:r w:rsidR="00B90ADB">
              <w:rPr>
                <w:webHidden/>
              </w:rPr>
            </w:r>
            <w:r w:rsidR="00B90ADB">
              <w:rPr>
                <w:webHidden/>
              </w:rPr>
              <w:fldChar w:fldCharType="separate"/>
            </w:r>
            <w:r w:rsidR="00B90ADB">
              <w:rPr>
                <w:webHidden/>
              </w:rPr>
              <w:t>37</w:t>
            </w:r>
            <w:r w:rsidR="00B90ADB">
              <w:rPr>
                <w:webHidden/>
              </w:rPr>
              <w:fldChar w:fldCharType="end"/>
            </w:r>
          </w:hyperlink>
        </w:p>
        <w:p w14:paraId="3FEA601E" w14:textId="21E6B253" w:rsidR="00B90ADB" w:rsidRDefault="00D45064">
          <w:pPr>
            <w:pStyle w:val="TDC1"/>
            <w:rPr>
              <w:rFonts w:asciiTheme="minorHAnsi" w:eastAsiaTheme="minorEastAsia" w:hAnsiTheme="minorHAnsi" w:cstheme="minorBidi"/>
              <w:noProof/>
              <w:sz w:val="24"/>
            </w:rPr>
          </w:pPr>
          <w:hyperlink w:anchor="_Toc505426620" w:history="1">
            <w:r w:rsidR="00B90ADB" w:rsidRPr="00575B4E">
              <w:rPr>
                <w:rStyle w:val="Hipervnculo"/>
                <w:noProof/>
              </w:rPr>
              <w:t>DOCUMENTO 2: PLANIFICACIÓN Y PRESUPUESTO</w:t>
            </w:r>
            <w:r w:rsidR="00B90ADB">
              <w:rPr>
                <w:noProof/>
                <w:webHidden/>
              </w:rPr>
              <w:tab/>
            </w:r>
            <w:r w:rsidR="00B90ADB">
              <w:rPr>
                <w:noProof/>
                <w:webHidden/>
              </w:rPr>
              <w:fldChar w:fldCharType="begin"/>
            </w:r>
            <w:r w:rsidR="00B90ADB">
              <w:rPr>
                <w:noProof/>
                <w:webHidden/>
              </w:rPr>
              <w:instrText xml:space="preserve"> PAGEREF _Toc505426620 \h </w:instrText>
            </w:r>
            <w:r w:rsidR="00B90ADB">
              <w:rPr>
                <w:noProof/>
                <w:webHidden/>
              </w:rPr>
            </w:r>
            <w:r w:rsidR="00B90ADB">
              <w:rPr>
                <w:noProof/>
                <w:webHidden/>
              </w:rPr>
              <w:fldChar w:fldCharType="separate"/>
            </w:r>
            <w:r w:rsidR="00B90ADB">
              <w:rPr>
                <w:noProof/>
                <w:webHidden/>
              </w:rPr>
              <w:t>40</w:t>
            </w:r>
            <w:r w:rsidR="00B90ADB">
              <w:rPr>
                <w:noProof/>
                <w:webHidden/>
              </w:rPr>
              <w:fldChar w:fldCharType="end"/>
            </w:r>
          </w:hyperlink>
        </w:p>
        <w:p w14:paraId="1D764507" w14:textId="28153C74" w:rsidR="00B90ADB" w:rsidRDefault="00D45064">
          <w:pPr>
            <w:pStyle w:val="TDC1"/>
            <w:rPr>
              <w:rFonts w:asciiTheme="minorHAnsi" w:eastAsiaTheme="minorEastAsia" w:hAnsiTheme="minorHAnsi" w:cstheme="minorBidi"/>
              <w:noProof/>
              <w:sz w:val="24"/>
            </w:rPr>
          </w:pPr>
          <w:hyperlink w:anchor="_Toc505426621"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_Toc505426621 \h </w:instrText>
            </w:r>
            <w:r w:rsidR="00B90ADB">
              <w:rPr>
                <w:noProof/>
                <w:webHidden/>
              </w:rPr>
            </w:r>
            <w:r w:rsidR="00B90ADB">
              <w:rPr>
                <w:noProof/>
                <w:webHidden/>
              </w:rPr>
              <w:fldChar w:fldCharType="separate"/>
            </w:r>
            <w:r w:rsidR="00B90ADB">
              <w:rPr>
                <w:noProof/>
                <w:webHidden/>
              </w:rPr>
              <w:t>42</w:t>
            </w:r>
            <w:r w:rsidR="00B90ADB">
              <w:rPr>
                <w:noProof/>
                <w:webHidden/>
              </w:rPr>
              <w:fldChar w:fldCharType="end"/>
            </w:r>
          </w:hyperlink>
        </w:p>
        <w:p w14:paraId="5D42E71F" w14:textId="144EE2D3" w:rsidR="00B90ADB" w:rsidRDefault="00D45064">
          <w:pPr>
            <w:pStyle w:val="TDC2"/>
            <w:rPr>
              <w:rFonts w:asciiTheme="minorHAnsi" w:eastAsiaTheme="minorEastAsia" w:hAnsiTheme="minorHAnsi" w:cstheme="minorBidi"/>
              <w:color w:val="auto"/>
              <w:sz w:val="24"/>
            </w:rPr>
          </w:pPr>
          <w:hyperlink w:anchor="_Toc505426622" w:history="1">
            <w:r w:rsidR="00B90ADB" w:rsidRPr="00575B4E">
              <w:rPr>
                <w:rStyle w:val="Hipervnculo"/>
              </w:rPr>
              <w:t>2.1 Introducción</w:t>
            </w:r>
            <w:r w:rsidR="00B90ADB">
              <w:rPr>
                <w:webHidden/>
              </w:rPr>
              <w:tab/>
            </w:r>
            <w:r w:rsidR="00B90ADB">
              <w:rPr>
                <w:webHidden/>
              </w:rPr>
              <w:fldChar w:fldCharType="begin"/>
            </w:r>
            <w:r w:rsidR="00B90ADB">
              <w:rPr>
                <w:webHidden/>
              </w:rPr>
              <w:instrText xml:space="preserve"> PAGEREF _Toc505426622 \h </w:instrText>
            </w:r>
            <w:r w:rsidR="00B90ADB">
              <w:rPr>
                <w:webHidden/>
              </w:rPr>
            </w:r>
            <w:r w:rsidR="00B90ADB">
              <w:rPr>
                <w:webHidden/>
              </w:rPr>
              <w:fldChar w:fldCharType="separate"/>
            </w:r>
            <w:r w:rsidR="00B90ADB">
              <w:rPr>
                <w:webHidden/>
              </w:rPr>
              <w:t>43</w:t>
            </w:r>
            <w:r w:rsidR="00B90ADB">
              <w:rPr>
                <w:webHidden/>
              </w:rPr>
              <w:fldChar w:fldCharType="end"/>
            </w:r>
          </w:hyperlink>
        </w:p>
        <w:p w14:paraId="6AA97856" w14:textId="435A6B38" w:rsidR="00B90ADB" w:rsidRDefault="00D45064">
          <w:pPr>
            <w:pStyle w:val="TDC1"/>
            <w:rPr>
              <w:rFonts w:asciiTheme="minorHAnsi" w:eastAsiaTheme="minorEastAsia" w:hAnsiTheme="minorHAnsi" w:cstheme="minorBidi"/>
              <w:noProof/>
              <w:sz w:val="24"/>
            </w:rPr>
          </w:pPr>
          <w:hyperlink w:anchor="_Toc505426623" w:history="1">
            <w:r w:rsidR="00B90ADB" w:rsidRPr="00575B4E">
              <w:rPr>
                <w:rStyle w:val="Hipervnculo"/>
                <w:noProof/>
              </w:rPr>
              <w:t>2.2 Planificación temporal</w:t>
            </w:r>
            <w:r w:rsidR="00B90ADB">
              <w:rPr>
                <w:noProof/>
                <w:webHidden/>
              </w:rPr>
              <w:tab/>
            </w:r>
            <w:r w:rsidR="00B90ADB">
              <w:rPr>
                <w:noProof/>
                <w:webHidden/>
              </w:rPr>
              <w:fldChar w:fldCharType="begin"/>
            </w:r>
            <w:r w:rsidR="00B90ADB">
              <w:rPr>
                <w:noProof/>
                <w:webHidden/>
              </w:rPr>
              <w:instrText xml:space="preserve"> PAGEREF _Toc505426623 \h </w:instrText>
            </w:r>
            <w:r w:rsidR="00B90ADB">
              <w:rPr>
                <w:noProof/>
                <w:webHidden/>
              </w:rPr>
            </w:r>
            <w:r w:rsidR="00B90ADB">
              <w:rPr>
                <w:noProof/>
                <w:webHidden/>
              </w:rPr>
              <w:fldChar w:fldCharType="separate"/>
            </w:r>
            <w:r w:rsidR="00B90ADB">
              <w:rPr>
                <w:noProof/>
                <w:webHidden/>
              </w:rPr>
              <w:t>43</w:t>
            </w:r>
            <w:r w:rsidR="00B90ADB">
              <w:rPr>
                <w:noProof/>
                <w:webHidden/>
              </w:rPr>
              <w:fldChar w:fldCharType="end"/>
            </w:r>
          </w:hyperlink>
        </w:p>
        <w:p w14:paraId="027A608D" w14:textId="4A81EA92" w:rsidR="00B90ADB" w:rsidRDefault="00D45064">
          <w:pPr>
            <w:pStyle w:val="TDC2"/>
            <w:rPr>
              <w:rFonts w:asciiTheme="minorHAnsi" w:eastAsiaTheme="minorEastAsia" w:hAnsiTheme="minorHAnsi" w:cstheme="minorBidi"/>
              <w:color w:val="auto"/>
              <w:sz w:val="24"/>
            </w:rPr>
          </w:pPr>
          <w:hyperlink w:anchor="_Toc505426624" w:history="1">
            <w:r w:rsidR="00B90ADB" w:rsidRPr="00575B4E">
              <w:rPr>
                <w:rStyle w:val="Hipervnculo"/>
              </w:rPr>
              <w:t>2.2.1 Fase de análisis</w:t>
            </w:r>
            <w:r w:rsidR="00B90ADB">
              <w:rPr>
                <w:webHidden/>
              </w:rPr>
              <w:tab/>
            </w:r>
            <w:r w:rsidR="00B90ADB">
              <w:rPr>
                <w:webHidden/>
              </w:rPr>
              <w:fldChar w:fldCharType="begin"/>
            </w:r>
            <w:r w:rsidR="00B90ADB">
              <w:rPr>
                <w:webHidden/>
              </w:rPr>
              <w:instrText xml:space="preserve"> PAGEREF _Toc505426624 \h </w:instrText>
            </w:r>
            <w:r w:rsidR="00B90ADB">
              <w:rPr>
                <w:webHidden/>
              </w:rPr>
            </w:r>
            <w:r w:rsidR="00B90ADB">
              <w:rPr>
                <w:webHidden/>
              </w:rPr>
              <w:fldChar w:fldCharType="separate"/>
            </w:r>
            <w:r w:rsidR="00B90ADB">
              <w:rPr>
                <w:webHidden/>
              </w:rPr>
              <w:t>44</w:t>
            </w:r>
            <w:r w:rsidR="00B90ADB">
              <w:rPr>
                <w:webHidden/>
              </w:rPr>
              <w:fldChar w:fldCharType="end"/>
            </w:r>
          </w:hyperlink>
        </w:p>
        <w:p w14:paraId="2BD6A484" w14:textId="7BB36776" w:rsidR="00B90ADB" w:rsidRDefault="00D45064">
          <w:pPr>
            <w:pStyle w:val="TDC2"/>
            <w:rPr>
              <w:rFonts w:asciiTheme="minorHAnsi" w:eastAsiaTheme="minorEastAsia" w:hAnsiTheme="minorHAnsi" w:cstheme="minorBidi"/>
              <w:color w:val="auto"/>
              <w:sz w:val="24"/>
            </w:rPr>
          </w:pPr>
          <w:hyperlink w:anchor="_Toc505426625" w:history="1">
            <w:r w:rsidR="00B90ADB" w:rsidRPr="00575B4E">
              <w:rPr>
                <w:rStyle w:val="Hipervnculo"/>
              </w:rPr>
              <w:t>2.2.2 Fase de diseño</w:t>
            </w:r>
            <w:r w:rsidR="00B90ADB">
              <w:rPr>
                <w:webHidden/>
              </w:rPr>
              <w:tab/>
            </w:r>
            <w:r w:rsidR="00B90ADB">
              <w:rPr>
                <w:webHidden/>
              </w:rPr>
              <w:fldChar w:fldCharType="begin"/>
            </w:r>
            <w:r w:rsidR="00B90ADB">
              <w:rPr>
                <w:webHidden/>
              </w:rPr>
              <w:instrText xml:space="preserve"> PAGEREF _Toc505426625 \h </w:instrText>
            </w:r>
            <w:r w:rsidR="00B90ADB">
              <w:rPr>
                <w:webHidden/>
              </w:rPr>
            </w:r>
            <w:r w:rsidR="00B90ADB">
              <w:rPr>
                <w:webHidden/>
              </w:rPr>
              <w:fldChar w:fldCharType="separate"/>
            </w:r>
            <w:r w:rsidR="00B90ADB">
              <w:rPr>
                <w:webHidden/>
              </w:rPr>
              <w:t>44</w:t>
            </w:r>
            <w:r w:rsidR="00B90ADB">
              <w:rPr>
                <w:webHidden/>
              </w:rPr>
              <w:fldChar w:fldCharType="end"/>
            </w:r>
          </w:hyperlink>
        </w:p>
        <w:p w14:paraId="647224A2" w14:textId="05464086" w:rsidR="00B90ADB" w:rsidRDefault="00D45064">
          <w:pPr>
            <w:pStyle w:val="TDC2"/>
            <w:rPr>
              <w:rFonts w:asciiTheme="minorHAnsi" w:eastAsiaTheme="minorEastAsia" w:hAnsiTheme="minorHAnsi" w:cstheme="minorBidi"/>
              <w:color w:val="auto"/>
              <w:sz w:val="24"/>
            </w:rPr>
          </w:pPr>
          <w:hyperlink w:anchor="_Toc505426626" w:history="1">
            <w:r w:rsidR="00B90ADB" w:rsidRPr="00575B4E">
              <w:rPr>
                <w:rStyle w:val="Hipervnculo"/>
              </w:rPr>
              <w:t>2.2.3 Fase de implementación</w:t>
            </w:r>
            <w:r w:rsidR="00B90ADB">
              <w:rPr>
                <w:webHidden/>
              </w:rPr>
              <w:tab/>
            </w:r>
            <w:r w:rsidR="00B90ADB">
              <w:rPr>
                <w:webHidden/>
              </w:rPr>
              <w:fldChar w:fldCharType="begin"/>
            </w:r>
            <w:r w:rsidR="00B90ADB">
              <w:rPr>
                <w:webHidden/>
              </w:rPr>
              <w:instrText xml:space="preserve"> PAGEREF _Toc505426626 \h </w:instrText>
            </w:r>
            <w:r w:rsidR="00B90ADB">
              <w:rPr>
                <w:webHidden/>
              </w:rPr>
            </w:r>
            <w:r w:rsidR="00B90ADB">
              <w:rPr>
                <w:webHidden/>
              </w:rPr>
              <w:fldChar w:fldCharType="separate"/>
            </w:r>
            <w:r w:rsidR="00B90ADB">
              <w:rPr>
                <w:webHidden/>
              </w:rPr>
              <w:t>45</w:t>
            </w:r>
            <w:r w:rsidR="00B90ADB">
              <w:rPr>
                <w:webHidden/>
              </w:rPr>
              <w:fldChar w:fldCharType="end"/>
            </w:r>
          </w:hyperlink>
        </w:p>
        <w:p w14:paraId="09F4530A" w14:textId="07423C79" w:rsidR="00B90ADB" w:rsidRDefault="00D45064">
          <w:pPr>
            <w:pStyle w:val="TDC2"/>
            <w:rPr>
              <w:rFonts w:asciiTheme="minorHAnsi" w:eastAsiaTheme="minorEastAsia" w:hAnsiTheme="minorHAnsi" w:cstheme="minorBidi"/>
              <w:color w:val="auto"/>
              <w:sz w:val="24"/>
            </w:rPr>
          </w:pPr>
          <w:hyperlink w:anchor="_Toc505426627" w:history="1">
            <w:r w:rsidR="00B90ADB" w:rsidRPr="00575B4E">
              <w:rPr>
                <w:rStyle w:val="Hipervnculo"/>
              </w:rPr>
              <w:t>2.2.4 Fase de pruebas</w:t>
            </w:r>
            <w:r w:rsidR="00B90ADB">
              <w:rPr>
                <w:webHidden/>
              </w:rPr>
              <w:tab/>
            </w:r>
            <w:r w:rsidR="00B90ADB">
              <w:rPr>
                <w:webHidden/>
              </w:rPr>
              <w:fldChar w:fldCharType="begin"/>
            </w:r>
            <w:r w:rsidR="00B90ADB">
              <w:rPr>
                <w:webHidden/>
              </w:rPr>
              <w:instrText xml:space="preserve"> PAGEREF _Toc505426627 \h </w:instrText>
            </w:r>
            <w:r w:rsidR="00B90ADB">
              <w:rPr>
                <w:webHidden/>
              </w:rPr>
            </w:r>
            <w:r w:rsidR="00B90ADB">
              <w:rPr>
                <w:webHidden/>
              </w:rPr>
              <w:fldChar w:fldCharType="separate"/>
            </w:r>
            <w:r w:rsidR="00B90ADB">
              <w:rPr>
                <w:webHidden/>
              </w:rPr>
              <w:t>45</w:t>
            </w:r>
            <w:r w:rsidR="00B90ADB">
              <w:rPr>
                <w:webHidden/>
              </w:rPr>
              <w:fldChar w:fldCharType="end"/>
            </w:r>
          </w:hyperlink>
        </w:p>
        <w:p w14:paraId="7D226798" w14:textId="3542BA9A" w:rsidR="00B90ADB" w:rsidRDefault="00D45064">
          <w:pPr>
            <w:pStyle w:val="TDC1"/>
            <w:rPr>
              <w:rFonts w:asciiTheme="minorHAnsi" w:eastAsiaTheme="minorEastAsia" w:hAnsiTheme="minorHAnsi" w:cstheme="minorBidi"/>
              <w:noProof/>
              <w:sz w:val="24"/>
            </w:rPr>
          </w:pPr>
          <w:hyperlink w:anchor="_Toc505426628" w:history="1">
            <w:r w:rsidR="00B90ADB" w:rsidRPr="00575B4E">
              <w:rPr>
                <w:rStyle w:val="Hipervnculo"/>
                <w:noProof/>
              </w:rPr>
              <w:t>2.3 Presupuesto</w:t>
            </w:r>
            <w:r w:rsidR="00B90ADB">
              <w:rPr>
                <w:noProof/>
                <w:webHidden/>
              </w:rPr>
              <w:tab/>
            </w:r>
            <w:r w:rsidR="00B90ADB">
              <w:rPr>
                <w:noProof/>
                <w:webHidden/>
              </w:rPr>
              <w:fldChar w:fldCharType="begin"/>
            </w:r>
            <w:r w:rsidR="00B90ADB">
              <w:rPr>
                <w:noProof/>
                <w:webHidden/>
              </w:rPr>
              <w:instrText xml:space="preserve"> PAGEREF _Toc505426628 \h </w:instrText>
            </w:r>
            <w:r w:rsidR="00B90ADB">
              <w:rPr>
                <w:noProof/>
                <w:webHidden/>
              </w:rPr>
            </w:r>
            <w:r w:rsidR="00B90ADB">
              <w:rPr>
                <w:noProof/>
                <w:webHidden/>
              </w:rPr>
              <w:fldChar w:fldCharType="separate"/>
            </w:r>
            <w:r w:rsidR="00B90ADB">
              <w:rPr>
                <w:noProof/>
                <w:webHidden/>
              </w:rPr>
              <w:t>46</w:t>
            </w:r>
            <w:r w:rsidR="00B90ADB">
              <w:rPr>
                <w:noProof/>
                <w:webHidden/>
              </w:rPr>
              <w:fldChar w:fldCharType="end"/>
            </w:r>
          </w:hyperlink>
        </w:p>
        <w:p w14:paraId="2BED1E91" w14:textId="03647418" w:rsidR="00B90ADB" w:rsidRDefault="00D45064">
          <w:pPr>
            <w:pStyle w:val="TDC2"/>
            <w:rPr>
              <w:rFonts w:asciiTheme="minorHAnsi" w:eastAsiaTheme="minorEastAsia" w:hAnsiTheme="minorHAnsi" w:cstheme="minorBidi"/>
              <w:color w:val="auto"/>
              <w:sz w:val="24"/>
            </w:rPr>
          </w:pPr>
          <w:hyperlink w:anchor="_Toc505426629" w:history="1">
            <w:r w:rsidR="00B90ADB" w:rsidRPr="00575B4E">
              <w:rPr>
                <w:rStyle w:val="Hipervnculo"/>
              </w:rPr>
              <w:t>2.3.1 Coste del material software/hardware</w:t>
            </w:r>
            <w:r w:rsidR="00B90ADB">
              <w:rPr>
                <w:webHidden/>
              </w:rPr>
              <w:tab/>
            </w:r>
            <w:r w:rsidR="00B90ADB">
              <w:rPr>
                <w:webHidden/>
              </w:rPr>
              <w:fldChar w:fldCharType="begin"/>
            </w:r>
            <w:r w:rsidR="00B90ADB">
              <w:rPr>
                <w:webHidden/>
              </w:rPr>
              <w:instrText xml:space="preserve"> PAGEREF _Toc505426629 \h </w:instrText>
            </w:r>
            <w:r w:rsidR="00B90ADB">
              <w:rPr>
                <w:webHidden/>
              </w:rPr>
            </w:r>
            <w:r w:rsidR="00B90ADB">
              <w:rPr>
                <w:webHidden/>
              </w:rPr>
              <w:fldChar w:fldCharType="separate"/>
            </w:r>
            <w:r w:rsidR="00B90ADB">
              <w:rPr>
                <w:webHidden/>
              </w:rPr>
              <w:t>46</w:t>
            </w:r>
            <w:r w:rsidR="00B90ADB">
              <w:rPr>
                <w:webHidden/>
              </w:rPr>
              <w:fldChar w:fldCharType="end"/>
            </w:r>
          </w:hyperlink>
        </w:p>
        <w:p w14:paraId="42BA6D54" w14:textId="34D2A311" w:rsidR="00B90ADB" w:rsidRDefault="00D45064">
          <w:pPr>
            <w:pStyle w:val="TDC2"/>
            <w:rPr>
              <w:rFonts w:asciiTheme="minorHAnsi" w:eastAsiaTheme="minorEastAsia" w:hAnsiTheme="minorHAnsi" w:cstheme="minorBidi"/>
              <w:color w:val="auto"/>
              <w:sz w:val="24"/>
            </w:rPr>
          </w:pPr>
          <w:hyperlink w:anchor="_Toc505426630" w:history="1">
            <w:r w:rsidR="00B90ADB" w:rsidRPr="00575B4E">
              <w:rPr>
                <w:rStyle w:val="Hipervnculo"/>
              </w:rPr>
              <w:t>2.3.2 Coste del personal</w:t>
            </w:r>
            <w:r w:rsidR="00B90ADB">
              <w:rPr>
                <w:webHidden/>
              </w:rPr>
              <w:tab/>
            </w:r>
            <w:r w:rsidR="00B90ADB">
              <w:rPr>
                <w:webHidden/>
              </w:rPr>
              <w:fldChar w:fldCharType="begin"/>
            </w:r>
            <w:r w:rsidR="00B90ADB">
              <w:rPr>
                <w:webHidden/>
              </w:rPr>
              <w:instrText xml:space="preserve"> PAGEREF _Toc505426630 \h </w:instrText>
            </w:r>
            <w:r w:rsidR="00B90ADB">
              <w:rPr>
                <w:webHidden/>
              </w:rPr>
            </w:r>
            <w:r w:rsidR="00B90ADB">
              <w:rPr>
                <w:webHidden/>
              </w:rPr>
              <w:fldChar w:fldCharType="separate"/>
            </w:r>
            <w:r w:rsidR="00B90ADB">
              <w:rPr>
                <w:webHidden/>
              </w:rPr>
              <w:t>47</w:t>
            </w:r>
            <w:r w:rsidR="00B90ADB">
              <w:rPr>
                <w:webHidden/>
              </w:rPr>
              <w:fldChar w:fldCharType="end"/>
            </w:r>
          </w:hyperlink>
        </w:p>
        <w:p w14:paraId="05010264" w14:textId="01EB37E1" w:rsidR="00B90ADB" w:rsidRDefault="00D45064">
          <w:pPr>
            <w:pStyle w:val="TDC2"/>
            <w:rPr>
              <w:rFonts w:asciiTheme="minorHAnsi" w:eastAsiaTheme="minorEastAsia" w:hAnsiTheme="minorHAnsi" w:cstheme="minorBidi"/>
              <w:color w:val="auto"/>
              <w:sz w:val="24"/>
            </w:rPr>
          </w:pPr>
          <w:hyperlink w:anchor="_Toc505426631" w:history="1">
            <w:r w:rsidR="00B90ADB" w:rsidRPr="00575B4E">
              <w:rPr>
                <w:rStyle w:val="Hipervnculo"/>
              </w:rPr>
              <w:t>2.3.3 Coste total</w:t>
            </w:r>
            <w:r w:rsidR="00B90ADB">
              <w:rPr>
                <w:webHidden/>
              </w:rPr>
              <w:tab/>
            </w:r>
            <w:r w:rsidR="00B90ADB">
              <w:rPr>
                <w:webHidden/>
              </w:rPr>
              <w:fldChar w:fldCharType="begin"/>
            </w:r>
            <w:r w:rsidR="00B90ADB">
              <w:rPr>
                <w:webHidden/>
              </w:rPr>
              <w:instrText xml:space="preserve"> PAGEREF _Toc505426631 \h </w:instrText>
            </w:r>
            <w:r w:rsidR="00B90ADB">
              <w:rPr>
                <w:webHidden/>
              </w:rPr>
            </w:r>
            <w:r w:rsidR="00B90ADB">
              <w:rPr>
                <w:webHidden/>
              </w:rPr>
              <w:fldChar w:fldCharType="separate"/>
            </w:r>
            <w:r w:rsidR="00B90ADB">
              <w:rPr>
                <w:webHidden/>
              </w:rPr>
              <w:t>49</w:t>
            </w:r>
            <w:r w:rsidR="00B90ADB">
              <w:rPr>
                <w:webHidden/>
              </w:rPr>
              <w:fldChar w:fldCharType="end"/>
            </w:r>
          </w:hyperlink>
        </w:p>
        <w:p w14:paraId="12C565C3" w14:textId="2C5E1760" w:rsidR="00B90ADB" w:rsidRDefault="00D45064">
          <w:pPr>
            <w:pStyle w:val="TDC1"/>
            <w:rPr>
              <w:rFonts w:asciiTheme="minorHAnsi" w:eastAsiaTheme="minorEastAsia" w:hAnsiTheme="minorHAnsi" w:cstheme="minorBidi"/>
              <w:noProof/>
              <w:sz w:val="24"/>
            </w:rPr>
          </w:pPr>
          <w:hyperlink w:anchor="_Toc505426632" w:history="1">
            <w:r w:rsidR="00B90ADB" w:rsidRPr="00575B4E">
              <w:rPr>
                <w:rStyle w:val="Hipervnculo"/>
                <w:noProof/>
              </w:rPr>
              <w:t>DOCUMENTO 3: REQUISITOS DE USUARIO Y ANÁLISIS DE ALTERNATIVAS</w:t>
            </w:r>
            <w:r w:rsidR="00B90ADB">
              <w:rPr>
                <w:noProof/>
                <w:webHidden/>
              </w:rPr>
              <w:tab/>
            </w:r>
            <w:r w:rsidR="00B90ADB">
              <w:rPr>
                <w:noProof/>
                <w:webHidden/>
              </w:rPr>
              <w:fldChar w:fldCharType="begin"/>
            </w:r>
            <w:r w:rsidR="00B90ADB">
              <w:rPr>
                <w:noProof/>
                <w:webHidden/>
              </w:rPr>
              <w:instrText xml:space="preserve"> PAGEREF _Toc505426632 \h </w:instrText>
            </w:r>
            <w:r w:rsidR="00B90ADB">
              <w:rPr>
                <w:noProof/>
                <w:webHidden/>
              </w:rPr>
            </w:r>
            <w:r w:rsidR="00B90ADB">
              <w:rPr>
                <w:noProof/>
                <w:webHidden/>
              </w:rPr>
              <w:fldChar w:fldCharType="separate"/>
            </w:r>
            <w:r w:rsidR="00B90ADB">
              <w:rPr>
                <w:noProof/>
                <w:webHidden/>
              </w:rPr>
              <w:t>50</w:t>
            </w:r>
            <w:r w:rsidR="00B90ADB">
              <w:rPr>
                <w:noProof/>
                <w:webHidden/>
              </w:rPr>
              <w:fldChar w:fldCharType="end"/>
            </w:r>
          </w:hyperlink>
        </w:p>
        <w:p w14:paraId="39DD9C7E" w14:textId="6558523C" w:rsidR="00B90ADB" w:rsidRDefault="00D45064">
          <w:pPr>
            <w:pStyle w:val="TDC1"/>
            <w:rPr>
              <w:rFonts w:asciiTheme="minorHAnsi" w:eastAsiaTheme="minorEastAsia" w:hAnsiTheme="minorHAnsi" w:cstheme="minorBidi"/>
              <w:noProof/>
              <w:sz w:val="24"/>
            </w:rPr>
          </w:pPr>
          <w:hyperlink w:anchor="_Toc505426633"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_Toc505426633 \h </w:instrText>
            </w:r>
            <w:r w:rsidR="00B90ADB">
              <w:rPr>
                <w:noProof/>
                <w:webHidden/>
              </w:rPr>
            </w:r>
            <w:r w:rsidR="00B90ADB">
              <w:rPr>
                <w:noProof/>
                <w:webHidden/>
              </w:rPr>
              <w:fldChar w:fldCharType="separate"/>
            </w:r>
            <w:r w:rsidR="00B90ADB">
              <w:rPr>
                <w:noProof/>
                <w:webHidden/>
              </w:rPr>
              <w:t>52</w:t>
            </w:r>
            <w:r w:rsidR="00B90ADB">
              <w:rPr>
                <w:noProof/>
                <w:webHidden/>
              </w:rPr>
              <w:fldChar w:fldCharType="end"/>
            </w:r>
          </w:hyperlink>
        </w:p>
        <w:p w14:paraId="05C95F86" w14:textId="143F204E" w:rsidR="00B90ADB" w:rsidRDefault="00D45064">
          <w:pPr>
            <w:pStyle w:val="TDC2"/>
            <w:rPr>
              <w:rFonts w:asciiTheme="minorHAnsi" w:eastAsiaTheme="minorEastAsia" w:hAnsiTheme="minorHAnsi" w:cstheme="minorBidi"/>
              <w:color w:val="auto"/>
              <w:sz w:val="24"/>
            </w:rPr>
          </w:pPr>
          <w:hyperlink w:anchor="_Toc505426634" w:history="1">
            <w:r w:rsidR="00B90ADB" w:rsidRPr="00575B4E">
              <w:rPr>
                <w:rStyle w:val="Hipervnculo"/>
              </w:rPr>
              <w:t>3.1 Introducción</w:t>
            </w:r>
            <w:r w:rsidR="00B90ADB">
              <w:rPr>
                <w:webHidden/>
              </w:rPr>
              <w:tab/>
            </w:r>
            <w:r w:rsidR="00B90ADB">
              <w:rPr>
                <w:webHidden/>
              </w:rPr>
              <w:fldChar w:fldCharType="begin"/>
            </w:r>
            <w:r w:rsidR="00B90ADB">
              <w:rPr>
                <w:webHidden/>
              </w:rPr>
              <w:instrText xml:space="preserve"> PAGEREF _Toc505426634 \h </w:instrText>
            </w:r>
            <w:r w:rsidR="00B90ADB">
              <w:rPr>
                <w:webHidden/>
              </w:rPr>
            </w:r>
            <w:r w:rsidR="00B90ADB">
              <w:rPr>
                <w:webHidden/>
              </w:rPr>
              <w:fldChar w:fldCharType="separate"/>
            </w:r>
            <w:r w:rsidR="00B90ADB">
              <w:rPr>
                <w:webHidden/>
              </w:rPr>
              <w:t>54</w:t>
            </w:r>
            <w:r w:rsidR="00B90ADB">
              <w:rPr>
                <w:webHidden/>
              </w:rPr>
              <w:fldChar w:fldCharType="end"/>
            </w:r>
          </w:hyperlink>
        </w:p>
        <w:p w14:paraId="196251AD" w14:textId="13D550FD" w:rsidR="00B90ADB" w:rsidRDefault="00D45064">
          <w:pPr>
            <w:pStyle w:val="TDC2"/>
            <w:rPr>
              <w:rFonts w:asciiTheme="minorHAnsi" w:eastAsiaTheme="minorEastAsia" w:hAnsiTheme="minorHAnsi" w:cstheme="minorBidi"/>
              <w:color w:val="auto"/>
              <w:sz w:val="24"/>
            </w:rPr>
          </w:pPr>
          <w:hyperlink w:anchor="_Toc505426635" w:history="1">
            <w:r w:rsidR="00B90ADB" w:rsidRPr="00575B4E">
              <w:rPr>
                <w:rStyle w:val="Hipervnculo"/>
              </w:rPr>
              <w:t>3.2 Identificación de usuarios participantes en el sistema</w:t>
            </w:r>
            <w:r w:rsidR="00B90ADB">
              <w:rPr>
                <w:webHidden/>
              </w:rPr>
              <w:tab/>
            </w:r>
            <w:r w:rsidR="00B90ADB">
              <w:rPr>
                <w:webHidden/>
              </w:rPr>
              <w:fldChar w:fldCharType="begin"/>
            </w:r>
            <w:r w:rsidR="00B90ADB">
              <w:rPr>
                <w:webHidden/>
              </w:rPr>
              <w:instrText xml:space="preserve"> PAGEREF _Toc505426635 \h </w:instrText>
            </w:r>
            <w:r w:rsidR="00B90ADB">
              <w:rPr>
                <w:webHidden/>
              </w:rPr>
            </w:r>
            <w:r w:rsidR="00B90ADB">
              <w:rPr>
                <w:webHidden/>
              </w:rPr>
              <w:fldChar w:fldCharType="separate"/>
            </w:r>
            <w:r w:rsidR="00B90ADB">
              <w:rPr>
                <w:webHidden/>
              </w:rPr>
              <w:t>54</w:t>
            </w:r>
            <w:r w:rsidR="00B90ADB">
              <w:rPr>
                <w:webHidden/>
              </w:rPr>
              <w:fldChar w:fldCharType="end"/>
            </w:r>
          </w:hyperlink>
        </w:p>
        <w:p w14:paraId="6BE423F3" w14:textId="2AFA5400" w:rsidR="00B90ADB" w:rsidRDefault="00D45064">
          <w:pPr>
            <w:pStyle w:val="TDC2"/>
            <w:rPr>
              <w:rFonts w:asciiTheme="minorHAnsi" w:eastAsiaTheme="minorEastAsia" w:hAnsiTheme="minorHAnsi" w:cstheme="minorBidi"/>
              <w:color w:val="auto"/>
              <w:sz w:val="24"/>
            </w:rPr>
          </w:pPr>
          <w:hyperlink w:anchor="_Toc505426636" w:history="1">
            <w:r w:rsidR="00B90ADB" w:rsidRPr="00575B4E">
              <w:rPr>
                <w:rStyle w:val="Hipervnculo"/>
              </w:rPr>
              <w:t>3.2.1 Rol de estudiante</w:t>
            </w:r>
            <w:r w:rsidR="00B90ADB">
              <w:rPr>
                <w:webHidden/>
              </w:rPr>
              <w:tab/>
            </w:r>
            <w:r w:rsidR="00B90ADB">
              <w:rPr>
                <w:webHidden/>
              </w:rPr>
              <w:fldChar w:fldCharType="begin"/>
            </w:r>
            <w:r w:rsidR="00B90ADB">
              <w:rPr>
                <w:webHidden/>
              </w:rPr>
              <w:instrText xml:space="preserve"> PAGEREF _Toc505426636 \h </w:instrText>
            </w:r>
            <w:r w:rsidR="00B90ADB">
              <w:rPr>
                <w:webHidden/>
              </w:rPr>
            </w:r>
            <w:r w:rsidR="00B90ADB">
              <w:rPr>
                <w:webHidden/>
              </w:rPr>
              <w:fldChar w:fldCharType="separate"/>
            </w:r>
            <w:r w:rsidR="00B90ADB">
              <w:rPr>
                <w:webHidden/>
              </w:rPr>
              <w:t>54</w:t>
            </w:r>
            <w:r w:rsidR="00B90ADB">
              <w:rPr>
                <w:webHidden/>
              </w:rPr>
              <w:fldChar w:fldCharType="end"/>
            </w:r>
          </w:hyperlink>
        </w:p>
        <w:p w14:paraId="2A4413C5" w14:textId="7B29F254" w:rsidR="00B90ADB" w:rsidRDefault="00D45064">
          <w:pPr>
            <w:pStyle w:val="TDC2"/>
            <w:rPr>
              <w:rFonts w:asciiTheme="minorHAnsi" w:eastAsiaTheme="minorEastAsia" w:hAnsiTheme="minorHAnsi" w:cstheme="minorBidi"/>
              <w:color w:val="auto"/>
              <w:sz w:val="24"/>
            </w:rPr>
          </w:pPr>
          <w:hyperlink w:anchor="_Toc505426637" w:history="1">
            <w:r w:rsidR="00B90ADB" w:rsidRPr="00575B4E">
              <w:rPr>
                <w:rStyle w:val="Hipervnculo"/>
              </w:rPr>
              <w:t>3.2.2 Rol de empresa</w:t>
            </w:r>
            <w:r w:rsidR="00B90ADB">
              <w:rPr>
                <w:webHidden/>
              </w:rPr>
              <w:tab/>
            </w:r>
            <w:r w:rsidR="00B90ADB">
              <w:rPr>
                <w:webHidden/>
              </w:rPr>
              <w:fldChar w:fldCharType="begin"/>
            </w:r>
            <w:r w:rsidR="00B90ADB">
              <w:rPr>
                <w:webHidden/>
              </w:rPr>
              <w:instrText xml:space="preserve"> PAGEREF _Toc505426637 \h </w:instrText>
            </w:r>
            <w:r w:rsidR="00B90ADB">
              <w:rPr>
                <w:webHidden/>
              </w:rPr>
            </w:r>
            <w:r w:rsidR="00B90ADB">
              <w:rPr>
                <w:webHidden/>
              </w:rPr>
              <w:fldChar w:fldCharType="separate"/>
            </w:r>
            <w:r w:rsidR="00B90ADB">
              <w:rPr>
                <w:webHidden/>
              </w:rPr>
              <w:t>54</w:t>
            </w:r>
            <w:r w:rsidR="00B90ADB">
              <w:rPr>
                <w:webHidden/>
              </w:rPr>
              <w:fldChar w:fldCharType="end"/>
            </w:r>
          </w:hyperlink>
        </w:p>
        <w:p w14:paraId="10B73506" w14:textId="2E818449" w:rsidR="00B90ADB" w:rsidRDefault="00D45064">
          <w:pPr>
            <w:pStyle w:val="TDC2"/>
            <w:rPr>
              <w:rFonts w:asciiTheme="minorHAnsi" w:eastAsiaTheme="minorEastAsia" w:hAnsiTheme="minorHAnsi" w:cstheme="minorBidi"/>
              <w:color w:val="auto"/>
              <w:sz w:val="24"/>
            </w:rPr>
          </w:pPr>
          <w:hyperlink w:anchor="_Toc505426638" w:history="1">
            <w:r w:rsidR="00B90ADB" w:rsidRPr="00575B4E">
              <w:rPr>
                <w:rStyle w:val="Hipervnculo"/>
              </w:rPr>
              <w:t>3.3 Requisitos de usuario</w:t>
            </w:r>
            <w:r w:rsidR="00B90ADB">
              <w:rPr>
                <w:webHidden/>
              </w:rPr>
              <w:tab/>
            </w:r>
            <w:r w:rsidR="00B90ADB">
              <w:rPr>
                <w:webHidden/>
              </w:rPr>
              <w:fldChar w:fldCharType="begin"/>
            </w:r>
            <w:r w:rsidR="00B90ADB">
              <w:rPr>
                <w:webHidden/>
              </w:rPr>
              <w:instrText xml:space="preserve"> PAGEREF _Toc505426638 \h </w:instrText>
            </w:r>
            <w:r w:rsidR="00B90ADB">
              <w:rPr>
                <w:webHidden/>
              </w:rPr>
            </w:r>
            <w:r w:rsidR="00B90ADB">
              <w:rPr>
                <w:webHidden/>
              </w:rPr>
              <w:fldChar w:fldCharType="separate"/>
            </w:r>
            <w:r w:rsidR="00B90ADB">
              <w:rPr>
                <w:webHidden/>
              </w:rPr>
              <w:t>55</w:t>
            </w:r>
            <w:r w:rsidR="00B90ADB">
              <w:rPr>
                <w:webHidden/>
              </w:rPr>
              <w:fldChar w:fldCharType="end"/>
            </w:r>
          </w:hyperlink>
        </w:p>
        <w:p w14:paraId="5F79F375" w14:textId="379031B6" w:rsidR="00B90ADB" w:rsidRDefault="00D45064">
          <w:pPr>
            <w:pStyle w:val="TDC2"/>
            <w:rPr>
              <w:rFonts w:asciiTheme="minorHAnsi" w:eastAsiaTheme="minorEastAsia" w:hAnsiTheme="minorHAnsi" w:cstheme="minorBidi"/>
              <w:color w:val="auto"/>
              <w:sz w:val="24"/>
            </w:rPr>
          </w:pPr>
          <w:hyperlink w:anchor="_Toc505426639" w:history="1">
            <w:r w:rsidR="00B90ADB" w:rsidRPr="00575B4E">
              <w:rPr>
                <w:rStyle w:val="Hipervnculo"/>
              </w:rPr>
              <w:t>3.3.1 Requisitos de usuario comunes</w:t>
            </w:r>
            <w:r w:rsidR="00B90ADB">
              <w:rPr>
                <w:webHidden/>
              </w:rPr>
              <w:tab/>
            </w:r>
            <w:r w:rsidR="00B90ADB">
              <w:rPr>
                <w:webHidden/>
              </w:rPr>
              <w:fldChar w:fldCharType="begin"/>
            </w:r>
            <w:r w:rsidR="00B90ADB">
              <w:rPr>
                <w:webHidden/>
              </w:rPr>
              <w:instrText xml:space="preserve"> PAGEREF _Toc505426639 \h </w:instrText>
            </w:r>
            <w:r w:rsidR="00B90ADB">
              <w:rPr>
                <w:webHidden/>
              </w:rPr>
            </w:r>
            <w:r w:rsidR="00B90ADB">
              <w:rPr>
                <w:webHidden/>
              </w:rPr>
              <w:fldChar w:fldCharType="separate"/>
            </w:r>
            <w:r w:rsidR="00B90ADB">
              <w:rPr>
                <w:webHidden/>
              </w:rPr>
              <w:t>55</w:t>
            </w:r>
            <w:r w:rsidR="00B90ADB">
              <w:rPr>
                <w:webHidden/>
              </w:rPr>
              <w:fldChar w:fldCharType="end"/>
            </w:r>
          </w:hyperlink>
        </w:p>
        <w:p w14:paraId="647DA5E5" w14:textId="1CFEAF48" w:rsidR="00B90ADB" w:rsidRDefault="00D45064">
          <w:pPr>
            <w:pStyle w:val="TDC2"/>
            <w:rPr>
              <w:rFonts w:asciiTheme="minorHAnsi" w:eastAsiaTheme="minorEastAsia" w:hAnsiTheme="minorHAnsi" w:cstheme="minorBidi"/>
              <w:color w:val="auto"/>
              <w:sz w:val="24"/>
            </w:rPr>
          </w:pPr>
          <w:hyperlink w:anchor="_Toc505426640" w:history="1">
            <w:r w:rsidR="00B90ADB" w:rsidRPr="00575B4E">
              <w:rPr>
                <w:rStyle w:val="Hipervnculo"/>
              </w:rPr>
              <w:t>3.3.2 Requisitos de usuario – rol de estudiante</w:t>
            </w:r>
            <w:r w:rsidR="00B90ADB">
              <w:rPr>
                <w:webHidden/>
              </w:rPr>
              <w:tab/>
            </w:r>
            <w:r w:rsidR="00B90ADB">
              <w:rPr>
                <w:webHidden/>
              </w:rPr>
              <w:fldChar w:fldCharType="begin"/>
            </w:r>
            <w:r w:rsidR="00B90ADB">
              <w:rPr>
                <w:webHidden/>
              </w:rPr>
              <w:instrText xml:space="preserve"> PAGEREF _Toc505426640 \h </w:instrText>
            </w:r>
            <w:r w:rsidR="00B90ADB">
              <w:rPr>
                <w:webHidden/>
              </w:rPr>
            </w:r>
            <w:r w:rsidR="00B90ADB">
              <w:rPr>
                <w:webHidden/>
              </w:rPr>
              <w:fldChar w:fldCharType="separate"/>
            </w:r>
            <w:r w:rsidR="00B90ADB">
              <w:rPr>
                <w:webHidden/>
              </w:rPr>
              <w:t>55</w:t>
            </w:r>
            <w:r w:rsidR="00B90ADB">
              <w:rPr>
                <w:webHidden/>
              </w:rPr>
              <w:fldChar w:fldCharType="end"/>
            </w:r>
          </w:hyperlink>
        </w:p>
        <w:p w14:paraId="43522C97" w14:textId="58098C09" w:rsidR="00B90ADB" w:rsidRDefault="00D45064">
          <w:pPr>
            <w:pStyle w:val="TDC2"/>
            <w:rPr>
              <w:rFonts w:asciiTheme="minorHAnsi" w:eastAsiaTheme="minorEastAsia" w:hAnsiTheme="minorHAnsi" w:cstheme="minorBidi"/>
              <w:color w:val="auto"/>
              <w:sz w:val="24"/>
            </w:rPr>
          </w:pPr>
          <w:hyperlink w:anchor="_Toc505426641" w:history="1">
            <w:r w:rsidR="00B90ADB" w:rsidRPr="00575B4E">
              <w:rPr>
                <w:rStyle w:val="Hipervnculo"/>
              </w:rPr>
              <w:t>3.3.2 Requisitos de usuario – rol de empresa</w:t>
            </w:r>
            <w:r w:rsidR="00B90ADB">
              <w:rPr>
                <w:webHidden/>
              </w:rPr>
              <w:tab/>
            </w:r>
            <w:r w:rsidR="00B90ADB">
              <w:rPr>
                <w:webHidden/>
              </w:rPr>
              <w:fldChar w:fldCharType="begin"/>
            </w:r>
            <w:r w:rsidR="00B90ADB">
              <w:rPr>
                <w:webHidden/>
              </w:rPr>
              <w:instrText xml:space="preserve"> PAGEREF _Toc505426641 \h </w:instrText>
            </w:r>
            <w:r w:rsidR="00B90ADB">
              <w:rPr>
                <w:webHidden/>
              </w:rPr>
            </w:r>
            <w:r w:rsidR="00B90ADB">
              <w:rPr>
                <w:webHidden/>
              </w:rPr>
              <w:fldChar w:fldCharType="separate"/>
            </w:r>
            <w:r w:rsidR="00B90ADB">
              <w:rPr>
                <w:webHidden/>
              </w:rPr>
              <w:t>56</w:t>
            </w:r>
            <w:r w:rsidR="00B90ADB">
              <w:rPr>
                <w:webHidden/>
              </w:rPr>
              <w:fldChar w:fldCharType="end"/>
            </w:r>
          </w:hyperlink>
        </w:p>
        <w:p w14:paraId="428573FF" w14:textId="66D549CD" w:rsidR="00B90ADB" w:rsidRDefault="00D45064">
          <w:pPr>
            <w:pStyle w:val="TDC2"/>
            <w:rPr>
              <w:rFonts w:asciiTheme="minorHAnsi" w:eastAsiaTheme="minorEastAsia" w:hAnsiTheme="minorHAnsi" w:cstheme="minorBidi"/>
              <w:color w:val="auto"/>
              <w:sz w:val="24"/>
            </w:rPr>
          </w:pPr>
          <w:hyperlink w:anchor="_Toc505426642" w:history="1">
            <w:r w:rsidR="00B90ADB" w:rsidRPr="00575B4E">
              <w:rPr>
                <w:rStyle w:val="Hipervnculo"/>
              </w:rPr>
              <w:t>3.4 Análisis de alternativas</w:t>
            </w:r>
            <w:r w:rsidR="00B90ADB">
              <w:rPr>
                <w:webHidden/>
              </w:rPr>
              <w:tab/>
            </w:r>
            <w:r w:rsidR="00B90ADB">
              <w:rPr>
                <w:webHidden/>
              </w:rPr>
              <w:fldChar w:fldCharType="begin"/>
            </w:r>
            <w:r w:rsidR="00B90ADB">
              <w:rPr>
                <w:webHidden/>
              </w:rPr>
              <w:instrText xml:space="preserve"> PAGEREF _Toc505426642 \h </w:instrText>
            </w:r>
            <w:r w:rsidR="00B90ADB">
              <w:rPr>
                <w:webHidden/>
              </w:rPr>
            </w:r>
            <w:r w:rsidR="00B90ADB">
              <w:rPr>
                <w:webHidden/>
              </w:rPr>
              <w:fldChar w:fldCharType="separate"/>
            </w:r>
            <w:r w:rsidR="00B90ADB">
              <w:rPr>
                <w:webHidden/>
              </w:rPr>
              <w:t>57</w:t>
            </w:r>
            <w:r w:rsidR="00B90ADB">
              <w:rPr>
                <w:webHidden/>
              </w:rPr>
              <w:fldChar w:fldCharType="end"/>
            </w:r>
          </w:hyperlink>
        </w:p>
        <w:p w14:paraId="14BFE0FF" w14:textId="430B1ECD" w:rsidR="00B90ADB" w:rsidRDefault="00D45064">
          <w:pPr>
            <w:pStyle w:val="TDC2"/>
            <w:rPr>
              <w:rFonts w:asciiTheme="minorHAnsi" w:eastAsiaTheme="minorEastAsia" w:hAnsiTheme="minorHAnsi" w:cstheme="minorBidi"/>
              <w:color w:val="auto"/>
              <w:sz w:val="24"/>
            </w:rPr>
          </w:pPr>
          <w:hyperlink w:anchor="_Toc505426643" w:history="1">
            <w:r w:rsidR="00B90ADB" w:rsidRPr="00575B4E">
              <w:rPr>
                <w:rStyle w:val="Hipervnculo"/>
              </w:rPr>
              <w:t>3.4.1 Tecnologías back-end</w:t>
            </w:r>
            <w:r w:rsidR="00B90ADB">
              <w:rPr>
                <w:webHidden/>
              </w:rPr>
              <w:tab/>
            </w:r>
            <w:r w:rsidR="00B90ADB">
              <w:rPr>
                <w:webHidden/>
              </w:rPr>
              <w:fldChar w:fldCharType="begin"/>
            </w:r>
            <w:r w:rsidR="00B90ADB">
              <w:rPr>
                <w:webHidden/>
              </w:rPr>
              <w:instrText xml:space="preserve"> PAGEREF _Toc505426643 \h </w:instrText>
            </w:r>
            <w:r w:rsidR="00B90ADB">
              <w:rPr>
                <w:webHidden/>
              </w:rPr>
            </w:r>
            <w:r w:rsidR="00B90ADB">
              <w:rPr>
                <w:webHidden/>
              </w:rPr>
              <w:fldChar w:fldCharType="separate"/>
            </w:r>
            <w:r w:rsidR="00B90ADB">
              <w:rPr>
                <w:webHidden/>
              </w:rPr>
              <w:t>57</w:t>
            </w:r>
            <w:r w:rsidR="00B90ADB">
              <w:rPr>
                <w:webHidden/>
              </w:rPr>
              <w:fldChar w:fldCharType="end"/>
            </w:r>
          </w:hyperlink>
        </w:p>
        <w:p w14:paraId="20274492" w14:textId="2C7025B1" w:rsidR="00B90ADB" w:rsidRDefault="00D45064">
          <w:pPr>
            <w:pStyle w:val="TDC2"/>
            <w:rPr>
              <w:rFonts w:asciiTheme="minorHAnsi" w:eastAsiaTheme="minorEastAsia" w:hAnsiTheme="minorHAnsi" w:cstheme="minorBidi"/>
              <w:color w:val="auto"/>
              <w:sz w:val="24"/>
            </w:rPr>
          </w:pPr>
          <w:hyperlink w:anchor="_Toc505426644" w:history="1">
            <w:r w:rsidR="00B90ADB" w:rsidRPr="00575B4E">
              <w:rPr>
                <w:rStyle w:val="Hipervnculo"/>
              </w:rPr>
              <w:t>3.4.2 Tecnologías front-end</w:t>
            </w:r>
            <w:r w:rsidR="00B90ADB">
              <w:rPr>
                <w:webHidden/>
              </w:rPr>
              <w:tab/>
            </w:r>
            <w:r w:rsidR="00B90ADB">
              <w:rPr>
                <w:webHidden/>
              </w:rPr>
              <w:fldChar w:fldCharType="begin"/>
            </w:r>
            <w:r w:rsidR="00B90ADB">
              <w:rPr>
                <w:webHidden/>
              </w:rPr>
              <w:instrText xml:space="preserve"> PAGEREF _Toc505426644 \h </w:instrText>
            </w:r>
            <w:r w:rsidR="00B90ADB">
              <w:rPr>
                <w:webHidden/>
              </w:rPr>
            </w:r>
            <w:r w:rsidR="00B90ADB">
              <w:rPr>
                <w:webHidden/>
              </w:rPr>
              <w:fldChar w:fldCharType="separate"/>
            </w:r>
            <w:r w:rsidR="00B90ADB">
              <w:rPr>
                <w:webHidden/>
              </w:rPr>
              <w:t>63</w:t>
            </w:r>
            <w:r w:rsidR="00B90ADB">
              <w:rPr>
                <w:webHidden/>
              </w:rPr>
              <w:fldChar w:fldCharType="end"/>
            </w:r>
          </w:hyperlink>
        </w:p>
        <w:p w14:paraId="1D7E55C8" w14:textId="41036376" w:rsidR="00B90ADB" w:rsidRDefault="00D45064">
          <w:pPr>
            <w:pStyle w:val="TDC2"/>
            <w:rPr>
              <w:rFonts w:asciiTheme="minorHAnsi" w:eastAsiaTheme="minorEastAsia" w:hAnsiTheme="minorHAnsi" w:cstheme="minorBidi"/>
              <w:color w:val="auto"/>
              <w:sz w:val="24"/>
            </w:rPr>
          </w:pPr>
          <w:hyperlink w:anchor="_Toc505426645" w:history="1">
            <w:r w:rsidR="00B90ADB" w:rsidRPr="00575B4E">
              <w:rPr>
                <w:rStyle w:val="Hipervnculo"/>
              </w:rPr>
              <w:t>3.4.2.1 HTML (HyperText Markup Language)</w:t>
            </w:r>
            <w:r w:rsidR="00B90ADB">
              <w:rPr>
                <w:webHidden/>
              </w:rPr>
              <w:tab/>
            </w:r>
            <w:r w:rsidR="00B90ADB">
              <w:rPr>
                <w:webHidden/>
              </w:rPr>
              <w:fldChar w:fldCharType="begin"/>
            </w:r>
            <w:r w:rsidR="00B90ADB">
              <w:rPr>
                <w:webHidden/>
              </w:rPr>
              <w:instrText xml:space="preserve"> PAGEREF _Toc505426645 \h </w:instrText>
            </w:r>
            <w:r w:rsidR="00B90ADB">
              <w:rPr>
                <w:webHidden/>
              </w:rPr>
            </w:r>
            <w:r w:rsidR="00B90ADB">
              <w:rPr>
                <w:webHidden/>
              </w:rPr>
              <w:fldChar w:fldCharType="separate"/>
            </w:r>
            <w:r w:rsidR="00B90ADB">
              <w:rPr>
                <w:webHidden/>
              </w:rPr>
              <w:t>63</w:t>
            </w:r>
            <w:r w:rsidR="00B90ADB">
              <w:rPr>
                <w:webHidden/>
              </w:rPr>
              <w:fldChar w:fldCharType="end"/>
            </w:r>
          </w:hyperlink>
        </w:p>
        <w:p w14:paraId="12AD8ABD" w14:textId="65462AE4" w:rsidR="00B90ADB" w:rsidRDefault="00D45064">
          <w:pPr>
            <w:pStyle w:val="TDC2"/>
            <w:rPr>
              <w:rFonts w:asciiTheme="minorHAnsi" w:eastAsiaTheme="minorEastAsia" w:hAnsiTheme="minorHAnsi" w:cstheme="minorBidi"/>
              <w:color w:val="auto"/>
              <w:sz w:val="24"/>
            </w:rPr>
          </w:pPr>
          <w:hyperlink w:anchor="_Toc505426646" w:history="1">
            <w:r w:rsidR="00B90ADB" w:rsidRPr="00575B4E">
              <w:rPr>
                <w:rStyle w:val="Hipervnculo"/>
              </w:rPr>
              <w:t>3.4.2.2 XML (eXtensive Markup Language):</w:t>
            </w:r>
            <w:r w:rsidR="00B90ADB">
              <w:rPr>
                <w:webHidden/>
              </w:rPr>
              <w:tab/>
            </w:r>
            <w:r w:rsidR="00B90ADB">
              <w:rPr>
                <w:webHidden/>
              </w:rPr>
              <w:fldChar w:fldCharType="begin"/>
            </w:r>
            <w:r w:rsidR="00B90ADB">
              <w:rPr>
                <w:webHidden/>
              </w:rPr>
              <w:instrText xml:space="preserve"> PAGEREF _Toc505426646 \h </w:instrText>
            </w:r>
            <w:r w:rsidR="00B90ADB">
              <w:rPr>
                <w:webHidden/>
              </w:rPr>
            </w:r>
            <w:r w:rsidR="00B90ADB">
              <w:rPr>
                <w:webHidden/>
              </w:rPr>
              <w:fldChar w:fldCharType="separate"/>
            </w:r>
            <w:r w:rsidR="00B90ADB">
              <w:rPr>
                <w:webHidden/>
              </w:rPr>
              <w:t>63</w:t>
            </w:r>
            <w:r w:rsidR="00B90ADB">
              <w:rPr>
                <w:webHidden/>
              </w:rPr>
              <w:fldChar w:fldCharType="end"/>
            </w:r>
          </w:hyperlink>
        </w:p>
        <w:p w14:paraId="26B0272A" w14:textId="67D560DB" w:rsidR="00B90ADB" w:rsidRDefault="00D45064">
          <w:pPr>
            <w:pStyle w:val="TDC2"/>
            <w:rPr>
              <w:rFonts w:asciiTheme="minorHAnsi" w:eastAsiaTheme="minorEastAsia" w:hAnsiTheme="minorHAnsi" w:cstheme="minorBidi"/>
              <w:color w:val="auto"/>
              <w:sz w:val="24"/>
            </w:rPr>
          </w:pPr>
          <w:hyperlink w:anchor="_Toc505426647" w:history="1">
            <w:r w:rsidR="00B90ADB" w:rsidRPr="00575B4E">
              <w:rPr>
                <w:rStyle w:val="Hipervnculo"/>
              </w:rPr>
              <w:t>3.4.2.3 Javascript</w:t>
            </w:r>
            <w:r w:rsidR="00B90ADB">
              <w:rPr>
                <w:webHidden/>
              </w:rPr>
              <w:tab/>
            </w:r>
            <w:r w:rsidR="00B90ADB">
              <w:rPr>
                <w:webHidden/>
              </w:rPr>
              <w:fldChar w:fldCharType="begin"/>
            </w:r>
            <w:r w:rsidR="00B90ADB">
              <w:rPr>
                <w:webHidden/>
              </w:rPr>
              <w:instrText xml:space="preserve"> PAGEREF _Toc505426647 \h </w:instrText>
            </w:r>
            <w:r w:rsidR="00B90ADB">
              <w:rPr>
                <w:webHidden/>
              </w:rPr>
            </w:r>
            <w:r w:rsidR="00B90ADB">
              <w:rPr>
                <w:webHidden/>
              </w:rPr>
              <w:fldChar w:fldCharType="separate"/>
            </w:r>
            <w:r w:rsidR="00B90ADB">
              <w:rPr>
                <w:webHidden/>
              </w:rPr>
              <w:t>63</w:t>
            </w:r>
            <w:r w:rsidR="00B90ADB">
              <w:rPr>
                <w:webHidden/>
              </w:rPr>
              <w:fldChar w:fldCharType="end"/>
            </w:r>
          </w:hyperlink>
        </w:p>
        <w:p w14:paraId="4EDB3A11" w14:textId="098F71F8" w:rsidR="00B90ADB" w:rsidRDefault="00D45064">
          <w:pPr>
            <w:pStyle w:val="TDC2"/>
            <w:rPr>
              <w:rFonts w:asciiTheme="minorHAnsi" w:eastAsiaTheme="minorEastAsia" w:hAnsiTheme="minorHAnsi" w:cstheme="minorBidi"/>
              <w:color w:val="auto"/>
              <w:sz w:val="24"/>
            </w:rPr>
          </w:pPr>
          <w:hyperlink w:anchor="_Toc505426648" w:history="1">
            <w:r w:rsidR="00B90ADB" w:rsidRPr="00575B4E">
              <w:rPr>
                <w:rStyle w:val="Hipervnculo"/>
              </w:rPr>
              <w:t>3.4.2.4 AngularJS</w:t>
            </w:r>
            <w:r w:rsidR="00B90ADB">
              <w:rPr>
                <w:webHidden/>
              </w:rPr>
              <w:tab/>
            </w:r>
            <w:r w:rsidR="00B90ADB">
              <w:rPr>
                <w:webHidden/>
              </w:rPr>
              <w:fldChar w:fldCharType="begin"/>
            </w:r>
            <w:r w:rsidR="00B90ADB">
              <w:rPr>
                <w:webHidden/>
              </w:rPr>
              <w:instrText xml:space="preserve"> PAGEREF _Toc505426648 \h </w:instrText>
            </w:r>
            <w:r w:rsidR="00B90ADB">
              <w:rPr>
                <w:webHidden/>
              </w:rPr>
            </w:r>
            <w:r w:rsidR="00B90ADB">
              <w:rPr>
                <w:webHidden/>
              </w:rPr>
              <w:fldChar w:fldCharType="separate"/>
            </w:r>
            <w:r w:rsidR="00B90ADB">
              <w:rPr>
                <w:webHidden/>
              </w:rPr>
              <w:t>63</w:t>
            </w:r>
            <w:r w:rsidR="00B90ADB">
              <w:rPr>
                <w:webHidden/>
              </w:rPr>
              <w:fldChar w:fldCharType="end"/>
            </w:r>
          </w:hyperlink>
        </w:p>
        <w:p w14:paraId="4B4F86C6" w14:textId="374EFC50" w:rsidR="00B90ADB" w:rsidRDefault="00D45064">
          <w:pPr>
            <w:pStyle w:val="TDC2"/>
            <w:rPr>
              <w:rFonts w:asciiTheme="minorHAnsi" w:eastAsiaTheme="minorEastAsia" w:hAnsiTheme="minorHAnsi" w:cstheme="minorBidi"/>
              <w:color w:val="auto"/>
              <w:sz w:val="24"/>
            </w:rPr>
          </w:pPr>
          <w:hyperlink w:anchor="_Toc505426649" w:history="1">
            <w:r w:rsidR="00B90ADB" w:rsidRPr="00575B4E">
              <w:rPr>
                <w:rStyle w:val="Hipervnculo"/>
              </w:rPr>
              <w:t>3.4.2.5 CSS (Cascading Style Sheets):</w:t>
            </w:r>
            <w:r w:rsidR="00B90ADB">
              <w:rPr>
                <w:webHidden/>
              </w:rPr>
              <w:tab/>
            </w:r>
            <w:r w:rsidR="00B90ADB">
              <w:rPr>
                <w:webHidden/>
              </w:rPr>
              <w:fldChar w:fldCharType="begin"/>
            </w:r>
            <w:r w:rsidR="00B90ADB">
              <w:rPr>
                <w:webHidden/>
              </w:rPr>
              <w:instrText xml:space="preserve"> PAGEREF _Toc505426649 \h </w:instrText>
            </w:r>
            <w:r w:rsidR="00B90ADB">
              <w:rPr>
                <w:webHidden/>
              </w:rPr>
            </w:r>
            <w:r w:rsidR="00B90ADB">
              <w:rPr>
                <w:webHidden/>
              </w:rPr>
              <w:fldChar w:fldCharType="separate"/>
            </w:r>
            <w:r w:rsidR="00B90ADB">
              <w:rPr>
                <w:webHidden/>
              </w:rPr>
              <w:t>64</w:t>
            </w:r>
            <w:r w:rsidR="00B90ADB">
              <w:rPr>
                <w:webHidden/>
              </w:rPr>
              <w:fldChar w:fldCharType="end"/>
            </w:r>
          </w:hyperlink>
        </w:p>
        <w:p w14:paraId="44F249A6" w14:textId="16B6BD6F" w:rsidR="00B90ADB" w:rsidRDefault="00D45064">
          <w:pPr>
            <w:pStyle w:val="TDC2"/>
            <w:rPr>
              <w:rFonts w:asciiTheme="minorHAnsi" w:eastAsiaTheme="minorEastAsia" w:hAnsiTheme="minorHAnsi" w:cstheme="minorBidi"/>
              <w:color w:val="auto"/>
              <w:sz w:val="24"/>
            </w:rPr>
          </w:pPr>
          <w:hyperlink w:anchor="_Toc505426650" w:history="1">
            <w:r w:rsidR="00B90ADB" w:rsidRPr="00575B4E">
              <w:rPr>
                <w:rStyle w:val="Hipervnculo"/>
              </w:rPr>
              <w:t>3.4.2.6 Bootstrap</w:t>
            </w:r>
            <w:r w:rsidR="00B90ADB">
              <w:rPr>
                <w:webHidden/>
              </w:rPr>
              <w:tab/>
            </w:r>
            <w:r w:rsidR="00B90ADB">
              <w:rPr>
                <w:webHidden/>
              </w:rPr>
              <w:fldChar w:fldCharType="begin"/>
            </w:r>
            <w:r w:rsidR="00B90ADB">
              <w:rPr>
                <w:webHidden/>
              </w:rPr>
              <w:instrText xml:space="preserve"> PAGEREF _Toc505426650 \h </w:instrText>
            </w:r>
            <w:r w:rsidR="00B90ADB">
              <w:rPr>
                <w:webHidden/>
              </w:rPr>
            </w:r>
            <w:r w:rsidR="00B90ADB">
              <w:rPr>
                <w:webHidden/>
              </w:rPr>
              <w:fldChar w:fldCharType="separate"/>
            </w:r>
            <w:r w:rsidR="00B90ADB">
              <w:rPr>
                <w:webHidden/>
              </w:rPr>
              <w:t>64</w:t>
            </w:r>
            <w:r w:rsidR="00B90ADB">
              <w:rPr>
                <w:webHidden/>
              </w:rPr>
              <w:fldChar w:fldCharType="end"/>
            </w:r>
          </w:hyperlink>
        </w:p>
        <w:p w14:paraId="1E00387A" w14:textId="11ED184D" w:rsidR="00B90ADB" w:rsidRDefault="00D45064">
          <w:pPr>
            <w:pStyle w:val="TDC2"/>
            <w:rPr>
              <w:rFonts w:asciiTheme="minorHAnsi" w:eastAsiaTheme="minorEastAsia" w:hAnsiTheme="minorHAnsi" w:cstheme="minorBidi"/>
              <w:color w:val="auto"/>
              <w:sz w:val="24"/>
            </w:rPr>
          </w:pPr>
          <w:hyperlink w:anchor="_Toc505426651" w:history="1">
            <w:r w:rsidR="00B90ADB" w:rsidRPr="00575B4E">
              <w:rPr>
                <w:rStyle w:val="Hipervnculo"/>
              </w:rPr>
              <w:t>3.4.3 Base de datos</w:t>
            </w:r>
            <w:r w:rsidR="00B90ADB">
              <w:rPr>
                <w:webHidden/>
              </w:rPr>
              <w:tab/>
            </w:r>
            <w:r w:rsidR="00B90ADB">
              <w:rPr>
                <w:webHidden/>
              </w:rPr>
              <w:fldChar w:fldCharType="begin"/>
            </w:r>
            <w:r w:rsidR="00B90ADB">
              <w:rPr>
                <w:webHidden/>
              </w:rPr>
              <w:instrText xml:space="preserve"> PAGEREF _Toc505426651 \h </w:instrText>
            </w:r>
            <w:r w:rsidR="00B90ADB">
              <w:rPr>
                <w:webHidden/>
              </w:rPr>
            </w:r>
            <w:r w:rsidR="00B90ADB">
              <w:rPr>
                <w:webHidden/>
              </w:rPr>
              <w:fldChar w:fldCharType="separate"/>
            </w:r>
            <w:r w:rsidR="00B90ADB">
              <w:rPr>
                <w:webHidden/>
              </w:rPr>
              <w:t>64</w:t>
            </w:r>
            <w:r w:rsidR="00B90ADB">
              <w:rPr>
                <w:webHidden/>
              </w:rPr>
              <w:fldChar w:fldCharType="end"/>
            </w:r>
          </w:hyperlink>
        </w:p>
        <w:p w14:paraId="09836BA0" w14:textId="1F97962F" w:rsidR="00B90ADB" w:rsidRDefault="00D45064">
          <w:pPr>
            <w:pStyle w:val="TDC2"/>
            <w:rPr>
              <w:rFonts w:asciiTheme="minorHAnsi" w:eastAsiaTheme="minorEastAsia" w:hAnsiTheme="minorHAnsi" w:cstheme="minorBidi"/>
              <w:color w:val="auto"/>
              <w:sz w:val="24"/>
            </w:rPr>
          </w:pPr>
          <w:hyperlink w:anchor="_Toc505426652" w:history="1">
            <w:r w:rsidR="00B90ADB" w:rsidRPr="00575B4E">
              <w:rPr>
                <w:rStyle w:val="Hipervnculo"/>
              </w:rPr>
              <w:t>3.5. DESCRIPCIÓN DE LA ALTERNATIVA SELECCIONADA</w:t>
            </w:r>
            <w:r w:rsidR="00B90ADB">
              <w:rPr>
                <w:webHidden/>
              </w:rPr>
              <w:tab/>
            </w:r>
            <w:r w:rsidR="00B90ADB">
              <w:rPr>
                <w:webHidden/>
              </w:rPr>
              <w:fldChar w:fldCharType="begin"/>
            </w:r>
            <w:r w:rsidR="00B90ADB">
              <w:rPr>
                <w:webHidden/>
              </w:rPr>
              <w:instrText xml:space="preserve"> PAGEREF _Toc505426652 \h </w:instrText>
            </w:r>
            <w:r w:rsidR="00B90ADB">
              <w:rPr>
                <w:webHidden/>
              </w:rPr>
            </w:r>
            <w:r w:rsidR="00B90ADB">
              <w:rPr>
                <w:webHidden/>
              </w:rPr>
              <w:fldChar w:fldCharType="separate"/>
            </w:r>
            <w:r w:rsidR="00B90ADB">
              <w:rPr>
                <w:webHidden/>
              </w:rPr>
              <w:t>66</w:t>
            </w:r>
            <w:r w:rsidR="00B90ADB">
              <w:rPr>
                <w:webHidden/>
              </w:rPr>
              <w:fldChar w:fldCharType="end"/>
            </w:r>
          </w:hyperlink>
        </w:p>
        <w:p w14:paraId="11C4A1A9" w14:textId="794CFBAA" w:rsidR="00B90ADB" w:rsidRDefault="00D45064">
          <w:pPr>
            <w:pStyle w:val="TDC2"/>
            <w:rPr>
              <w:rFonts w:asciiTheme="minorHAnsi" w:eastAsiaTheme="minorEastAsia" w:hAnsiTheme="minorHAnsi" w:cstheme="minorBidi"/>
              <w:color w:val="auto"/>
              <w:sz w:val="24"/>
            </w:rPr>
          </w:pPr>
          <w:hyperlink w:anchor="_Toc505426653" w:history="1">
            <w:r w:rsidR="00B90ADB" w:rsidRPr="00575B4E">
              <w:rPr>
                <w:rStyle w:val="Hipervnculo"/>
              </w:rPr>
              <w:t>3.5.1 Tecnologías back-end</w:t>
            </w:r>
            <w:r w:rsidR="00B90ADB">
              <w:rPr>
                <w:webHidden/>
              </w:rPr>
              <w:tab/>
            </w:r>
            <w:r w:rsidR="00B90ADB">
              <w:rPr>
                <w:webHidden/>
              </w:rPr>
              <w:fldChar w:fldCharType="begin"/>
            </w:r>
            <w:r w:rsidR="00B90ADB">
              <w:rPr>
                <w:webHidden/>
              </w:rPr>
              <w:instrText xml:space="preserve"> PAGEREF _Toc505426653 \h </w:instrText>
            </w:r>
            <w:r w:rsidR="00B90ADB">
              <w:rPr>
                <w:webHidden/>
              </w:rPr>
            </w:r>
            <w:r w:rsidR="00B90ADB">
              <w:rPr>
                <w:webHidden/>
              </w:rPr>
              <w:fldChar w:fldCharType="separate"/>
            </w:r>
            <w:r w:rsidR="00B90ADB">
              <w:rPr>
                <w:webHidden/>
              </w:rPr>
              <w:t>66</w:t>
            </w:r>
            <w:r w:rsidR="00B90ADB">
              <w:rPr>
                <w:webHidden/>
              </w:rPr>
              <w:fldChar w:fldCharType="end"/>
            </w:r>
          </w:hyperlink>
        </w:p>
        <w:p w14:paraId="3F7A7D47" w14:textId="18B9760A" w:rsidR="00B90ADB" w:rsidRDefault="00D45064">
          <w:pPr>
            <w:pStyle w:val="TDC2"/>
            <w:rPr>
              <w:rFonts w:asciiTheme="minorHAnsi" w:eastAsiaTheme="minorEastAsia" w:hAnsiTheme="minorHAnsi" w:cstheme="minorBidi"/>
              <w:color w:val="auto"/>
              <w:sz w:val="24"/>
            </w:rPr>
          </w:pPr>
          <w:hyperlink w:anchor="_Toc505426654" w:history="1">
            <w:r w:rsidR="00B90ADB" w:rsidRPr="00575B4E">
              <w:rPr>
                <w:rStyle w:val="Hipervnculo"/>
                <w:lang w:val="en-GB"/>
              </w:rPr>
              <w:t>3.5.2 Tecnologías front-end</w:t>
            </w:r>
            <w:r w:rsidR="00B90ADB">
              <w:rPr>
                <w:webHidden/>
              </w:rPr>
              <w:tab/>
            </w:r>
            <w:r w:rsidR="00B90ADB">
              <w:rPr>
                <w:webHidden/>
              </w:rPr>
              <w:fldChar w:fldCharType="begin"/>
            </w:r>
            <w:r w:rsidR="00B90ADB">
              <w:rPr>
                <w:webHidden/>
              </w:rPr>
              <w:instrText xml:space="preserve"> PAGEREF _Toc505426654 \h </w:instrText>
            </w:r>
            <w:r w:rsidR="00B90ADB">
              <w:rPr>
                <w:webHidden/>
              </w:rPr>
            </w:r>
            <w:r w:rsidR="00B90ADB">
              <w:rPr>
                <w:webHidden/>
              </w:rPr>
              <w:fldChar w:fldCharType="separate"/>
            </w:r>
            <w:r w:rsidR="00B90ADB">
              <w:rPr>
                <w:webHidden/>
              </w:rPr>
              <w:t>68</w:t>
            </w:r>
            <w:r w:rsidR="00B90ADB">
              <w:rPr>
                <w:webHidden/>
              </w:rPr>
              <w:fldChar w:fldCharType="end"/>
            </w:r>
          </w:hyperlink>
        </w:p>
        <w:p w14:paraId="5924DF10" w14:textId="593FDD93" w:rsidR="00B90ADB" w:rsidRDefault="00D45064">
          <w:pPr>
            <w:pStyle w:val="TDC2"/>
            <w:rPr>
              <w:rFonts w:asciiTheme="minorHAnsi" w:eastAsiaTheme="minorEastAsia" w:hAnsiTheme="minorHAnsi" w:cstheme="minorBidi"/>
              <w:color w:val="auto"/>
              <w:sz w:val="24"/>
            </w:rPr>
          </w:pPr>
          <w:hyperlink w:anchor="_Toc505426655" w:history="1">
            <w:r w:rsidR="00B90ADB" w:rsidRPr="00575B4E">
              <w:rPr>
                <w:rStyle w:val="Hipervnculo"/>
              </w:rPr>
              <w:t>3.5.3 Base de datos y gestor de base de datos</w:t>
            </w:r>
            <w:r w:rsidR="00B90ADB">
              <w:rPr>
                <w:webHidden/>
              </w:rPr>
              <w:tab/>
            </w:r>
            <w:r w:rsidR="00B90ADB">
              <w:rPr>
                <w:webHidden/>
              </w:rPr>
              <w:fldChar w:fldCharType="begin"/>
            </w:r>
            <w:r w:rsidR="00B90ADB">
              <w:rPr>
                <w:webHidden/>
              </w:rPr>
              <w:instrText xml:space="preserve"> PAGEREF _Toc505426655 \h </w:instrText>
            </w:r>
            <w:r w:rsidR="00B90ADB">
              <w:rPr>
                <w:webHidden/>
              </w:rPr>
            </w:r>
            <w:r w:rsidR="00B90ADB">
              <w:rPr>
                <w:webHidden/>
              </w:rPr>
              <w:fldChar w:fldCharType="separate"/>
            </w:r>
            <w:r w:rsidR="00B90ADB">
              <w:rPr>
                <w:webHidden/>
              </w:rPr>
              <w:t>69</w:t>
            </w:r>
            <w:r w:rsidR="00B90ADB">
              <w:rPr>
                <w:webHidden/>
              </w:rPr>
              <w:fldChar w:fldCharType="end"/>
            </w:r>
          </w:hyperlink>
        </w:p>
        <w:p w14:paraId="768E5395" w14:textId="66F7C4EE" w:rsidR="00B90ADB" w:rsidRDefault="00D45064">
          <w:pPr>
            <w:pStyle w:val="TDC2"/>
            <w:rPr>
              <w:rFonts w:asciiTheme="minorHAnsi" w:eastAsiaTheme="minorEastAsia" w:hAnsiTheme="minorHAnsi" w:cstheme="minorBidi"/>
              <w:color w:val="auto"/>
              <w:sz w:val="24"/>
            </w:rPr>
          </w:pPr>
          <w:hyperlink w:anchor="_Toc505426656" w:history="1">
            <w:r w:rsidR="00B90ADB" w:rsidRPr="00575B4E">
              <w:rPr>
                <w:rStyle w:val="Hipervnculo"/>
              </w:rPr>
              <w:t>3.5.4 Sistema operativo</w:t>
            </w:r>
            <w:r w:rsidR="00B90ADB">
              <w:rPr>
                <w:webHidden/>
              </w:rPr>
              <w:tab/>
            </w:r>
            <w:r w:rsidR="00B90ADB">
              <w:rPr>
                <w:webHidden/>
              </w:rPr>
              <w:fldChar w:fldCharType="begin"/>
            </w:r>
            <w:r w:rsidR="00B90ADB">
              <w:rPr>
                <w:webHidden/>
              </w:rPr>
              <w:instrText xml:space="preserve"> PAGEREF _Toc505426656 \h </w:instrText>
            </w:r>
            <w:r w:rsidR="00B90ADB">
              <w:rPr>
                <w:webHidden/>
              </w:rPr>
            </w:r>
            <w:r w:rsidR="00B90ADB">
              <w:rPr>
                <w:webHidden/>
              </w:rPr>
              <w:fldChar w:fldCharType="separate"/>
            </w:r>
            <w:r w:rsidR="00B90ADB">
              <w:rPr>
                <w:webHidden/>
              </w:rPr>
              <w:t>70</w:t>
            </w:r>
            <w:r w:rsidR="00B90ADB">
              <w:rPr>
                <w:webHidden/>
              </w:rPr>
              <w:fldChar w:fldCharType="end"/>
            </w:r>
          </w:hyperlink>
        </w:p>
        <w:p w14:paraId="4D29751D" w14:textId="5F918838" w:rsidR="00B90ADB" w:rsidRDefault="00D45064">
          <w:pPr>
            <w:pStyle w:val="TDC1"/>
            <w:rPr>
              <w:rFonts w:asciiTheme="minorHAnsi" w:eastAsiaTheme="minorEastAsia" w:hAnsiTheme="minorHAnsi" w:cstheme="minorBidi"/>
              <w:noProof/>
              <w:sz w:val="24"/>
            </w:rPr>
          </w:pPr>
          <w:hyperlink w:anchor="_Toc505426657" w:history="1">
            <w:r w:rsidR="00B90ADB" w:rsidRPr="00575B4E">
              <w:rPr>
                <w:rStyle w:val="Hipervnculo"/>
                <w:noProof/>
              </w:rPr>
              <w:t>DOCUMENTO 4: ANÁLISIS DE REQUISITOS DEL SISTEMA</w:t>
            </w:r>
            <w:r w:rsidR="00B90ADB">
              <w:rPr>
                <w:noProof/>
                <w:webHidden/>
              </w:rPr>
              <w:tab/>
            </w:r>
            <w:r w:rsidR="00B90ADB">
              <w:rPr>
                <w:noProof/>
                <w:webHidden/>
              </w:rPr>
              <w:fldChar w:fldCharType="begin"/>
            </w:r>
            <w:r w:rsidR="00B90ADB">
              <w:rPr>
                <w:noProof/>
                <w:webHidden/>
              </w:rPr>
              <w:instrText xml:space="preserve"> PAGEREF _Toc505426657 \h </w:instrText>
            </w:r>
            <w:r w:rsidR="00B90ADB">
              <w:rPr>
                <w:noProof/>
                <w:webHidden/>
              </w:rPr>
            </w:r>
            <w:r w:rsidR="00B90ADB">
              <w:rPr>
                <w:noProof/>
                <w:webHidden/>
              </w:rPr>
              <w:fldChar w:fldCharType="separate"/>
            </w:r>
            <w:r w:rsidR="00B90ADB">
              <w:rPr>
                <w:noProof/>
                <w:webHidden/>
              </w:rPr>
              <w:t>71</w:t>
            </w:r>
            <w:r w:rsidR="00B90ADB">
              <w:rPr>
                <w:noProof/>
                <w:webHidden/>
              </w:rPr>
              <w:fldChar w:fldCharType="end"/>
            </w:r>
          </w:hyperlink>
        </w:p>
        <w:p w14:paraId="4A7EA849" w14:textId="1B788822" w:rsidR="00B90ADB" w:rsidRDefault="00D45064">
          <w:pPr>
            <w:pStyle w:val="TDC1"/>
            <w:rPr>
              <w:rFonts w:asciiTheme="minorHAnsi" w:eastAsiaTheme="minorEastAsia" w:hAnsiTheme="minorHAnsi" w:cstheme="minorBidi"/>
              <w:noProof/>
              <w:sz w:val="24"/>
            </w:rPr>
          </w:pPr>
          <w:hyperlink w:anchor="_Toc505426658"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_Toc505426658 \h </w:instrText>
            </w:r>
            <w:r w:rsidR="00B90ADB">
              <w:rPr>
                <w:noProof/>
                <w:webHidden/>
              </w:rPr>
            </w:r>
            <w:r w:rsidR="00B90ADB">
              <w:rPr>
                <w:noProof/>
                <w:webHidden/>
              </w:rPr>
              <w:fldChar w:fldCharType="separate"/>
            </w:r>
            <w:r w:rsidR="00B90ADB">
              <w:rPr>
                <w:noProof/>
                <w:webHidden/>
              </w:rPr>
              <w:t>73</w:t>
            </w:r>
            <w:r w:rsidR="00B90ADB">
              <w:rPr>
                <w:noProof/>
                <w:webHidden/>
              </w:rPr>
              <w:fldChar w:fldCharType="end"/>
            </w:r>
          </w:hyperlink>
        </w:p>
        <w:p w14:paraId="780ACEAF" w14:textId="5B5308D4" w:rsidR="00B90ADB" w:rsidRDefault="00D45064">
          <w:pPr>
            <w:pStyle w:val="TDC1"/>
            <w:rPr>
              <w:rFonts w:asciiTheme="minorHAnsi" w:eastAsiaTheme="minorEastAsia" w:hAnsiTheme="minorHAnsi" w:cstheme="minorBidi"/>
              <w:noProof/>
              <w:sz w:val="24"/>
            </w:rPr>
          </w:pPr>
          <w:hyperlink w:anchor="_Toc505426659" w:history="1">
            <w:r w:rsidR="00B90ADB" w:rsidRPr="00575B4E">
              <w:rPr>
                <w:rStyle w:val="Hipervnculo"/>
                <w:noProof/>
              </w:rPr>
              <w:t>4.1 Introducción</w:t>
            </w:r>
            <w:r w:rsidR="00B90ADB">
              <w:rPr>
                <w:noProof/>
                <w:webHidden/>
              </w:rPr>
              <w:tab/>
            </w:r>
            <w:r w:rsidR="00B90ADB">
              <w:rPr>
                <w:noProof/>
                <w:webHidden/>
              </w:rPr>
              <w:fldChar w:fldCharType="begin"/>
            </w:r>
            <w:r w:rsidR="00B90ADB">
              <w:rPr>
                <w:noProof/>
                <w:webHidden/>
              </w:rPr>
              <w:instrText xml:space="preserve"> PAGEREF _Toc505426659 \h </w:instrText>
            </w:r>
            <w:r w:rsidR="00B90ADB">
              <w:rPr>
                <w:noProof/>
                <w:webHidden/>
              </w:rPr>
            </w:r>
            <w:r w:rsidR="00B90ADB">
              <w:rPr>
                <w:noProof/>
                <w:webHidden/>
              </w:rPr>
              <w:fldChar w:fldCharType="separate"/>
            </w:r>
            <w:r w:rsidR="00B90ADB">
              <w:rPr>
                <w:noProof/>
                <w:webHidden/>
              </w:rPr>
              <w:t>75</w:t>
            </w:r>
            <w:r w:rsidR="00B90ADB">
              <w:rPr>
                <w:noProof/>
                <w:webHidden/>
              </w:rPr>
              <w:fldChar w:fldCharType="end"/>
            </w:r>
          </w:hyperlink>
        </w:p>
        <w:p w14:paraId="51A80B6E" w14:textId="26DDE5F5" w:rsidR="00B90ADB" w:rsidRDefault="00D45064">
          <w:pPr>
            <w:pStyle w:val="TDC2"/>
            <w:rPr>
              <w:rFonts w:asciiTheme="minorHAnsi" w:eastAsiaTheme="minorEastAsia" w:hAnsiTheme="minorHAnsi" w:cstheme="minorBidi"/>
              <w:color w:val="auto"/>
              <w:sz w:val="24"/>
            </w:rPr>
          </w:pPr>
          <w:hyperlink w:anchor="_Toc505426660" w:history="1">
            <w:r w:rsidR="00B90ADB" w:rsidRPr="00575B4E">
              <w:rPr>
                <w:rStyle w:val="Hipervnculo"/>
              </w:rPr>
              <w:t>4.2 Subsistemas de análisis y casos de uso</w:t>
            </w:r>
            <w:r w:rsidR="00B90ADB">
              <w:rPr>
                <w:webHidden/>
              </w:rPr>
              <w:tab/>
            </w:r>
            <w:r w:rsidR="00B90ADB">
              <w:rPr>
                <w:webHidden/>
              </w:rPr>
              <w:fldChar w:fldCharType="begin"/>
            </w:r>
            <w:r w:rsidR="00B90ADB">
              <w:rPr>
                <w:webHidden/>
              </w:rPr>
              <w:instrText xml:space="preserve"> PAGEREF _Toc505426660 \h </w:instrText>
            </w:r>
            <w:r w:rsidR="00B90ADB">
              <w:rPr>
                <w:webHidden/>
              </w:rPr>
            </w:r>
            <w:r w:rsidR="00B90ADB">
              <w:rPr>
                <w:webHidden/>
              </w:rPr>
              <w:fldChar w:fldCharType="separate"/>
            </w:r>
            <w:r w:rsidR="00B90ADB">
              <w:rPr>
                <w:webHidden/>
              </w:rPr>
              <w:t>75</w:t>
            </w:r>
            <w:r w:rsidR="00B90ADB">
              <w:rPr>
                <w:webHidden/>
              </w:rPr>
              <w:fldChar w:fldCharType="end"/>
            </w:r>
          </w:hyperlink>
        </w:p>
        <w:p w14:paraId="36CB5E8B" w14:textId="17A83A7B" w:rsidR="00B90ADB" w:rsidRDefault="00D45064">
          <w:pPr>
            <w:pStyle w:val="TDC2"/>
            <w:rPr>
              <w:rFonts w:asciiTheme="minorHAnsi" w:eastAsiaTheme="minorEastAsia" w:hAnsiTheme="minorHAnsi" w:cstheme="minorBidi"/>
              <w:color w:val="auto"/>
              <w:sz w:val="24"/>
            </w:rPr>
          </w:pPr>
          <w:hyperlink w:anchor="_Toc505426661" w:history="1">
            <w:r w:rsidR="00B90ADB" w:rsidRPr="00575B4E">
              <w:rPr>
                <w:rStyle w:val="Hipervnculo"/>
              </w:rPr>
              <w:t>4.2.1 Acceso de usuarios</w:t>
            </w:r>
            <w:r w:rsidR="00B90ADB">
              <w:rPr>
                <w:webHidden/>
              </w:rPr>
              <w:tab/>
            </w:r>
            <w:r w:rsidR="00B90ADB">
              <w:rPr>
                <w:webHidden/>
              </w:rPr>
              <w:fldChar w:fldCharType="begin"/>
            </w:r>
            <w:r w:rsidR="00B90ADB">
              <w:rPr>
                <w:webHidden/>
              </w:rPr>
              <w:instrText xml:space="preserve"> PAGEREF _Toc505426661 \h </w:instrText>
            </w:r>
            <w:r w:rsidR="00B90ADB">
              <w:rPr>
                <w:webHidden/>
              </w:rPr>
            </w:r>
            <w:r w:rsidR="00B90ADB">
              <w:rPr>
                <w:webHidden/>
              </w:rPr>
              <w:fldChar w:fldCharType="separate"/>
            </w:r>
            <w:r w:rsidR="00B90ADB">
              <w:rPr>
                <w:webHidden/>
              </w:rPr>
              <w:t>76</w:t>
            </w:r>
            <w:r w:rsidR="00B90ADB">
              <w:rPr>
                <w:webHidden/>
              </w:rPr>
              <w:fldChar w:fldCharType="end"/>
            </w:r>
          </w:hyperlink>
        </w:p>
        <w:p w14:paraId="32F6BD55" w14:textId="060BA10F" w:rsidR="00B90ADB" w:rsidRDefault="00D45064">
          <w:pPr>
            <w:pStyle w:val="TDC2"/>
            <w:rPr>
              <w:rFonts w:asciiTheme="minorHAnsi" w:eastAsiaTheme="minorEastAsia" w:hAnsiTheme="minorHAnsi" w:cstheme="minorBidi"/>
              <w:color w:val="auto"/>
              <w:sz w:val="24"/>
            </w:rPr>
          </w:pPr>
          <w:hyperlink w:anchor="_Toc505426662" w:history="1">
            <w:r w:rsidR="00B90ADB" w:rsidRPr="00575B4E">
              <w:rPr>
                <w:rStyle w:val="Hipervnculo"/>
              </w:rPr>
              <w:t>4.2.1.1 Registro de usuario</w:t>
            </w:r>
            <w:r w:rsidR="00B90ADB">
              <w:rPr>
                <w:webHidden/>
              </w:rPr>
              <w:tab/>
            </w:r>
            <w:r w:rsidR="00B90ADB">
              <w:rPr>
                <w:webHidden/>
              </w:rPr>
              <w:fldChar w:fldCharType="begin"/>
            </w:r>
            <w:r w:rsidR="00B90ADB">
              <w:rPr>
                <w:webHidden/>
              </w:rPr>
              <w:instrText xml:space="preserve"> PAGEREF _Toc505426662 \h </w:instrText>
            </w:r>
            <w:r w:rsidR="00B90ADB">
              <w:rPr>
                <w:webHidden/>
              </w:rPr>
            </w:r>
            <w:r w:rsidR="00B90ADB">
              <w:rPr>
                <w:webHidden/>
              </w:rPr>
              <w:fldChar w:fldCharType="separate"/>
            </w:r>
            <w:r w:rsidR="00B90ADB">
              <w:rPr>
                <w:webHidden/>
              </w:rPr>
              <w:t>76</w:t>
            </w:r>
            <w:r w:rsidR="00B90ADB">
              <w:rPr>
                <w:webHidden/>
              </w:rPr>
              <w:fldChar w:fldCharType="end"/>
            </w:r>
          </w:hyperlink>
        </w:p>
        <w:p w14:paraId="3ECA409E" w14:textId="689953B7" w:rsidR="00B90ADB" w:rsidRDefault="00D45064">
          <w:pPr>
            <w:pStyle w:val="TDC2"/>
            <w:rPr>
              <w:rFonts w:asciiTheme="minorHAnsi" w:eastAsiaTheme="minorEastAsia" w:hAnsiTheme="minorHAnsi" w:cstheme="minorBidi"/>
              <w:color w:val="auto"/>
              <w:sz w:val="24"/>
            </w:rPr>
          </w:pPr>
          <w:hyperlink w:anchor="_Toc505426663" w:history="1">
            <w:r w:rsidR="00B90ADB" w:rsidRPr="00575B4E">
              <w:rPr>
                <w:rStyle w:val="Hipervnculo"/>
              </w:rPr>
              <w:t>4.2.1.2 Login de usuario</w:t>
            </w:r>
            <w:r w:rsidR="00B90ADB">
              <w:rPr>
                <w:webHidden/>
              </w:rPr>
              <w:tab/>
            </w:r>
            <w:r w:rsidR="00B90ADB">
              <w:rPr>
                <w:webHidden/>
              </w:rPr>
              <w:fldChar w:fldCharType="begin"/>
            </w:r>
            <w:r w:rsidR="00B90ADB">
              <w:rPr>
                <w:webHidden/>
              </w:rPr>
              <w:instrText xml:space="preserve"> PAGEREF _Toc505426663 \h </w:instrText>
            </w:r>
            <w:r w:rsidR="00B90ADB">
              <w:rPr>
                <w:webHidden/>
              </w:rPr>
            </w:r>
            <w:r w:rsidR="00B90ADB">
              <w:rPr>
                <w:webHidden/>
              </w:rPr>
              <w:fldChar w:fldCharType="separate"/>
            </w:r>
            <w:r w:rsidR="00B90ADB">
              <w:rPr>
                <w:webHidden/>
              </w:rPr>
              <w:t>77</w:t>
            </w:r>
            <w:r w:rsidR="00B90ADB">
              <w:rPr>
                <w:webHidden/>
              </w:rPr>
              <w:fldChar w:fldCharType="end"/>
            </w:r>
          </w:hyperlink>
        </w:p>
        <w:p w14:paraId="701DC5F6" w14:textId="262EC677" w:rsidR="00B90ADB" w:rsidRDefault="00D45064">
          <w:pPr>
            <w:pStyle w:val="TDC2"/>
            <w:rPr>
              <w:rFonts w:asciiTheme="minorHAnsi" w:eastAsiaTheme="minorEastAsia" w:hAnsiTheme="minorHAnsi" w:cstheme="minorBidi"/>
              <w:color w:val="auto"/>
              <w:sz w:val="24"/>
            </w:rPr>
          </w:pPr>
          <w:hyperlink w:anchor="_Toc505426664" w:history="1">
            <w:r w:rsidR="00B90ADB" w:rsidRPr="00575B4E">
              <w:rPr>
                <w:rStyle w:val="Hipervnculo"/>
              </w:rPr>
              <w:t>4.2.1.3 Recuperación de contraseña de usuario</w:t>
            </w:r>
            <w:r w:rsidR="00B90ADB">
              <w:rPr>
                <w:webHidden/>
              </w:rPr>
              <w:tab/>
            </w:r>
            <w:r w:rsidR="00B90ADB">
              <w:rPr>
                <w:webHidden/>
              </w:rPr>
              <w:fldChar w:fldCharType="begin"/>
            </w:r>
            <w:r w:rsidR="00B90ADB">
              <w:rPr>
                <w:webHidden/>
              </w:rPr>
              <w:instrText xml:space="preserve"> PAGEREF _Toc505426664 \h </w:instrText>
            </w:r>
            <w:r w:rsidR="00B90ADB">
              <w:rPr>
                <w:webHidden/>
              </w:rPr>
            </w:r>
            <w:r w:rsidR="00B90ADB">
              <w:rPr>
                <w:webHidden/>
              </w:rPr>
              <w:fldChar w:fldCharType="separate"/>
            </w:r>
            <w:r w:rsidR="00B90ADB">
              <w:rPr>
                <w:webHidden/>
              </w:rPr>
              <w:t>78</w:t>
            </w:r>
            <w:r w:rsidR="00B90ADB">
              <w:rPr>
                <w:webHidden/>
              </w:rPr>
              <w:fldChar w:fldCharType="end"/>
            </w:r>
          </w:hyperlink>
        </w:p>
        <w:p w14:paraId="41406308" w14:textId="5CD9E8C0" w:rsidR="00B90ADB" w:rsidRDefault="00D45064">
          <w:pPr>
            <w:pStyle w:val="TDC2"/>
            <w:rPr>
              <w:rFonts w:asciiTheme="minorHAnsi" w:eastAsiaTheme="minorEastAsia" w:hAnsiTheme="minorHAnsi" w:cstheme="minorBidi"/>
              <w:color w:val="auto"/>
              <w:sz w:val="24"/>
            </w:rPr>
          </w:pPr>
          <w:hyperlink w:anchor="_Toc505426665" w:history="1">
            <w:r w:rsidR="00B90ADB" w:rsidRPr="00575B4E">
              <w:rPr>
                <w:rStyle w:val="Hipervnculo"/>
              </w:rPr>
              <w:t>4.2.2 Gestión de la información de usuario</w:t>
            </w:r>
            <w:r w:rsidR="00B90ADB">
              <w:rPr>
                <w:webHidden/>
              </w:rPr>
              <w:tab/>
            </w:r>
            <w:r w:rsidR="00B90ADB">
              <w:rPr>
                <w:webHidden/>
              </w:rPr>
              <w:fldChar w:fldCharType="begin"/>
            </w:r>
            <w:r w:rsidR="00B90ADB">
              <w:rPr>
                <w:webHidden/>
              </w:rPr>
              <w:instrText xml:space="preserve"> PAGEREF _Toc505426665 \h </w:instrText>
            </w:r>
            <w:r w:rsidR="00B90ADB">
              <w:rPr>
                <w:webHidden/>
              </w:rPr>
            </w:r>
            <w:r w:rsidR="00B90ADB">
              <w:rPr>
                <w:webHidden/>
              </w:rPr>
              <w:fldChar w:fldCharType="separate"/>
            </w:r>
            <w:r w:rsidR="00B90ADB">
              <w:rPr>
                <w:webHidden/>
              </w:rPr>
              <w:t>78</w:t>
            </w:r>
            <w:r w:rsidR="00B90ADB">
              <w:rPr>
                <w:webHidden/>
              </w:rPr>
              <w:fldChar w:fldCharType="end"/>
            </w:r>
          </w:hyperlink>
        </w:p>
        <w:p w14:paraId="5E23FCB3" w14:textId="0C2427D8" w:rsidR="00B90ADB" w:rsidRDefault="00D45064">
          <w:pPr>
            <w:pStyle w:val="TDC2"/>
            <w:rPr>
              <w:rFonts w:asciiTheme="minorHAnsi" w:eastAsiaTheme="minorEastAsia" w:hAnsiTheme="minorHAnsi" w:cstheme="minorBidi"/>
              <w:color w:val="auto"/>
              <w:sz w:val="24"/>
            </w:rPr>
          </w:pPr>
          <w:hyperlink w:anchor="_Toc505426666" w:history="1">
            <w:r w:rsidR="00B90ADB" w:rsidRPr="00575B4E">
              <w:rPr>
                <w:rStyle w:val="Hipervnculo"/>
              </w:rPr>
              <w:t>4.2.2.1 Modificar información básica de cuenta de usuario</w:t>
            </w:r>
            <w:r w:rsidR="00B90ADB">
              <w:rPr>
                <w:webHidden/>
              </w:rPr>
              <w:tab/>
            </w:r>
            <w:r w:rsidR="00B90ADB">
              <w:rPr>
                <w:webHidden/>
              </w:rPr>
              <w:fldChar w:fldCharType="begin"/>
            </w:r>
            <w:r w:rsidR="00B90ADB">
              <w:rPr>
                <w:webHidden/>
              </w:rPr>
              <w:instrText xml:space="preserve"> PAGEREF _Toc505426666 \h </w:instrText>
            </w:r>
            <w:r w:rsidR="00B90ADB">
              <w:rPr>
                <w:webHidden/>
              </w:rPr>
            </w:r>
            <w:r w:rsidR="00B90ADB">
              <w:rPr>
                <w:webHidden/>
              </w:rPr>
              <w:fldChar w:fldCharType="separate"/>
            </w:r>
            <w:r w:rsidR="00B90ADB">
              <w:rPr>
                <w:webHidden/>
              </w:rPr>
              <w:t>79</w:t>
            </w:r>
            <w:r w:rsidR="00B90ADB">
              <w:rPr>
                <w:webHidden/>
              </w:rPr>
              <w:fldChar w:fldCharType="end"/>
            </w:r>
          </w:hyperlink>
        </w:p>
        <w:p w14:paraId="25A25438" w14:textId="2DA7A7D8" w:rsidR="00B90ADB" w:rsidRDefault="00D45064">
          <w:pPr>
            <w:pStyle w:val="TDC2"/>
            <w:rPr>
              <w:rFonts w:asciiTheme="minorHAnsi" w:eastAsiaTheme="minorEastAsia" w:hAnsiTheme="minorHAnsi" w:cstheme="minorBidi"/>
              <w:color w:val="auto"/>
              <w:sz w:val="24"/>
            </w:rPr>
          </w:pPr>
          <w:hyperlink w:anchor="_Toc505426667" w:history="1">
            <w:r w:rsidR="00B90ADB" w:rsidRPr="00575B4E">
              <w:rPr>
                <w:rStyle w:val="Hipervnculo"/>
              </w:rPr>
              <w:t>4.2.2.2 Configurar perfil profesional de usuario</w:t>
            </w:r>
            <w:r w:rsidR="00B90ADB">
              <w:rPr>
                <w:webHidden/>
              </w:rPr>
              <w:tab/>
            </w:r>
            <w:r w:rsidR="00B90ADB">
              <w:rPr>
                <w:webHidden/>
              </w:rPr>
              <w:fldChar w:fldCharType="begin"/>
            </w:r>
            <w:r w:rsidR="00B90ADB">
              <w:rPr>
                <w:webHidden/>
              </w:rPr>
              <w:instrText xml:space="preserve"> PAGEREF _Toc505426667 \h </w:instrText>
            </w:r>
            <w:r w:rsidR="00B90ADB">
              <w:rPr>
                <w:webHidden/>
              </w:rPr>
            </w:r>
            <w:r w:rsidR="00B90ADB">
              <w:rPr>
                <w:webHidden/>
              </w:rPr>
              <w:fldChar w:fldCharType="separate"/>
            </w:r>
            <w:r w:rsidR="00B90ADB">
              <w:rPr>
                <w:webHidden/>
              </w:rPr>
              <w:t>80</w:t>
            </w:r>
            <w:r w:rsidR="00B90ADB">
              <w:rPr>
                <w:webHidden/>
              </w:rPr>
              <w:fldChar w:fldCharType="end"/>
            </w:r>
          </w:hyperlink>
        </w:p>
        <w:p w14:paraId="5F859F1D" w14:textId="49C78E09" w:rsidR="00B90ADB" w:rsidRDefault="00D45064">
          <w:pPr>
            <w:pStyle w:val="TDC2"/>
            <w:rPr>
              <w:rFonts w:asciiTheme="minorHAnsi" w:eastAsiaTheme="minorEastAsia" w:hAnsiTheme="minorHAnsi" w:cstheme="minorBidi"/>
              <w:color w:val="auto"/>
              <w:sz w:val="24"/>
            </w:rPr>
          </w:pPr>
          <w:hyperlink w:anchor="_Toc505426668" w:history="1">
            <w:r w:rsidR="00B90ADB" w:rsidRPr="00575B4E">
              <w:rPr>
                <w:rStyle w:val="Hipervnculo"/>
              </w:rPr>
              <w:t>4.2.2.3 Borrar cuenta de usuario</w:t>
            </w:r>
            <w:r w:rsidR="00B90ADB">
              <w:rPr>
                <w:webHidden/>
              </w:rPr>
              <w:tab/>
            </w:r>
            <w:r w:rsidR="00B90ADB">
              <w:rPr>
                <w:webHidden/>
              </w:rPr>
              <w:fldChar w:fldCharType="begin"/>
            </w:r>
            <w:r w:rsidR="00B90ADB">
              <w:rPr>
                <w:webHidden/>
              </w:rPr>
              <w:instrText xml:space="preserve"> PAGEREF _Toc505426668 \h </w:instrText>
            </w:r>
            <w:r w:rsidR="00B90ADB">
              <w:rPr>
                <w:webHidden/>
              </w:rPr>
            </w:r>
            <w:r w:rsidR="00B90ADB">
              <w:rPr>
                <w:webHidden/>
              </w:rPr>
              <w:fldChar w:fldCharType="separate"/>
            </w:r>
            <w:r w:rsidR="00B90ADB">
              <w:rPr>
                <w:webHidden/>
              </w:rPr>
              <w:t>80</w:t>
            </w:r>
            <w:r w:rsidR="00B90ADB">
              <w:rPr>
                <w:webHidden/>
              </w:rPr>
              <w:fldChar w:fldCharType="end"/>
            </w:r>
          </w:hyperlink>
        </w:p>
        <w:p w14:paraId="24361346" w14:textId="114BDBBA" w:rsidR="00B90ADB" w:rsidRDefault="00D45064">
          <w:pPr>
            <w:pStyle w:val="TDC2"/>
            <w:rPr>
              <w:rFonts w:asciiTheme="minorHAnsi" w:eastAsiaTheme="minorEastAsia" w:hAnsiTheme="minorHAnsi" w:cstheme="minorBidi"/>
              <w:color w:val="auto"/>
              <w:sz w:val="24"/>
            </w:rPr>
          </w:pPr>
          <w:hyperlink w:anchor="_Toc505426669" w:history="1">
            <w:r w:rsidR="00B90ADB" w:rsidRPr="00575B4E">
              <w:rPr>
                <w:rStyle w:val="Hipervnculo"/>
              </w:rPr>
              <w:t>4.2.3 Gestión de ofertas de prácticas</w:t>
            </w:r>
            <w:r w:rsidR="00B90ADB">
              <w:rPr>
                <w:webHidden/>
              </w:rPr>
              <w:tab/>
            </w:r>
            <w:r w:rsidR="00B90ADB">
              <w:rPr>
                <w:webHidden/>
              </w:rPr>
              <w:fldChar w:fldCharType="begin"/>
            </w:r>
            <w:r w:rsidR="00B90ADB">
              <w:rPr>
                <w:webHidden/>
              </w:rPr>
              <w:instrText xml:space="preserve"> PAGEREF _Toc505426669 \h </w:instrText>
            </w:r>
            <w:r w:rsidR="00B90ADB">
              <w:rPr>
                <w:webHidden/>
              </w:rPr>
            </w:r>
            <w:r w:rsidR="00B90ADB">
              <w:rPr>
                <w:webHidden/>
              </w:rPr>
              <w:fldChar w:fldCharType="separate"/>
            </w:r>
            <w:r w:rsidR="00B90ADB">
              <w:rPr>
                <w:webHidden/>
              </w:rPr>
              <w:t>81</w:t>
            </w:r>
            <w:r w:rsidR="00B90ADB">
              <w:rPr>
                <w:webHidden/>
              </w:rPr>
              <w:fldChar w:fldCharType="end"/>
            </w:r>
          </w:hyperlink>
        </w:p>
        <w:p w14:paraId="498E21F2" w14:textId="3BD392C7" w:rsidR="00B90ADB" w:rsidRDefault="00D45064">
          <w:pPr>
            <w:pStyle w:val="TDC2"/>
            <w:rPr>
              <w:rFonts w:asciiTheme="minorHAnsi" w:eastAsiaTheme="minorEastAsia" w:hAnsiTheme="minorHAnsi" w:cstheme="minorBidi"/>
              <w:color w:val="auto"/>
              <w:sz w:val="24"/>
            </w:rPr>
          </w:pPr>
          <w:hyperlink w:anchor="_Toc505426670" w:history="1">
            <w:r w:rsidR="00B90ADB" w:rsidRPr="00575B4E">
              <w:rPr>
                <w:rStyle w:val="Hipervnculo"/>
              </w:rPr>
              <w:t>4.2.3.1 Creación de ofertas de prácticas</w:t>
            </w:r>
            <w:r w:rsidR="00B90ADB">
              <w:rPr>
                <w:webHidden/>
              </w:rPr>
              <w:tab/>
            </w:r>
            <w:r w:rsidR="00B90ADB">
              <w:rPr>
                <w:webHidden/>
              </w:rPr>
              <w:fldChar w:fldCharType="begin"/>
            </w:r>
            <w:r w:rsidR="00B90ADB">
              <w:rPr>
                <w:webHidden/>
              </w:rPr>
              <w:instrText xml:space="preserve"> PAGEREF _Toc505426670 \h </w:instrText>
            </w:r>
            <w:r w:rsidR="00B90ADB">
              <w:rPr>
                <w:webHidden/>
              </w:rPr>
            </w:r>
            <w:r w:rsidR="00B90ADB">
              <w:rPr>
                <w:webHidden/>
              </w:rPr>
              <w:fldChar w:fldCharType="separate"/>
            </w:r>
            <w:r w:rsidR="00B90ADB">
              <w:rPr>
                <w:webHidden/>
              </w:rPr>
              <w:t>82</w:t>
            </w:r>
            <w:r w:rsidR="00B90ADB">
              <w:rPr>
                <w:webHidden/>
              </w:rPr>
              <w:fldChar w:fldCharType="end"/>
            </w:r>
          </w:hyperlink>
        </w:p>
        <w:p w14:paraId="6CB91F9F" w14:textId="299DCA22" w:rsidR="00B90ADB" w:rsidRDefault="00D45064">
          <w:pPr>
            <w:pStyle w:val="TDC2"/>
            <w:rPr>
              <w:rFonts w:asciiTheme="minorHAnsi" w:eastAsiaTheme="minorEastAsia" w:hAnsiTheme="minorHAnsi" w:cstheme="minorBidi"/>
              <w:color w:val="auto"/>
              <w:sz w:val="24"/>
            </w:rPr>
          </w:pPr>
          <w:hyperlink w:anchor="_Toc505426671" w:history="1">
            <w:r w:rsidR="00B90ADB" w:rsidRPr="00575B4E">
              <w:rPr>
                <w:rStyle w:val="Hipervnculo"/>
              </w:rPr>
              <w:t>4.2.3.2. Inscripción en ofertas de prácticas</w:t>
            </w:r>
            <w:r w:rsidR="00B90ADB">
              <w:rPr>
                <w:webHidden/>
              </w:rPr>
              <w:tab/>
            </w:r>
            <w:r w:rsidR="00B90ADB">
              <w:rPr>
                <w:webHidden/>
              </w:rPr>
              <w:fldChar w:fldCharType="begin"/>
            </w:r>
            <w:r w:rsidR="00B90ADB">
              <w:rPr>
                <w:webHidden/>
              </w:rPr>
              <w:instrText xml:space="preserve"> PAGEREF _Toc505426671 \h </w:instrText>
            </w:r>
            <w:r w:rsidR="00B90ADB">
              <w:rPr>
                <w:webHidden/>
              </w:rPr>
            </w:r>
            <w:r w:rsidR="00B90ADB">
              <w:rPr>
                <w:webHidden/>
              </w:rPr>
              <w:fldChar w:fldCharType="separate"/>
            </w:r>
            <w:r w:rsidR="00B90ADB">
              <w:rPr>
                <w:webHidden/>
              </w:rPr>
              <w:t>82</w:t>
            </w:r>
            <w:r w:rsidR="00B90ADB">
              <w:rPr>
                <w:webHidden/>
              </w:rPr>
              <w:fldChar w:fldCharType="end"/>
            </w:r>
          </w:hyperlink>
        </w:p>
        <w:p w14:paraId="14FF0762" w14:textId="7232E618" w:rsidR="00B90ADB" w:rsidRDefault="00D45064">
          <w:pPr>
            <w:pStyle w:val="TDC2"/>
            <w:rPr>
              <w:rFonts w:asciiTheme="minorHAnsi" w:eastAsiaTheme="minorEastAsia" w:hAnsiTheme="minorHAnsi" w:cstheme="minorBidi"/>
              <w:color w:val="auto"/>
              <w:sz w:val="24"/>
            </w:rPr>
          </w:pPr>
          <w:hyperlink w:anchor="_Toc505426672" w:history="1">
            <w:r w:rsidR="00B90ADB" w:rsidRPr="00575B4E">
              <w:rPr>
                <w:rStyle w:val="Hipervnculo"/>
              </w:rPr>
              <w:t>4.2.3.3 Proceso de selección – Rol de estudiante</w:t>
            </w:r>
            <w:r w:rsidR="00B90ADB">
              <w:rPr>
                <w:webHidden/>
              </w:rPr>
              <w:tab/>
            </w:r>
            <w:r w:rsidR="00B90ADB">
              <w:rPr>
                <w:webHidden/>
              </w:rPr>
              <w:fldChar w:fldCharType="begin"/>
            </w:r>
            <w:r w:rsidR="00B90ADB">
              <w:rPr>
                <w:webHidden/>
              </w:rPr>
              <w:instrText xml:space="preserve"> PAGEREF _Toc505426672 \h </w:instrText>
            </w:r>
            <w:r w:rsidR="00B90ADB">
              <w:rPr>
                <w:webHidden/>
              </w:rPr>
            </w:r>
            <w:r w:rsidR="00B90ADB">
              <w:rPr>
                <w:webHidden/>
              </w:rPr>
              <w:fldChar w:fldCharType="separate"/>
            </w:r>
            <w:r w:rsidR="00B90ADB">
              <w:rPr>
                <w:webHidden/>
              </w:rPr>
              <w:t>83</w:t>
            </w:r>
            <w:r w:rsidR="00B90ADB">
              <w:rPr>
                <w:webHidden/>
              </w:rPr>
              <w:fldChar w:fldCharType="end"/>
            </w:r>
          </w:hyperlink>
        </w:p>
        <w:p w14:paraId="16CAEE61" w14:textId="0EEA9627" w:rsidR="00B90ADB" w:rsidRDefault="00D45064">
          <w:pPr>
            <w:pStyle w:val="TDC2"/>
            <w:rPr>
              <w:rFonts w:asciiTheme="minorHAnsi" w:eastAsiaTheme="minorEastAsia" w:hAnsiTheme="minorHAnsi" w:cstheme="minorBidi"/>
              <w:color w:val="auto"/>
              <w:sz w:val="24"/>
            </w:rPr>
          </w:pPr>
          <w:hyperlink w:anchor="_Toc505426673" w:history="1">
            <w:r w:rsidR="00B90ADB" w:rsidRPr="00575B4E">
              <w:rPr>
                <w:rStyle w:val="Hipervnculo"/>
              </w:rPr>
              <w:t>4.2.3.4 Proceso de selección – Rol de empresa</w:t>
            </w:r>
            <w:r w:rsidR="00B90ADB">
              <w:rPr>
                <w:webHidden/>
              </w:rPr>
              <w:tab/>
            </w:r>
            <w:r w:rsidR="00B90ADB">
              <w:rPr>
                <w:webHidden/>
              </w:rPr>
              <w:fldChar w:fldCharType="begin"/>
            </w:r>
            <w:r w:rsidR="00B90ADB">
              <w:rPr>
                <w:webHidden/>
              </w:rPr>
              <w:instrText xml:space="preserve"> PAGEREF _Toc505426673 \h </w:instrText>
            </w:r>
            <w:r w:rsidR="00B90ADB">
              <w:rPr>
                <w:webHidden/>
              </w:rPr>
            </w:r>
            <w:r w:rsidR="00B90ADB">
              <w:rPr>
                <w:webHidden/>
              </w:rPr>
              <w:fldChar w:fldCharType="separate"/>
            </w:r>
            <w:r w:rsidR="00B90ADB">
              <w:rPr>
                <w:webHidden/>
              </w:rPr>
              <w:t>84</w:t>
            </w:r>
            <w:r w:rsidR="00B90ADB">
              <w:rPr>
                <w:webHidden/>
              </w:rPr>
              <w:fldChar w:fldCharType="end"/>
            </w:r>
          </w:hyperlink>
        </w:p>
        <w:p w14:paraId="0227C66D" w14:textId="6C4BC511" w:rsidR="00B90ADB" w:rsidRDefault="00D45064">
          <w:pPr>
            <w:pStyle w:val="TDC2"/>
            <w:rPr>
              <w:rFonts w:asciiTheme="minorHAnsi" w:eastAsiaTheme="minorEastAsia" w:hAnsiTheme="minorHAnsi" w:cstheme="minorBidi"/>
              <w:color w:val="auto"/>
              <w:sz w:val="24"/>
            </w:rPr>
          </w:pPr>
          <w:hyperlink w:anchor="_Toc505426674" w:history="1">
            <w:r w:rsidR="00B90ADB" w:rsidRPr="00575B4E">
              <w:rPr>
                <w:rStyle w:val="Hipervnculo"/>
              </w:rPr>
              <w:t>4.2.3.5 Búsqueda de estudiantes – Rol de empresa</w:t>
            </w:r>
            <w:r w:rsidR="00B90ADB">
              <w:rPr>
                <w:webHidden/>
              </w:rPr>
              <w:tab/>
            </w:r>
            <w:r w:rsidR="00B90ADB">
              <w:rPr>
                <w:webHidden/>
              </w:rPr>
              <w:fldChar w:fldCharType="begin"/>
            </w:r>
            <w:r w:rsidR="00B90ADB">
              <w:rPr>
                <w:webHidden/>
              </w:rPr>
              <w:instrText xml:space="preserve"> PAGEREF _Toc505426674 \h </w:instrText>
            </w:r>
            <w:r w:rsidR="00B90ADB">
              <w:rPr>
                <w:webHidden/>
              </w:rPr>
            </w:r>
            <w:r w:rsidR="00B90ADB">
              <w:rPr>
                <w:webHidden/>
              </w:rPr>
              <w:fldChar w:fldCharType="separate"/>
            </w:r>
            <w:r w:rsidR="00B90ADB">
              <w:rPr>
                <w:webHidden/>
              </w:rPr>
              <w:t>85</w:t>
            </w:r>
            <w:r w:rsidR="00B90ADB">
              <w:rPr>
                <w:webHidden/>
              </w:rPr>
              <w:fldChar w:fldCharType="end"/>
            </w:r>
          </w:hyperlink>
        </w:p>
        <w:p w14:paraId="4AF3E624" w14:textId="04C5BCC9" w:rsidR="00B90ADB" w:rsidRDefault="00D45064">
          <w:pPr>
            <w:pStyle w:val="TDC2"/>
            <w:rPr>
              <w:rFonts w:asciiTheme="minorHAnsi" w:eastAsiaTheme="minorEastAsia" w:hAnsiTheme="minorHAnsi" w:cstheme="minorBidi"/>
              <w:color w:val="auto"/>
              <w:sz w:val="24"/>
            </w:rPr>
          </w:pPr>
          <w:hyperlink w:anchor="_Toc505426675" w:history="1">
            <w:r w:rsidR="00B90ADB" w:rsidRPr="00575B4E">
              <w:rPr>
                <w:rStyle w:val="Hipervnculo"/>
              </w:rPr>
              <w:t>4.2.3.6 Búsqueda de empresas – Rol de estudiante</w:t>
            </w:r>
            <w:r w:rsidR="00B90ADB">
              <w:rPr>
                <w:webHidden/>
              </w:rPr>
              <w:tab/>
            </w:r>
            <w:r w:rsidR="00B90ADB">
              <w:rPr>
                <w:webHidden/>
              </w:rPr>
              <w:fldChar w:fldCharType="begin"/>
            </w:r>
            <w:r w:rsidR="00B90ADB">
              <w:rPr>
                <w:webHidden/>
              </w:rPr>
              <w:instrText xml:space="preserve"> PAGEREF _Toc505426675 \h </w:instrText>
            </w:r>
            <w:r w:rsidR="00B90ADB">
              <w:rPr>
                <w:webHidden/>
              </w:rPr>
            </w:r>
            <w:r w:rsidR="00B90ADB">
              <w:rPr>
                <w:webHidden/>
              </w:rPr>
              <w:fldChar w:fldCharType="separate"/>
            </w:r>
            <w:r w:rsidR="00B90ADB">
              <w:rPr>
                <w:webHidden/>
              </w:rPr>
              <w:t>85</w:t>
            </w:r>
            <w:r w:rsidR="00B90ADB">
              <w:rPr>
                <w:webHidden/>
              </w:rPr>
              <w:fldChar w:fldCharType="end"/>
            </w:r>
          </w:hyperlink>
        </w:p>
        <w:p w14:paraId="09D0C2CF" w14:textId="30C455DB" w:rsidR="00B90ADB" w:rsidRDefault="00D45064">
          <w:pPr>
            <w:pStyle w:val="TDC2"/>
            <w:rPr>
              <w:rFonts w:asciiTheme="minorHAnsi" w:eastAsiaTheme="minorEastAsia" w:hAnsiTheme="minorHAnsi" w:cstheme="minorBidi"/>
              <w:color w:val="auto"/>
              <w:sz w:val="24"/>
            </w:rPr>
          </w:pPr>
          <w:hyperlink w:anchor="_Toc505426676" w:history="1">
            <w:r w:rsidR="00B90ADB" w:rsidRPr="00575B4E">
              <w:rPr>
                <w:rStyle w:val="Hipervnculo"/>
              </w:rPr>
              <w:t>4.2.4 Comunicación entre usuarios</w:t>
            </w:r>
            <w:r w:rsidR="00B90ADB">
              <w:rPr>
                <w:webHidden/>
              </w:rPr>
              <w:tab/>
            </w:r>
            <w:r w:rsidR="00B90ADB">
              <w:rPr>
                <w:webHidden/>
              </w:rPr>
              <w:fldChar w:fldCharType="begin"/>
            </w:r>
            <w:r w:rsidR="00B90ADB">
              <w:rPr>
                <w:webHidden/>
              </w:rPr>
              <w:instrText xml:space="preserve"> PAGEREF _Toc505426676 \h </w:instrText>
            </w:r>
            <w:r w:rsidR="00B90ADB">
              <w:rPr>
                <w:webHidden/>
              </w:rPr>
            </w:r>
            <w:r w:rsidR="00B90ADB">
              <w:rPr>
                <w:webHidden/>
              </w:rPr>
              <w:fldChar w:fldCharType="separate"/>
            </w:r>
            <w:r w:rsidR="00B90ADB">
              <w:rPr>
                <w:webHidden/>
              </w:rPr>
              <w:t>86</w:t>
            </w:r>
            <w:r w:rsidR="00B90ADB">
              <w:rPr>
                <w:webHidden/>
              </w:rPr>
              <w:fldChar w:fldCharType="end"/>
            </w:r>
          </w:hyperlink>
        </w:p>
        <w:p w14:paraId="28CE2D82" w14:textId="191A546B" w:rsidR="00B90ADB" w:rsidRDefault="00D45064">
          <w:pPr>
            <w:pStyle w:val="TDC2"/>
            <w:rPr>
              <w:rFonts w:asciiTheme="minorHAnsi" w:eastAsiaTheme="minorEastAsia" w:hAnsiTheme="minorHAnsi" w:cstheme="minorBidi"/>
              <w:color w:val="auto"/>
              <w:sz w:val="24"/>
            </w:rPr>
          </w:pPr>
          <w:hyperlink w:anchor="_Toc505426677" w:history="1">
            <w:r w:rsidR="00B90ADB" w:rsidRPr="00575B4E">
              <w:rPr>
                <w:rStyle w:val="Hipervnculo"/>
              </w:rPr>
              <w:t>4.2.4.1 Envío de mensajes entre estudiantes y empresas</w:t>
            </w:r>
            <w:r w:rsidR="00B90ADB">
              <w:rPr>
                <w:webHidden/>
              </w:rPr>
              <w:tab/>
            </w:r>
            <w:r w:rsidR="00B90ADB">
              <w:rPr>
                <w:webHidden/>
              </w:rPr>
              <w:fldChar w:fldCharType="begin"/>
            </w:r>
            <w:r w:rsidR="00B90ADB">
              <w:rPr>
                <w:webHidden/>
              </w:rPr>
              <w:instrText xml:space="preserve"> PAGEREF _Toc505426677 \h </w:instrText>
            </w:r>
            <w:r w:rsidR="00B90ADB">
              <w:rPr>
                <w:webHidden/>
              </w:rPr>
            </w:r>
            <w:r w:rsidR="00B90ADB">
              <w:rPr>
                <w:webHidden/>
              </w:rPr>
              <w:fldChar w:fldCharType="separate"/>
            </w:r>
            <w:r w:rsidR="00B90ADB">
              <w:rPr>
                <w:webHidden/>
              </w:rPr>
              <w:t>86</w:t>
            </w:r>
            <w:r w:rsidR="00B90ADB">
              <w:rPr>
                <w:webHidden/>
              </w:rPr>
              <w:fldChar w:fldCharType="end"/>
            </w:r>
          </w:hyperlink>
        </w:p>
        <w:p w14:paraId="08B49172" w14:textId="5ABBBACC" w:rsidR="00B90ADB" w:rsidRDefault="00D45064">
          <w:pPr>
            <w:pStyle w:val="TDC2"/>
            <w:rPr>
              <w:rFonts w:asciiTheme="minorHAnsi" w:eastAsiaTheme="minorEastAsia" w:hAnsiTheme="minorHAnsi" w:cstheme="minorBidi"/>
              <w:color w:val="auto"/>
              <w:sz w:val="24"/>
            </w:rPr>
          </w:pPr>
          <w:hyperlink w:anchor="_Toc505426678" w:history="1">
            <w:r w:rsidR="00B90ADB" w:rsidRPr="00575B4E">
              <w:rPr>
                <w:rStyle w:val="Hipervnculo"/>
              </w:rPr>
              <w:t>4.2.4.2 Gestión de mensajes</w:t>
            </w:r>
            <w:r w:rsidR="00B90ADB">
              <w:rPr>
                <w:webHidden/>
              </w:rPr>
              <w:tab/>
            </w:r>
            <w:r w:rsidR="00B90ADB">
              <w:rPr>
                <w:webHidden/>
              </w:rPr>
              <w:fldChar w:fldCharType="begin"/>
            </w:r>
            <w:r w:rsidR="00B90ADB">
              <w:rPr>
                <w:webHidden/>
              </w:rPr>
              <w:instrText xml:space="preserve"> PAGEREF _Toc505426678 \h </w:instrText>
            </w:r>
            <w:r w:rsidR="00B90ADB">
              <w:rPr>
                <w:webHidden/>
              </w:rPr>
            </w:r>
            <w:r w:rsidR="00B90ADB">
              <w:rPr>
                <w:webHidden/>
              </w:rPr>
              <w:fldChar w:fldCharType="separate"/>
            </w:r>
            <w:r w:rsidR="00B90ADB">
              <w:rPr>
                <w:webHidden/>
              </w:rPr>
              <w:t>86</w:t>
            </w:r>
            <w:r w:rsidR="00B90ADB">
              <w:rPr>
                <w:webHidden/>
              </w:rPr>
              <w:fldChar w:fldCharType="end"/>
            </w:r>
          </w:hyperlink>
        </w:p>
        <w:p w14:paraId="123C8541" w14:textId="27B45ADF" w:rsidR="00B90ADB" w:rsidRDefault="00D45064">
          <w:pPr>
            <w:pStyle w:val="TDC2"/>
            <w:rPr>
              <w:rFonts w:asciiTheme="minorHAnsi" w:eastAsiaTheme="minorEastAsia" w:hAnsiTheme="minorHAnsi" w:cstheme="minorBidi"/>
              <w:color w:val="auto"/>
              <w:sz w:val="24"/>
            </w:rPr>
          </w:pPr>
          <w:hyperlink w:anchor="_Toc505426679" w:history="1">
            <w:r w:rsidR="00B90ADB" w:rsidRPr="00575B4E">
              <w:rPr>
                <w:rStyle w:val="Hipervnculo"/>
              </w:rPr>
              <w:t>4.3 Requisitos no funcionales</w:t>
            </w:r>
            <w:r w:rsidR="00B90ADB">
              <w:rPr>
                <w:webHidden/>
              </w:rPr>
              <w:tab/>
            </w:r>
            <w:r w:rsidR="00B90ADB">
              <w:rPr>
                <w:webHidden/>
              </w:rPr>
              <w:fldChar w:fldCharType="begin"/>
            </w:r>
            <w:r w:rsidR="00B90ADB">
              <w:rPr>
                <w:webHidden/>
              </w:rPr>
              <w:instrText xml:space="preserve"> PAGEREF _Toc505426679 \h </w:instrText>
            </w:r>
            <w:r w:rsidR="00B90ADB">
              <w:rPr>
                <w:webHidden/>
              </w:rPr>
            </w:r>
            <w:r w:rsidR="00B90ADB">
              <w:rPr>
                <w:webHidden/>
              </w:rPr>
              <w:fldChar w:fldCharType="separate"/>
            </w:r>
            <w:r w:rsidR="00B90ADB">
              <w:rPr>
                <w:webHidden/>
              </w:rPr>
              <w:t>87</w:t>
            </w:r>
            <w:r w:rsidR="00B90ADB">
              <w:rPr>
                <w:webHidden/>
              </w:rPr>
              <w:fldChar w:fldCharType="end"/>
            </w:r>
          </w:hyperlink>
        </w:p>
        <w:p w14:paraId="36D0C2FD" w14:textId="7722A8D7" w:rsidR="00B90ADB" w:rsidRDefault="00D45064">
          <w:pPr>
            <w:pStyle w:val="TDC2"/>
            <w:rPr>
              <w:rFonts w:asciiTheme="minorHAnsi" w:eastAsiaTheme="minorEastAsia" w:hAnsiTheme="minorHAnsi" w:cstheme="minorBidi"/>
              <w:color w:val="auto"/>
              <w:sz w:val="24"/>
            </w:rPr>
          </w:pPr>
          <w:hyperlink w:anchor="_Toc505426680" w:history="1">
            <w:r w:rsidR="00B90ADB" w:rsidRPr="00575B4E">
              <w:rPr>
                <w:rStyle w:val="Hipervnculo"/>
              </w:rPr>
              <w:t>4.4 MODELO DE DATOS</w:t>
            </w:r>
            <w:r w:rsidR="00B90ADB">
              <w:rPr>
                <w:webHidden/>
              </w:rPr>
              <w:tab/>
            </w:r>
            <w:r w:rsidR="00B90ADB">
              <w:rPr>
                <w:webHidden/>
              </w:rPr>
              <w:fldChar w:fldCharType="begin"/>
            </w:r>
            <w:r w:rsidR="00B90ADB">
              <w:rPr>
                <w:webHidden/>
              </w:rPr>
              <w:instrText xml:space="preserve"> PAGEREF _Toc505426680 \h </w:instrText>
            </w:r>
            <w:r w:rsidR="00B90ADB">
              <w:rPr>
                <w:webHidden/>
              </w:rPr>
            </w:r>
            <w:r w:rsidR="00B90ADB">
              <w:rPr>
                <w:webHidden/>
              </w:rPr>
              <w:fldChar w:fldCharType="separate"/>
            </w:r>
            <w:r w:rsidR="00B90ADB">
              <w:rPr>
                <w:webHidden/>
              </w:rPr>
              <w:t>88</w:t>
            </w:r>
            <w:r w:rsidR="00B90ADB">
              <w:rPr>
                <w:webHidden/>
              </w:rPr>
              <w:fldChar w:fldCharType="end"/>
            </w:r>
          </w:hyperlink>
        </w:p>
        <w:p w14:paraId="01D53C7B" w14:textId="2BC263D8" w:rsidR="00B90ADB" w:rsidRDefault="00D45064">
          <w:pPr>
            <w:pStyle w:val="TDC2"/>
            <w:rPr>
              <w:rFonts w:asciiTheme="minorHAnsi" w:eastAsiaTheme="minorEastAsia" w:hAnsiTheme="minorHAnsi" w:cstheme="minorBidi"/>
              <w:color w:val="auto"/>
              <w:sz w:val="24"/>
            </w:rPr>
          </w:pPr>
          <w:hyperlink w:anchor="_Toc505426681" w:history="1">
            <w:r w:rsidR="00B90ADB" w:rsidRPr="00575B4E">
              <w:rPr>
                <w:rStyle w:val="Hipervnculo"/>
                <w:iCs/>
              </w:rPr>
              <w:t>4.4.1 DESCRIPCIÓN DE LOS MODELOS</w:t>
            </w:r>
            <w:r w:rsidR="00B90ADB">
              <w:rPr>
                <w:webHidden/>
              </w:rPr>
              <w:tab/>
            </w:r>
            <w:r w:rsidR="00B90ADB">
              <w:rPr>
                <w:webHidden/>
              </w:rPr>
              <w:fldChar w:fldCharType="begin"/>
            </w:r>
            <w:r w:rsidR="00B90ADB">
              <w:rPr>
                <w:webHidden/>
              </w:rPr>
              <w:instrText xml:space="preserve"> PAGEREF _Toc505426681 \h </w:instrText>
            </w:r>
            <w:r w:rsidR="00B90ADB">
              <w:rPr>
                <w:webHidden/>
              </w:rPr>
            </w:r>
            <w:r w:rsidR="00B90ADB">
              <w:rPr>
                <w:webHidden/>
              </w:rPr>
              <w:fldChar w:fldCharType="separate"/>
            </w:r>
            <w:r w:rsidR="00B90ADB">
              <w:rPr>
                <w:webHidden/>
              </w:rPr>
              <w:t>88</w:t>
            </w:r>
            <w:r w:rsidR="00B90ADB">
              <w:rPr>
                <w:webHidden/>
              </w:rPr>
              <w:fldChar w:fldCharType="end"/>
            </w:r>
          </w:hyperlink>
        </w:p>
        <w:p w14:paraId="6C7DE29E" w14:textId="7FD948C5" w:rsidR="00B90ADB" w:rsidRDefault="00D45064">
          <w:pPr>
            <w:pStyle w:val="TDC2"/>
            <w:rPr>
              <w:rFonts w:asciiTheme="minorHAnsi" w:eastAsiaTheme="minorEastAsia" w:hAnsiTheme="minorHAnsi" w:cstheme="minorBidi"/>
              <w:color w:val="auto"/>
              <w:sz w:val="24"/>
            </w:rPr>
          </w:pPr>
          <w:hyperlink w:anchor="_Toc505426682" w:history="1">
            <w:r w:rsidR="00B90ADB" w:rsidRPr="00575B4E">
              <w:rPr>
                <w:rStyle w:val="Hipervnculo"/>
                <w:iCs/>
              </w:rPr>
              <w:t>4.4.1.1 Subsistema de sesión</w:t>
            </w:r>
            <w:r w:rsidR="00B90ADB">
              <w:rPr>
                <w:webHidden/>
              </w:rPr>
              <w:tab/>
            </w:r>
            <w:r w:rsidR="00B90ADB">
              <w:rPr>
                <w:webHidden/>
              </w:rPr>
              <w:fldChar w:fldCharType="begin"/>
            </w:r>
            <w:r w:rsidR="00B90ADB">
              <w:rPr>
                <w:webHidden/>
              </w:rPr>
              <w:instrText xml:space="preserve"> PAGEREF _Toc505426682 \h </w:instrText>
            </w:r>
            <w:r w:rsidR="00B90ADB">
              <w:rPr>
                <w:webHidden/>
              </w:rPr>
            </w:r>
            <w:r w:rsidR="00B90ADB">
              <w:rPr>
                <w:webHidden/>
              </w:rPr>
              <w:fldChar w:fldCharType="separate"/>
            </w:r>
            <w:r w:rsidR="00B90ADB">
              <w:rPr>
                <w:webHidden/>
              </w:rPr>
              <w:t>88</w:t>
            </w:r>
            <w:r w:rsidR="00B90ADB">
              <w:rPr>
                <w:webHidden/>
              </w:rPr>
              <w:fldChar w:fldCharType="end"/>
            </w:r>
          </w:hyperlink>
        </w:p>
        <w:p w14:paraId="346BC07C" w14:textId="19073116" w:rsidR="00B90ADB" w:rsidRDefault="00D45064">
          <w:pPr>
            <w:pStyle w:val="TDC2"/>
            <w:rPr>
              <w:rFonts w:asciiTheme="minorHAnsi" w:eastAsiaTheme="minorEastAsia" w:hAnsiTheme="minorHAnsi" w:cstheme="minorBidi"/>
              <w:color w:val="auto"/>
              <w:sz w:val="24"/>
            </w:rPr>
          </w:pPr>
          <w:hyperlink w:anchor="_Toc505426683" w:history="1">
            <w:r w:rsidR="00B90ADB" w:rsidRPr="00575B4E">
              <w:rPr>
                <w:rStyle w:val="Hipervnculo"/>
                <w:iCs/>
              </w:rPr>
              <w:t>4.4.1.2 Subsistema de gestión de usuarios</w:t>
            </w:r>
            <w:r w:rsidR="00B90ADB">
              <w:rPr>
                <w:webHidden/>
              </w:rPr>
              <w:tab/>
            </w:r>
            <w:r w:rsidR="00B90ADB">
              <w:rPr>
                <w:webHidden/>
              </w:rPr>
              <w:fldChar w:fldCharType="begin"/>
            </w:r>
            <w:r w:rsidR="00B90ADB">
              <w:rPr>
                <w:webHidden/>
              </w:rPr>
              <w:instrText xml:space="preserve"> PAGEREF _Toc505426683 \h </w:instrText>
            </w:r>
            <w:r w:rsidR="00B90ADB">
              <w:rPr>
                <w:webHidden/>
              </w:rPr>
            </w:r>
            <w:r w:rsidR="00B90ADB">
              <w:rPr>
                <w:webHidden/>
              </w:rPr>
              <w:fldChar w:fldCharType="separate"/>
            </w:r>
            <w:r w:rsidR="00B90ADB">
              <w:rPr>
                <w:webHidden/>
              </w:rPr>
              <w:t>89</w:t>
            </w:r>
            <w:r w:rsidR="00B90ADB">
              <w:rPr>
                <w:webHidden/>
              </w:rPr>
              <w:fldChar w:fldCharType="end"/>
            </w:r>
          </w:hyperlink>
        </w:p>
        <w:p w14:paraId="24C433FC" w14:textId="16A922F5" w:rsidR="00B90ADB" w:rsidRDefault="00D45064">
          <w:pPr>
            <w:pStyle w:val="TDC2"/>
            <w:rPr>
              <w:rFonts w:asciiTheme="minorHAnsi" w:eastAsiaTheme="minorEastAsia" w:hAnsiTheme="minorHAnsi" w:cstheme="minorBidi"/>
              <w:color w:val="auto"/>
              <w:sz w:val="24"/>
            </w:rPr>
          </w:pPr>
          <w:hyperlink w:anchor="_Toc505426684" w:history="1">
            <w:r w:rsidR="00B90ADB" w:rsidRPr="00575B4E">
              <w:rPr>
                <w:rStyle w:val="Hipervnculo"/>
                <w:iCs/>
              </w:rPr>
              <w:t>4.4.1.3 Subsistema de gestión de información de usuario</w:t>
            </w:r>
            <w:r w:rsidR="00B90ADB">
              <w:rPr>
                <w:webHidden/>
              </w:rPr>
              <w:tab/>
            </w:r>
            <w:r w:rsidR="00B90ADB">
              <w:rPr>
                <w:webHidden/>
              </w:rPr>
              <w:fldChar w:fldCharType="begin"/>
            </w:r>
            <w:r w:rsidR="00B90ADB">
              <w:rPr>
                <w:webHidden/>
              </w:rPr>
              <w:instrText xml:space="preserve"> PAGEREF _Toc505426684 \h </w:instrText>
            </w:r>
            <w:r w:rsidR="00B90ADB">
              <w:rPr>
                <w:webHidden/>
              </w:rPr>
            </w:r>
            <w:r w:rsidR="00B90ADB">
              <w:rPr>
                <w:webHidden/>
              </w:rPr>
              <w:fldChar w:fldCharType="separate"/>
            </w:r>
            <w:r w:rsidR="00B90ADB">
              <w:rPr>
                <w:webHidden/>
              </w:rPr>
              <w:t>90</w:t>
            </w:r>
            <w:r w:rsidR="00B90ADB">
              <w:rPr>
                <w:webHidden/>
              </w:rPr>
              <w:fldChar w:fldCharType="end"/>
            </w:r>
          </w:hyperlink>
        </w:p>
        <w:p w14:paraId="160B0358" w14:textId="154B7E58" w:rsidR="00B90ADB" w:rsidRDefault="00D45064">
          <w:pPr>
            <w:pStyle w:val="TDC2"/>
            <w:rPr>
              <w:rFonts w:asciiTheme="minorHAnsi" w:eastAsiaTheme="minorEastAsia" w:hAnsiTheme="minorHAnsi" w:cstheme="minorBidi"/>
              <w:color w:val="auto"/>
              <w:sz w:val="24"/>
            </w:rPr>
          </w:pPr>
          <w:hyperlink w:anchor="_Toc505426685" w:history="1">
            <w:r w:rsidR="00B90ADB" w:rsidRPr="00575B4E">
              <w:rPr>
                <w:rStyle w:val="Hipervnculo"/>
                <w:iCs/>
              </w:rPr>
              <w:t>4.4.1.4 Subsistema de gestión de ofertas de prácticas</w:t>
            </w:r>
            <w:r w:rsidR="00B90ADB">
              <w:rPr>
                <w:webHidden/>
              </w:rPr>
              <w:tab/>
            </w:r>
            <w:r w:rsidR="00B90ADB">
              <w:rPr>
                <w:webHidden/>
              </w:rPr>
              <w:fldChar w:fldCharType="begin"/>
            </w:r>
            <w:r w:rsidR="00B90ADB">
              <w:rPr>
                <w:webHidden/>
              </w:rPr>
              <w:instrText xml:space="preserve"> PAGEREF _Toc505426685 \h </w:instrText>
            </w:r>
            <w:r w:rsidR="00B90ADB">
              <w:rPr>
                <w:webHidden/>
              </w:rPr>
            </w:r>
            <w:r w:rsidR="00B90ADB">
              <w:rPr>
                <w:webHidden/>
              </w:rPr>
              <w:fldChar w:fldCharType="separate"/>
            </w:r>
            <w:r w:rsidR="00B90ADB">
              <w:rPr>
                <w:webHidden/>
              </w:rPr>
              <w:t>92</w:t>
            </w:r>
            <w:r w:rsidR="00B90ADB">
              <w:rPr>
                <w:webHidden/>
              </w:rPr>
              <w:fldChar w:fldCharType="end"/>
            </w:r>
          </w:hyperlink>
        </w:p>
        <w:p w14:paraId="3F8C14AB" w14:textId="0E4EB3E0" w:rsidR="00B90ADB" w:rsidRDefault="00D45064">
          <w:pPr>
            <w:pStyle w:val="TDC2"/>
            <w:rPr>
              <w:rFonts w:asciiTheme="minorHAnsi" w:eastAsiaTheme="minorEastAsia" w:hAnsiTheme="minorHAnsi" w:cstheme="minorBidi"/>
              <w:color w:val="auto"/>
              <w:sz w:val="24"/>
            </w:rPr>
          </w:pPr>
          <w:hyperlink w:anchor="_Toc505426686" w:history="1">
            <w:r w:rsidR="00B90ADB" w:rsidRPr="00575B4E">
              <w:rPr>
                <w:rStyle w:val="Hipervnculo"/>
                <w:iCs/>
              </w:rPr>
              <w:t>4.4.1.5 Subsistema de gestión de mensajes</w:t>
            </w:r>
            <w:r w:rsidR="00B90ADB">
              <w:rPr>
                <w:webHidden/>
              </w:rPr>
              <w:tab/>
            </w:r>
            <w:r w:rsidR="00B90ADB">
              <w:rPr>
                <w:webHidden/>
              </w:rPr>
              <w:fldChar w:fldCharType="begin"/>
            </w:r>
            <w:r w:rsidR="00B90ADB">
              <w:rPr>
                <w:webHidden/>
              </w:rPr>
              <w:instrText xml:space="preserve"> PAGEREF _Toc505426686 \h </w:instrText>
            </w:r>
            <w:r w:rsidR="00B90ADB">
              <w:rPr>
                <w:webHidden/>
              </w:rPr>
            </w:r>
            <w:r w:rsidR="00B90ADB">
              <w:rPr>
                <w:webHidden/>
              </w:rPr>
              <w:fldChar w:fldCharType="separate"/>
            </w:r>
            <w:r w:rsidR="00B90ADB">
              <w:rPr>
                <w:webHidden/>
              </w:rPr>
              <w:t>93</w:t>
            </w:r>
            <w:r w:rsidR="00B90ADB">
              <w:rPr>
                <w:webHidden/>
              </w:rPr>
              <w:fldChar w:fldCharType="end"/>
            </w:r>
          </w:hyperlink>
        </w:p>
        <w:p w14:paraId="7C01CBD2" w14:textId="6A773ED9" w:rsidR="00B90ADB" w:rsidRDefault="00D45064">
          <w:pPr>
            <w:pStyle w:val="TDC1"/>
            <w:rPr>
              <w:rFonts w:asciiTheme="minorHAnsi" w:eastAsiaTheme="minorEastAsia" w:hAnsiTheme="minorHAnsi" w:cstheme="minorBidi"/>
              <w:noProof/>
              <w:sz w:val="24"/>
            </w:rPr>
          </w:pPr>
          <w:hyperlink w:anchor="_Toc505426687" w:history="1">
            <w:r w:rsidR="00B90ADB" w:rsidRPr="00575B4E">
              <w:rPr>
                <w:rStyle w:val="Hipervnculo"/>
                <w:noProof/>
              </w:rPr>
              <w:t>DOCUMENTO 5: DISEÑO DEL SISTEMA</w:t>
            </w:r>
            <w:r w:rsidR="00B90ADB">
              <w:rPr>
                <w:noProof/>
                <w:webHidden/>
              </w:rPr>
              <w:tab/>
            </w:r>
            <w:r w:rsidR="00B90ADB">
              <w:rPr>
                <w:noProof/>
                <w:webHidden/>
              </w:rPr>
              <w:fldChar w:fldCharType="begin"/>
            </w:r>
            <w:r w:rsidR="00B90ADB">
              <w:rPr>
                <w:noProof/>
                <w:webHidden/>
              </w:rPr>
              <w:instrText xml:space="preserve"> PAGEREF _Toc505426687 \h </w:instrText>
            </w:r>
            <w:r w:rsidR="00B90ADB">
              <w:rPr>
                <w:noProof/>
                <w:webHidden/>
              </w:rPr>
            </w:r>
            <w:r w:rsidR="00B90ADB">
              <w:rPr>
                <w:noProof/>
                <w:webHidden/>
              </w:rPr>
              <w:fldChar w:fldCharType="separate"/>
            </w:r>
            <w:r w:rsidR="00B90ADB">
              <w:rPr>
                <w:noProof/>
                <w:webHidden/>
              </w:rPr>
              <w:t>96</w:t>
            </w:r>
            <w:r w:rsidR="00B90ADB">
              <w:rPr>
                <w:noProof/>
                <w:webHidden/>
              </w:rPr>
              <w:fldChar w:fldCharType="end"/>
            </w:r>
          </w:hyperlink>
        </w:p>
        <w:p w14:paraId="6BF5201D" w14:textId="7739FFF4" w:rsidR="00B90ADB" w:rsidRDefault="00D45064">
          <w:pPr>
            <w:pStyle w:val="TDC1"/>
            <w:rPr>
              <w:rFonts w:asciiTheme="minorHAnsi" w:eastAsiaTheme="minorEastAsia" w:hAnsiTheme="minorHAnsi" w:cstheme="minorBidi"/>
              <w:noProof/>
              <w:sz w:val="24"/>
            </w:rPr>
          </w:pPr>
          <w:hyperlink w:anchor="_Toc505426688"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_Toc505426688 \h </w:instrText>
            </w:r>
            <w:r w:rsidR="00B90ADB">
              <w:rPr>
                <w:noProof/>
                <w:webHidden/>
              </w:rPr>
            </w:r>
            <w:r w:rsidR="00B90ADB">
              <w:rPr>
                <w:noProof/>
                <w:webHidden/>
              </w:rPr>
              <w:fldChar w:fldCharType="separate"/>
            </w:r>
            <w:r w:rsidR="00B90ADB">
              <w:rPr>
                <w:noProof/>
                <w:webHidden/>
              </w:rPr>
              <w:t>98</w:t>
            </w:r>
            <w:r w:rsidR="00B90ADB">
              <w:rPr>
                <w:noProof/>
                <w:webHidden/>
              </w:rPr>
              <w:fldChar w:fldCharType="end"/>
            </w:r>
          </w:hyperlink>
        </w:p>
        <w:p w14:paraId="35DDD6DF" w14:textId="16F55A91" w:rsidR="00B90ADB" w:rsidRDefault="00D45064">
          <w:pPr>
            <w:pStyle w:val="TDC2"/>
            <w:rPr>
              <w:rFonts w:asciiTheme="minorHAnsi" w:eastAsiaTheme="minorEastAsia" w:hAnsiTheme="minorHAnsi" w:cstheme="minorBidi"/>
              <w:color w:val="auto"/>
              <w:sz w:val="24"/>
            </w:rPr>
          </w:pPr>
          <w:hyperlink w:anchor="_Toc505426689" w:history="1">
            <w:r w:rsidR="00B90ADB" w:rsidRPr="00575B4E">
              <w:rPr>
                <w:rStyle w:val="Hipervnculo"/>
              </w:rPr>
              <w:t>5.1 Introducción</w:t>
            </w:r>
            <w:r w:rsidR="00B90ADB">
              <w:rPr>
                <w:webHidden/>
              </w:rPr>
              <w:tab/>
            </w:r>
            <w:r w:rsidR="00B90ADB">
              <w:rPr>
                <w:webHidden/>
              </w:rPr>
              <w:fldChar w:fldCharType="begin"/>
            </w:r>
            <w:r w:rsidR="00B90ADB">
              <w:rPr>
                <w:webHidden/>
              </w:rPr>
              <w:instrText xml:space="preserve"> PAGEREF _Toc505426689 \h </w:instrText>
            </w:r>
            <w:r w:rsidR="00B90ADB">
              <w:rPr>
                <w:webHidden/>
              </w:rPr>
            </w:r>
            <w:r w:rsidR="00B90ADB">
              <w:rPr>
                <w:webHidden/>
              </w:rPr>
              <w:fldChar w:fldCharType="separate"/>
            </w:r>
            <w:r w:rsidR="00B90ADB">
              <w:rPr>
                <w:webHidden/>
              </w:rPr>
              <w:t>100</w:t>
            </w:r>
            <w:r w:rsidR="00B90ADB">
              <w:rPr>
                <w:webHidden/>
              </w:rPr>
              <w:fldChar w:fldCharType="end"/>
            </w:r>
          </w:hyperlink>
        </w:p>
        <w:p w14:paraId="1A88F6DD" w14:textId="467FE64C" w:rsidR="00B90ADB" w:rsidRDefault="00D45064">
          <w:pPr>
            <w:pStyle w:val="TDC1"/>
            <w:rPr>
              <w:rFonts w:asciiTheme="minorHAnsi" w:eastAsiaTheme="minorEastAsia" w:hAnsiTheme="minorHAnsi" w:cstheme="minorBidi"/>
              <w:noProof/>
              <w:sz w:val="24"/>
            </w:rPr>
          </w:pPr>
          <w:hyperlink w:anchor="_Toc505426690" w:history="1">
            <w:r w:rsidR="00B90ADB" w:rsidRPr="00575B4E">
              <w:rPr>
                <w:rStyle w:val="Hipervnculo"/>
                <w:noProof/>
              </w:rPr>
              <w:t>5.2 Diagrama de paquetes</w:t>
            </w:r>
            <w:r w:rsidR="00B90ADB">
              <w:rPr>
                <w:noProof/>
                <w:webHidden/>
              </w:rPr>
              <w:tab/>
            </w:r>
            <w:r w:rsidR="00B90ADB">
              <w:rPr>
                <w:noProof/>
                <w:webHidden/>
              </w:rPr>
              <w:fldChar w:fldCharType="begin"/>
            </w:r>
            <w:r w:rsidR="00B90ADB">
              <w:rPr>
                <w:noProof/>
                <w:webHidden/>
              </w:rPr>
              <w:instrText xml:space="preserve"> PAGEREF _Toc505426690 \h </w:instrText>
            </w:r>
            <w:r w:rsidR="00B90ADB">
              <w:rPr>
                <w:noProof/>
                <w:webHidden/>
              </w:rPr>
            </w:r>
            <w:r w:rsidR="00B90ADB">
              <w:rPr>
                <w:noProof/>
                <w:webHidden/>
              </w:rPr>
              <w:fldChar w:fldCharType="separate"/>
            </w:r>
            <w:r w:rsidR="00B90ADB">
              <w:rPr>
                <w:noProof/>
                <w:webHidden/>
              </w:rPr>
              <w:t>100</w:t>
            </w:r>
            <w:r w:rsidR="00B90ADB">
              <w:rPr>
                <w:noProof/>
                <w:webHidden/>
              </w:rPr>
              <w:fldChar w:fldCharType="end"/>
            </w:r>
          </w:hyperlink>
        </w:p>
        <w:p w14:paraId="13734B90" w14:textId="40AA22CF" w:rsidR="00B90ADB" w:rsidRDefault="00D45064">
          <w:pPr>
            <w:pStyle w:val="TDC2"/>
            <w:rPr>
              <w:rFonts w:asciiTheme="minorHAnsi" w:eastAsiaTheme="minorEastAsia" w:hAnsiTheme="minorHAnsi" w:cstheme="minorBidi"/>
              <w:color w:val="auto"/>
              <w:sz w:val="24"/>
            </w:rPr>
          </w:pPr>
          <w:hyperlink w:anchor="_Toc505426691" w:history="1">
            <w:r w:rsidR="00B90ADB" w:rsidRPr="00575B4E">
              <w:rPr>
                <w:rStyle w:val="Hipervnculo"/>
              </w:rPr>
              <w:t>5.2.1 User</w:t>
            </w:r>
            <w:r w:rsidR="00B90ADB">
              <w:rPr>
                <w:webHidden/>
              </w:rPr>
              <w:tab/>
            </w:r>
            <w:r w:rsidR="00B90ADB">
              <w:rPr>
                <w:webHidden/>
              </w:rPr>
              <w:fldChar w:fldCharType="begin"/>
            </w:r>
            <w:r w:rsidR="00B90ADB">
              <w:rPr>
                <w:webHidden/>
              </w:rPr>
              <w:instrText xml:space="preserve"> PAGEREF _Toc505426691 \h </w:instrText>
            </w:r>
            <w:r w:rsidR="00B90ADB">
              <w:rPr>
                <w:webHidden/>
              </w:rPr>
            </w:r>
            <w:r w:rsidR="00B90ADB">
              <w:rPr>
                <w:webHidden/>
              </w:rPr>
              <w:fldChar w:fldCharType="separate"/>
            </w:r>
            <w:r w:rsidR="00B90ADB">
              <w:rPr>
                <w:webHidden/>
              </w:rPr>
              <w:t>101</w:t>
            </w:r>
            <w:r w:rsidR="00B90ADB">
              <w:rPr>
                <w:webHidden/>
              </w:rPr>
              <w:fldChar w:fldCharType="end"/>
            </w:r>
          </w:hyperlink>
        </w:p>
        <w:p w14:paraId="49268D88" w14:textId="5DA3504A" w:rsidR="00B90ADB" w:rsidRDefault="00D45064">
          <w:pPr>
            <w:pStyle w:val="TDC2"/>
            <w:rPr>
              <w:rFonts w:asciiTheme="minorHAnsi" w:eastAsiaTheme="minorEastAsia" w:hAnsiTheme="minorHAnsi" w:cstheme="minorBidi"/>
              <w:color w:val="auto"/>
              <w:sz w:val="24"/>
            </w:rPr>
          </w:pPr>
          <w:hyperlink w:anchor="_Toc505426692" w:history="1">
            <w:r w:rsidR="00B90ADB" w:rsidRPr="00575B4E">
              <w:rPr>
                <w:rStyle w:val="Hipervnculo"/>
              </w:rPr>
              <w:t>5.2.2 Vistas</w:t>
            </w:r>
            <w:r w:rsidR="00B90ADB">
              <w:rPr>
                <w:webHidden/>
              </w:rPr>
              <w:tab/>
            </w:r>
            <w:r w:rsidR="00B90ADB">
              <w:rPr>
                <w:webHidden/>
              </w:rPr>
              <w:fldChar w:fldCharType="begin"/>
            </w:r>
            <w:r w:rsidR="00B90ADB">
              <w:rPr>
                <w:webHidden/>
              </w:rPr>
              <w:instrText xml:space="preserve"> PAGEREF _Toc505426692 \h </w:instrText>
            </w:r>
            <w:r w:rsidR="00B90ADB">
              <w:rPr>
                <w:webHidden/>
              </w:rPr>
            </w:r>
            <w:r w:rsidR="00B90ADB">
              <w:rPr>
                <w:webHidden/>
              </w:rPr>
              <w:fldChar w:fldCharType="separate"/>
            </w:r>
            <w:r w:rsidR="00B90ADB">
              <w:rPr>
                <w:webHidden/>
              </w:rPr>
              <w:t>101</w:t>
            </w:r>
            <w:r w:rsidR="00B90ADB">
              <w:rPr>
                <w:webHidden/>
              </w:rPr>
              <w:fldChar w:fldCharType="end"/>
            </w:r>
          </w:hyperlink>
        </w:p>
        <w:p w14:paraId="6710796A" w14:textId="226C0031" w:rsidR="00B90ADB" w:rsidRDefault="00D45064">
          <w:pPr>
            <w:pStyle w:val="TDC2"/>
            <w:rPr>
              <w:rFonts w:asciiTheme="minorHAnsi" w:eastAsiaTheme="minorEastAsia" w:hAnsiTheme="minorHAnsi" w:cstheme="minorBidi"/>
              <w:color w:val="auto"/>
              <w:sz w:val="24"/>
            </w:rPr>
          </w:pPr>
          <w:hyperlink w:anchor="_Toc505426693" w:history="1">
            <w:r w:rsidR="00B90ADB" w:rsidRPr="00575B4E">
              <w:rPr>
                <w:rStyle w:val="Hipervnculo"/>
              </w:rPr>
              <w:t>5.2.3 Offers</w:t>
            </w:r>
            <w:r w:rsidR="00B90ADB">
              <w:rPr>
                <w:webHidden/>
              </w:rPr>
              <w:tab/>
            </w:r>
            <w:r w:rsidR="00B90ADB">
              <w:rPr>
                <w:webHidden/>
              </w:rPr>
              <w:fldChar w:fldCharType="begin"/>
            </w:r>
            <w:r w:rsidR="00B90ADB">
              <w:rPr>
                <w:webHidden/>
              </w:rPr>
              <w:instrText xml:space="preserve"> PAGEREF _Toc505426693 \h </w:instrText>
            </w:r>
            <w:r w:rsidR="00B90ADB">
              <w:rPr>
                <w:webHidden/>
              </w:rPr>
            </w:r>
            <w:r w:rsidR="00B90ADB">
              <w:rPr>
                <w:webHidden/>
              </w:rPr>
              <w:fldChar w:fldCharType="separate"/>
            </w:r>
            <w:r w:rsidR="00B90ADB">
              <w:rPr>
                <w:webHidden/>
              </w:rPr>
              <w:t>101</w:t>
            </w:r>
            <w:r w:rsidR="00B90ADB">
              <w:rPr>
                <w:webHidden/>
              </w:rPr>
              <w:fldChar w:fldCharType="end"/>
            </w:r>
          </w:hyperlink>
        </w:p>
        <w:p w14:paraId="7E0EBDA2" w14:textId="414B2D96" w:rsidR="00B90ADB" w:rsidRDefault="00D45064">
          <w:pPr>
            <w:pStyle w:val="TDC2"/>
            <w:rPr>
              <w:rFonts w:asciiTheme="minorHAnsi" w:eastAsiaTheme="minorEastAsia" w:hAnsiTheme="minorHAnsi" w:cstheme="minorBidi"/>
              <w:color w:val="auto"/>
              <w:sz w:val="24"/>
            </w:rPr>
          </w:pPr>
          <w:hyperlink w:anchor="_Toc505426694" w:history="1">
            <w:r w:rsidR="00B90ADB" w:rsidRPr="00575B4E">
              <w:rPr>
                <w:rStyle w:val="Hipervnculo"/>
              </w:rPr>
              <w:t>5.2.4 Offer_inscriptions</w:t>
            </w:r>
            <w:r w:rsidR="00B90ADB">
              <w:rPr>
                <w:webHidden/>
              </w:rPr>
              <w:tab/>
            </w:r>
            <w:r w:rsidR="00B90ADB">
              <w:rPr>
                <w:webHidden/>
              </w:rPr>
              <w:fldChar w:fldCharType="begin"/>
            </w:r>
            <w:r w:rsidR="00B90ADB">
              <w:rPr>
                <w:webHidden/>
              </w:rPr>
              <w:instrText xml:space="preserve"> PAGEREF _Toc505426694 \h </w:instrText>
            </w:r>
            <w:r w:rsidR="00B90ADB">
              <w:rPr>
                <w:webHidden/>
              </w:rPr>
            </w:r>
            <w:r w:rsidR="00B90ADB">
              <w:rPr>
                <w:webHidden/>
              </w:rPr>
              <w:fldChar w:fldCharType="separate"/>
            </w:r>
            <w:r w:rsidR="00B90ADB">
              <w:rPr>
                <w:webHidden/>
              </w:rPr>
              <w:t>101</w:t>
            </w:r>
            <w:r w:rsidR="00B90ADB">
              <w:rPr>
                <w:webHidden/>
              </w:rPr>
              <w:fldChar w:fldCharType="end"/>
            </w:r>
          </w:hyperlink>
        </w:p>
        <w:p w14:paraId="168DDFCC" w14:textId="0B500F79" w:rsidR="00B90ADB" w:rsidRDefault="00D45064">
          <w:pPr>
            <w:pStyle w:val="TDC2"/>
            <w:rPr>
              <w:rFonts w:asciiTheme="minorHAnsi" w:eastAsiaTheme="minorEastAsia" w:hAnsiTheme="minorHAnsi" w:cstheme="minorBidi"/>
              <w:color w:val="auto"/>
              <w:sz w:val="24"/>
            </w:rPr>
          </w:pPr>
          <w:hyperlink w:anchor="_Toc505426695" w:history="1">
            <w:r w:rsidR="00B90ADB" w:rsidRPr="00575B4E">
              <w:rPr>
                <w:rStyle w:val="Hipervnculo"/>
              </w:rPr>
              <w:t>5.2.5 Messages</w:t>
            </w:r>
            <w:r w:rsidR="00B90ADB">
              <w:rPr>
                <w:webHidden/>
              </w:rPr>
              <w:tab/>
            </w:r>
            <w:r w:rsidR="00B90ADB">
              <w:rPr>
                <w:webHidden/>
              </w:rPr>
              <w:fldChar w:fldCharType="begin"/>
            </w:r>
            <w:r w:rsidR="00B90ADB">
              <w:rPr>
                <w:webHidden/>
              </w:rPr>
              <w:instrText xml:space="preserve"> PAGEREF _Toc505426695 \h </w:instrText>
            </w:r>
            <w:r w:rsidR="00B90ADB">
              <w:rPr>
                <w:webHidden/>
              </w:rPr>
            </w:r>
            <w:r w:rsidR="00B90ADB">
              <w:rPr>
                <w:webHidden/>
              </w:rPr>
              <w:fldChar w:fldCharType="separate"/>
            </w:r>
            <w:r w:rsidR="00B90ADB">
              <w:rPr>
                <w:webHidden/>
              </w:rPr>
              <w:t>102</w:t>
            </w:r>
            <w:r w:rsidR="00B90ADB">
              <w:rPr>
                <w:webHidden/>
              </w:rPr>
              <w:fldChar w:fldCharType="end"/>
            </w:r>
          </w:hyperlink>
        </w:p>
        <w:p w14:paraId="5BCF56F8" w14:textId="329B4F69" w:rsidR="00B90ADB" w:rsidRDefault="00D45064">
          <w:pPr>
            <w:pStyle w:val="TDC2"/>
            <w:rPr>
              <w:rFonts w:asciiTheme="minorHAnsi" w:eastAsiaTheme="minorEastAsia" w:hAnsiTheme="minorHAnsi" w:cstheme="minorBidi"/>
              <w:color w:val="auto"/>
              <w:sz w:val="24"/>
            </w:rPr>
          </w:pPr>
          <w:hyperlink w:anchor="_Toc505426696" w:history="1">
            <w:r w:rsidR="00B90ADB" w:rsidRPr="00575B4E">
              <w:rPr>
                <w:rStyle w:val="Hipervnculo"/>
                <w:iCs/>
              </w:rPr>
              <w:t>5.2.6 Sessions</w:t>
            </w:r>
            <w:r w:rsidR="00B90ADB">
              <w:rPr>
                <w:webHidden/>
              </w:rPr>
              <w:tab/>
            </w:r>
            <w:r w:rsidR="00B90ADB">
              <w:rPr>
                <w:webHidden/>
              </w:rPr>
              <w:fldChar w:fldCharType="begin"/>
            </w:r>
            <w:r w:rsidR="00B90ADB">
              <w:rPr>
                <w:webHidden/>
              </w:rPr>
              <w:instrText xml:space="preserve"> PAGEREF _Toc505426696 \h </w:instrText>
            </w:r>
            <w:r w:rsidR="00B90ADB">
              <w:rPr>
                <w:webHidden/>
              </w:rPr>
            </w:r>
            <w:r w:rsidR="00B90ADB">
              <w:rPr>
                <w:webHidden/>
              </w:rPr>
              <w:fldChar w:fldCharType="separate"/>
            </w:r>
            <w:r w:rsidR="00B90ADB">
              <w:rPr>
                <w:webHidden/>
              </w:rPr>
              <w:t>102</w:t>
            </w:r>
            <w:r w:rsidR="00B90ADB">
              <w:rPr>
                <w:webHidden/>
              </w:rPr>
              <w:fldChar w:fldCharType="end"/>
            </w:r>
          </w:hyperlink>
        </w:p>
        <w:p w14:paraId="3C485B56" w14:textId="4160EB34" w:rsidR="00B90ADB" w:rsidRDefault="00D45064">
          <w:pPr>
            <w:pStyle w:val="TDC1"/>
            <w:rPr>
              <w:rFonts w:asciiTheme="minorHAnsi" w:eastAsiaTheme="minorEastAsia" w:hAnsiTheme="minorHAnsi" w:cstheme="minorBidi"/>
              <w:noProof/>
              <w:sz w:val="24"/>
            </w:rPr>
          </w:pPr>
          <w:hyperlink w:anchor="_Toc505426697" w:history="1">
            <w:r w:rsidR="00B90ADB" w:rsidRPr="00575B4E">
              <w:rPr>
                <w:rStyle w:val="Hipervnculo"/>
                <w:noProof/>
              </w:rPr>
              <w:t>5.3 Diagrama de clases</w:t>
            </w:r>
            <w:r w:rsidR="00B90ADB">
              <w:rPr>
                <w:noProof/>
                <w:webHidden/>
              </w:rPr>
              <w:tab/>
            </w:r>
            <w:r w:rsidR="00B90ADB">
              <w:rPr>
                <w:noProof/>
                <w:webHidden/>
              </w:rPr>
              <w:fldChar w:fldCharType="begin"/>
            </w:r>
            <w:r w:rsidR="00B90ADB">
              <w:rPr>
                <w:noProof/>
                <w:webHidden/>
              </w:rPr>
              <w:instrText xml:space="preserve"> PAGEREF _Toc505426697 \h </w:instrText>
            </w:r>
            <w:r w:rsidR="00B90ADB">
              <w:rPr>
                <w:noProof/>
                <w:webHidden/>
              </w:rPr>
            </w:r>
            <w:r w:rsidR="00B90ADB">
              <w:rPr>
                <w:noProof/>
                <w:webHidden/>
              </w:rPr>
              <w:fldChar w:fldCharType="separate"/>
            </w:r>
            <w:r w:rsidR="00B90ADB">
              <w:rPr>
                <w:noProof/>
                <w:webHidden/>
              </w:rPr>
              <w:t>102</w:t>
            </w:r>
            <w:r w:rsidR="00B90ADB">
              <w:rPr>
                <w:noProof/>
                <w:webHidden/>
              </w:rPr>
              <w:fldChar w:fldCharType="end"/>
            </w:r>
          </w:hyperlink>
        </w:p>
        <w:p w14:paraId="3EE4B3A8" w14:textId="484DB7C6" w:rsidR="00B90ADB" w:rsidRDefault="00D45064">
          <w:pPr>
            <w:pStyle w:val="TDC1"/>
            <w:rPr>
              <w:rFonts w:asciiTheme="minorHAnsi" w:eastAsiaTheme="minorEastAsia" w:hAnsiTheme="minorHAnsi" w:cstheme="minorBidi"/>
              <w:noProof/>
              <w:sz w:val="24"/>
            </w:rPr>
          </w:pPr>
          <w:hyperlink w:anchor="_Toc505426698" w:history="1">
            <w:r w:rsidR="00B90ADB" w:rsidRPr="00575B4E">
              <w:rPr>
                <w:rStyle w:val="Hipervnculo"/>
                <w:noProof/>
              </w:rPr>
              <w:t>5.4 Diagrama de interacción</w:t>
            </w:r>
            <w:r w:rsidR="00B90ADB">
              <w:rPr>
                <w:noProof/>
                <w:webHidden/>
              </w:rPr>
              <w:tab/>
            </w:r>
            <w:r w:rsidR="00B90ADB">
              <w:rPr>
                <w:noProof/>
                <w:webHidden/>
              </w:rPr>
              <w:fldChar w:fldCharType="begin"/>
            </w:r>
            <w:r w:rsidR="00B90ADB">
              <w:rPr>
                <w:noProof/>
                <w:webHidden/>
              </w:rPr>
              <w:instrText xml:space="preserve"> PAGEREF _Toc505426698 \h </w:instrText>
            </w:r>
            <w:r w:rsidR="00B90ADB">
              <w:rPr>
                <w:noProof/>
                <w:webHidden/>
              </w:rPr>
            </w:r>
            <w:r w:rsidR="00B90ADB">
              <w:rPr>
                <w:noProof/>
                <w:webHidden/>
              </w:rPr>
              <w:fldChar w:fldCharType="separate"/>
            </w:r>
            <w:r w:rsidR="00B90ADB">
              <w:rPr>
                <w:noProof/>
                <w:webHidden/>
              </w:rPr>
              <w:t>103</w:t>
            </w:r>
            <w:r w:rsidR="00B90ADB">
              <w:rPr>
                <w:noProof/>
                <w:webHidden/>
              </w:rPr>
              <w:fldChar w:fldCharType="end"/>
            </w:r>
          </w:hyperlink>
        </w:p>
        <w:p w14:paraId="66CCFD75" w14:textId="266D21DE" w:rsidR="00B90ADB" w:rsidRDefault="00D45064">
          <w:pPr>
            <w:pStyle w:val="TDC1"/>
            <w:rPr>
              <w:rFonts w:asciiTheme="minorHAnsi" w:eastAsiaTheme="minorEastAsia" w:hAnsiTheme="minorHAnsi" w:cstheme="minorBidi"/>
              <w:noProof/>
              <w:sz w:val="24"/>
            </w:rPr>
          </w:pPr>
          <w:hyperlink w:anchor="_Toc505426699" w:history="1">
            <w:r w:rsidR="00B90ADB" w:rsidRPr="00575B4E">
              <w:rPr>
                <w:rStyle w:val="Hipervnculo"/>
                <w:noProof/>
              </w:rPr>
              <w:t>5.5 Diseño de la bases de datos</w:t>
            </w:r>
            <w:r w:rsidR="00B90ADB">
              <w:rPr>
                <w:noProof/>
                <w:webHidden/>
              </w:rPr>
              <w:tab/>
            </w:r>
            <w:r w:rsidR="00B90ADB">
              <w:rPr>
                <w:noProof/>
                <w:webHidden/>
              </w:rPr>
              <w:fldChar w:fldCharType="begin"/>
            </w:r>
            <w:r w:rsidR="00B90ADB">
              <w:rPr>
                <w:noProof/>
                <w:webHidden/>
              </w:rPr>
              <w:instrText xml:space="preserve"> PAGEREF _Toc505426699 \h </w:instrText>
            </w:r>
            <w:r w:rsidR="00B90ADB">
              <w:rPr>
                <w:noProof/>
                <w:webHidden/>
              </w:rPr>
            </w:r>
            <w:r w:rsidR="00B90ADB">
              <w:rPr>
                <w:noProof/>
                <w:webHidden/>
              </w:rPr>
              <w:fldChar w:fldCharType="separate"/>
            </w:r>
            <w:r w:rsidR="00B90ADB">
              <w:rPr>
                <w:noProof/>
                <w:webHidden/>
              </w:rPr>
              <w:t>105</w:t>
            </w:r>
            <w:r w:rsidR="00B90ADB">
              <w:rPr>
                <w:noProof/>
                <w:webHidden/>
              </w:rPr>
              <w:fldChar w:fldCharType="end"/>
            </w:r>
          </w:hyperlink>
        </w:p>
        <w:p w14:paraId="61247201" w14:textId="65C014FD" w:rsidR="00B90ADB" w:rsidRDefault="00D45064">
          <w:pPr>
            <w:pStyle w:val="TDC2"/>
            <w:rPr>
              <w:rFonts w:asciiTheme="minorHAnsi" w:eastAsiaTheme="minorEastAsia" w:hAnsiTheme="minorHAnsi" w:cstheme="minorBidi"/>
              <w:color w:val="auto"/>
              <w:sz w:val="24"/>
            </w:rPr>
          </w:pPr>
          <w:hyperlink w:anchor="_Toc505426700" w:history="1">
            <w:r w:rsidR="00B90ADB" w:rsidRPr="00575B4E">
              <w:rPr>
                <w:rStyle w:val="Hipervnculo"/>
              </w:rPr>
              <w:t>5.5.1 Sistema Gestor de la Base de Datos</w:t>
            </w:r>
            <w:r w:rsidR="00B90ADB">
              <w:rPr>
                <w:webHidden/>
              </w:rPr>
              <w:tab/>
            </w:r>
            <w:r w:rsidR="00B90ADB">
              <w:rPr>
                <w:webHidden/>
              </w:rPr>
              <w:fldChar w:fldCharType="begin"/>
            </w:r>
            <w:r w:rsidR="00B90ADB">
              <w:rPr>
                <w:webHidden/>
              </w:rPr>
              <w:instrText xml:space="preserve"> PAGEREF _Toc505426700 \h </w:instrText>
            </w:r>
            <w:r w:rsidR="00B90ADB">
              <w:rPr>
                <w:webHidden/>
              </w:rPr>
            </w:r>
            <w:r w:rsidR="00B90ADB">
              <w:rPr>
                <w:webHidden/>
              </w:rPr>
              <w:fldChar w:fldCharType="separate"/>
            </w:r>
            <w:r w:rsidR="00B90ADB">
              <w:rPr>
                <w:webHidden/>
              </w:rPr>
              <w:t>105</w:t>
            </w:r>
            <w:r w:rsidR="00B90ADB">
              <w:rPr>
                <w:webHidden/>
              </w:rPr>
              <w:fldChar w:fldCharType="end"/>
            </w:r>
          </w:hyperlink>
        </w:p>
        <w:p w14:paraId="4E367DE8" w14:textId="075E33F6" w:rsidR="00B90ADB" w:rsidRDefault="00D45064">
          <w:pPr>
            <w:pStyle w:val="TDC2"/>
            <w:rPr>
              <w:rFonts w:asciiTheme="minorHAnsi" w:eastAsiaTheme="minorEastAsia" w:hAnsiTheme="minorHAnsi" w:cstheme="minorBidi"/>
              <w:color w:val="auto"/>
              <w:sz w:val="24"/>
            </w:rPr>
          </w:pPr>
          <w:hyperlink w:anchor="_Toc505426701" w:history="1">
            <w:r w:rsidR="00B90ADB" w:rsidRPr="00575B4E">
              <w:rPr>
                <w:rStyle w:val="Hipervnculo"/>
                <w:iCs/>
              </w:rPr>
              <w:t>5.5.2 Integración del SGBD en nuestro sistema</w:t>
            </w:r>
            <w:r w:rsidR="00B90ADB">
              <w:rPr>
                <w:webHidden/>
              </w:rPr>
              <w:tab/>
            </w:r>
            <w:r w:rsidR="00B90ADB">
              <w:rPr>
                <w:webHidden/>
              </w:rPr>
              <w:fldChar w:fldCharType="begin"/>
            </w:r>
            <w:r w:rsidR="00B90ADB">
              <w:rPr>
                <w:webHidden/>
              </w:rPr>
              <w:instrText xml:space="preserve"> PAGEREF _Toc505426701 \h </w:instrText>
            </w:r>
            <w:r w:rsidR="00B90ADB">
              <w:rPr>
                <w:webHidden/>
              </w:rPr>
            </w:r>
            <w:r w:rsidR="00B90ADB">
              <w:rPr>
                <w:webHidden/>
              </w:rPr>
              <w:fldChar w:fldCharType="separate"/>
            </w:r>
            <w:r w:rsidR="00B90ADB">
              <w:rPr>
                <w:webHidden/>
              </w:rPr>
              <w:t>105</w:t>
            </w:r>
            <w:r w:rsidR="00B90ADB">
              <w:rPr>
                <w:webHidden/>
              </w:rPr>
              <w:fldChar w:fldCharType="end"/>
            </w:r>
          </w:hyperlink>
        </w:p>
        <w:p w14:paraId="1B891C8D" w14:textId="10A4B89C" w:rsidR="00B90ADB" w:rsidRDefault="00D45064">
          <w:pPr>
            <w:pStyle w:val="TDC1"/>
            <w:rPr>
              <w:rFonts w:asciiTheme="minorHAnsi" w:eastAsiaTheme="minorEastAsia" w:hAnsiTheme="minorHAnsi" w:cstheme="minorBidi"/>
              <w:noProof/>
              <w:sz w:val="24"/>
            </w:rPr>
          </w:pPr>
          <w:hyperlink w:anchor="_Toc505426702" w:history="1">
            <w:r w:rsidR="00B90ADB" w:rsidRPr="00575B4E">
              <w:rPr>
                <w:rStyle w:val="Hipervnculo"/>
                <w:noProof/>
              </w:rPr>
              <w:t>5.6 Diseño de la interfaz</w:t>
            </w:r>
            <w:r w:rsidR="00B90ADB">
              <w:rPr>
                <w:noProof/>
                <w:webHidden/>
              </w:rPr>
              <w:tab/>
            </w:r>
            <w:r w:rsidR="00B90ADB">
              <w:rPr>
                <w:noProof/>
                <w:webHidden/>
              </w:rPr>
              <w:fldChar w:fldCharType="begin"/>
            </w:r>
            <w:r w:rsidR="00B90ADB">
              <w:rPr>
                <w:noProof/>
                <w:webHidden/>
              </w:rPr>
              <w:instrText xml:space="preserve"> PAGEREF _Toc505426702 \h </w:instrText>
            </w:r>
            <w:r w:rsidR="00B90ADB">
              <w:rPr>
                <w:noProof/>
                <w:webHidden/>
              </w:rPr>
            </w:r>
            <w:r w:rsidR="00B90ADB">
              <w:rPr>
                <w:noProof/>
                <w:webHidden/>
              </w:rPr>
              <w:fldChar w:fldCharType="separate"/>
            </w:r>
            <w:r w:rsidR="00B90ADB">
              <w:rPr>
                <w:noProof/>
                <w:webHidden/>
              </w:rPr>
              <w:t>108</w:t>
            </w:r>
            <w:r w:rsidR="00B90ADB">
              <w:rPr>
                <w:noProof/>
                <w:webHidden/>
              </w:rPr>
              <w:fldChar w:fldCharType="end"/>
            </w:r>
          </w:hyperlink>
        </w:p>
        <w:p w14:paraId="76191CF2" w14:textId="4DDF0E39" w:rsidR="00B90ADB" w:rsidRDefault="00D45064">
          <w:pPr>
            <w:pStyle w:val="TDC2"/>
            <w:rPr>
              <w:rFonts w:asciiTheme="minorHAnsi" w:eastAsiaTheme="minorEastAsia" w:hAnsiTheme="minorHAnsi" w:cstheme="minorBidi"/>
              <w:color w:val="auto"/>
              <w:sz w:val="24"/>
            </w:rPr>
          </w:pPr>
          <w:hyperlink w:anchor="_Toc505426703" w:history="1">
            <w:r w:rsidR="00B90ADB" w:rsidRPr="00575B4E">
              <w:rPr>
                <w:rStyle w:val="Hipervnculo"/>
                <w:iCs/>
              </w:rPr>
              <w:t>5.6.1 Interfaces públicos</w:t>
            </w:r>
            <w:r w:rsidR="00B90ADB">
              <w:rPr>
                <w:webHidden/>
              </w:rPr>
              <w:tab/>
            </w:r>
            <w:r w:rsidR="00B90ADB">
              <w:rPr>
                <w:webHidden/>
              </w:rPr>
              <w:fldChar w:fldCharType="begin"/>
            </w:r>
            <w:r w:rsidR="00B90ADB">
              <w:rPr>
                <w:webHidden/>
              </w:rPr>
              <w:instrText xml:space="preserve"> PAGEREF _Toc505426703 \h </w:instrText>
            </w:r>
            <w:r w:rsidR="00B90ADB">
              <w:rPr>
                <w:webHidden/>
              </w:rPr>
            </w:r>
            <w:r w:rsidR="00B90ADB">
              <w:rPr>
                <w:webHidden/>
              </w:rPr>
              <w:fldChar w:fldCharType="separate"/>
            </w:r>
            <w:r w:rsidR="00B90ADB">
              <w:rPr>
                <w:webHidden/>
              </w:rPr>
              <w:t>108</w:t>
            </w:r>
            <w:r w:rsidR="00B90ADB">
              <w:rPr>
                <w:webHidden/>
              </w:rPr>
              <w:fldChar w:fldCharType="end"/>
            </w:r>
          </w:hyperlink>
        </w:p>
        <w:p w14:paraId="3C7853F2" w14:textId="58B473A0" w:rsidR="00B90ADB" w:rsidRDefault="00D45064">
          <w:pPr>
            <w:pStyle w:val="TDC2"/>
            <w:rPr>
              <w:rFonts w:asciiTheme="minorHAnsi" w:eastAsiaTheme="minorEastAsia" w:hAnsiTheme="minorHAnsi" w:cstheme="minorBidi"/>
              <w:color w:val="auto"/>
              <w:sz w:val="24"/>
            </w:rPr>
          </w:pPr>
          <w:hyperlink w:anchor="_Toc505426704" w:history="1">
            <w:r w:rsidR="00B90ADB" w:rsidRPr="00575B4E">
              <w:rPr>
                <w:rStyle w:val="Hipervnculo"/>
                <w:iCs/>
              </w:rPr>
              <w:t>5.6.1.1 Pantalla de bienvenida o home</w:t>
            </w:r>
            <w:r w:rsidR="00B90ADB">
              <w:rPr>
                <w:webHidden/>
              </w:rPr>
              <w:tab/>
            </w:r>
            <w:r w:rsidR="00B90ADB">
              <w:rPr>
                <w:webHidden/>
              </w:rPr>
              <w:fldChar w:fldCharType="begin"/>
            </w:r>
            <w:r w:rsidR="00B90ADB">
              <w:rPr>
                <w:webHidden/>
              </w:rPr>
              <w:instrText xml:space="preserve"> PAGEREF _Toc505426704 \h </w:instrText>
            </w:r>
            <w:r w:rsidR="00B90ADB">
              <w:rPr>
                <w:webHidden/>
              </w:rPr>
            </w:r>
            <w:r w:rsidR="00B90ADB">
              <w:rPr>
                <w:webHidden/>
              </w:rPr>
              <w:fldChar w:fldCharType="separate"/>
            </w:r>
            <w:r w:rsidR="00B90ADB">
              <w:rPr>
                <w:webHidden/>
              </w:rPr>
              <w:t>109</w:t>
            </w:r>
            <w:r w:rsidR="00B90ADB">
              <w:rPr>
                <w:webHidden/>
              </w:rPr>
              <w:fldChar w:fldCharType="end"/>
            </w:r>
          </w:hyperlink>
        </w:p>
        <w:p w14:paraId="6F393145" w14:textId="42F9547F" w:rsidR="00B90ADB" w:rsidRDefault="00D45064">
          <w:pPr>
            <w:pStyle w:val="TDC2"/>
            <w:rPr>
              <w:rFonts w:asciiTheme="minorHAnsi" w:eastAsiaTheme="minorEastAsia" w:hAnsiTheme="minorHAnsi" w:cstheme="minorBidi"/>
              <w:color w:val="auto"/>
              <w:sz w:val="24"/>
            </w:rPr>
          </w:pPr>
          <w:hyperlink w:anchor="_Toc505426705" w:history="1">
            <w:r w:rsidR="00B90ADB" w:rsidRPr="00575B4E">
              <w:rPr>
                <w:rStyle w:val="Hipervnculo"/>
                <w:iCs/>
              </w:rPr>
              <w:t>5.6.1.2 Pantalla de login</w:t>
            </w:r>
            <w:r w:rsidR="00B90ADB">
              <w:rPr>
                <w:webHidden/>
              </w:rPr>
              <w:tab/>
            </w:r>
            <w:r w:rsidR="00B90ADB">
              <w:rPr>
                <w:webHidden/>
              </w:rPr>
              <w:fldChar w:fldCharType="begin"/>
            </w:r>
            <w:r w:rsidR="00B90ADB">
              <w:rPr>
                <w:webHidden/>
              </w:rPr>
              <w:instrText xml:space="preserve"> PAGEREF _Toc505426705 \h </w:instrText>
            </w:r>
            <w:r w:rsidR="00B90ADB">
              <w:rPr>
                <w:webHidden/>
              </w:rPr>
            </w:r>
            <w:r w:rsidR="00B90ADB">
              <w:rPr>
                <w:webHidden/>
              </w:rPr>
              <w:fldChar w:fldCharType="separate"/>
            </w:r>
            <w:r w:rsidR="00B90ADB">
              <w:rPr>
                <w:webHidden/>
              </w:rPr>
              <w:t>110</w:t>
            </w:r>
            <w:r w:rsidR="00B90ADB">
              <w:rPr>
                <w:webHidden/>
              </w:rPr>
              <w:fldChar w:fldCharType="end"/>
            </w:r>
          </w:hyperlink>
        </w:p>
        <w:p w14:paraId="0024136A" w14:textId="12BF5B4C" w:rsidR="00B90ADB" w:rsidRDefault="00D45064">
          <w:pPr>
            <w:pStyle w:val="TDC2"/>
            <w:rPr>
              <w:rFonts w:asciiTheme="minorHAnsi" w:eastAsiaTheme="minorEastAsia" w:hAnsiTheme="minorHAnsi" w:cstheme="minorBidi"/>
              <w:color w:val="auto"/>
              <w:sz w:val="24"/>
            </w:rPr>
          </w:pPr>
          <w:hyperlink w:anchor="_Toc505426706" w:history="1">
            <w:r w:rsidR="00B90ADB" w:rsidRPr="00575B4E">
              <w:rPr>
                <w:rStyle w:val="Hipervnculo"/>
                <w:iCs/>
              </w:rPr>
              <w:t>5.6.1.3 Pantalla de recuperar contraseña</w:t>
            </w:r>
            <w:r w:rsidR="00B90ADB">
              <w:rPr>
                <w:webHidden/>
              </w:rPr>
              <w:tab/>
            </w:r>
            <w:r w:rsidR="00B90ADB">
              <w:rPr>
                <w:webHidden/>
              </w:rPr>
              <w:fldChar w:fldCharType="begin"/>
            </w:r>
            <w:r w:rsidR="00B90ADB">
              <w:rPr>
                <w:webHidden/>
              </w:rPr>
              <w:instrText xml:space="preserve"> PAGEREF _Toc505426706 \h </w:instrText>
            </w:r>
            <w:r w:rsidR="00B90ADB">
              <w:rPr>
                <w:webHidden/>
              </w:rPr>
            </w:r>
            <w:r w:rsidR="00B90ADB">
              <w:rPr>
                <w:webHidden/>
              </w:rPr>
              <w:fldChar w:fldCharType="separate"/>
            </w:r>
            <w:r w:rsidR="00B90ADB">
              <w:rPr>
                <w:webHidden/>
              </w:rPr>
              <w:t>110</w:t>
            </w:r>
            <w:r w:rsidR="00B90ADB">
              <w:rPr>
                <w:webHidden/>
              </w:rPr>
              <w:fldChar w:fldCharType="end"/>
            </w:r>
          </w:hyperlink>
        </w:p>
        <w:p w14:paraId="030979FE" w14:textId="086F406A" w:rsidR="00B90ADB" w:rsidRDefault="00D45064">
          <w:pPr>
            <w:pStyle w:val="TDC2"/>
            <w:rPr>
              <w:rFonts w:asciiTheme="minorHAnsi" w:eastAsiaTheme="minorEastAsia" w:hAnsiTheme="minorHAnsi" w:cstheme="minorBidi"/>
              <w:color w:val="auto"/>
              <w:sz w:val="24"/>
            </w:rPr>
          </w:pPr>
          <w:hyperlink w:anchor="_Toc505426707" w:history="1">
            <w:r w:rsidR="00B90ADB" w:rsidRPr="00575B4E">
              <w:rPr>
                <w:rStyle w:val="Hipervnculo"/>
                <w:iCs/>
              </w:rPr>
              <w:t>5.6.1.4 Pantalla de registro</w:t>
            </w:r>
            <w:r w:rsidR="00B90ADB">
              <w:rPr>
                <w:webHidden/>
              </w:rPr>
              <w:tab/>
            </w:r>
            <w:r w:rsidR="00B90ADB">
              <w:rPr>
                <w:webHidden/>
              </w:rPr>
              <w:fldChar w:fldCharType="begin"/>
            </w:r>
            <w:r w:rsidR="00B90ADB">
              <w:rPr>
                <w:webHidden/>
              </w:rPr>
              <w:instrText xml:space="preserve"> PAGEREF _Toc505426707 \h </w:instrText>
            </w:r>
            <w:r w:rsidR="00B90ADB">
              <w:rPr>
                <w:webHidden/>
              </w:rPr>
            </w:r>
            <w:r w:rsidR="00B90ADB">
              <w:rPr>
                <w:webHidden/>
              </w:rPr>
              <w:fldChar w:fldCharType="separate"/>
            </w:r>
            <w:r w:rsidR="00B90ADB">
              <w:rPr>
                <w:webHidden/>
              </w:rPr>
              <w:t>112</w:t>
            </w:r>
            <w:r w:rsidR="00B90ADB">
              <w:rPr>
                <w:webHidden/>
              </w:rPr>
              <w:fldChar w:fldCharType="end"/>
            </w:r>
          </w:hyperlink>
        </w:p>
        <w:p w14:paraId="1D99A665" w14:textId="73CEAB77" w:rsidR="00B90ADB" w:rsidRDefault="00D45064">
          <w:pPr>
            <w:pStyle w:val="TDC2"/>
            <w:rPr>
              <w:rFonts w:asciiTheme="minorHAnsi" w:eastAsiaTheme="minorEastAsia" w:hAnsiTheme="minorHAnsi" w:cstheme="minorBidi"/>
              <w:color w:val="auto"/>
              <w:sz w:val="24"/>
            </w:rPr>
          </w:pPr>
          <w:hyperlink w:anchor="_Toc505426708" w:history="1">
            <w:r w:rsidR="00B90ADB" w:rsidRPr="00575B4E">
              <w:rPr>
                <w:rStyle w:val="Hipervnculo"/>
              </w:rPr>
              <w:t>5.6.2 Interfaces privados</w:t>
            </w:r>
            <w:r w:rsidR="00B90ADB">
              <w:rPr>
                <w:webHidden/>
              </w:rPr>
              <w:tab/>
            </w:r>
            <w:r w:rsidR="00B90ADB">
              <w:rPr>
                <w:webHidden/>
              </w:rPr>
              <w:fldChar w:fldCharType="begin"/>
            </w:r>
            <w:r w:rsidR="00B90ADB">
              <w:rPr>
                <w:webHidden/>
              </w:rPr>
              <w:instrText xml:space="preserve"> PAGEREF _Toc505426708 \h </w:instrText>
            </w:r>
            <w:r w:rsidR="00B90ADB">
              <w:rPr>
                <w:webHidden/>
              </w:rPr>
            </w:r>
            <w:r w:rsidR="00B90ADB">
              <w:rPr>
                <w:webHidden/>
              </w:rPr>
              <w:fldChar w:fldCharType="separate"/>
            </w:r>
            <w:r w:rsidR="00B90ADB">
              <w:rPr>
                <w:webHidden/>
              </w:rPr>
              <w:t>114</w:t>
            </w:r>
            <w:r w:rsidR="00B90ADB">
              <w:rPr>
                <w:webHidden/>
              </w:rPr>
              <w:fldChar w:fldCharType="end"/>
            </w:r>
          </w:hyperlink>
        </w:p>
        <w:p w14:paraId="2A913D7C" w14:textId="35C27C4C" w:rsidR="00B90ADB" w:rsidRDefault="00D45064">
          <w:pPr>
            <w:pStyle w:val="TDC2"/>
            <w:rPr>
              <w:rFonts w:asciiTheme="minorHAnsi" w:eastAsiaTheme="minorEastAsia" w:hAnsiTheme="minorHAnsi" w:cstheme="minorBidi"/>
              <w:color w:val="auto"/>
              <w:sz w:val="24"/>
            </w:rPr>
          </w:pPr>
          <w:hyperlink w:anchor="_Toc505426709" w:history="1">
            <w:r w:rsidR="00B90ADB" w:rsidRPr="00575B4E">
              <w:rPr>
                <w:rStyle w:val="Hipervnculo"/>
                <w:iCs/>
              </w:rPr>
              <w:t>5.6.2.1 Interfaces del rol de estudiante</w:t>
            </w:r>
            <w:r w:rsidR="00B90ADB">
              <w:rPr>
                <w:webHidden/>
              </w:rPr>
              <w:tab/>
            </w:r>
            <w:r w:rsidR="00B90ADB">
              <w:rPr>
                <w:webHidden/>
              </w:rPr>
              <w:fldChar w:fldCharType="begin"/>
            </w:r>
            <w:r w:rsidR="00B90ADB">
              <w:rPr>
                <w:webHidden/>
              </w:rPr>
              <w:instrText xml:space="preserve"> PAGEREF _Toc505426709 \h </w:instrText>
            </w:r>
            <w:r w:rsidR="00B90ADB">
              <w:rPr>
                <w:webHidden/>
              </w:rPr>
            </w:r>
            <w:r w:rsidR="00B90ADB">
              <w:rPr>
                <w:webHidden/>
              </w:rPr>
              <w:fldChar w:fldCharType="separate"/>
            </w:r>
            <w:r w:rsidR="00B90ADB">
              <w:rPr>
                <w:webHidden/>
              </w:rPr>
              <w:t>114</w:t>
            </w:r>
            <w:r w:rsidR="00B90ADB">
              <w:rPr>
                <w:webHidden/>
              </w:rPr>
              <w:fldChar w:fldCharType="end"/>
            </w:r>
          </w:hyperlink>
        </w:p>
        <w:p w14:paraId="20F0789B" w14:textId="4D0FF419" w:rsidR="00B90ADB" w:rsidRDefault="00D45064">
          <w:pPr>
            <w:pStyle w:val="TDC2"/>
            <w:rPr>
              <w:rFonts w:asciiTheme="minorHAnsi" w:eastAsiaTheme="minorEastAsia" w:hAnsiTheme="minorHAnsi" w:cstheme="minorBidi"/>
              <w:color w:val="auto"/>
              <w:sz w:val="24"/>
            </w:rPr>
          </w:pPr>
          <w:hyperlink w:anchor="_Toc505426710" w:history="1">
            <w:r w:rsidR="00B90ADB" w:rsidRPr="00575B4E">
              <w:rPr>
                <w:rStyle w:val="Hipervnculo"/>
                <w:iCs/>
              </w:rPr>
              <w:t>5.6.2.1.1 Pantalla de inicio</w:t>
            </w:r>
            <w:r w:rsidR="00B90ADB">
              <w:rPr>
                <w:webHidden/>
              </w:rPr>
              <w:tab/>
            </w:r>
            <w:r w:rsidR="00B90ADB">
              <w:rPr>
                <w:webHidden/>
              </w:rPr>
              <w:fldChar w:fldCharType="begin"/>
            </w:r>
            <w:r w:rsidR="00B90ADB">
              <w:rPr>
                <w:webHidden/>
              </w:rPr>
              <w:instrText xml:space="preserve"> PAGEREF _Toc505426710 \h </w:instrText>
            </w:r>
            <w:r w:rsidR="00B90ADB">
              <w:rPr>
                <w:webHidden/>
              </w:rPr>
            </w:r>
            <w:r w:rsidR="00B90ADB">
              <w:rPr>
                <w:webHidden/>
              </w:rPr>
              <w:fldChar w:fldCharType="separate"/>
            </w:r>
            <w:r w:rsidR="00B90ADB">
              <w:rPr>
                <w:webHidden/>
              </w:rPr>
              <w:t>114</w:t>
            </w:r>
            <w:r w:rsidR="00B90ADB">
              <w:rPr>
                <w:webHidden/>
              </w:rPr>
              <w:fldChar w:fldCharType="end"/>
            </w:r>
          </w:hyperlink>
        </w:p>
        <w:p w14:paraId="444F9721" w14:textId="517A869E" w:rsidR="00B90ADB" w:rsidRDefault="00D45064">
          <w:pPr>
            <w:pStyle w:val="TDC2"/>
            <w:rPr>
              <w:rFonts w:asciiTheme="minorHAnsi" w:eastAsiaTheme="minorEastAsia" w:hAnsiTheme="minorHAnsi" w:cstheme="minorBidi"/>
              <w:color w:val="auto"/>
              <w:sz w:val="24"/>
            </w:rPr>
          </w:pPr>
          <w:hyperlink w:anchor="_Toc505426711" w:history="1">
            <w:r w:rsidR="00B90ADB" w:rsidRPr="00575B4E">
              <w:rPr>
                <w:rStyle w:val="Hipervnculo"/>
                <w:iCs/>
              </w:rPr>
              <w:t>5.6.2.1.2 Pantalla de ofertas</w:t>
            </w:r>
            <w:r w:rsidR="00B90ADB">
              <w:rPr>
                <w:webHidden/>
              </w:rPr>
              <w:tab/>
            </w:r>
            <w:r w:rsidR="00B90ADB">
              <w:rPr>
                <w:webHidden/>
              </w:rPr>
              <w:fldChar w:fldCharType="begin"/>
            </w:r>
            <w:r w:rsidR="00B90ADB">
              <w:rPr>
                <w:webHidden/>
              </w:rPr>
              <w:instrText xml:space="preserve"> PAGEREF _Toc505426711 \h </w:instrText>
            </w:r>
            <w:r w:rsidR="00B90ADB">
              <w:rPr>
                <w:webHidden/>
              </w:rPr>
            </w:r>
            <w:r w:rsidR="00B90ADB">
              <w:rPr>
                <w:webHidden/>
              </w:rPr>
              <w:fldChar w:fldCharType="separate"/>
            </w:r>
            <w:r w:rsidR="00B90ADB">
              <w:rPr>
                <w:webHidden/>
              </w:rPr>
              <w:t>115</w:t>
            </w:r>
            <w:r w:rsidR="00B90ADB">
              <w:rPr>
                <w:webHidden/>
              </w:rPr>
              <w:fldChar w:fldCharType="end"/>
            </w:r>
          </w:hyperlink>
        </w:p>
        <w:p w14:paraId="3C65B3C1" w14:textId="63BDC6E5" w:rsidR="00B90ADB" w:rsidRDefault="00D45064">
          <w:pPr>
            <w:pStyle w:val="TDC2"/>
            <w:rPr>
              <w:rFonts w:asciiTheme="minorHAnsi" w:eastAsiaTheme="minorEastAsia" w:hAnsiTheme="minorHAnsi" w:cstheme="minorBidi"/>
              <w:color w:val="auto"/>
              <w:sz w:val="24"/>
            </w:rPr>
          </w:pPr>
          <w:hyperlink w:anchor="_Toc505426712" w:history="1">
            <w:r w:rsidR="00B90ADB" w:rsidRPr="00575B4E">
              <w:rPr>
                <w:rStyle w:val="Hipervnculo"/>
                <w:iCs/>
              </w:rPr>
              <w:t>5.6.2.1.3 Pantalla de empresas y envío de mensajes</w:t>
            </w:r>
            <w:r w:rsidR="00B90ADB">
              <w:rPr>
                <w:webHidden/>
              </w:rPr>
              <w:tab/>
            </w:r>
            <w:r w:rsidR="00B90ADB">
              <w:rPr>
                <w:webHidden/>
              </w:rPr>
              <w:fldChar w:fldCharType="begin"/>
            </w:r>
            <w:r w:rsidR="00B90ADB">
              <w:rPr>
                <w:webHidden/>
              </w:rPr>
              <w:instrText xml:space="preserve"> PAGEREF _Toc505426712 \h </w:instrText>
            </w:r>
            <w:r w:rsidR="00B90ADB">
              <w:rPr>
                <w:webHidden/>
              </w:rPr>
            </w:r>
            <w:r w:rsidR="00B90ADB">
              <w:rPr>
                <w:webHidden/>
              </w:rPr>
              <w:fldChar w:fldCharType="separate"/>
            </w:r>
            <w:r w:rsidR="00B90ADB">
              <w:rPr>
                <w:webHidden/>
              </w:rPr>
              <w:t>118</w:t>
            </w:r>
            <w:r w:rsidR="00B90ADB">
              <w:rPr>
                <w:webHidden/>
              </w:rPr>
              <w:fldChar w:fldCharType="end"/>
            </w:r>
          </w:hyperlink>
        </w:p>
        <w:p w14:paraId="24ADBE58" w14:textId="21706F45" w:rsidR="00B90ADB" w:rsidRDefault="00D45064">
          <w:pPr>
            <w:pStyle w:val="TDC2"/>
            <w:rPr>
              <w:rFonts w:asciiTheme="minorHAnsi" w:eastAsiaTheme="minorEastAsia" w:hAnsiTheme="minorHAnsi" w:cstheme="minorBidi"/>
              <w:color w:val="auto"/>
              <w:sz w:val="24"/>
            </w:rPr>
          </w:pPr>
          <w:hyperlink w:anchor="_Toc505426713" w:history="1">
            <w:r w:rsidR="00B90ADB" w:rsidRPr="00575B4E">
              <w:rPr>
                <w:rStyle w:val="Hipervnculo"/>
                <w:iCs/>
              </w:rPr>
              <w:t>5.6.2.1.4 Pantalla de perfil</w:t>
            </w:r>
            <w:r w:rsidR="00B90ADB">
              <w:rPr>
                <w:webHidden/>
              </w:rPr>
              <w:tab/>
            </w:r>
            <w:r w:rsidR="00B90ADB">
              <w:rPr>
                <w:webHidden/>
              </w:rPr>
              <w:fldChar w:fldCharType="begin"/>
            </w:r>
            <w:r w:rsidR="00B90ADB">
              <w:rPr>
                <w:webHidden/>
              </w:rPr>
              <w:instrText xml:space="preserve"> PAGEREF _Toc505426713 \h </w:instrText>
            </w:r>
            <w:r w:rsidR="00B90ADB">
              <w:rPr>
                <w:webHidden/>
              </w:rPr>
            </w:r>
            <w:r w:rsidR="00B90ADB">
              <w:rPr>
                <w:webHidden/>
              </w:rPr>
              <w:fldChar w:fldCharType="separate"/>
            </w:r>
            <w:r w:rsidR="00B90ADB">
              <w:rPr>
                <w:webHidden/>
              </w:rPr>
              <w:t>121</w:t>
            </w:r>
            <w:r w:rsidR="00B90ADB">
              <w:rPr>
                <w:webHidden/>
              </w:rPr>
              <w:fldChar w:fldCharType="end"/>
            </w:r>
          </w:hyperlink>
        </w:p>
        <w:p w14:paraId="386BF788" w14:textId="7A44FCB0" w:rsidR="00B90ADB" w:rsidRDefault="00D45064">
          <w:pPr>
            <w:pStyle w:val="TDC2"/>
            <w:rPr>
              <w:rFonts w:asciiTheme="minorHAnsi" w:eastAsiaTheme="minorEastAsia" w:hAnsiTheme="minorHAnsi" w:cstheme="minorBidi"/>
              <w:color w:val="auto"/>
              <w:sz w:val="24"/>
            </w:rPr>
          </w:pPr>
          <w:hyperlink w:anchor="_Toc505426714" w:history="1">
            <w:r w:rsidR="00B90ADB" w:rsidRPr="00575B4E">
              <w:rPr>
                <w:rStyle w:val="Hipervnculo"/>
                <w:iCs/>
              </w:rPr>
              <w:t>5.6.2.1.5 Configuración de cuenta</w:t>
            </w:r>
            <w:r w:rsidR="00B90ADB">
              <w:rPr>
                <w:webHidden/>
              </w:rPr>
              <w:tab/>
            </w:r>
            <w:r w:rsidR="00B90ADB">
              <w:rPr>
                <w:webHidden/>
              </w:rPr>
              <w:fldChar w:fldCharType="begin"/>
            </w:r>
            <w:r w:rsidR="00B90ADB">
              <w:rPr>
                <w:webHidden/>
              </w:rPr>
              <w:instrText xml:space="preserve"> PAGEREF _Toc505426714 \h </w:instrText>
            </w:r>
            <w:r w:rsidR="00B90ADB">
              <w:rPr>
                <w:webHidden/>
              </w:rPr>
            </w:r>
            <w:r w:rsidR="00B90ADB">
              <w:rPr>
                <w:webHidden/>
              </w:rPr>
              <w:fldChar w:fldCharType="separate"/>
            </w:r>
            <w:r w:rsidR="00B90ADB">
              <w:rPr>
                <w:webHidden/>
              </w:rPr>
              <w:t>122</w:t>
            </w:r>
            <w:r w:rsidR="00B90ADB">
              <w:rPr>
                <w:webHidden/>
              </w:rPr>
              <w:fldChar w:fldCharType="end"/>
            </w:r>
          </w:hyperlink>
        </w:p>
        <w:p w14:paraId="2103F3C6" w14:textId="583148D5" w:rsidR="00B90ADB" w:rsidRDefault="00D45064">
          <w:pPr>
            <w:pStyle w:val="TDC2"/>
            <w:rPr>
              <w:rFonts w:asciiTheme="minorHAnsi" w:eastAsiaTheme="minorEastAsia" w:hAnsiTheme="minorHAnsi" w:cstheme="minorBidi"/>
              <w:color w:val="auto"/>
              <w:sz w:val="24"/>
            </w:rPr>
          </w:pPr>
          <w:hyperlink w:anchor="_Toc505426715" w:history="1">
            <w:r w:rsidR="00B90ADB" w:rsidRPr="00575B4E">
              <w:rPr>
                <w:rStyle w:val="Hipervnculo"/>
                <w:iCs/>
              </w:rPr>
              <w:t>5.6.2.1.6 Perfil académico</w:t>
            </w:r>
            <w:r w:rsidR="00B90ADB">
              <w:rPr>
                <w:webHidden/>
              </w:rPr>
              <w:tab/>
            </w:r>
            <w:r w:rsidR="00B90ADB">
              <w:rPr>
                <w:webHidden/>
              </w:rPr>
              <w:fldChar w:fldCharType="begin"/>
            </w:r>
            <w:r w:rsidR="00B90ADB">
              <w:rPr>
                <w:webHidden/>
              </w:rPr>
              <w:instrText xml:space="preserve"> PAGEREF _Toc505426715 \h </w:instrText>
            </w:r>
            <w:r w:rsidR="00B90ADB">
              <w:rPr>
                <w:webHidden/>
              </w:rPr>
            </w:r>
            <w:r w:rsidR="00B90ADB">
              <w:rPr>
                <w:webHidden/>
              </w:rPr>
              <w:fldChar w:fldCharType="separate"/>
            </w:r>
            <w:r w:rsidR="00B90ADB">
              <w:rPr>
                <w:webHidden/>
              </w:rPr>
              <w:t>122</w:t>
            </w:r>
            <w:r w:rsidR="00B90ADB">
              <w:rPr>
                <w:webHidden/>
              </w:rPr>
              <w:fldChar w:fldCharType="end"/>
            </w:r>
          </w:hyperlink>
        </w:p>
        <w:p w14:paraId="2FABC4D4" w14:textId="12F704C1" w:rsidR="00B90ADB" w:rsidRDefault="00D45064">
          <w:pPr>
            <w:pStyle w:val="TDC2"/>
            <w:rPr>
              <w:rFonts w:asciiTheme="minorHAnsi" w:eastAsiaTheme="minorEastAsia" w:hAnsiTheme="minorHAnsi" w:cstheme="minorBidi"/>
              <w:color w:val="auto"/>
              <w:sz w:val="24"/>
            </w:rPr>
          </w:pPr>
          <w:hyperlink w:anchor="_Toc505426716" w:history="1">
            <w:r w:rsidR="00B90ADB" w:rsidRPr="00575B4E">
              <w:rPr>
                <w:rStyle w:val="Hipervnculo"/>
                <w:iCs/>
              </w:rPr>
              <w:t>5.6.2.1.7 Ofertas de usuario</w:t>
            </w:r>
            <w:r w:rsidR="00B90ADB">
              <w:rPr>
                <w:webHidden/>
              </w:rPr>
              <w:tab/>
            </w:r>
            <w:r w:rsidR="00B90ADB">
              <w:rPr>
                <w:webHidden/>
              </w:rPr>
              <w:fldChar w:fldCharType="begin"/>
            </w:r>
            <w:r w:rsidR="00B90ADB">
              <w:rPr>
                <w:webHidden/>
              </w:rPr>
              <w:instrText xml:space="preserve"> PAGEREF _Toc505426716 \h </w:instrText>
            </w:r>
            <w:r w:rsidR="00B90ADB">
              <w:rPr>
                <w:webHidden/>
              </w:rPr>
            </w:r>
            <w:r w:rsidR="00B90ADB">
              <w:rPr>
                <w:webHidden/>
              </w:rPr>
              <w:fldChar w:fldCharType="separate"/>
            </w:r>
            <w:r w:rsidR="00B90ADB">
              <w:rPr>
                <w:webHidden/>
              </w:rPr>
              <w:t>125</w:t>
            </w:r>
            <w:r w:rsidR="00B90ADB">
              <w:rPr>
                <w:webHidden/>
              </w:rPr>
              <w:fldChar w:fldCharType="end"/>
            </w:r>
          </w:hyperlink>
        </w:p>
        <w:p w14:paraId="6BAAC0F2" w14:textId="606F9D4B" w:rsidR="00B90ADB" w:rsidRDefault="00D45064">
          <w:pPr>
            <w:pStyle w:val="TDC2"/>
            <w:rPr>
              <w:rFonts w:asciiTheme="minorHAnsi" w:eastAsiaTheme="minorEastAsia" w:hAnsiTheme="minorHAnsi" w:cstheme="minorBidi"/>
              <w:color w:val="auto"/>
              <w:sz w:val="24"/>
            </w:rPr>
          </w:pPr>
          <w:hyperlink w:anchor="_Toc505426717" w:history="1">
            <w:r w:rsidR="00B90ADB" w:rsidRPr="00575B4E">
              <w:rPr>
                <w:rStyle w:val="Hipervnculo"/>
                <w:iCs/>
              </w:rPr>
              <w:t>5.6.2.1.8 Mensajes</w:t>
            </w:r>
            <w:r w:rsidR="00B90ADB">
              <w:rPr>
                <w:webHidden/>
              </w:rPr>
              <w:tab/>
            </w:r>
            <w:r w:rsidR="00B90ADB">
              <w:rPr>
                <w:webHidden/>
              </w:rPr>
              <w:fldChar w:fldCharType="begin"/>
            </w:r>
            <w:r w:rsidR="00B90ADB">
              <w:rPr>
                <w:webHidden/>
              </w:rPr>
              <w:instrText xml:space="preserve"> PAGEREF _Toc505426717 \h </w:instrText>
            </w:r>
            <w:r w:rsidR="00B90ADB">
              <w:rPr>
                <w:webHidden/>
              </w:rPr>
            </w:r>
            <w:r w:rsidR="00B90ADB">
              <w:rPr>
                <w:webHidden/>
              </w:rPr>
              <w:fldChar w:fldCharType="separate"/>
            </w:r>
            <w:r w:rsidR="00B90ADB">
              <w:rPr>
                <w:webHidden/>
              </w:rPr>
              <w:t>125</w:t>
            </w:r>
            <w:r w:rsidR="00B90ADB">
              <w:rPr>
                <w:webHidden/>
              </w:rPr>
              <w:fldChar w:fldCharType="end"/>
            </w:r>
          </w:hyperlink>
        </w:p>
        <w:p w14:paraId="10B8EC24" w14:textId="331509E4" w:rsidR="00B90ADB" w:rsidRDefault="00D45064">
          <w:pPr>
            <w:pStyle w:val="TDC2"/>
            <w:rPr>
              <w:rFonts w:asciiTheme="minorHAnsi" w:eastAsiaTheme="minorEastAsia" w:hAnsiTheme="minorHAnsi" w:cstheme="minorBidi"/>
              <w:color w:val="auto"/>
              <w:sz w:val="24"/>
            </w:rPr>
          </w:pPr>
          <w:hyperlink w:anchor="_Toc505426718" w:history="1">
            <w:r w:rsidR="00B90ADB" w:rsidRPr="00575B4E">
              <w:rPr>
                <w:rStyle w:val="Hipervnculo"/>
                <w:iCs/>
              </w:rPr>
              <w:t>5.6.2.2 Interfaces del rol de empresa</w:t>
            </w:r>
            <w:r w:rsidR="00B90ADB">
              <w:rPr>
                <w:webHidden/>
              </w:rPr>
              <w:tab/>
            </w:r>
            <w:r w:rsidR="00B90ADB">
              <w:rPr>
                <w:webHidden/>
              </w:rPr>
              <w:fldChar w:fldCharType="begin"/>
            </w:r>
            <w:r w:rsidR="00B90ADB">
              <w:rPr>
                <w:webHidden/>
              </w:rPr>
              <w:instrText xml:space="preserve"> PAGEREF _Toc505426718 \h </w:instrText>
            </w:r>
            <w:r w:rsidR="00B90ADB">
              <w:rPr>
                <w:webHidden/>
              </w:rPr>
            </w:r>
            <w:r w:rsidR="00B90ADB">
              <w:rPr>
                <w:webHidden/>
              </w:rPr>
              <w:fldChar w:fldCharType="separate"/>
            </w:r>
            <w:r w:rsidR="00B90ADB">
              <w:rPr>
                <w:webHidden/>
              </w:rPr>
              <w:t>126</w:t>
            </w:r>
            <w:r w:rsidR="00B90ADB">
              <w:rPr>
                <w:webHidden/>
              </w:rPr>
              <w:fldChar w:fldCharType="end"/>
            </w:r>
          </w:hyperlink>
        </w:p>
        <w:p w14:paraId="2147EE08" w14:textId="10BD4C47" w:rsidR="00B90ADB" w:rsidRDefault="00D45064">
          <w:pPr>
            <w:pStyle w:val="TDC2"/>
            <w:rPr>
              <w:rFonts w:asciiTheme="minorHAnsi" w:eastAsiaTheme="minorEastAsia" w:hAnsiTheme="minorHAnsi" w:cstheme="minorBidi"/>
              <w:color w:val="auto"/>
              <w:sz w:val="24"/>
            </w:rPr>
          </w:pPr>
          <w:hyperlink w:anchor="_Toc505426719" w:history="1">
            <w:r w:rsidR="00B90ADB" w:rsidRPr="00575B4E">
              <w:rPr>
                <w:rStyle w:val="Hipervnculo"/>
                <w:iCs/>
              </w:rPr>
              <w:t>5.6.2.2.1 Pantalla de inicio</w:t>
            </w:r>
            <w:r w:rsidR="00B90ADB">
              <w:rPr>
                <w:webHidden/>
              </w:rPr>
              <w:tab/>
            </w:r>
            <w:r w:rsidR="00B90ADB">
              <w:rPr>
                <w:webHidden/>
              </w:rPr>
              <w:fldChar w:fldCharType="begin"/>
            </w:r>
            <w:r w:rsidR="00B90ADB">
              <w:rPr>
                <w:webHidden/>
              </w:rPr>
              <w:instrText xml:space="preserve"> PAGEREF _Toc505426719 \h </w:instrText>
            </w:r>
            <w:r w:rsidR="00B90ADB">
              <w:rPr>
                <w:webHidden/>
              </w:rPr>
            </w:r>
            <w:r w:rsidR="00B90ADB">
              <w:rPr>
                <w:webHidden/>
              </w:rPr>
              <w:fldChar w:fldCharType="separate"/>
            </w:r>
            <w:r w:rsidR="00B90ADB">
              <w:rPr>
                <w:webHidden/>
              </w:rPr>
              <w:t>126</w:t>
            </w:r>
            <w:r w:rsidR="00B90ADB">
              <w:rPr>
                <w:webHidden/>
              </w:rPr>
              <w:fldChar w:fldCharType="end"/>
            </w:r>
          </w:hyperlink>
        </w:p>
        <w:p w14:paraId="5F837149" w14:textId="1801E585" w:rsidR="00B90ADB" w:rsidRDefault="00D45064">
          <w:pPr>
            <w:pStyle w:val="TDC2"/>
            <w:rPr>
              <w:rFonts w:asciiTheme="minorHAnsi" w:eastAsiaTheme="minorEastAsia" w:hAnsiTheme="minorHAnsi" w:cstheme="minorBidi"/>
              <w:color w:val="auto"/>
              <w:sz w:val="24"/>
            </w:rPr>
          </w:pPr>
          <w:hyperlink w:anchor="_Toc505426720" w:history="1">
            <w:r w:rsidR="00B90ADB" w:rsidRPr="00575B4E">
              <w:rPr>
                <w:rStyle w:val="Hipervnculo"/>
                <w:iCs/>
              </w:rPr>
              <w:t>5.6.2.2.2 Pantalla de estudiantes y envío de mensajes</w:t>
            </w:r>
            <w:r w:rsidR="00B90ADB">
              <w:rPr>
                <w:webHidden/>
              </w:rPr>
              <w:tab/>
            </w:r>
            <w:r w:rsidR="00B90ADB">
              <w:rPr>
                <w:webHidden/>
              </w:rPr>
              <w:fldChar w:fldCharType="begin"/>
            </w:r>
            <w:r w:rsidR="00B90ADB">
              <w:rPr>
                <w:webHidden/>
              </w:rPr>
              <w:instrText xml:space="preserve"> PAGEREF _Toc505426720 \h </w:instrText>
            </w:r>
            <w:r w:rsidR="00B90ADB">
              <w:rPr>
                <w:webHidden/>
              </w:rPr>
            </w:r>
            <w:r w:rsidR="00B90ADB">
              <w:rPr>
                <w:webHidden/>
              </w:rPr>
              <w:fldChar w:fldCharType="separate"/>
            </w:r>
            <w:r w:rsidR="00B90ADB">
              <w:rPr>
                <w:webHidden/>
              </w:rPr>
              <w:t>127</w:t>
            </w:r>
            <w:r w:rsidR="00B90ADB">
              <w:rPr>
                <w:webHidden/>
              </w:rPr>
              <w:fldChar w:fldCharType="end"/>
            </w:r>
          </w:hyperlink>
        </w:p>
        <w:p w14:paraId="509DE931" w14:textId="1C19B6B2" w:rsidR="00B90ADB" w:rsidRDefault="00D45064">
          <w:pPr>
            <w:pStyle w:val="TDC2"/>
            <w:rPr>
              <w:rFonts w:asciiTheme="minorHAnsi" w:eastAsiaTheme="minorEastAsia" w:hAnsiTheme="minorHAnsi" w:cstheme="minorBidi"/>
              <w:color w:val="auto"/>
              <w:sz w:val="24"/>
            </w:rPr>
          </w:pPr>
          <w:hyperlink w:anchor="_Toc505426721" w:history="1">
            <w:r w:rsidR="00B90ADB" w:rsidRPr="00575B4E">
              <w:rPr>
                <w:rStyle w:val="Hipervnculo"/>
                <w:iCs/>
              </w:rPr>
              <w:t>5.6.2.2.3 Pantalla de ofertas</w:t>
            </w:r>
            <w:r w:rsidR="00B90ADB">
              <w:rPr>
                <w:webHidden/>
              </w:rPr>
              <w:tab/>
            </w:r>
            <w:r w:rsidR="00B90ADB">
              <w:rPr>
                <w:webHidden/>
              </w:rPr>
              <w:fldChar w:fldCharType="begin"/>
            </w:r>
            <w:r w:rsidR="00B90ADB">
              <w:rPr>
                <w:webHidden/>
              </w:rPr>
              <w:instrText xml:space="preserve"> PAGEREF _Toc505426721 \h </w:instrText>
            </w:r>
            <w:r w:rsidR="00B90ADB">
              <w:rPr>
                <w:webHidden/>
              </w:rPr>
            </w:r>
            <w:r w:rsidR="00B90ADB">
              <w:rPr>
                <w:webHidden/>
              </w:rPr>
              <w:fldChar w:fldCharType="separate"/>
            </w:r>
            <w:r w:rsidR="00B90ADB">
              <w:rPr>
                <w:webHidden/>
              </w:rPr>
              <w:t>129</w:t>
            </w:r>
            <w:r w:rsidR="00B90ADB">
              <w:rPr>
                <w:webHidden/>
              </w:rPr>
              <w:fldChar w:fldCharType="end"/>
            </w:r>
          </w:hyperlink>
        </w:p>
        <w:p w14:paraId="5507D750" w14:textId="53138DBF" w:rsidR="00B90ADB" w:rsidRDefault="00D45064">
          <w:pPr>
            <w:pStyle w:val="TDC2"/>
            <w:rPr>
              <w:rFonts w:asciiTheme="minorHAnsi" w:eastAsiaTheme="minorEastAsia" w:hAnsiTheme="minorHAnsi" w:cstheme="minorBidi"/>
              <w:color w:val="auto"/>
              <w:sz w:val="24"/>
            </w:rPr>
          </w:pPr>
          <w:hyperlink w:anchor="_Toc505426722" w:history="1">
            <w:r w:rsidR="00B90ADB" w:rsidRPr="00575B4E">
              <w:rPr>
                <w:rStyle w:val="Hipervnculo"/>
                <w:iCs/>
              </w:rPr>
              <w:t>5.6.2.2.4 Pantalla de perfil</w:t>
            </w:r>
            <w:r w:rsidR="00B90ADB">
              <w:rPr>
                <w:webHidden/>
              </w:rPr>
              <w:tab/>
            </w:r>
            <w:r w:rsidR="00B90ADB">
              <w:rPr>
                <w:webHidden/>
              </w:rPr>
              <w:fldChar w:fldCharType="begin"/>
            </w:r>
            <w:r w:rsidR="00B90ADB">
              <w:rPr>
                <w:webHidden/>
              </w:rPr>
              <w:instrText xml:space="preserve"> PAGEREF _Toc505426722 \h </w:instrText>
            </w:r>
            <w:r w:rsidR="00B90ADB">
              <w:rPr>
                <w:webHidden/>
              </w:rPr>
            </w:r>
            <w:r w:rsidR="00B90ADB">
              <w:rPr>
                <w:webHidden/>
              </w:rPr>
              <w:fldChar w:fldCharType="separate"/>
            </w:r>
            <w:r w:rsidR="00B90ADB">
              <w:rPr>
                <w:webHidden/>
              </w:rPr>
              <w:t>129</w:t>
            </w:r>
            <w:r w:rsidR="00B90ADB">
              <w:rPr>
                <w:webHidden/>
              </w:rPr>
              <w:fldChar w:fldCharType="end"/>
            </w:r>
          </w:hyperlink>
        </w:p>
        <w:p w14:paraId="28DC0216" w14:textId="2C7B2D33" w:rsidR="00B90ADB" w:rsidRDefault="00D45064">
          <w:pPr>
            <w:pStyle w:val="TDC2"/>
            <w:rPr>
              <w:rFonts w:asciiTheme="minorHAnsi" w:eastAsiaTheme="minorEastAsia" w:hAnsiTheme="minorHAnsi" w:cstheme="minorBidi"/>
              <w:color w:val="auto"/>
              <w:sz w:val="24"/>
            </w:rPr>
          </w:pPr>
          <w:hyperlink w:anchor="_Toc505426723" w:history="1">
            <w:r w:rsidR="00B90ADB" w:rsidRPr="00575B4E">
              <w:rPr>
                <w:rStyle w:val="Hipervnculo"/>
                <w:iCs/>
              </w:rPr>
              <w:t>5.6.2.2.5 Pantalla de configuración de cuenta</w:t>
            </w:r>
            <w:r w:rsidR="00B90ADB">
              <w:rPr>
                <w:webHidden/>
              </w:rPr>
              <w:tab/>
            </w:r>
            <w:r w:rsidR="00B90ADB">
              <w:rPr>
                <w:webHidden/>
              </w:rPr>
              <w:fldChar w:fldCharType="begin"/>
            </w:r>
            <w:r w:rsidR="00B90ADB">
              <w:rPr>
                <w:webHidden/>
              </w:rPr>
              <w:instrText xml:space="preserve"> PAGEREF _Toc505426723 \h </w:instrText>
            </w:r>
            <w:r w:rsidR="00B90ADB">
              <w:rPr>
                <w:webHidden/>
              </w:rPr>
            </w:r>
            <w:r w:rsidR="00B90ADB">
              <w:rPr>
                <w:webHidden/>
              </w:rPr>
              <w:fldChar w:fldCharType="separate"/>
            </w:r>
            <w:r w:rsidR="00B90ADB">
              <w:rPr>
                <w:webHidden/>
              </w:rPr>
              <w:t>130</w:t>
            </w:r>
            <w:r w:rsidR="00B90ADB">
              <w:rPr>
                <w:webHidden/>
              </w:rPr>
              <w:fldChar w:fldCharType="end"/>
            </w:r>
          </w:hyperlink>
        </w:p>
        <w:p w14:paraId="1B48E0A8" w14:textId="0ECB48F4" w:rsidR="00B90ADB" w:rsidRDefault="00D45064">
          <w:pPr>
            <w:pStyle w:val="TDC2"/>
            <w:rPr>
              <w:rFonts w:asciiTheme="minorHAnsi" w:eastAsiaTheme="minorEastAsia" w:hAnsiTheme="minorHAnsi" w:cstheme="minorBidi"/>
              <w:color w:val="auto"/>
              <w:sz w:val="24"/>
            </w:rPr>
          </w:pPr>
          <w:hyperlink w:anchor="_Toc505426724" w:history="1">
            <w:r w:rsidR="00B90ADB" w:rsidRPr="00575B4E">
              <w:rPr>
                <w:rStyle w:val="Hipervnculo"/>
                <w:iCs/>
              </w:rPr>
              <w:t>5.6.2.2.6 Pantalla de ofertas</w:t>
            </w:r>
            <w:r w:rsidR="00B90ADB">
              <w:rPr>
                <w:webHidden/>
              </w:rPr>
              <w:tab/>
            </w:r>
            <w:r w:rsidR="00B90ADB">
              <w:rPr>
                <w:webHidden/>
              </w:rPr>
              <w:fldChar w:fldCharType="begin"/>
            </w:r>
            <w:r w:rsidR="00B90ADB">
              <w:rPr>
                <w:webHidden/>
              </w:rPr>
              <w:instrText xml:space="preserve"> PAGEREF _Toc505426724 \h </w:instrText>
            </w:r>
            <w:r w:rsidR="00B90ADB">
              <w:rPr>
                <w:webHidden/>
              </w:rPr>
            </w:r>
            <w:r w:rsidR="00B90ADB">
              <w:rPr>
                <w:webHidden/>
              </w:rPr>
              <w:fldChar w:fldCharType="separate"/>
            </w:r>
            <w:r w:rsidR="00B90ADB">
              <w:rPr>
                <w:webHidden/>
              </w:rPr>
              <w:t>131</w:t>
            </w:r>
            <w:r w:rsidR="00B90ADB">
              <w:rPr>
                <w:webHidden/>
              </w:rPr>
              <w:fldChar w:fldCharType="end"/>
            </w:r>
          </w:hyperlink>
        </w:p>
        <w:p w14:paraId="55DF5EA1" w14:textId="2CA091BD" w:rsidR="00B90ADB" w:rsidRDefault="00D45064">
          <w:pPr>
            <w:pStyle w:val="TDC2"/>
            <w:rPr>
              <w:rFonts w:asciiTheme="minorHAnsi" w:eastAsiaTheme="minorEastAsia" w:hAnsiTheme="minorHAnsi" w:cstheme="minorBidi"/>
              <w:color w:val="auto"/>
              <w:sz w:val="24"/>
            </w:rPr>
          </w:pPr>
          <w:hyperlink w:anchor="_Toc505426725" w:history="1">
            <w:r w:rsidR="00B90ADB" w:rsidRPr="00575B4E">
              <w:rPr>
                <w:rStyle w:val="Hipervnculo"/>
                <w:iCs/>
              </w:rPr>
              <w:t>5.6.2.2.7 Pantalla de procesos de selección</w:t>
            </w:r>
            <w:r w:rsidR="00B90ADB">
              <w:rPr>
                <w:webHidden/>
              </w:rPr>
              <w:tab/>
            </w:r>
            <w:r w:rsidR="00B90ADB">
              <w:rPr>
                <w:webHidden/>
              </w:rPr>
              <w:fldChar w:fldCharType="begin"/>
            </w:r>
            <w:r w:rsidR="00B90ADB">
              <w:rPr>
                <w:webHidden/>
              </w:rPr>
              <w:instrText xml:space="preserve"> PAGEREF _Toc505426725 \h </w:instrText>
            </w:r>
            <w:r w:rsidR="00B90ADB">
              <w:rPr>
                <w:webHidden/>
              </w:rPr>
            </w:r>
            <w:r w:rsidR="00B90ADB">
              <w:rPr>
                <w:webHidden/>
              </w:rPr>
              <w:fldChar w:fldCharType="separate"/>
            </w:r>
            <w:r w:rsidR="00B90ADB">
              <w:rPr>
                <w:webHidden/>
              </w:rPr>
              <w:t>132</w:t>
            </w:r>
            <w:r w:rsidR="00B90ADB">
              <w:rPr>
                <w:webHidden/>
              </w:rPr>
              <w:fldChar w:fldCharType="end"/>
            </w:r>
          </w:hyperlink>
        </w:p>
        <w:p w14:paraId="753E18E8" w14:textId="22E07464" w:rsidR="00B90ADB" w:rsidRDefault="00D45064">
          <w:pPr>
            <w:pStyle w:val="TDC2"/>
            <w:rPr>
              <w:rFonts w:asciiTheme="minorHAnsi" w:eastAsiaTheme="minorEastAsia" w:hAnsiTheme="minorHAnsi" w:cstheme="minorBidi"/>
              <w:color w:val="auto"/>
              <w:sz w:val="24"/>
            </w:rPr>
          </w:pPr>
          <w:hyperlink w:anchor="_Toc505426726" w:history="1">
            <w:r w:rsidR="00B90ADB" w:rsidRPr="00575B4E">
              <w:rPr>
                <w:rStyle w:val="Hipervnculo"/>
                <w:iCs/>
              </w:rPr>
              <w:t>5.6.2.2.8 Pantalla de mensajes</w:t>
            </w:r>
            <w:r w:rsidR="00B90ADB">
              <w:rPr>
                <w:webHidden/>
              </w:rPr>
              <w:tab/>
            </w:r>
            <w:r w:rsidR="00B90ADB">
              <w:rPr>
                <w:webHidden/>
              </w:rPr>
              <w:fldChar w:fldCharType="begin"/>
            </w:r>
            <w:r w:rsidR="00B90ADB">
              <w:rPr>
                <w:webHidden/>
              </w:rPr>
              <w:instrText xml:space="preserve"> PAGEREF _Toc505426726 \h </w:instrText>
            </w:r>
            <w:r w:rsidR="00B90ADB">
              <w:rPr>
                <w:webHidden/>
              </w:rPr>
            </w:r>
            <w:r w:rsidR="00B90ADB">
              <w:rPr>
                <w:webHidden/>
              </w:rPr>
              <w:fldChar w:fldCharType="separate"/>
            </w:r>
            <w:r w:rsidR="00B90ADB">
              <w:rPr>
                <w:webHidden/>
              </w:rPr>
              <w:t>135</w:t>
            </w:r>
            <w:r w:rsidR="00B90ADB">
              <w:rPr>
                <w:webHidden/>
              </w:rPr>
              <w:fldChar w:fldCharType="end"/>
            </w:r>
          </w:hyperlink>
        </w:p>
        <w:p w14:paraId="6A4E74FD" w14:textId="07CAD056" w:rsidR="00B90ADB" w:rsidRDefault="00D45064">
          <w:pPr>
            <w:pStyle w:val="TDC1"/>
            <w:rPr>
              <w:rFonts w:asciiTheme="minorHAnsi" w:eastAsiaTheme="minorEastAsia" w:hAnsiTheme="minorHAnsi" w:cstheme="minorBidi"/>
              <w:noProof/>
              <w:sz w:val="24"/>
            </w:rPr>
          </w:pPr>
          <w:hyperlink w:anchor="_Toc505426727" w:history="1">
            <w:r w:rsidR="00B90ADB" w:rsidRPr="00575B4E">
              <w:rPr>
                <w:rStyle w:val="Hipervnculo"/>
                <w:noProof/>
              </w:rPr>
              <w:t>DOCUMENTO 6: PRUEBAS</w:t>
            </w:r>
            <w:r w:rsidR="00B90ADB">
              <w:rPr>
                <w:noProof/>
                <w:webHidden/>
              </w:rPr>
              <w:tab/>
            </w:r>
            <w:r w:rsidR="00B90ADB">
              <w:rPr>
                <w:noProof/>
                <w:webHidden/>
              </w:rPr>
              <w:fldChar w:fldCharType="begin"/>
            </w:r>
            <w:r w:rsidR="00B90ADB">
              <w:rPr>
                <w:noProof/>
                <w:webHidden/>
              </w:rPr>
              <w:instrText xml:space="preserve"> PAGEREF _Toc505426727 \h </w:instrText>
            </w:r>
            <w:r w:rsidR="00B90ADB">
              <w:rPr>
                <w:noProof/>
                <w:webHidden/>
              </w:rPr>
            </w:r>
            <w:r w:rsidR="00B90ADB">
              <w:rPr>
                <w:noProof/>
                <w:webHidden/>
              </w:rPr>
              <w:fldChar w:fldCharType="separate"/>
            </w:r>
            <w:r w:rsidR="00B90ADB">
              <w:rPr>
                <w:noProof/>
                <w:webHidden/>
              </w:rPr>
              <w:t>137</w:t>
            </w:r>
            <w:r w:rsidR="00B90ADB">
              <w:rPr>
                <w:noProof/>
                <w:webHidden/>
              </w:rPr>
              <w:fldChar w:fldCharType="end"/>
            </w:r>
          </w:hyperlink>
        </w:p>
        <w:p w14:paraId="5EEAFFBA" w14:textId="4195B9E9" w:rsidR="00B90ADB" w:rsidRDefault="00D45064">
          <w:pPr>
            <w:pStyle w:val="TDC2"/>
            <w:rPr>
              <w:rFonts w:asciiTheme="minorHAnsi" w:eastAsiaTheme="minorEastAsia" w:hAnsiTheme="minorHAnsi" w:cstheme="minorBidi"/>
              <w:color w:val="auto"/>
              <w:sz w:val="24"/>
            </w:rPr>
          </w:pPr>
          <w:hyperlink w:anchor="_Toc505426728" w:history="1">
            <w:r w:rsidR="00B90ADB" w:rsidRPr="00575B4E">
              <w:rPr>
                <w:rStyle w:val="Hipervnculo"/>
              </w:rPr>
              <w:t>6.1 Introducción</w:t>
            </w:r>
            <w:r w:rsidR="00B90ADB">
              <w:rPr>
                <w:webHidden/>
              </w:rPr>
              <w:tab/>
            </w:r>
            <w:r w:rsidR="00B90ADB">
              <w:rPr>
                <w:webHidden/>
              </w:rPr>
              <w:fldChar w:fldCharType="begin"/>
            </w:r>
            <w:r w:rsidR="00B90ADB">
              <w:rPr>
                <w:webHidden/>
              </w:rPr>
              <w:instrText xml:space="preserve"> PAGEREF _Toc505426728 \h </w:instrText>
            </w:r>
            <w:r w:rsidR="00B90ADB">
              <w:rPr>
                <w:webHidden/>
              </w:rPr>
            </w:r>
            <w:r w:rsidR="00B90ADB">
              <w:rPr>
                <w:webHidden/>
              </w:rPr>
              <w:fldChar w:fldCharType="separate"/>
            </w:r>
            <w:r w:rsidR="00B90ADB">
              <w:rPr>
                <w:webHidden/>
              </w:rPr>
              <w:t>139</w:t>
            </w:r>
            <w:r w:rsidR="00B90ADB">
              <w:rPr>
                <w:webHidden/>
              </w:rPr>
              <w:fldChar w:fldCharType="end"/>
            </w:r>
          </w:hyperlink>
        </w:p>
        <w:p w14:paraId="78615909" w14:textId="37F59C22" w:rsidR="00B90ADB" w:rsidRDefault="00D45064">
          <w:pPr>
            <w:pStyle w:val="TDC1"/>
            <w:rPr>
              <w:rFonts w:asciiTheme="minorHAnsi" w:eastAsiaTheme="minorEastAsia" w:hAnsiTheme="minorHAnsi" w:cstheme="minorBidi"/>
              <w:noProof/>
              <w:sz w:val="24"/>
            </w:rPr>
          </w:pPr>
          <w:hyperlink w:anchor="_Toc505426729" w:history="1">
            <w:r w:rsidR="00B90ADB" w:rsidRPr="00575B4E">
              <w:rPr>
                <w:rStyle w:val="Hipervnculo"/>
                <w:noProof/>
              </w:rPr>
              <w:t>6.2 Pruebas unitarias</w:t>
            </w:r>
            <w:r w:rsidR="00B90ADB">
              <w:rPr>
                <w:noProof/>
                <w:webHidden/>
              </w:rPr>
              <w:tab/>
            </w:r>
            <w:r w:rsidR="00B90ADB">
              <w:rPr>
                <w:noProof/>
                <w:webHidden/>
              </w:rPr>
              <w:fldChar w:fldCharType="begin"/>
            </w:r>
            <w:r w:rsidR="00B90ADB">
              <w:rPr>
                <w:noProof/>
                <w:webHidden/>
              </w:rPr>
              <w:instrText xml:space="preserve"> PAGEREF _Toc505426729 \h </w:instrText>
            </w:r>
            <w:r w:rsidR="00B90ADB">
              <w:rPr>
                <w:noProof/>
                <w:webHidden/>
              </w:rPr>
            </w:r>
            <w:r w:rsidR="00B90ADB">
              <w:rPr>
                <w:noProof/>
                <w:webHidden/>
              </w:rPr>
              <w:fldChar w:fldCharType="separate"/>
            </w:r>
            <w:r w:rsidR="00B90ADB">
              <w:rPr>
                <w:noProof/>
                <w:webHidden/>
              </w:rPr>
              <w:t>140</w:t>
            </w:r>
            <w:r w:rsidR="00B90ADB">
              <w:rPr>
                <w:noProof/>
                <w:webHidden/>
              </w:rPr>
              <w:fldChar w:fldCharType="end"/>
            </w:r>
          </w:hyperlink>
        </w:p>
        <w:p w14:paraId="49A19FA3" w14:textId="0A687BFB" w:rsidR="00B90ADB" w:rsidRDefault="00D45064">
          <w:pPr>
            <w:pStyle w:val="TDC1"/>
            <w:rPr>
              <w:rFonts w:asciiTheme="minorHAnsi" w:eastAsiaTheme="minorEastAsia" w:hAnsiTheme="minorHAnsi" w:cstheme="minorBidi"/>
              <w:noProof/>
              <w:sz w:val="24"/>
            </w:rPr>
          </w:pPr>
          <w:hyperlink w:anchor="_Toc505426730" w:history="1">
            <w:r w:rsidR="00B90ADB" w:rsidRPr="00575B4E">
              <w:rPr>
                <w:rStyle w:val="Hipervnculo"/>
                <w:noProof/>
              </w:rPr>
              <w:t>6.3 Pruebas de integración y de sistema</w:t>
            </w:r>
            <w:r w:rsidR="00B90ADB">
              <w:rPr>
                <w:noProof/>
                <w:webHidden/>
              </w:rPr>
              <w:tab/>
            </w:r>
            <w:r w:rsidR="00B90ADB">
              <w:rPr>
                <w:noProof/>
                <w:webHidden/>
              </w:rPr>
              <w:fldChar w:fldCharType="begin"/>
            </w:r>
            <w:r w:rsidR="00B90ADB">
              <w:rPr>
                <w:noProof/>
                <w:webHidden/>
              </w:rPr>
              <w:instrText xml:space="preserve"> PAGEREF _Toc505426730 \h </w:instrText>
            </w:r>
            <w:r w:rsidR="00B90ADB">
              <w:rPr>
                <w:noProof/>
                <w:webHidden/>
              </w:rPr>
            </w:r>
            <w:r w:rsidR="00B90ADB">
              <w:rPr>
                <w:noProof/>
                <w:webHidden/>
              </w:rPr>
              <w:fldChar w:fldCharType="separate"/>
            </w:r>
            <w:r w:rsidR="00B90ADB">
              <w:rPr>
                <w:noProof/>
                <w:webHidden/>
              </w:rPr>
              <w:t>142</w:t>
            </w:r>
            <w:r w:rsidR="00B90ADB">
              <w:rPr>
                <w:noProof/>
                <w:webHidden/>
              </w:rPr>
              <w:fldChar w:fldCharType="end"/>
            </w:r>
          </w:hyperlink>
        </w:p>
        <w:p w14:paraId="5876034F" w14:textId="2645C9D9" w:rsidR="00B90ADB" w:rsidRDefault="00D45064">
          <w:pPr>
            <w:pStyle w:val="TDC1"/>
            <w:rPr>
              <w:rFonts w:asciiTheme="minorHAnsi" w:eastAsiaTheme="minorEastAsia" w:hAnsiTheme="minorHAnsi" w:cstheme="minorBidi"/>
              <w:noProof/>
              <w:sz w:val="24"/>
            </w:rPr>
          </w:pPr>
          <w:hyperlink w:anchor="_Toc505426731" w:history="1">
            <w:r w:rsidR="00B90ADB" w:rsidRPr="00575B4E">
              <w:rPr>
                <w:rStyle w:val="Hipervnculo"/>
                <w:noProof/>
              </w:rPr>
              <w:t>6.4 Pruebas de usabilidad y accesibilidad</w:t>
            </w:r>
            <w:r w:rsidR="00B90ADB">
              <w:rPr>
                <w:noProof/>
                <w:webHidden/>
              </w:rPr>
              <w:tab/>
            </w:r>
            <w:r w:rsidR="00B90ADB">
              <w:rPr>
                <w:noProof/>
                <w:webHidden/>
              </w:rPr>
              <w:fldChar w:fldCharType="begin"/>
            </w:r>
            <w:r w:rsidR="00B90ADB">
              <w:rPr>
                <w:noProof/>
                <w:webHidden/>
              </w:rPr>
              <w:instrText xml:space="preserve"> PAGEREF _Toc505426731 \h </w:instrText>
            </w:r>
            <w:r w:rsidR="00B90ADB">
              <w:rPr>
                <w:noProof/>
                <w:webHidden/>
              </w:rPr>
            </w:r>
            <w:r w:rsidR="00B90ADB">
              <w:rPr>
                <w:noProof/>
                <w:webHidden/>
              </w:rPr>
              <w:fldChar w:fldCharType="separate"/>
            </w:r>
            <w:r w:rsidR="00B90ADB">
              <w:rPr>
                <w:noProof/>
                <w:webHidden/>
              </w:rPr>
              <w:t>148</w:t>
            </w:r>
            <w:r w:rsidR="00B90ADB">
              <w:rPr>
                <w:noProof/>
                <w:webHidden/>
              </w:rPr>
              <w:fldChar w:fldCharType="end"/>
            </w:r>
          </w:hyperlink>
        </w:p>
        <w:p w14:paraId="4269D866" w14:textId="0587DDE3" w:rsidR="00B90ADB" w:rsidRDefault="00D45064">
          <w:pPr>
            <w:pStyle w:val="TDC2"/>
            <w:rPr>
              <w:rFonts w:asciiTheme="minorHAnsi" w:eastAsiaTheme="minorEastAsia" w:hAnsiTheme="minorHAnsi" w:cstheme="minorBidi"/>
              <w:color w:val="auto"/>
              <w:sz w:val="24"/>
            </w:rPr>
          </w:pPr>
          <w:hyperlink w:anchor="_Toc505426732" w:history="1">
            <w:r w:rsidR="00B90ADB" w:rsidRPr="00575B4E">
              <w:rPr>
                <w:rStyle w:val="Hipervnculo"/>
              </w:rPr>
              <w:t>6.4.1 Criterios generales</w:t>
            </w:r>
            <w:r w:rsidR="00B90ADB">
              <w:rPr>
                <w:webHidden/>
              </w:rPr>
              <w:tab/>
            </w:r>
            <w:r w:rsidR="00B90ADB">
              <w:rPr>
                <w:webHidden/>
              </w:rPr>
              <w:fldChar w:fldCharType="begin"/>
            </w:r>
            <w:r w:rsidR="00B90ADB">
              <w:rPr>
                <w:webHidden/>
              </w:rPr>
              <w:instrText xml:space="preserve"> PAGEREF _Toc505426732 \h </w:instrText>
            </w:r>
            <w:r w:rsidR="00B90ADB">
              <w:rPr>
                <w:webHidden/>
              </w:rPr>
            </w:r>
            <w:r w:rsidR="00B90ADB">
              <w:rPr>
                <w:webHidden/>
              </w:rPr>
              <w:fldChar w:fldCharType="separate"/>
            </w:r>
            <w:r w:rsidR="00B90ADB">
              <w:rPr>
                <w:webHidden/>
              </w:rPr>
              <w:t>149</w:t>
            </w:r>
            <w:r w:rsidR="00B90ADB">
              <w:rPr>
                <w:webHidden/>
              </w:rPr>
              <w:fldChar w:fldCharType="end"/>
            </w:r>
          </w:hyperlink>
        </w:p>
        <w:p w14:paraId="719F8DB4" w14:textId="6082FABE" w:rsidR="00B90ADB" w:rsidRDefault="00D45064">
          <w:pPr>
            <w:pStyle w:val="TDC2"/>
            <w:rPr>
              <w:rFonts w:asciiTheme="minorHAnsi" w:eastAsiaTheme="minorEastAsia" w:hAnsiTheme="minorHAnsi" w:cstheme="minorBidi"/>
              <w:color w:val="auto"/>
              <w:sz w:val="24"/>
            </w:rPr>
          </w:pPr>
          <w:hyperlink w:anchor="_Toc505426733" w:history="1">
            <w:r w:rsidR="00B90ADB" w:rsidRPr="00575B4E">
              <w:rPr>
                <w:rStyle w:val="Hipervnculo"/>
              </w:rPr>
              <w:t>6.4.2 Criterios de identidad e información</w:t>
            </w:r>
            <w:r w:rsidR="00B90ADB">
              <w:rPr>
                <w:webHidden/>
              </w:rPr>
              <w:tab/>
            </w:r>
            <w:r w:rsidR="00B90ADB">
              <w:rPr>
                <w:webHidden/>
              </w:rPr>
              <w:fldChar w:fldCharType="begin"/>
            </w:r>
            <w:r w:rsidR="00B90ADB">
              <w:rPr>
                <w:webHidden/>
              </w:rPr>
              <w:instrText xml:space="preserve"> PAGEREF _Toc505426733 \h </w:instrText>
            </w:r>
            <w:r w:rsidR="00B90ADB">
              <w:rPr>
                <w:webHidden/>
              </w:rPr>
            </w:r>
            <w:r w:rsidR="00B90ADB">
              <w:rPr>
                <w:webHidden/>
              </w:rPr>
              <w:fldChar w:fldCharType="separate"/>
            </w:r>
            <w:r w:rsidR="00B90ADB">
              <w:rPr>
                <w:webHidden/>
              </w:rPr>
              <w:t>150</w:t>
            </w:r>
            <w:r w:rsidR="00B90ADB">
              <w:rPr>
                <w:webHidden/>
              </w:rPr>
              <w:fldChar w:fldCharType="end"/>
            </w:r>
          </w:hyperlink>
        </w:p>
        <w:p w14:paraId="110C2BA1" w14:textId="2218E870" w:rsidR="00B90ADB" w:rsidRDefault="00D45064">
          <w:pPr>
            <w:pStyle w:val="TDC2"/>
            <w:rPr>
              <w:rFonts w:asciiTheme="minorHAnsi" w:eastAsiaTheme="minorEastAsia" w:hAnsiTheme="minorHAnsi" w:cstheme="minorBidi"/>
              <w:color w:val="auto"/>
              <w:sz w:val="24"/>
            </w:rPr>
          </w:pPr>
          <w:hyperlink w:anchor="_Toc505426734" w:history="1">
            <w:r w:rsidR="00B90ADB" w:rsidRPr="00575B4E">
              <w:rPr>
                <w:rStyle w:val="Hipervnculo"/>
              </w:rPr>
              <w:t>6.4.3 Criterios de lenguaje y redacción</w:t>
            </w:r>
            <w:r w:rsidR="00B90ADB">
              <w:rPr>
                <w:webHidden/>
              </w:rPr>
              <w:tab/>
            </w:r>
            <w:r w:rsidR="00B90ADB">
              <w:rPr>
                <w:webHidden/>
              </w:rPr>
              <w:fldChar w:fldCharType="begin"/>
            </w:r>
            <w:r w:rsidR="00B90ADB">
              <w:rPr>
                <w:webHidden/>
              </w:rPr>
              <w:instrText xml:space="preserve"> PAGEREF _Toc505426734 \h </w:instrText>
            </w:r>
            <w:r w:rsidR="00B90ADB">
              <w:rPr>
                <w:webHidden/>
              </w:rPr>
            </w:r>
            <w:r w:rsidR="00B90ADB">
              <w:rPr>
                <w:webHidden/>
              </w:rPr>
              <w:fldChar w:fldCharType="separate"/>
            </w:r>
            <w:r w:rsidR="00B90ADB">
              <w:rPr>
                <w:webHidden/>
              </w:rPr>
              <w:t>150</w:t>
            </w:r>
            <w:r w:rsidR="00B90ADB">
              <w:rPr>
                <w:webHidden/>
              </w:rPr>
              <w:fldChar w:fldCharType="end"/>
            </w:r>
          </w:hyperlink>
        </w:p>
        <w:p w14:paraId="1AF26F12" w14:textId="5DCF6733" w:rsidR="00B90ADB" w:rsidRDefault="00D45064">
          <w:pPr>
            <w:pStyle w:val="TDC2"/>
            <w:rPr>
              <w:rFonts w:asciiTheme="minorHAnsi" w:eastAsiaTheme="minorEastAsia" w:hAnsiTheme="minorHAnsi" w:cstheme="minorBidi"/>
              <w:color w:val="auto"/>
              <w:sz w:val="24"/>
            </w:rPr>
          </w:pPr>
          <w:hyperlink w:anchor="_Toc505426735" w:history="1">
            <w:r w:rsidR="00B90ADB" w:rsidRPr="00575B4E">
              <w:rPr>
                <w:rStyle w:val="Hipervnculo"/>
              </w:rPr>
              <w:t>6.4.4 Criterios de rotulado</w:t>
            </w:r>
            <w:r w:rsidR="00B90ADB">
              <w:rPr>
                <w:webHidden/>
              </w:rPr>
              <w:tab/>
            </w:r>
            <w:r w:rsidR="00B90ADB">
              <w:rPr>
                <w:webHidden/>
              </w:rPr>
              <w:fldChar w:fldCharType="begin"/>
            </w:r>
            <w:r w:rsidR="00B90ADB">
              <w:rPr>
                <w:webHidden/>
              </w:rPr>
              <w:instrText xml:space="preserve"> PAGEREF _Toc505426735 \h </w:instrText>
            </w:r>
            <w:r w:rsidR="00B90ADB">
              <w:rPr>
                <w:webHidden/>
              </w:rPr>
            </w:r>
            <w:r w:rsidR="00B90ADB">
              <w:rPr>
                <w:webHidden/>
              </w:rPr>
              <w:fldChar w:fldCharType="separate"/>
            </w:r>
            <w:r w:rsidR="00B90ADB">
              <w:rPr>
                <w:webHidden/>
              </w:rPr>
              <w:t>151</w:t>
            </w:r>
            <w:r w:rsidR="00B90ADB">
              <w:rPr>
                <w:webHidden/>
              </w:rPr>
              <w:fldChar w:fldCharType="end"/>
            </w:r>
          </w:hyperlink>
        </w:p>
        <w:p w14:paraId="619BC620" w14:textId="626741ED" w:rsidR="00B90ADB" w:rsidRDefault="00D45064">
          <w:pPr>
            <w:pStyle w:val="TDC2"/>
            <w:rPr>
              <w:rFonts w:asciiTheme="minorHAnsi" w:eastAsiaTheme="minorEastAsia" w:hAnsiTheme="minorHAnsi" w:cstheme="minorBidi"/>
              <w:color w:val="auto"/>
              <w:sz w:val="24"/>
            </w:rPr>
          </w:pPr>
          <w:hyperlink w:anchor="_Toc505426736" w:history="1">
            <w:r w:rsidR="00B90ADB" w:rsidRPr="00575B4E">
              <w:rPr>
                <w:rStyle w:val="Hipervnculo"/>
              </w:rPr>
              <w:t>6.4.5 Criterios de navegación</w:t>
            </w:r>
            <w:r w:rsidR="00B90ADB">
              <w:rPr>
                <w:webHidden/>
              </w:rPr>
              <w:tab/>
            </w:r>
            <w:r w:rsidR="00B90ADB">
              <w:rPr>
                <w:webHidden/>
              </w:rPr>
              <w:fldChar w:fldCharType="begin"/>
            </w:r>
            <w:r w:rsidR="00B90ADB">
              <w:rPr>
                <w:webHidden/>
              </w:rPr>
              <w:instrText xml:space="preserve"> PAGEREF _Toc505426736 \h </w:instrText>
            </w:r>
            <w:r w:rsidR="00B90ADB">
              <w:rPr>
                <w:webHidden/>
              </w:rPr>
            </w:r>
            <w:r w:rsidR="00B90ADB">
              <w:rPr>
                <w:webHidden/>
              </w:rPr>
              <w:fldChar w:fldCharType="separate"/>
            </w:r>
            <w:r w:rsidR="00B90ADB">
              <w:rPr>
                <w:webHidden/>
              </w:rPr>
              <w:t>151</w:t>
            </w:r>
            <w:r w:rsidR="00B90ADB">
              <w:rPr>
                <w:webHidden/>
              </w:rPr>
              <w:fldChar w:fldCharType="end"/>
            </w:r>
          </w:hyperlink>
        </w:p>
        <w:p w14:paraId="300CA97F" w14:textId="5678E5C2" w:rsidR="00B90ADB" w:rsidRDefault="00D45064">
          <w:pPr>
            <w:pStyle w:val="TDC2"/>
            <w:rPr>
              <w:rFonts w:asciiTheme="minorHAnsi" w:eastAsiaTheme="minorEastAsia" w:hAnsiTheme="minorHAnsi" w:cstheme="minorBidi"/>
              <w:color w:val="auto"/>
              <w:sz w:val="24"/>
            </w:rPr>
          </w:pPr>
          <w:hyperlink w:anchor="_Toc505426737" w:history="1">
            <w:r w:rsidR="00B90ADB" w:rsidRPr="00575B4E">
              <w:rPr>
                <w:rStyle w:val="Hipervnculo"/>
              </w:rPr>
              <w:t>6.4.6 Lay-out de la página</w:t>
            </w:r>
            <w:r w:rsidR="00B90ADB">
              <w:rPr>
                <w:webHidden/>
              </w:rPr>
              <w:tab/>
            </w:r>
            <w:r w:rsidR="00B90ADB">
              <w:rPr>
                <w:webHidden/>
              </w:rPr>
              <w:fldChar w:fldCharType="begin"/>
            </w:r>
            <w:r w:rsidR="00B90ADB">
              <w:rPr>
                <w:webHidden/>
              </w:rPr>
              <w:instrText xml:space="preserve"> PAGEREF _Toc505426737 \h </w:instrText>
            </w:r>
            <w:r w:rsidR="00B90ADB">
              <w:rPr>
                <w:webHidden/>
              </w:rPr>
            </w:r>
            <w:r w:rsidR="00B90ADB">
              <w:rPr>
                <w:webHidden/>
              </w:rPr>
              <w:fldChar w:fldCharType="separate"/>
            </w:r>
            <w:r w:rsidR="00B90ADB">
              <w:rPr>
                <w:webHidden/>
              </w:rPr>
              <w:t>152</w:t>
            </w:r>
            <w:r w:rsidR="00B90ADB">
              <w:rPr>
                <w:webHidden/>
              </w:rPr>
              <w:fldChar w:fldCharType="end"/>
            </w:r>
          </w:hyperlink>
        </w:p>
        <w:p w14:paraId="70CF27E1" w14:textId="6FBF0711" w:rsidR="00B90ADB" w:rsidRDefault="00D45064">
          <w:pPr>
            <w:pStyle w:val="TDC2"/>
            <w:rPr>
              <w:rFonts w:asciiTheme="minorHAnsi" w:eastAsiaTheme="minorEastAsia" w:hAnsiTheme="minorHAnsi" w:cstheme="minorBidi"/>
              <w:color w:val="auto"/>
              <w:sz w:val="24"/>
            </w:rPr>
          </w:pPr>
          <w:hyperlink w:anchor="_Toc505426738" w:history="1">
            <w:r w:rsidR="00B90ADB" w:rsidRPr="00575B4E">
              <w:rPr>
                <w:rStyle w:val="Hipervnculo"/>
              </w:rPr>
              <w:t>6.4.7 Criterios de búsqueda</w:t>
            </w:r>
            <w:r w:rsidR="00B90ADB">
              <w:rPr>
                <w:webHidden/>
              </w:rPr>
              <w:tab/>
            </w:r>
            <w:r w:rsidR="00B90ADB">
              <w:rPr>
                <w:webHidden/>
              </w:rPr>
              <w:fldChar w:fldCharType="begin"/>
            </w:r>
            <w:r w:rsidR="00B90ADB">
              <w:rPr>
                <w:webHidden/>
              </w:rPr>
              <w:instrText xml:space="preserve"> PAGEREF _Toc505426738 \h </w:instrText>
            </w:r>
            <w:r w:rsidR="00B90ADB">
              <w:rPr>
                <w:webHidden/>
              </w:rPr>
            </w:r>
            <w:r w:rsidR="00B90ADB">
              <w:rPr>
                <w:webHidden/>
              </w:rPr>
              <w:fldChar w:fldCharType="separate"/>
            </w:r>
            <w:r w:rsidR="00B90ADB">
              <w:rPr>
                <w:webHidden/>
              </w:rPr>
              <w:t>153</w:t>
            </w:r>
            <w:r w:rsidR="00B90ADB">
              <w:rPr>
                <w:webHidden/>
              </w:rPr>
              <w:fldChar w:fldCharType="end"/>
            </w:r>
          </w:hyperlink>
        </w:p>
        <w:p w14:paraId="5639CC29" w14:textId="660290C7" w:rsidR="00B90ADB" w:rsidRDefault="00D45064">
          <w:pPr>
            <w:pStyle w:val="TDC2"/>
            <w:rPr>
              <w:rFonts w:asciiTheme="minorHAnsi" w:eastAsiaTheme="minorEastAsia" w:hAnsiTheme="minorHAnsi" w:cstheme="minorBidi"/>
              <w:color w:val="auto"/>
              <w:sz w:val="24"/>
            </w:rPr>
          </w:pPr>
          <w:hyperlink w:anchor="_Toc505426739" w:history="1">
            <w:r w:rsidR="00B90ADB" w:rsidRPr="00575B4E">
              <w:rPr>
                <w:rStyle w:val="Hipervnculo"/>
              </w:rPr>
              <w:t>6.4.8 Criterios de ayuda</w:t>
            </w:r>
            <w:r w:rsidR="00B90ADB">
              <w:rPr>
                <w:webHidden/>
              </w:rPr>
              <w:tab/>
            </w:r>
            <w:r w:rsidR="00B90ADB">
              <w:rPr>
                <w:webHidden/>
              </w:rPr>
              <w:fldChar w:fldCharType="begin"/>
            </w:r>
            <w:r w:rsidR="00B90ADB">
              <w:rPr>
                <w:webHidden/>
              </w:rPr>
              <w:instrText xml:space="preserve"> PAGEREF _Toc505426739 \h </w:instrText>
            </w:r>
            <w:r w:rsidR="00B90ADB">
              <w:rPr>
                <w:webHidden/>
              </w:rPr>
            </w:r>
            <w:r w:rsidR="00B90ADB">
              <w:rPr>
                <w:webHidden/>
              </w:rPr>
              <w:fldChar w:fldCharType="separate"/>
            </w:r>
            <w:r w:rsidR="00B90ADB">
              <w:rPr>
                <w:webHidden/>
              </w:rPr>
              <w:t>154</w:t>
            </w:r>
            <w:r w:rsidR="00B90ADB">
              <w:rPr>
                <w:webHidden/>
              </w:rPr>
              <w:fldChar w:fldCharType="end"/>
            </w:r>
          </w:hyperlink>
        </w:p>
        <w:p w14:paraId="025A309E" w14:textId="3385098C" w:rsidR="00B90ADB" w:rsidRDefault="00D45064">
          <w:pPr>
            <w:pStyle w:val="TDC2"/>
            <w:rPr>
              <w:rFonts w:asciiTheme="minorHAnsi" w:eastAsiaTheme="minorEastAsia" w:hAnsiTheme="minorHAnsi" w:cstheme="minorBidi"/>
              <w:color w:val="auto"/>
              <w:sz w:val="24"/>
            </w:rPr>
          </w:pPr>
          <w:hyperlink w:anchor="_Toc505426740" w:history="1">
            <w:r w:rsidR="00B90ADB" w:rsidRPr="00575B4E">
              <w:rPr>
                <w:rStyle w:val="Hipervnculo"/>
              </w:rPr>
              <w:t>6.4.9 Accesibilidad</w:t>
            </w:r>
            <w:r w:rsidR="00B90ADB">
              <w:rPr>
                <w:webHidden/>
              </w:rPr>
              <w:tab/>
            </w:r>
            <w:r w:rsidR="00B90ADB">
              <w:rPr>
                <w:webHidden/>
              </w:rPr>
              <w:fldChar w:fldCharType="begin"/>
            </w:r>
            <w:r w:rsidR="00B90ADB">
              <w:rPr>
                <w:webHidden/>
              </w:rPr>
              <w:instrText xml:space="preserve"> PAGEREF _Toc505426740 \h </w:instrText>
            </w:r>
            <w:r w:rsidR="00B90ADB">
              <w:rPr>
                <w:webHidden/>
              </w:rPr>
            </w:r>
            <w:r w:rsidR="00B90ADB">
              <w:rPr>
                <w:webHidden/>
              </w:rPr>
              <w:fldChar w:fldCharType="separate"/>
            </w:r>
            <w:r w:rsidR="00B90ADB">
              <w:rPr>
                <w:webHidden/>
              </w:rPr>
              <w:t>154</w:t>
            </w:r>
            <w:r w:rsidR="00B90ADB">
              <w:rPr>
                <w:webHidden/>
              </w:rPr>
              <w:fldChar w:fldCharType="end"/>
            </w:r>
          </w:hyperlink>
        </w:p>
        <w:p w14:paraId="5907CA34" w14:textId="253DF19B" w:rsidR="00B90ADB" w:rsidRDefault="00D45064">
          <w:pPr>
            <w:pStyle w:val="TDC2"/>
            <w:rPr>
              <w:rFonts w:asciiTheme="minorHAnsi" w:eastAsiaTheme="minorEastAsia" w:hAnsiTheme="minorHAnsi" w:cstheme="minorBidi"/>
              <w:color w:val="auto"/>
              <w:sz w:val="24"/>
            </w:rPr>
          </w:pPr>
          <w:hyperlink w:anchor="_Toc505426741" w:history="1">
            <w:r w:rsidR="00B90ADB" w:rsidRPr="00575B4E">
              <w:rPr>
                <w:rStyle w:val="Hipervnculo"/>
              </w:rPr>
              <w:t>6.4.10 Criterios de control y retroalimentación</w:t>
            </w:r>
            <w:r w:rsidR="00B90ADB">
              <w:rPr>
                <w:webHidden/>
              </w:rPr>
              <w:tab/>
            </w:r>
            <w:r w:rsidR="00B90ADB">
              <w:rPr>
                <w:webHidden/>
              </w:rPr>
              <w:fldChar w:fldCharType="begin"/>
            </w:r>
            <w:r w:rsidR="00B90ADB">
              <w:rPr>
                <w:webHidden/>
              </w:rPr>
              <w:instrText xml:space="preserve"> PAGEREF _Toc505426741 \h </w:instrText>
            </w:r>
            <w:r w:rsidR="00B90ADB">
              <w:rPr>
                <w:webHidden/>
              </w:rPr>
            </w:r>
            <w:r w:rsidR="00B90ADB">
              <w:rPr>
                <w:webHidden/>
              </w:rPr>
              <w:fldChar w:fldCharType="separate"/>
            </w:r>
            <w:r w:rsidR="00B90ADB">
              <w:rPr>
                <w:webHidden/>
              </w:rPr>
              <w:t>155</w:t>
            </w:r>
            <w:r w:rsidR="00B90ADB">
              <w:rPr>
                <w:webHidden/>
              </w:rPr>
              <w:fldChar w:fldCharType="end"/>
            </w:r>
          </w:hyperlink>
        </w:p>
        <w:p w14:paraId="1AE51E90" w14:textId="1AE3F7DE" w:rsidR="00B90ADB" w:rsidRDefault="00D45064">
          <w:pPr>
            <w:pStyle w:val="TDC1"/>
            <w:rPr>
              <w:rFonts w:asciiTheme="minorHAnsi" w:eastAsiaTheme="minorEastAsia" w:hAnsiTheme="minorHAnsi" w:cstheme="minorBidi"/>
              <w:noProof/>
              <w:sz w:val="24"/>
            </w:rPr>
          </w:pPr>
          <w:hyperlink w:anchor="_Toc505426742" w:history="1">
            <w:r w:rsidR="00B90ADB" w:rsidRPr="00575B4E">
              <w:rPr>
                <w:rStyle w:val="Hipervnculo"/>
                <w:noProof/>
              </w:rPr>
              <w:t>6.5 Pruebas de rendimiento</w:t>
            </w:r>
            <w:r w:rsidR="00B90ADB">
              <w:rPr>
                <w:noProof/>
                <w:webHidden/>
              </w:rPr>
              <w:tab/>
            </w:r>
            <w:r w:rsidR="00B90ADB">
              <w:rPr>
                <w:noProof/>
                <w:webHidden/>
              </w:rPr>
              <w:fldChar w:fldCharType="begin"/>
            </w:r>
            <w:r w:rsidR="00B90ADB">
              <w:rPr>
                <w:noProof/>
                <w:webHidden/>
              </w:rPr>
              <w:instrText xml:space="preserve"> PAGEREF _Toc505426742 \h </w:instrText>
            </w:r>
            <w:r w:rsidR="00B90ADB">
              <w:rPr>
                <w:noProof/>
                <w:webHidden/>
              </w:rPr>
            </w:r>
            <w:r w:rsidR="00B90ADB">
              <w:rPr>
                <w:noProof/>
                <w:webHidden/>
              </w:rPr>
              <w:fldChar w:fldCharType="separate"/>
            </w:r>
            <w:r w:rsidR="00B90ADB">
              <w:rPr>
                <w:noProof/>
                <w:webHidden/>
              </w:rPr>
              <w:t>156</w:t>
            </w:r>
            <w:r w:rsidR="00B90ADB">
              <w:rPr>
                <w:noProof/>
                <w:webHidden/>
              </w:rPr>
              <w:fldChar w:fldCharType="end"/>
            </w:r>
          </w:hyperlink>
        </w:p>
        <w:p w14:paraId="62D2337B" w14:textId="186468D3" w:rsidR="00B90ADB" w:rsidRDefault="00D45064">
          <w:pPr>
            <w:pStyle w:val="TDC1"/>
            <w:rPr>
              <w:rFonts w:asciiTheme="minorHAnsi" w:eastAsiaTheme="minorEastAsia" w:hAnsiTheme="minorHAnsi" w:cstheme="minorBidi"/>
              <w:noProof/>
              <w:sz w:val="24"/>
            </w:rPr>
          </w:pPr>
          <w:hyperlink w:anchor="_Toc505426743" w:history="1">
            <w:r w:rsidR="00B90ADB" w:rsidRPr="00575B4E">
              <w:rPr>
                <w:rStyle w:val="Hipervnculo"/>
                <w:noProof/>
              </w:rPr>
              <w:t>DOCUMENTO 7: MANUALES</w:t>
            </w:r>
            <w:r w:rsidR="00B90ADB">
              <w:rPr>
                <w:noProof/>
                <w:webHidden/>
              </w:rPr>
              <w:tab/>
            </w:r>
            <w:r w:rsidR="00B90ADB">
              <w:rPr>
                <w:noProof/>
                <w:webHidden/>
              </w:rPr>
              <w:fldChar w:fldCharType="begin"/>
            </w:r>
            <w:r w:rsidR="00B90ADB">
              <w:rPr>
                <w:noProof/>
                <w:webHidden/>
              </w:rPr>
              <w:instrText xml:space="preserve"> PAGEREF _Toc505426743 \h </w:instrText>
            </w:r>
            <w:r w:rsidR="00B90ADB">
              <w:rPr>
                <w:noProof/>
                <w:webHidden/>
              </w:rPr>
            </w:r>
            <w:r w:rsidR="00B90ADB">
              <w:rPr>
                <w:noProof/>
                <w:webHidden/>
              </w:rPr>
              <w:fldChar w:fldCharType="separate"/>
            </w:r>
            <w:r w:rsidR="00B90ADB">
              <w:rPr>
                <w:noProof/>
                <w:webHidden/>
              </w:rPr>
              <w:t>158</w:t>
            </w:r>
            <w:r w:rsidR="00B90ADB">
              <w:rPr>
                <w:noProof/>
                <w:webHidden/>
              </w:rPr>
              <w:fldChar w:fldCharType="end"/>
            </w:r>
          </w:hyperlink>
        </w:p>
        <w:p w14:paraId="350DE63A" w14:textId="28E92002" w:rsidR="00B90ADB" w:rsidRDefault="00D45064">
          <w:pPr>
            <w:pStyle w:val="TDC1"/>
            <w:rPr>
              <w:rFonts w:asciiTheme="minorHAnsi" w:eastAsiaTheme="minorEastAsia" w:hAnsiTheme="minorHAnsi" w:cstheme="minorBidi"/>
              <w:noProof/>
              <w:sz w:val="24"/>
            </w:rPr>
          </w:pPr>
          <w:hyperlink w:anchor="_Toc505426744" w:history="1">
            <w:r w:rsidR="00B90ADB" w:rsidRPr="00575B4E">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_Toc505426744 \h </w:instrText>
            </w:r>
            <w:r w:rsidR="00B90ADB">
              <w:rPr>
                <w:noProof/>
                <w:webHidden/>
              </w:rPr>
            </w:r>
            <w:r w:rsidR="00B90ADB">
              <w:rPr>
                <w:noProof/>
                <w:webHidden/>
              </w:rPr>
              <w:fldChar w:fldCharType="separate"/>
            </w:r>
            <w:r w:rsidR="00B90ADB">
              <w:rPr>
                <w:noProof/>
                <w:webHidden/>
              </w:rPr>
              <w:t>160</w:t>
            </w:r>
            <w:r w:rsidR="00B90ADB">
              <w:rPr>
                <w:noProof/>
                <w:webHidden/>
              </w:rPr>
              <w:fldChar w:fldCharType="end"/>
            </w:r>
          </w:hyperlink>
        </w:p>
        <w:p w14:paraId="7146122A" w14:textId="29BEDAC8" w:rsidR="00B90ADB" w:rsidRDefault="00D45064">
          <w:pPr>
            <w:pStyle w:val="TDC1"/>
            <w:rPr>
              <w:rFonts w:asciiTheme="minorHAnsi" w:eastAsiaTheme="minorEastAsia" w:hAnsiTheme="minorHAnsi" w:cstheme="minorBidi"/>
              <w:noProof/>
              <w:sz w:val="24"/>
            </w:rPr>
          </w:pPr>
          <w:hyperlink w:anchor="_Toc505426745" w:history="1">
            <w:r w:rsidR="00B90ADB" w:rsidRPr="00575B4E">
              <w:rPr>
                <w:rStyle w:val="Hipervnculo"/>
                <w:noProof/>
              </w:rPr>
              <w:t>7.1 Introducción</w:t>
            </w:r>
            <w:r w:rsidR="00B90ADB">
              <w:rPr>
                <w:noProof/>
                <w:webHidden/>
              </w:rPr>
              <w:tab/>
            </w:r>
            <w:r w:rsidR="00B90ADB">
              <w:rPr>
                <w:noProof/>
                <w:webHidden/>
              </w:rPr>
              <w:fldChar w:fldCharType="begin"/>
            </w:r>
            <w:r w:rsidR="00B90ADB">
              <w:rPr>
                <w:noProof/>
                <w:webHidden/>
              </w:rPr>
              <w:instrText xml:space="preserve"> PAGEREF _Toc505426745 \h </w:instrText>
            </w:r>
            <w:r w:rsidR="00B90ADB">
              <w:rPr>
                <w:noProof/>
                <w:webHidden/>
              </w:rPr>
            </w:r>
            <w:r w:rsidR="00B90ADB">
              <w:rPr>
                <w:noProof/>
                <w:webHidden/>
              </w:rPr>
              <w:fldChar w:fldCharType="separate"/>
            </w:r>
            <w:r w:rsidR="00B90ADB">
              <w:rPr>
                <w:noProof/>
                <w:webHidden/>
              </w:rPr>
              <w:t>161</w:t>
            </w:r>
            <w:r w:rsidR="00B90ADB">
              <w:rPr>
                <w:noProof/>
                <w:webHidden/>
              </w:rPr>
              <w:fldChar w:fldCharType="end"/>
            </w:r>
          </w:hyperlink>
        </w:p>
        <w:p w14:paraId="2833BFF5" w14:textId="2678F2FA" w:rsidR="00B90ADB" w:rsidRDefault="00D45064">
          <w:pPr>
            <w:pStyle w:val="TDC1"/>
            <w:rPr>
              <w:rFonts w:asciiTheme="minorHAnsi" w:eastAsiaTheme="minorEastAsia" w:hAnsiTheme="minorHAnsi" w:cstheme="minorBidi"/>
              <w:noProof/>
              <w:sz w:val="24"/>
            </w:rPr>
          </w:pPr>
          <w:hyperlink w:anchor="_Toc505426746" w:history="1">
            <w:r w:rsidR="00B90ADB" w:rsidRPr="00575B4E">
              <w:rPr>
                <w:rStyle w:val="Hipervnculo"/>
                <w:noProof/>
              </w:rPr>
              <w:t>7.2 Librerías</w:t>
            </w:r>
            <w:r w:rsidR="00B90ADB">
              <w:rPr>
                <w:noProof/>
                <w:webHidden/>
              </w:rPr>
              <w:tab/>
            </w:r>
            <w:r w:rsidR="00B90ADB">
              <w:rPr>
                <w:noProof/>
                <w:webHidden/>
              </w:rPr>
              <w:fldChar w:fldCharType="begin"/>
            </w:r>
            <w:r w:rsidR="00B90ADB">
              <w:rPr>
                <w:noProof/>
                <w:webHidden/>
              </w:rPr>
              <w:instrText xml:space="preserve"> PAGEREF _Toc505426746 \h </w:instrText>
            </w:r>
            <w:r w:rsidR="00B90ADB">
              <w:rPr>
                <w:noProof/>
                <w:webHidden/>
              </w:rPr>
            </w:r>
            <w:r w:rsidR="00B90ADB">
              <w:rPr>
                <w:noProof/>
                <w:webHidden/>
              </w:rPr>
              <w:fldChar w:fldCharType="separate"/>
            </w:r>
            <w:r w:rsidR="00B90ADB">
              <w:rPr>
                <w:noProof/>
                <w:webHidden/>
              </w:rPr>
              <w:t>161</w:t>
            </w:r>
            <w:r w:rsidR="00B90ADB">
              <w:rPr>
                <w:noProof/>
                <w:webHidden/>
              </w:rPr>
              <w:fldChar w:fldCharType="end"/>
            </w:r>
          </w:hyperlink>
        </w:p>
        <w:p w14:paraId="6457E6A7" w14:textId="6D3FC0B4" w:rsidR="00B90ADB" w:rsidRDefault="00D45064">
          <w:pPr>
            <w:pStyle w:val="TDC2"/>
            <w:rPr>
              <w:rFonts w:asciiTheme="minorHAnsi" w:eastAsiaTheme="minorEastAsia" w:hAnsiTheme="minorHAnsi" w:cstheme="minorBidi"/>
              <w:color w:val="auto"/>
              <w:sz w:val="24"/>
            </w:rPr>
          </w:pPr>
          <w:hyperlink w:anchor="_Toc505426747" w:history="1">
            <w:r w:rsidR="00B90ADB" w:rsidRPr="00575B4E">
              <w:rPr>
                <w:rStyle w:val="Hipervnculo"/>
              </w:rPr>
              <w:t>7.2.1 Bootstrap</w:t>
            </w:r>
            <w:r w:rsidR="00B90ADB">
              <w:rPr>
                <w:webHidden/>
              </w:rPr>
              <w:tab/>
            </w:r>
            <w:r w:rsidR="00B90ADB">
              <w:rPr>
                <w:webHidden/>
              </w:rPr>
              <w:fldChar w:fldCharType="begin"/>
            </w:r>
            <w:r w:rsidR="00B90ADB">
              <w:rPr>
                <w:webHidden/>
              </w:rPr>
              <w:instrText xml:space="preserve"> PAGEREF _Toc505426747 \h </w:instrText>
            </w:r>
            <w:r w:rsidR="00B90ADB">
              <w:rPr>
                <w:webHidden/>
              </w:rPr>
            </w:r>
            <w:r w:rsidR="00B90ADB">
              <w:rPr>
                <w:webHidden/>
              </w:rPr>
              <w:fldChar w:fldCharType="separate"/>
            </w:r>
            <w:r w:rsidR="00B90ADB">
              <w:rPr>
                <w:webHidden/>
              </w:rPr>
              <w:t>161</w:t>
            </w:r>
            <w:r w:rsidR="00B90ADB">
              <w:rPr>
                <w:webHidden/>
              </w:rPr>
              <w:fldChar w:fldCharType="end"/>
            </w:r>
          </w:hyperlink>
        </w:p>
        <w:p w14:paraId="1B388DE8" w14:textId="56B09966" w:rsidR="00B90ADB" w:rsidRDefault="00D45064">
          <w:pPr>
            <w:pStyle w:val="TDC2"/>
            <w:rPr>
              <w:rFonts w:asciiTheme="minorHAnsi" w:eastAsiaTheme="minorEastAsia" w:hAnsiTheme="minorHAnsi" w:cstheme="minorBidi"/>
              <w:color w:val="auto"/>
              <w:sz w:val="24"/>
            </w:rPr>
          </w:pPr>
          <w:hyperlink w:anchor="_Toc505426748" w:history="1">
            <w:r w:rsidR="00B90ADB" w:rsidRPr="00575B4E">
              <w:rPr>
                <w:rStyle w:val="Hipervnculo"/>
              </w:rPr>
              <w:t>7.2.2 Byebug</w:t>
            </w:r>
            <w:r w:rsidR="00B90ADB">
              <w:rPr>
                <w:webHidden/>
              </w:rPr>
              <w:tab/>
            </w:r>
            <w:r w:rsidR="00B90ADB">
              <w:rPr>
                <w:webHidden/>
              </w:rPr>
              <w:fldChar w:fldCharType="begin"/>
            </w:r>
            <w:r w:rsidR="00B90ADB">
              <w:rPr>
                <w:webHidden/>
              </w:rPr>
              <w:instrText xml:space="preserve"> PAGEREF _Toc505426748 \h </w:instrText>
            </w:r>
            <w:r w:rsidR="00B90ADB">
              <w:rPr>
                <w:webHidden/>
              </w:rPr>
            </w:r>
            <w:r w:rsidR="00B90ADB">
              <w:rPr>
                <w:webHidden/>
              </w:rPr>
              <w:fldChar w:fldCharType="separate"/>
            </w:r>
            <w:r w:rsidR="00B90ADB">
              <w:rPr>
                <w:webHidden/>
              </w:rPr>
              <w:t>162</w:t>
            </w:r>
            <w:r w:rsidR="00B90ADB">
              <w:rPr>
                <w:webHidden/>
              </w:rPr>
              <w:fldChar w:fldCharType="end"/>
            </w:r>
          </w:hyperlink>
        </w:p>
        <w:p w14:paraId="63A8ACB6" w14:textId="24DDE9A6" w:rsidR="00B90ADB" w:rsidRDefault="00D45064">
          <w:pPr>
            <w:pStyle w:val="TDC2"/>
            <w:rPr>
              <w:rFonts w:asciiTheme="minorHAnsi" w:eastAsiaTheme="minorEastAsia" w:hAnsiTheme="minorHAnsi" w:cstheme="minorBidi"/>
              <w:color w:val="auto"/>
              <w:sz w:val="24"/>
            </w:rPr>
          </w:pPr>
          <w:hyperlink w:anchor="_Toc505426749" w:history="1">
            <w:r w:rsidR="00B90ADB" w:rsidRPr="00575B4E">
              <w:rPr>
                <w:rStyle w:val="Hipervnculo"/>
              </w:rPr>
              <w:t>7.2.3 jQuery</w:t>
            </w:r>
            <w:r w:rsidR="00B90ADB">
              <w:rPr>
                <w:webHidden/>
              </w:rPr>
              <w:tab/>
            </w:r>
            <w:r w:rsidR="00B90ADB">
              <w:rPr>
                <w:webHidden/>
              </w:rPr>
              <w:fldChar w:fldCharType="begin"/>
            </w:r>
            <w:r w:rsidR="00B90ADB">
              <w:rPr>
                <w:webHidden/>
              </w:rPr>
              <w:instrText xml:space="preserve"> PAGEREF _Toc505426749 \h </w:instrText>
            </w:r>
            <w:r w:rsidR="00B90ADB">
              <w:rPr>
                <w:webHidden/>
              </w:rPr>
            </w:r>
            <w:r w:rsidR="00B90ADB">
              <w:rPr>
                <w:webHidden/>
              </w:rPr>
              <w:fldChar w:fldCharType="separate"/>
            </w:r>
            <w:r w:rsidR="00B90ADB">
              <w:rPr>
                <w:webHidden/>
              </w:rPr>
              <w:t>162</w:t>
            </w:r>
            <w:r w:rsidR="00B90ADB">
              <w:rPr>
                <w:webHidden/>
              </w:rPr>
              <w:fldChar w:fldCharType="end"/>
            </w:r>
          </w:hyperlink>
        </w:p>
        <w:p w14:paraId="58F69B21" w14:textId="3B3FF283" w:rsidR="00B90ADB" w:rsidRDefault="00D45064">
          <w:pPr>
            <w:pStyle w:val="TDC2"/>
            <w:rPr>
              <w:rFonts w:asciiTheme="minorHAnsi" w:eastAsiaTheme="minorEastAsia" w:hAnsiTheme="minorHAnsi" w:cstheme="minorBidi"/>
              <w:color w:val="auto"/>
              <w:sz w:val="24"/>
            </w:rPr>
          </w:pPr>
          <w:hyperlink w:anchor="_Toc505426750" w:history="1">
            <w:r w:rsidR="00B90ADB" w:rsidRPr="00575B4E">
              <w:rPr>
                <w:rStyle w:val="Hipervnculo"/>
              </w:rPr>
              <w:t>7.2.4 Nested forms</w:t>
            </w:r>
            <w:r w:rsidR="00B90ADB">
              <w:rPr>
                <w:webHidden/>
              </w:rPr>
              <w:tab/>
            </w:r>
            <w:r w:rsidR="00B90ADB">
              <w:rPr>
                <w:webHidden/>
              </w:rPr>
              <w:fldChar w:fldCharType="begin"/>
            </w:r>
            <w:r w:rsidR="00B90ADB">
              <w:rPr>
                <w:webHidden/>
              </w:rPr>
              <w:instrText xml:space="preserve"> PAGEREF _Toc505426750 \h </w:instrText>
            </w:r>
            <w:r w:rsidR="00B90ADB">
              <w:rPr>
                <w:webHidden/>
              </w:rPr>
            </w:r>
            <w:r w:rsidR="00B90ADB">
              <w:rPr>
                <w:webHidden/>
              </w:rPr>
              <w:fldChar w:fldCharType="separate"/>
            </w:r>
            <w:r w:rsidR="00B90ADB">
              <w:rPr>
                <w:webHidden/>
              </w:rPr>
              <w:t>162</w:t>
            </w:r>
            <w:r w:rsidR="00B90ADB">
              <w:rPr>
                <w:webHidden/>
              </w:rPr>
              <w:fldChar w:fldCharType="end"/>
            </w:r>
          </w:hyperlink>
        </w:p>
        <w:p w14:paraId="07AA391A" w14:textId="4AB34B10" w:rsidR="00B90ADB" w:rsidRDefault="00D45064">
          <w:pPr>
            <w:pStyle w:val="TDC2"/>
            <w:rPr>
              <w:rFonts w:asciiTheme="minorHAnsi" w:eastAsiaTheme="minorEastAsia" w:hAnsiTheme="minorHAnsi" w:cstheme="minorBidi"/>
              <w:color w:val="auto"/>
              <w:sz w:val="24"/>
            </w:rPr>
          </w:pPr>
          <w:hyperlink w:anchor="_Toc505426751" w:history="1">
            <w:r w:rsidR="00B90ADB" w:rsidRPr="00575B4E">
              <w:rPr>
                <w:rStyle w:val="Hipervnculo"/>
              </w:rPr>
              <w:t>7.2.5 Paranoia</w:t>
            </w:r>
            <w:r w:rsidR="00B90ADB">
              <w:rPr>
                <w:webHidden/>
              </w:rPr>
              <w:tab/>
            </w:r>
            <w:r w:rsidR="00B90ADB">
              <w:rPr>
                <w:webHidden/>
              </w:rPr>
              <w:fldChar w:fldCharType="begin"/>
            </w:r>
            <w:r w:rsidR="00B90ADB">
              <w:rPr>
                <w:webHidden/>
              </w:rPr>
              <w:instrText xml:space="preserve"> PAGEREF _Toc505426751 \h </w:instrText>
            </w:r>
            <w:r w:rsidR="00B90ADB">
              <w:rPr>
                <w:webHidden/>
              </w:rPr>
            </w:r>
            <w:r w:rsidR="00B90ADB">
              <w:rPr>
                <w:webHidden/>
              </w:rPr>
              <w:fldChar w:fldCharType="separate"/>
            </w:r>
            <w:r w:rsidR="00B90ADB">
              <w:rPr>
                <w:webHidden/>
              </w:rPr>
              <w:t>162</w:t>
            </w:r>
            <w:r w:rsidR="00B90ADB">
              <w:rPr>
                <w:webHidden/>
              </w:rPr>
              <w:fldChar w:fldCharType="end"/>
            </w:r>
          </w:hyperlink>
        </w:p>
        <w:p w14:paraId="285D5471" w14:textId="6CD068A6" w:rsidR="00B90ADB" w:rsidRDefault="00D45064">
          <w:pPr>
            <w:pStyle w:val="TDC2"/>
            <w:rPr>
              <w:rFonts w:asciiTheme="minorHAnsi" w:eastAsiaTheme="minorEastAsia" w:hAnsiTheme="minorHAnsi" w:cstheme="minorBidi"/>
              <w:color w:val="auto"/>
              <w:sz w:val="24"/>
            </w:rPr>
          </w:pPr>
          <w:hyperlink w:anchor="_Toc505426752" w:history="1">
            <w:r w:rsidR="00B90ADB" w:rsidRPr="00575B4E">
              <w:rPr>
                <w:rStyle w:val="Hipervnculo"/>
              </w:rPr>
              <w:t>7.2.6 PostgreSQL</w:t>
            </w:r>
            <w:r w:rsidR="00B90ADB">
              <w:rPr>
                <w:webHidden/>
              </w:rPr>
              <w:tab/>
            </w:r>
            <w:r w:rsidR="00B90ADB">
              <w:rPr>
                <w:webHidden/>
              </w:rPr>
              <w:fldChar w:fldCharType="begin"/>
            </w:r>
            <w:r w:rsidR="00B90ADB">
              <w:rPr>
                <w:webHidden/>
              </w:rPr>
              <w:instrText xml:space="preserve"> PAGEREF _Toc505426752 \h </w:instrText>
            </w:r>
            <w:r w:rsidR="00B90ADB">
              <w:rPr>
                <w:webHidden/>
              </w:rPr>
            </w:r>
            <w:r w:rsidR="00B90ADB">
              <w:rPr>
                <w:webHidden/>
              </w:rPr>
              <w:fldChar w:fldCharType="separate"/>
            </w:r>
            <w:r w:rsidR="00B90ADB">
              <w:rPr>
                <w:webHidden/>
              </w:rPr>
              <w:t>162</w:t>
            </w:r>
            <w:r w:rsidR="00B90ADB">
              <w:rPr>
                <w:webHidden/>
              </w:rPr>
              <w:fldChar w:fldCharType="end"/>
            </w:r>
          </w:hyperlink>
        </w:p>
        <w:p w14:paraId="1F7D3D28" w14:textId="3B8871E5" w:rsidR="00B90ADB" w:rsidRDefault="00D45064">
          <w:pPr>
            <w:pStyle w:val="TDC2"/>
            <w:rPr>
              <w:rFonts w:asciiTheme="minorHAnsi" w:eastAsiaTheme="minorEastAsia" w:hAnsiTheme="minorHAnsi" w:cstheme="minorBidi"/>
              <w:color w:val="auto"/>
              <w:sz w:val="24"/>
            </w:rPr>
          </w:pPr>
          <w:hyperlink w:anchor="_Toc505426753" w:history="1">
            <w:r w:rsidR="00B90ADB" w:rsidRPr="00575B4E">
              <w:rPr>
                <w:rStyle w:val="Hipervnculo"/>
              </w:rPr>
              <w:t>7.2.7 PostgreSQL Search</w:t>
            </w:r>
            <w:r w:rsidR="00B90ADB">
              <w:rPr>
                <w:webHidden/>
              </w:rPr>
              <w:tab/>
            </w:r>
            <w:r w:rsidR="00B90ADB">
              <w:rPr>
                <w:webHidden/>
              </w:rPr>
              <w:fldChar w:fldCharType="begin"/>
            </w:r>
            <w:r w:rsidR="00B90ADB">
              <w:rPr>
                <w:webHidden/>
              </w:rPr>
              <w:instrText xml:space="preserve"> PAGEREF _Toc505426753 \h </w:instrText>
            </w:r>
            <w:r w:rsidR="00B90ADB">
              <w:rPr>
                <w:webHidden/>
              </w:rPr>
            </w:r>
            <w:r w:rsidR="00B90ADB">
              <w:rPr>
                <w:webHidden/>
              </w:rPr>
              <w:fldChar w:fldCharType="separate"/>
            </w:r>
            <w:r w:rsidR="00B90ADB">
              <w:rPr>
                <w:webHidden/>
              </w:rPr>
              <w:t>163</w:t>
            </w:r>
            <w:r w:rsidR="00B90ADB">
              <w:rPr>
                <w:webHidden/>
              </w:rPr>
              <w:fldChar w:fldCharType="end"/>
            </w:r>
          </w:hyperlink>
        </w:p>
        <w:p w14:paraId="229FF3A9" w14:textId="7789A326" w:rsidR="00B90ADB" w:rsidRDefault="00D45064">
          <w:pPr>
            <w:pStyle w:val="TDC2"/>
            <w:rPr>
              <w:rFonts w:asciiTheme="minorHAnsi" w:eastAsiaTheme="minorEastAsia" w:hAnsiTheme="minorHAnsi" w:cstheme="minorBidi"/>
              <w:color w:val="auto"/>
              <w:sz w:val="24"/>
            </w:rPr>
          </w:pPr>
          <w:hyperlink w:anchor="_Toc505426754" w:history="1">
            <w:r w:rsidR="00B90ADB" w:rsidRPr="00575B4E">
              <w:rPr>
                <w:rStyle w:val="Hipervnculo"/>
              </w:rPr>
              <w:t>7.2.8 RailRoady</w:t>
            </w:r>
            <w:r w:rsidR="00B90ADB">
              <w:rPr>
                <w:webHidden/>
              </w:rPr>
              <w:tab/>
            </w:r>
            <w:r w:rsidR="00B90ADB">
              <w:rPr>
                <w:webHidden/>
              </w:rPr>
              <w:fldChar w:fldCharType="begin"/>
            </w:r>
            <w:r w:rsidR="00B90ADB">
              <w:rPr>
                <w:webHidden/>
              </w:rPr>
              <w:instrText xml:space="preserve"> PAGEREF _Toc505426754 \h </w:instrText>
            </w:r>
            <w:r w:rsidR="00B90ADB">
              <w:rPr>
                <w:webHidden/>
              </w:rPr>
            </w:r>
            <w:r w:rsidR="00B90ADB">
              <w:rPr>
                <w:webHidden/>
              </w:rPr>
              <w:fldChar w:fldCharType="separate"/>
            </w:r>
            <w:r w:rsidR="00B90ADB">
              <w:rPr>
                <w:webHidden/>
              </w:rPr>
              <w:t>163</w:t>
            </w:r>
            <w:r w:rsidR="00B90ADB">
              <w:rPr>
                <w:webHidden/>
              </w:rPr>
              <w:fldChar w:fldCharType="end"/>
            </w:r>
          </w:hyperlink>
        </w:p>
        <w:p w14:paraId="6D5362D9" w14:textId="22783611" w:rsidR="00B90ADB" w:rsidRDefault="00D45064">
          <w:pPr>
            <w:pStyle w:val="TDC2"/>
            <w:rPr>
              <w:rFonts w:asciiTheme="minorHAnsi" w:eastAsiaTheme="minorEastAsia" w:hAnsiTheme="minorHAnsi" w:cstheme="minorBidi"/>
              <w:color w:val="auto"/>
              <w:sz w:val="24"/>
            </w:rPr>
          </w:pPr>
          <w:hyperlink w:anchor="_Toc505426755" w:history="1">
            <w:r w:rsidR="00B90ADB" w:rsidRPr="00575B4E">
              <w:rPr>
                <w:rStyle w:val="Hipervnculo"/>
              </w:rPr>
              <w:t>7.2.9 Rspec</w:t>
            </w:r>
            <w:r w:rsidR="00B90ADB">
              <w:rPr>
                <w:webHidden/>
              </w:rPr>
              <w:tab/>
            </w:r>
            <w:r w:rsidR="00B90ADB">
              <w:rPr>
                <w:webHidden/>
              </w:rPr>
              <w:fldChar w:fldCharType="begin"/>
            </w:r>
            <w:r w:rsidR="00B90ADB">
              <w:rPr>
                <w:webHidden/>
              </w:rPr>
              <w:instrText xml:space="preserve"> PAGEREF _Toc505426755 \h </w:instrText>
            </w:r>
            <w:r w:rsidR="00B90ADB">
              <w:rPr>
                <w:webHidden/>
              </w:rPr>
            </w:r>
            <w:r w:rsidR="00B90ADB">
              <w:rPr>
                <w:webHidden/>
              </w:rPr>
              <w:fldChar w:fldCharType="separate"/>
            </w:r>
            <w:r w:rsidR="00B90ADB">
              <w:rPr>
                <w:webHidden/>
              </w:rPr>
              <w:t>163</w:t>
            </w:r>
            <w:r w:rsidR="00B90ADB">
              <w:rPr>
                <w:webHidden/>
              </w:rPr>
              <w:fldChar w:fldCharType="end"/>
            </w:r>
          </w:hyperlink>
        </w:p>
        <w:p w14:paraId="33041179" w14:textId="65DAA7D2" w:rsidR="00B90ADB" w:rsidRDefault="00D45064">
          <w:pPr>
            <w:pStyle w:val="TDC2"/>
            <w:rPr>
              <w:rFonts w:asciiTheme="minorHAnsi" w:eastAsiaTheme="minorEastAsia" w:hAnsiTheme="minorHAnsi" w:cstheme="minorBidi"/>
              <w:color w:val="auto"/>
              <w:sz w:val="24"/>
            </w:rPr>
          </w:pPr>
          <w:hyperlink w:anchor="_Toc505426756" w:history="1">
            <w:r w:rsidR="00B90ADB" w:rsidRPr="00575B4E">
              <w:rPr>
                <w:rStyle w:val="Hipervnculo"/>
              </w:rPr>
              <w:t>7.2.10 Will_paginate</w:t>
            </w:r>
            <w:r w:rsidR="00B90ADB">
              <w:rPr>
                <w:webHidden/>
              </w:rPr>
              <w:tab/>
            </w:r>
            <w:r w:rsidR="00B90ADB">
              <w:rPr>
                <w:webHidden/>
              </w:rPr>
              <w:fldChar w:fldCharType="begin"/>
            </w:r>
            <w:r w:rsidR="00B90ADB">
              <w:rPr>
                <w:webHidden/>
              </w:rPr>
              <w:instrText xml:space="preserve"> PAGEREF _Toc505426756 \h </w:instrText>
            </w:r>
            <w:r w:rsidR="00B90ADB">
              <w:rPr>
                <w:webHidden/>
              </w:rPr>
            </w:r>
            <w:r w:rsidR="00B90ADB">
              <w:rPr>
                <w:webHidden/>
              </w:rPr>
              <w:fldChar w:fldCharType="separate"/>
            </w:r>
            <w:r w:rsidR="00B90ADB">
              <w:rPr>
                <w:webHidden/>
              </w:rPr>
              <w:t>163</w:t>
            </w:r>
            <w:r w:rsidR="00B90ADB">
              <w:rPr>
                <w:webHidden/>
              </w:rPr>
              <w:fldChar w:fldCharType="end"/>
            </w:r>
          </w:hyperlink>
        </w:p>
        <w:p w14:paraId="3E1F2580" w14:textId="7010D087" w:rsidR="00B90ADB" w:rsidRDefault="00D45064">
          <w:pPr>
            <w:pStyle w:val="TDC1"/>
            <w:rPr>
              <w:rFonts w:asciiTheme="minorHAnsi" w:eastAsiaTheme="minorEastAsia" w:hAnsiTheme="minorHAnsi" w:cstheme="minorBidi"/>
              <w:noProof/>
              <w:sz w:val="24"/>
            </w:rPr>
          </w:pPr>
          <w:hyperlink w:anchor="_Toc505426757" w:history="1">
            <w:r w:rsidR="00B90ADB" w:rsidRPr="00575B4E">
              <w:rPr>
                <w:rStyle w:val="Hipervnculo"/>
                <w:noProof/>
              </w:rPr>
              <w:t>7.3 Manual de instalación y ejecución</w:t>
            </w:r>
            <w:r w:rsidR="00B90ADB">
              <w:rPr>
                <w:noProof/>
                <w:webHidden/>
              </w:rPr>
              <w:tab/>
            </w:r>
            <w:r w:rsidR="00B90ADB">
              <w:rPr>
                <w:noProof/>
                <w:webHidden/>
              </w:rPr>
              <w:fldChar w:fldCharType="begin"/>
            </w:r>
            <w:r w:rsidR="00B90ADB">
              <w:rPr>
                <w:noProof/>
                <w:webHidden/>
              </w:rPr>
              <w:instrText xml:space="preserve"> PAGEREF _Toc505426757 \h </w:instrText>
            </w:r>
            <w:r w:rsidR="00B90ADB">
              <w:rPr>
                <w:noProof/>
                <w:webHidden/>
              </w:rPr>
            </w:r>
            <w:r w:rsidR="00B90ADB">
              <w:rPr>
                <w:noProof/>
                <w:webHidden/>
              </w:rPr>
              <w:fldChar w:fldCharType="separate"/>
            </w:r>
            <w:r w:rsidR="00B90ADB">
              <w:rPr>
                <w:noProof/>
                <w:webHidden/>
              </w:rPr>
              <w:t>163</w:t>
            </w:r>
            <w:r w:rsidR="00B90ADB">
              <w:rPr>
                <w:noProof/>
                <w:webHidden/>
              </w:rPr>
              <w:fldChar w:fldCharType="end"/>
            </w:r>
          </w:hyperlink>
        </w:p>
        <w:p w14:paraId="4BEE7179" w14:textId="73268430" w:rsidR="00B90ADB" w:rsidRDefault="00D45064">
          <w:pPr>
            <w:pStyle w:val="TDC2"/>
            <w:rPr>
              <w:rFonts w:asciiTheme="minorHAnsi" w:eastAsiaTheme="minorEastAsia" w:hAnsiTheme="minorHAnsi" w:cstheme="minorBidi"/>
              <w:color w:val="auto"/>
              <w:sz w:val="24"/>
            </w:rPr>
          </w:pPr>
          <w:hyperlink w:anchor="_Toc505426758" w:history="1">
            <w:r w:rsidR="00B90ADB" w:rsidRPr="00575B4E">
              <w:rPr>
                <w:rStyle w:val="Hipervnculo"/>
              </w:rPr>
              <w:t>7.3.1 Base de datos</w:t>
            </w:r>
            <w:r w:rsidR="00B90ADB">
              <w:rPr>
                <w:webHidden/>
              </w:rPr>
              <w:tab/>
            </w:r>
            <w:r w:rsidR="00B90ADB">
              <w:rPr>
                <w:webHidden/>
              </w:rPr>
              <w:fldChar w:fldCharType="begin"/>
            </w:r>
            <w:r w:rsidR="00B90ADB">
              <w:rPr>
                <w:webHidden/>
              </w:rPr>
              <w:instrText xml:space="preserve"> PAGEREF _Toc505426758 \h </w:instrText>
            </w:r>
            <w:r w:rsidR="00B90ADB">
              <w:rPr>
                <w:webHidden/>
              </w:rPr>
            </w:r>
            <w:r w:rsidR="00B90ADB">
              <w:rPr>
                <w:webHidden/>
              </w:rPr>
              <w:fldChar w:fldCharType="separate"/>
            </w:r>
            <w:r w:rsidR="00B90ADB">
              <w:rPr>
                <w:webHidden/>
              </w:rPr>
              <w:t>163</w:t>
            </w:r>
            <w:r w:rsidR="00B90ADB">
              <w:rPr>
                <w:webHidden/>
              </w:rPr>
              <w:fldChar w:fldCharType="end"/>
            </w:r>
          </w:hyperlink>
        </w:p>
        <w:p w14:paraId="1583FDDC" w14:textId="5A698967" w:rsidR="00B90ADB" w:rsidRDefault="00D45064">
          <w:pPr>
            <w:pStyle w:val="TDC2"/>
            <w:rPr>
              <w:rFonts w:asciiTheme="minorHAnsi" w:eastAsiaTheme="minorEastAsia" w:hAnsiTheme="minorHAnsi" w:cstheme="minorBidi"/>
              <w:color w:val="auto"/>
              <w:sz w:val="24"/>
            </w:rPr>
          </w:pPr>
          <w:hyperlink w:anchor="_Toc505426759" w:history="1">
            <w:r w:rsidR="00B90ADB" w:rsidRPr="00575B4E">
              <w:rPr>
                <w:rStyle w:val="Hipervnculo"/>
                <w:lang w:val="en-GB"/>
              </w:rPr>
              <w:t>7.3.2 Ruby Version Manager</w:t>
            </w:r>
            <w:r w:rsidR="00B90ADB">
              <w:rPr>
                <w:webHidden/>
              </w:rPr>
              <w:tab/>
            </w:r>
            <w:r w:rsidR="00B90ADB">
              <w:rPr>
                <w:webHidden/>
              </w:rPr>
              <w:fldChar w:fldCharType="begin"/>
            </w:r>
            <w:r w:rsidR="00B90ADB">
              <w:rPr>
                <w:webHidden/>
              </w:rPr>
              <w:instrText xml:space="preserve"> PAGEREF _Toc505426759 \h </w:instrText>
            </w:r>
            <w:r w:rsidR="00B90ADB">
              <w:rPr>
                <w:webHidden/>
              </w:rPr>
            </w:r>
            <w:r w:rsidR="00B90ADB">
              <w:rPr>
                <w:webHidden/>
              </w:rPr>
              <w:fldChar w:fldCharType="separate"/>
            </w:r>
            <w:r w:rsidR="00B90ADB">
              <w:rPr>
                <w:webHidden/>
              </w:rPr>
              <w:t>164</w:t>
            </w:r>
            <w:r w:rsidR="00B90ADB">
              <w:rPr>
                <w:webHidden/>
              </w:rPr>
              <w:fldChar w:fldCharType="end"/>
            </w:r>
          </w:hyperlink>
        </w:p>
        <w:p w14:paraId="03AE9EAB" w14:textId="1BCB602D" w:rsidR="00B90ADB" w:rsidRDefault="00D45064">
          <w:pPr>
            <w:pStyle w:val="TDC2"/>
            <w:rPr>
              <w:rFonts w:asciiTheme="minorHAnsi" w:eastAsiaTheme="minorEastAsia" w:hAnsiTheme="minorHAnsi" w:cstheme="minorBidi"/>
              <w:color w:val="auto"/>
              <w:sz w:val="24"/>
            </w:rPr>
          </w:pPr>
          <w:hyperlink w:anchor="_Toc505426760" w:history="1">
            <w:r w:rsidR="00B90ADB" w:rsidRPr="00575B4E">
              <w:rPr>
                <w:rStyle w:val="Hipervnculo"/>
              </w:rPr>
              <w:t>7.3.3 Ejecución</w:t>
            </w:r>
            <w:r w:rsidR="00B90ADB">
              <w:rPr>
                <w:webHidden/>
              </w:rPr>
              <w:tab/>
            </w:r>
            <w:r w:rsidR="00B90ADB">
              <w:rPr>
                <w:webHidden/>
              </w:rPr>
              <w:fldChar w:fldCharType="begin"/>
            </w:r>
            <w:r w:rsidR="00B90ADB">
              <w:rPr>
                <w:webHidden/>
              </w:rPr>
              <w:instrText xml:space="preserve"> PAGEREF _Toc505426760 \h </w:instrText>
            </w:r>
            <w:r w:rsidR="00B90ADB">
              <w:rPr>
                <w:webHidden/>
              </w:rPr>
            </w:r>
            <w:r w:rsidR="00B90ADB">
              <w:rPr>
                <w:webHidden/>
              </w:rPr>
              <w:fldChar w:fldCharType="separate"/>
            </w:r>
            <w:r w:rsidR="00B90ADB">
              <w:rPr>
                <w:webHidden/>
              </w:rPr>
              <w:t>165</w:t>
            </w:r>
            <w:r w:rsidR="00B90ADB">
              <w:rPr>
                <w:webHidden/>
              </w:rPr>
              <w:fldChar w:fldCharType="end"/>
            </w:r>
          </w:hyperlink>
        </w:p>
        <w:p w14:paraId="3AF757C3" w14:textId="6E91CDDE" w:rsidR="006211ED" w:rsidRPr="0037566D" w:rsidRDefault="006211ED" w:rsidP="0037566D">
          <w:pPr>
            <w:spacing w:line="276" w:lineRule="auto"/>
            <w:rPr>
              <w:sz w:val="20"/>
            </w:rPr>
          </w:pPr>
          <w:r w:rsidRPr="0037566D">
            <w:rPr>
              <w:b/>
              <w:bCs/>
              <w:sz w:val="20"/>
            </w:rPr>
            <w:fldChar w:fldCharType="end"/>
          </w:r>
        </w:p>
      </w:sdtContent>
    </w:sdt>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4894F1D5" w14:textId="11BC0EEB" w:rsidR="00B203D5" w:rsidRPr="00B90ADB" w:rsidRDefault="00B203D5" w:rsidP="00B90ADB">
      <w:pPr>
        <w:pStyle w:val="TtuloTDC"/>
        <w:rPr>
          <w:szCs w:val="24"/>
        </w:rPr>
      </w:pPr>
      <w:bookmarkStart w:id="5" w:name="_Toc505426574"/>
      <w:bookmarkStart w:id="6" w:name="_Toc505426958"/>
      <w:bookmarkStart w:id="7" w:name="_Toc505427147"/>
      <w:r w:rsidRPr="00520BAA">
        <w:rPr>
          <w:rStyle w:val="Ttulo1Car"/>
          <w:rFonts w:ascii="Times New Roman" w:eastAsiaTheme="majorEastAsia" w:hAnsi="Times New Roman"/>
          <w:color w:val="000000" w:themeColor="text1"/>
          <w:sz w:val="44"/>
          <w:szCs w:val="44"/>
        </w:rPr>
        <w:lastRenderedPageBreak/>
        <w:t xml:space="preserve">Índice de </w:t>
      </w:r>
      <w:r>
        <w:rPr>
          <w:rStyle w:val="Ttulo1Car"/>
          <w:rFonts w:ascii="Times New Roman" w:eastAsiaTheme="majorEastAsia" w:hAnsi="Times New Roman"/>
          <w:color w:val="000000" w:themeColor="text1"/>
          <w:sz w:val="44"/>
          <w:szCs w:val="44"/>
        </w:rPr>
        <w:t>figuras</w:t>
      </w:r>
      <w:bookmarkEnd w:id="5"/>
      <w:bookmarkEnd w:id="6"/>
      <w:bookmarkEnd w:id="7"/>
    </w:p>
    <w:p w14:paraId="06FD30FB" w14:textId="77777777" w:rsidR="00B203D5" w:rsidRPr="0037566D" w:rsidRDefault="00B203D5" w:rsidP="005B42DF">
      <w:pPr>
        <w:pStyle w:val="indep"/>
      </w:pPr>
    </w:p>
    <w:p w14:paraId="0CF01EF5" w14:textId="008B93A3" w:rsidR="007452BA" w:rsidRPr="0037566D" w:rsidRDefault="007452BA" w:rsidP="005B42DF">
      <w:pPr>
        <w:pStyle w:val="indep"/>
      </w:pPr>
    </w:p>
    <w:p w14:paraId="04C70EF3" w14:textId="2187416B" w:rsidR="00B90ADB" w:rsidRDefault="00B203D5">
      <w:pPr>
        <w:pStyle w:val="Tabladeilustraciones"/>
        <w:tabs>
          <w:tab w:val="right" w:leader="dot" w:pos="9247"/>
        </w:tabs>
        <w:rPr>
          <w:rFonts w:asciiTheme="minorHAnsi" w:eastAsiaTheme="minorEastAsia" w:hAnsiTheme="minorHAnsi" w:cstheme="minorBidi"/>
          <w:noProof/>
          <w:sz w:val="24"/>
        </w:rPr>
      </w:pPr>
      <w:r>
        <w:fldChar w:fldCharType="begin"/>
      </w:r>
      <w:r>
        <w:instrText xml:space="preserve"> </w:instrText>
      </w:r>
      <w:r w:rsidR="00327A0A">
        <w:instrText>TOC</w:instrText>
      </w:r>
      <w:r>
        <w:instrText xml:space="preserve"> \h \z \c "Figura" </w:instrText>
      </w:r>
      <w:r>
        <w:fldChar w:fldCharType="separate"/>
      </w:r>
      <w:hyperlink w:anchor="_Toc505427336" w:history="1">
        <w:r w:rsidR="00B90ADB" w:rsidRPr="00AE645A">
          <w:rPr>
            <w:rStyle w:val="Hipervnculo"/>
            <w:noProof/>
          </w:rPr>
          <w:t>Figura 1 Página inicial de Aconf</w:t>
        </w:r>
        <w:r w:rsidR="00B90ADB">
          <w:rPr>
            <w:noProof/>
            <w:webHidden/>
          </w:rPr>
          <w:tab/>
        </w:r>
        <w:r w:rsidR="00B90ADB">
          <w:rPr>
            <w:noProof/>
            <w:webHidden/>
          </w:rPr>
          <w:fldChar w:fldCharType="begin"/>
        </w:r>
        <w:r w:rsidR="00B90ADB">
          <w:rPr>
            <w:noProof/>
            <w:webHidden/>
          </w:rPr>
          <w:instrText xml:space="preserve"> PAGEREF _Toc505427336 \h </w:instrText>
        </w:r>
        <w:r w:rsidR="00B90ADB">
          <w:rPr>
            <w:noProof/>
            <w:webHidden/>
          </w:rPr>
        </w:r>
        <w:r w:rsidR="00B90ADB">
          <w:rPr>
            <w:noProof/>
            <w:webHidden/>
          </w:rPr>
          <w:fldChar w:fldCharType="separate"/>
        </w:r>
        <w:r w:rsidR="00B90ADB">
          <w:rPr>
            <w:noProof/>
            <w:webHidden/>
          </w:rPr>
          <w:t>28</w:t>
        </w:r>
        <w:r w:rsidR="00B90ADB">
          <w:rPr>
            <w:noProof/>
            <w:webHidden/>
          </w:rPr>
          <w:fldChar w:fldCharType="end"/>
        </w:r>
      </w:hyperlink>
    </w:p>
    <w:p w14:paraId="639528BD" w14:textId="76D5EAB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37" w:history="1">
        <w:r w:rsidR="00B90ADB" w:rsidRPr="00AE645A">
          <w:rPr>
            <w:rStyle w:val="Hipervnculo"/>
            <w:noProof/>
          </w:rPr>
          <w:t>Figura 2 Página inical de EasyChair</w:t>
        </w:r>
        <w:r w:rsidR="00B90ADB">
          <w:rPr>
            <w:noProof/>
            <w:webHidden/>
          </w:rPr>
          <w:tab/>
        </w:r>
        <w:r w:rsidR="00B90ADB">
          <w:rPr>
            <w:noProof/>
            <w:webHidden/>
          </w:rPr>
          <w:fldChar w:fldCharType="begin"/>
        </w:r>
        <w:r w:rsidR="00B90ADB">
          <w:rPr>
            <w:noProof/>
            <w:webHidden/>
          </w:rPr>
          <w:instrText xml:space="preserve"> PAGEREF _Toc505427337 \h </w:instrText>
        </w:r>
        <w:r w:rsidR="00B90ADB">
          <w:rPr>
            <w:noProof/>
            <w:webHidden/>
          </w:rPr>
        </w:r>
        <w:r w:rsidR="00B90ADB">
          <w:rPr>
            <w:noProof/>
            <w:webHidden/>
          </w:rPr>
          <w:fldChar w:fldCharType="separate"/>
        </w:r>
        <w:r w:rsidR="00B90ADB">
          <w:rPr>
            <w:noProof/>
            <w:webHidden/>
          </w:rPr>
          <w:t>29</w:t>
        </w:r>
        <w:r w:rsidR="00B90ADB">
          <w:rPr>
            <w:noProof/>
            <w:webHidden/>
          </w:rPr>
          <w:fldChar w:fldCharType="end"/>
        </w:r>
      </w:hyperlink>
    </w:p>
    <w:p w14:paraId="6C48B7CB" w14:textId="5C466C93"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38" w:history="1">
        <w:r w:rsidR="00B90ADB" w:rsidRPr="00AE645A">
          <w:rPr>
            <w:rStyle w:val="Hipervnculo"/>
            <w:noProof/>
          </w:rPr>
          <w:t>Figura 3 Página inicial de Primoris</w:t>
        </w:r>
        <w:r w:rsidR="00B90ADB">
          <w:rPr>
            <w:noProof/>
            <w:webHidden/>
          </w:rPr>
          <w:tab/>
        </w:r>
        <w:r w:rsidR="00B90ADB">
          <w:rPr>
            <w:noProof/>
            <w:webHidden/>
          </w:rPr>
          <w:fldChar w:fldCharType="begin"/>
        </w:r>
        <w:r w:rsidR="00B90ADB">
          <w:rPr>
            <w:noProof/>
            <w:webHidden/>
          </w:rPr>
          <w:instrText xml:space="preserve"> PAGEREF _Toc505427338 \h </w:instrText>
        </w:r>
        <w:r w:rsidR="00B90ADB">
          <w:rPr>
            <w:noProof/>
            <w:webHidden/>
          </w:rPr>
        </w:r>
        <w:r w:rsidR="00B90ADB">
          <w:rPr>
            <w:noProof/>
            <w:webHidden/>
          </w:rPr>
          <w:fldChar w:fldCharType="separate"/>
        </w:r>
        <w:r w:rsidR="00B90ADB">
          <w:rPr>
            <w:noProof/>
            <w:webHidden/>
          </w:rPr>
          <w:t>30</w:t>
        </w:r>
        <w:r w:rsidR="00B90ADB">
          <w:rPr>
            <w:noProof/>
            <w:webHidden/>
          </w:rPr>
          <w:fldChar w:fldCharType="end"/>
        </w:r>
      </w:hyperlink>
    </w:p>
    <w:p w14:paraId="3CBFDE7B" w14:textId="1836BB5B"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39" w:history="1">
        <w:r w:rsidR="00B90ADB" w:rsidRPr="00AE645A">
          <w:rPr>
            <w:rStyle w:val="Hipervnculo"/>
            <w:noProof/>
          </w:rPr>
          <w:t>Figura 4 Página inicial de Sistedes</w:t>
        </w:r>
        <w:r w:rsidR="00B90ADB">
          <w:rPr>
            <w:noProof/>
            <w:webHidden/>
          </w:rPr>
          <w:tab/>
        </w:r>
        <w:r w:rsidR="00B90ADB">
          <w:rPr>
            <w:noProof/>
            <w:webHidden/>
          </w:rPr>
          <w:fldChar w:fldCharType="begin"/>
        </w:r>
        <w:r w:rsidR="00B90ADB">
          <w:rPr>
            <w:noProof/>
            <w:webHidden/>
          </w:rPr>
          <w:instrText xml:space="preserve"> PAGEREF _Toc505427339 \h </w:instrText>
        </w:r>
        <w:r w:rsidR="00B90ADB">
          <w:rPr>
            <w:noProof/>
            <w:webHidden/>
          </w:rPr>
        </w:r>
        <w:r w:rsidR="00B90ADB">
          <w:rPr>
            <w:noProof/>
            <w:webHidden/>
          </w:rPr>
          <w:fldChar w:fldCharType="separate"/>
        </w:r>
        <w:r w:rsidR="00B90ADB">
          <w:rPr>
            <w:noProof/>
            <w:webHidden/>
          </w:rPr>
          <w:t>31</w:t>
        </w:r>
        <w:r w:rsidR="00B90ADB">
          <w:rPr>
            <w:noProof/>
            <w:webHidden/>
          </w:rPr>
          <w:fldChar w:fldCharType="end"/>
        </w:r>
      </w:hyperlink>
    </w:p>
    <w:p w14:paraId="27C6F8B7" w14:textId="48D33804"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0" w:history="1">
        <w:r w:rsidR="00B90ADB" w:rsidRPr="00AE645A">
          <w:rPr>
            <w:rStyle w:val="Hipervnculo"/>
            <w:noProof/>
          </w:rPr>
          <w:t>Figura 6 Diagrama Gantt</w:t>
        </w:r>
        <w:r w:rsidR="00B90ADB">
          <w:rPr>
            <w:noProof/>
            <w:webHidden/>
          </w:rPr>
          <w:tab/>
        </w:r>
        <w:r w:rsidR="00B90ADB">
          <w:rPr>
            <w:noProof/>
            <w:webHidden/>
          </w:rPr>
          <w:fldChar w:fldCharType="begin"/>
        </w:r>
        <w:r w:rsidR="00B90ADB">
          <w:rPr>
            <w:noProof/>
            <w:webHidden/>
          </w:rPr>
          <w:instrText xml:space="preserve"> PAGEREF _Toc505427340 \h </w:instrText>
        </w:r>
        <w:r w:rsidR="00B90ADB">
          <w:rPr>
            <w:noProof/>
            <w:webHidden/>
          </w:rPr>
        </w:r>
        <w:r w:rsidR="00B90ADB">
          <w:rPr>
            <w:noProof/>
            <w:webHidden/>
          </w:rPr>
          <w:fldChar w:fldCharType="separate"/>
        </w:r>
        <w:r w:rsidR="00B90ADB">
          <w:rPr>
            <w:noProof/>
            <w:webHidden/>
          </w:rPr>
          <w:t>53</w:t>
        </w:r>
        <w:r w:rsidR="00B90ADB">
          <w:rPr>
            <w:noProof/>
            <w:webHidden/>
          </w:rPr>
          <w:fldChar w:fldCharType="end"/>
        </w:r>
      </w:hyperlink>
    </w:p>
    <w:p w14:paraId="17404AC4" w14:textId="6D700DFA"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1" w:history="1">
        <w:r w:rsidR="00B90ADB" w:rsidRPr="00AE645A">
          <w:rPr>
            <w:rStyle w:val="Hipervnculo"/>
            <w:noProof/>
          </w:rPr>
          <w:t>Figura 7 Diagrama Gantt - Fase de análisis</w:t>
        </w:r>
        <w:r w:rsidR="00B90ADB">
          <w:rPr>
            <w:noProof/>
            <w:webHidden/>
          </w:rPr>
          <w:tab/>
        </w:r>
        <w:r w:rsidR="00B90ADB">
          <w:rPr>
            <w:noProof/>
            <w:webHidden/>
          </w:rPr>
          <w:fldChar w:fldCharType="begin"/>
        </w:r>
        <w:r w:rsidR="00B90ADB">
          <w:rPr>
            <w:noProof/>
            <w:webHidden/>
          </w:rPr>
          <w:instrText xml:space="preserve"> PAGEREF _Toc505427341 \h </w:instrText>
        </w:r>
        <w:r w:rsidR="00B90ADB">
          <w:rPr>
            <w:noProof/>
            <w:webHidden/>
          </w:rPr>
        </w:r>
        <w:r w:rsidR="00B90ADB">
          <w:rPr>
            <w:noProof/>
            <w:webHidden/>
          </w:rPr>
          <w:fldChar w:fldCharType="separate"/>
        </w:r>
        <w:r w:rsidR="00B90ADB">
          <w:rPr>
            <w:noProof/>
            <w:webHidden/>
          </w:rPr>
          <w:t>54</w:t>
        </w:r>
        <w:r w:rsidR="00B90ADB">
          <w:rPr>
            <w:noProof/>
            <w:webHidden/>
          </w:rPr>
          <w:fldChar w:fldCharType="end"/>
        </w:r>
      </w:hyperlink>
    </w:p>
    <w:p w14:paraId="18810338" w14:textId="2E48AEDB"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2" w:history="1">
        <w:r w:rsidR="00B90ADB" w:rsidRPr="00AE645A">
          <w:rPr>
            <w:rStyle w:val="Hipervnculo"/>
            <w:noProof/>
          </w:rPr>
          <w:t>Figura 8 Diagrama Gantt - Fase de diseño</w:t>
        </w:r>
        <w:r w:rsidR="00B90ADB">
          <w:rPr>
            <w:noProof/>
            <w:webHidden/>
          </w:rPr>
          <w:tab/>
        </w:r>
        <w:r w:rsidR="00B90ADB">
          <w:rPr>
            <w:noProof/>
            <w:webHidden/>
          </w:rPr>
          <w:fldChar w:fldCharType="begin"/>
        </w:r>
        <w:r w:rsidR="00B90ADB">
          <w:rPr>
            <w:noProof/>
            <w:webHidden/>
          </w:rPr>
          <w:instrText xml:space="preserve"> PAGEREF _Toc505427342 \h </w:instrText>
        </w:r>
        <w:r w:rsidR="00B90ADB">
          <w:rPr>
            <w:noProof/>
            <w:webHidden/>
          </w:rPr>
        </w:r>
        <w:r w:rsidR="00B90ADB">
          <w:rPr>
            <w:noProof/>
            <w:webHidden/>
          </w:rPr>
          <w:fldChar w:fldCharType="separate"/>
        </w:r>
        <w:r w:rsidR="00B90ADB">
          <w:rPr>
            <w:noProof/>
            <w:webHidden/>
          </w:rPr>
          <w:t>54</w:t>
        </w:r>
        <w:r w:rsidR="00B90ADB">
          <w:rPr>
            <w:noProof/>
            <w:webHidden/>
          </w:rPr>
          <w:fldChar w:fldCharType="end"/>
        </w:r>
      </w:hyperlink>
    </w:p>
    <w:p w14:paraId="28652FCC" w14:textId="66153854"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3" w:history="1">
        <w:r w:rsidR="00B90ADB" w:rsidRPr="00AE645A">
          <w:rPr>
            <w:rStyle w:val="Hipervnculo"/>
            <w:noProof/>
          </w:rPr>
          <w:t>Figura 9 Diagrama Gantt - Fase de implementación</w:t>
        </w:r>
        <w:r w:rsidR="00B90ADB">
          <w:rPr>
            <w:noProof/>
            <w:webHidden/>
          </w:rPr>
          <w:tab/>
        </w:r>
        <w:r w:rsidR="00B90ADB">
          <w:rPr>
            <w:noProof/>
            <w:webHidden/>
          </w:rPr>
          <w:fldChar w:fldCharType="begin"/>
        </w:r>
        <w:r w:rsidR="00B90ADB">
          <w:rPr>
            <w:noProof/>
            <w:webHidden/>
          </w:rPr>
          <w:instrText xml:space="preserve"> PAGEREF _Toc505427343 \h </w:instrText>
        </w:r>
        <w:r w:rsidR="00B90ADB">
          <w:rPr>
            <w:noProof/>
            <w:webHidden/>
          </w:rPr>
        </w:r>
        <w:r w:rsidR="00B90ADB">
          <w:rPr>
            <w:noProof/>
            <w:webHidden/>
          </w:rPr>
          <w:fldChar w:fldCharType="separate"/>
        </w:r>
        <w:r w:rsidR="00B90ADB">
          <w:rPr>
            <w:noProof/>
            <w:webHidden/>
          </w:rPr>
          <w:t>55</w:t>
        </w:r>
        <w:r w:rsidR="00B90ADB">
          <w:rPr>
            <w:noProof/>
            <w:webHidden/>
          </w:rPr>
          <w:fldChar w:fldCharType="end"/>
        </w:r>
      </w:hyperlink>
    </w:p>
    <w:p w14:paraId="4CE75E47" w14:textId="749692EC"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4" w:history="1">
        <w:r w:rsidR="00B90ADB" w:rsidRPr="00AE645A">
          <w:rPr>
            <w:rStyle w:val="Hipervnculo"/>
            <w:noProof/>
          </w:rPr>
          <w:t>Figura 10 Diagrama Gantt - Fase de pruebas</w:t>
        </w:r>
        <w:r w:rsidR="00B90ADB">
          <w:rPr>
            <w:noProof/>
            <w:webHidden/>
          </w:rPr>
          <w:tab/>
        </w:r>
        <w:r w:rsidR="00B90ADB">
          <w:rPr>
            <w:noProof/>
            <w:webHidden/>
          </w:rPr>
          <w:fldChar w:fldCharType="begin"/>
        </w:r>
        <w:r w:rsidR="00B90ADB">
          <w:rPr>
            <w:noProof/>
            <w:webHidden/>
          </w:rPr>
          <w:instrText xml:space="preserve"> PAGEREF _Toc505427344 \h </w:instrText>
        </w:r>
        <w:r w:rsidR="00B90ADB">
          <w:rPr>
            <w:noProof/>
            <w:webHidden/>
          </w:rPr>
        </w:r>
        <w:r w:rsidR="00B90ADB">
          <w:rPr>
            <w:noProof/>
            <w:webHidden/>
          </w:rPr>
          <w:fldChar w:fldCharType="separate"/>
        </w:r>
        <w:r w:rsidR="00B90ADB">
          <w:rPr>
            <w:noProof/>
            <w:webHidden/>
          </w:rPr>
          <w:t>55</w:t>
        </w:r>
        <w:r w:rsidR="00B90ADB">
          <w:rPr>
            <w:noProof/>
            <w:webHidden/>
          </w:rPr>
          <w:fldChar w:fldCharType="end"/>
        </w:r>
      </w:hyperlink>
    </w:p>
    <w:p w14:paraId="6318BA55" w14:textId="1495C600"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5" w:history="1">
        <w:r w:rsidR="00B90ADB" w:rsidRPr="00AE645A">
          <w:rPr>
            <w:rStyle w:val="Hipervnculo"/>
            <w:noProof/>
          </w:rPr>
          <w:t>Figura 11 Logo PHP</w:t>
        </w:r>
        <w:r w:rsidR="00B90ADB">
          <w:rPr>
            <w:noProof/>
            <w:webHidden/>
          </w:rPr>
          <w:tab/>
        </w:r>
        <w:r w:rsidR="00B90ADB">
          <w:rPr>
            <w:noProof/>
            <w:webHidden/>
          </w:rPr>
          <w:fldChar w:fldCharType="begin"/>
        </w:r>
        <w:r w:rsidR="00B90ADB">
          <w:rPr>
            <w:noProof/>
            <w:webHidden/>
          </w:rPr>
          <w:instrText xml:space="preserve"> PAGEREF _Toc505427345 \h </w:instrText>
        </w:r>
        <w:r w:rsidR="00B90ADB">
          <w:rPr>
            <w:noProof/>
            <w:webHidden/>
          </w:rPr>
        </w:r>
        <w:r w:rsidR="00B90ADB">
          <w:rPr>
            <w:noProof/>
            <w:webHidden/>
          </w:rPr>
          <w:fldChar w:fldCharType="separate"/>
        </w:r>
        <w:r w:rsidR="00B90ADB">
          <w:rPr>
            <w:noProof/>
            <w:webHidden/>
          </w:rPr>
          <w:t>68</w:t>
        </w:r>
        <w:r w:rsidR="00B90ADB">
          <w:rPr>
            <w:noProof/>
            <w:webHidden/>
          </w:rPr>
          <w:fldChar w:fldCharType="end"/>
        </w:r>
      </w:hyperlink>
    </w:p>
    <w:p w14:paraId="46B14856" w14:textId="71590199"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6" w:history="1">
        <w:r w:rsidR="00B90ADB" w:rsidRPr="00AE645A">
          <w:rPr>
            <w:rStyle w:val="Hipervnculo"/>
            <w:noProof/>
          </w:rPr>
          <w:t>Figura 12 Logo Ruby</w:t>
        </w:r>
        <w:r w:rsidR="00B90ADB">
          <w:rPr>
            <w:noProof/>
            <w:webHidden/>
          </w:rPr>
          <w:tab/>
        </w:r>
        <w:r w:rsidR="00B90ADB">
          <w:rPr>
            <w:noProof/>
            <w:webHidden/>
          </w:rPr>
          <w:fldChar w:fldCharType="begin"/>
        </w:r>
        <w:r w:rsidR="00B90ADB">
          <w:rPr>
            <w:noProof/>
            <w:webHidden/>
          </w:rPr>
          <w:instrText xml:space="preserve"> PAGEREF _Toc505427346 \h </w:instrText>
        </w:r>
        <w:r w:rsidR="00B90ADB">
          <w:rPr>
            <w:noProof/>
            <w:webHidden/>
          </w:rPr>
        </w:r>
        <w:r w:rsidR="00B90ADB">
          <w:rPr>
            <w:noProof/>
            <w:webHidden/>
          </w:rPr>
          <w:fldChar w:fldCharType="separate"/>
        </w:r>
        <w:r w:rsidR="00B90ADB">
          <w:rPr>
            <w:noProof/>
            <w:webHidden/>
          </w:rPr>
          <w:t>68</w:t>
        </w:r>
        <w:r w:rsidR="00B90ADB">
          <w:rPr>
            <w:noProof/>
            <w:webHidden/>
          </w:rPr>
          <w:fldChar w:fldCharType="end"/>
        </w:r>
      </w:hyperlink>
    </w:p>
    <w:p w14:paraId="1A30F5F1" w14:textId="5E0EA3F6"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7" w:history="1">
        <w:r w:rsidR="00B90ADB" w:rsidRPr="00AE645A">
          <w:rPr>
            <w:rStyle w:val="Hipervnculo"/>
            <w:noProof/>
          </w:rPr>
          <w:t>Figura 13 Logo Python</w:t>
        </w:r>
        <w:r w:rsidR="00B90ADB">
          <w:rPr>
            <w:noProof/>
            <w:webHidden/>
          </w:rPr>
          <w:tab/>
        </w:r>
        <w:r w:rsidR="00B90ADB">
          <w:rPr>
            <w:noProof/>
            <w:webHidden/>
          </w:rPr>
          <w:fldChar w:fldCharType="begin"/>
        </w:r>
        <w:r w:rsidR="00B90ADB">
          <w:rPr>
            <w:noProof/>
            <w:webHidden/>
          </w:rPr>
          <w:instrText xml:space="preserve"> PAGEREF _Toc505427347 \h </w:instrText>
        </w:r>
        <w:r w:rsidR="00B90ADB">
          <w:rPr>
            <w:noProof/>
            <w:webHidden/>
          </w:rPr>
        </w:r>
        <w:r w:rsidR="00B90ADB">
          <w:rPr>
            <w:noProof/>
            <w:webHidden/>
          </w:rPr>
          <w:fldChar w:fldCharType="separate"/>
        </w:r>
        <w:r w:rsidR="00B90ADB">
          <w:rPr>
            <w:noProof/>
            <w:webHidden/>
          </w:rPr>
          <w:t>69</w:t>
        </w:r>
        <w:r w:rsidR="00B90ADB">
          <w:rPr>
            <w:noProof/>
            <w:webHidden/>
          </w:rPr>
          <w:fldChar w:fldCharType="end"/>
        </w:r>
      </w:hyperlink>
    </w:p>
    <w:p w14:paraId="6357EB33" w14:textId="02131CE6"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8" w:history="1">
        <w:r w:rsidR="00B90ADB" w:rsidRPr="00AE645A">
          <w:rPr>
            <w:rStyle w:val="Hipervnculo"/>
            <w:noProof/>
          </w:rPr>
          <w:t>Figura 14 Logo Java EE</w:t>
        </w:r>
        <w:r w:rsidR="00B90ADB">
          <w:rPr>
            <w:noProof/>
            <w:webHidden/>
          </w:rPr>
          <w:tab/>
        </w:r>
        <w:r w:rsidR="00B90ADB">
          <w:rPr>
            <w:noProof/>
            <w:webHidden/>
          </w:rPr>
          <w:fldChar w:fldCharType="begin"/>
        </w:r>
        <w:r w:rsidR="00B90ADB">
          <w:rPr>
            <w:noProof/>
            <w:webHidden/>
          </w:rPr>
          <w:instrText xml:space="preserve"> PAGEREF _Toc505427348 \h </w:instrText>
        </w:r>
        <w:r w:rsidR="00B90ADB">
          <w:rPr>
            <w:noProof/>
            <w:webHidden/>
          </w:rPr>
        </w:r>
        <w:r w:rsidR="00B90ADB">
          <w:rPr>
            <w:noProof/>
            <w:webHidden/>
          </w:rPr>
          <w:fldChar w:fldCharType="separate"/>
        </w:r>
        <w:r w:rsidR="00B90ADB">
          <w:rPr>
            <w:noProof/>
            <w:webHidden/>
          </w:rPr>
          <w:t>70</w:t>
        </w:r>
        <w:r w:rsidR="00B90ADB">
          <w:rPr>
            <w:noProof/>
            <w:webHidden/>
          </w:rPr>
          <w:fldChar w:fldCharType="end"/>
        </w:r>
      </w:hyperlink>
    </w:p>
    <w:p w14:paraId="3EE6FCC3" w14:textId="377B06D0"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49" w:history="1">
        <w:r w:rsidR="00B90ADB" w:rsidRPr="00AE645A">
          <w:rPr>
            <w:rStyle w:val="Hipervnculo"/>
            <w:noProof/>
          </w:rPr>
          <w:t>Figura 15 Gráfico benchmark de rendimiento.</w:t>
        </w:r>
        <w:r w:rsidR="00B90ADB">
          <w:rPr>
            <w:noProof/>
            <w:webHidden/>
          </w:rPr>
          <w:tab/>
        </w:r>
        <w:r w:rsidR="00B90ADB">
          <w:rPr>
            <w:noProof/>
            <w:webHidden/>
          </w:rPr>
          <w:fldChar w:fldCharType="begin"/>
        </w:r>
        <w:r w:rsidR="00B90ADB">
          <w:rPr>
            <w:noProof/>
            <w:webHidden/>
          </w:rPr>
          <w:instrText xml:space="preserve"> PAGEREF _Toc505427349 \h </w:instrText>
        </w:r>
        <w:r w:rsidR="00B90ADB">
          <w:rPr>
            <w:noProof/>
            <w:webHidden/>
          </w:rPr>
        </w:r>
        <w:r w:rsidR="00B90ADB">
          <w:rPr>
            <w:noProof/>
            <w:webHidden/>
          </w:rPr>
          <w:fldChar w:fldCharType="separate"/>
        </w:r>
        <w:r w:rsidR="00B90ADB">
          <w:rPr>
            <w:noProof/>
            <w:webHidden/>
          </w:rPr>
          <w:t>71</w:t>
        </w:r>
        <w:r w:rsidR="00B90ADB">
          <w:rPr>
            <w:noProof/>
            <w:webHidden/>
          </w:rPr>
          <w:fldChar w:fldCharType="end"/>
        </w:r>
      </w:hyperlink>
    </w:p>
    <w:p w14:paraId="3E7B9AA2" w14:textId="15B6E3E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0" w:history="1">
        <w:r w:rsidR="00B90ADB" w:rsidRPr="00AE645A">
          <w:rPr>
            <w:rStyle w:val="Hipervnculo"/>
            <w:noProof/>
          </w:rPr>
          <w:t>Figura 16 Gráfico de preguntas realizadas en Internet.</w:t>
        </w:r>
        <w:r w:rsidR="00B90ADB">
          <w:rPr>
            <w:noProof/>
            <w:webHidden/>
          </w:rPr>
          <w:tab/>
        </w:r>
        <w:r w:rsidR="00B90ADB">
          <w:rPr>
            <w:noProof/>
            <w:webHidden/>
          </w:rPr>
          <w:fldChar w:fldCharType="begin"/>
        </w:r>
        <w:r w:rsidR="00B90ADB">
          <w:rPr>
            <w:noProof/>
            <w:webHidden/>
          </w:rPr>
          <w:instrText xml:space="preserve"> PAGEREF _Toc505427350 \h </w:instrText>
        </w:r>
        <w:r w:rsidR="00B90ADB">
          <w:rPr>
            <w:noProof/>
            <w:webHidden/>
          </w:rPr>
        </w:r>
        <w:r w:rsidR="00B90ADB">
          <w:rPr>
            <w:noProof/>
            <w:webHidden/>
          </w:rPr>
          <w:fldChar w:fldCharType="separate"/>
        </w:r>
        <w:r w:rsidR="00B90ADB">
          <w:rPr>
            <w:noProof/>
            <w:webHidden/>
          </w:rPr>
          <w:t>72</w:t>
        </w:r>
        <w:r w:rsidR="00B90ADB">
          <w:rPr>
            <w:noProof/>
            <w:webHidden/>
          </w:rPr>
          <w:fldChar w:fldCharType="end"/>
        </w:r>
      </w:hyperlink>
    </w:p>
    <w:p w14:paraId="26E811DE" w14:textId="454CF79A"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1" w:history="1">
        <w:r w:rsidR="00B90ADB" w:rsidRPr="00AE645A">
          <w:rPr>
            <w:rStyle w:val="Hipervnculo"/>
            <w:noProof/>
          </w:rPr>
          <w:t>Figura 17 Logo Bootstrap</w:t>
        </w:r>
        <w:r w:rsidR="00B90ADB">
          <w:rPr>
            <w:noProof/>
            <w:webHidden/>
          </w:rPr>
          <w:tab/>
        </w:r>
        <w:r w:rsidR="00B90ADB">
          <w:rPr>
            <w:noProof/>
            <w:webHidden/>
          </w:rPr>
          <w:fldChar w:fldCharType="begin"/>
        </w:r>
        <w:r w:rsidR="00B90ADB">
          <w:rPr>
            <w:noProof/>
            <w:webHidden/>
          </w:rPr>
          <w:instrText xml:space="preserve"> PAGEREF _Toc505427351 \h </w:instrText>
        </w:r>
        <w:r w:rsidR="00B90ADB">
          <w:rPr>
            <w:noProof/>
            <w:webHidden/>
          </w:rPr>
        </w:r>
        <w:r w:rsidR="00B90ADB">
          <w:rPr>
            <w:noProof/>
            <w:webHidden/>
          </w:rPr>
          <w:fldChar w:fldCharType="separate"/>
        </w:r>
        <w:r w:rsidR="00B90ADB">
          <w:rPr>
            <w:noProof/>
            <w:webHidden/>
          </w:rPr>
          <w:t>74</w:t>
        </w:r>
        <w:r w:rsidR="00B90ADB">
          <w:rPr>
            <w:noProof/>
            <w:webHidden/>
          </w:rPr>
          <w:fldChar w:fldCharType="end"/>
        </w:r>
      </w:hyperlink>
    </w:p>
    <w:p w14:paraId="30024366" w14:textId="069FF946"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2" w:history="1">
        <w:r w:rsidR="00B90ADB" w:rsidRPr="00AE645A">
          <w:rPr>
            <w:rStyle w:val="Hipervnculo"/>
            <w:noProof/>
          </w:rPr>
          <w:t>Figura 18  Gráfico comparativo de rendimiento.</w:t>
        </w:r>
        <w:r w:rsidR="00B90ADB">
          <w:rPr>
            <w:noProof/>
            <w:webHidden/>
          </w:rPr>
          <w:tab/>
        </w:r>
        <w:r w:rsidR="00B90ADB">
          <w:rPr>
            <w:noProof/>
            <w:webHidden/>
          </w:rPr>
          <w:fldChar w:fldCharType="begin"/>
        </w:r>
        <w:r w:rsidR="00B90ADB">
          <w:rPr>
            <w:noProof/>
            <w:webHidden/>
          </w:rPr>
          <w:instrText xml:space="preserve"> PAGEREF _Toc505427352 \h </w:instrText>
        </w:r>
        <w:r w:rsidR="00B90ADB">
          <w:rPr>
            <w:noProof/>
            <w:webHidden/>
          </w:rPr>
        </w:r>
        <w:r w:rsidR="00B90ADB">
          <w:rPr>
            <w:noProof/>
            <w:webHidden/>
          </w:rPr>
          <w:fldChar w:fldCharType="separate"/>
        </w:r>
        <w:r w:rsidR="00B90ADB">
          <w:rPr>
            <w:noProof/>
            <w:webHidden/>
          </w:rPr>
          <w:t>75</w:t>
        </w:r>
        <w:r w:rsidR="00B90ADB">
          <w:rPr>
            <w:noProof/>
            <w:webHidden/>
          </w:rPr>
          <w:fldChar w:fldCharType="end"/>
        </w:r>
      </w:hyperlink>
    </w:p>
    <w:p w14:paraId="61E05A0C" w14:textId="46B83D8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3" w:history="1">
        <w:r w:rsidR="00B90ADB" w:rsidRPr="00AE645A">
          <w:rPr>
            <w:rStyle w:val="Hipervnculo"/>
            <w:noProof/>
            <w:lang w:val="en-GB"/>
          </w:rPr>
          <w:t>Figura 19 Logo del fraemework Ruby On Rails</w:t>
        </w:r>
        <w:r w:rsidR="00B90ADB">
          <w:rPr>
            <w:noProof/>
            <w:webHidden/>
          </w:rPr>
          <w:tab/>
        </w:r>
        <w:r w:rsidR="00B90ADB">
          <w:rPr>
            <w:noProof/>
            <w:webHidden/>
          </w:rPr>
          <w:fldChar w:fldCharType="begin"/>
        </w:r>
        <w:r w:rsidR="00B90ADB">
          <w:rPr>
            <w:noProof/>
            <w:webHidden/>
          </w:rPr>
          <w:instrText xml:space="preserve"> PAGEREF _Toc505427353 \h </w:instrText>
        </w:r>
        <w:r w:rsidR="00B90ADB">
          <w:rPr>
            <w:noProof/>
            <w:webHidden/>
          </w:rPr>
        </w:r>
        <w:r w:rsidR="00B90ADB">
          <w:rPr>
            <w:noProof/>
            <w:webHidden/>
          </w:rPr>
          <w:fldChar w:fldCharType="separate"/>
        </w:r>
        <w:r w:rsidR="00B90ADB">
          <w:rPr>
            <w:noProof/>
            <w:webHidden/>
          </w:rPr>
          <w:t>78</w:t>
        </w:r>
        <w:r w:rsidR="00B90ADB">
          <w:rPr>
            <w:noProof/>
            <w:webHidden/>
          </w:rPr>
          <w:fldChar w:fldCharType="end"/>
        </w:r>
      </w:hyperlink>
    </w:p>
    <w:p w14:paraId="76EB6ED3" w14:textId="3C75AF4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4" w:history="1">
        <w:r w:rsidR="00B90ADB" w:rsidRPr="00AE645A">
          <w:rPr>
            <w:rStyle w:val="Hipervnculo"/>
            <w:noProof/>
          </w:rPr>
          <w:t>Figura 20 Logos HTML5, Javascript y CSS3</w:t>
        </w:r>
        <w:r w:rsidR="00B90ADB">
          <w:rPr>
            <w:noProof/>
            <w:webHidden/>
          </w:rPr>
          <w:tab/>
        </w:r>
        <w:r w:rsidR="00B90ADB">
          <w:rPr>
            <w:noProof/>
            <w:webHidden/>
          </w:rPr>
          <w:fldChar w:fldCharType="begin"/>
        </w:r>
        <w:r w:rsidR="00B90ADB">
          <w:rPr>
            <w:noProof/>
            <w:webHidden/>
          </w:rPr>
          <w:instrText xml:space="preserve"> PAGEREF _Toc505427354 \h </w:instrText>
        </w:r>
        <w:r w:rsidR="00B90ADB">
          <w:rPr>
            <w:noProof/>
            <w:webHidden/>
          </w:rPr>
        </w:r>
        <w:r w:rsidR="00B90ADB">
          <w:rPr>
            <w:noProof/>
            <w:webHidden/>
          </w:rPr>
          <w:fldChar w:fldCharType="separate"/>
        </w:r>
        <w:r w:rsidR="00B90ADB">
          <w:rPr>
            <w:noProof/>
            <w:webHidden/>
          </w:rPr>
          <w:t>78</w:t>
        </w:r>
        <w:r w:rsidR="00B90ADB">
          <w:rPr>
            <w:noProof/>
            <w:webHidden/>
          </w:rPr>
          <w:fldChar w:fldCharType="end"/>
        </w:r>
      </w:hyperlink>
    </w:p>
    <w:p w14:paraId="41078725" w14:textId="2CF28ED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5" w:history="1">
        <w:r w:rsidR="00B90ADB" w:rsidRPr="00AE645A">
          <w:rPr>
            <w:rStyle w:val="Hipervnculo"/>
            <w:noProof/>
          </w:rPr>
          <w:t>Figura 21  Logo PostgreSQL</w:t>
        </w:r>
        <w:r w:rsidR="00B90ADB">
          <w:rPr>
            <w:noProof/>
            <w:webHidden/>
          </w:rPr>
          <w:tab/>
        </w:r>
        <w:r w:rsidR="00B90ADB">
          <w:rPr>
            <w:noProof/>
            <w:webHidden/>
          </w:rPr>
          <w:fldChar w:fldCharType="begin"/>
        </w:r>
        <w:r w:rsidR="00B90ADB">
          <w:rPr>
            <w:noProof/>
            <w:webHidden/>
          </w:rPr>
          <w:instrText xml:space="preserve"> PAGEREF _Toc505427355 \h </w:instrText>
        </w:r>
        <w:r w:rsidR="00B90ADB">
          <w:rPr>
            <w:noProof/>
            <w:webHidden/>
          </w:rPr>
        </w:r>
        <w:r w:rsidR="00B90ADB">
          <w:rPr>
            <w:noProof/>
            <w:webHidden/>
          </w:rPr>
          <w:fldChar w:fldCharType="separate"/>
        </w:r>
        <w:r w:rsidR="00B90ADB">
          <w:rPr>
            <w:noProof/>
            <w:webHidden/>
          </w:rPr>
          <w:t>80</w:t>
        </w:r>
        <w:r w:rsidR="00B90ADB">
          <w:rPr>
            <w:noProof/>
            <w:webHidden/>
          </w:rPr>
          <w:fldChar w:fldCharType="end"/>
        </w:r>
      </w:hyperlink>
    </w:p>
    <w:p w14:paraId="58D85EE5" w14:textId="4F6C5B14"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6" w:history="1">
        <w:r w:rsidR="00B90ADB" w:rsidRPr="00AE645A">
          <w:rPr>
            <w:rStyle w:val="Hipervnculo"/>
            <w:noProof/>
          </w:rPr>
          <w:t>Figura 22 Logo Ubuntu 14.04 LTS</w:t>
        </w:r>
        <w:r w:rsidR="00B90ADB">
          <w:rPr>
            <w:noProof/>
            <w:webHidden/>
          </w:rPr>
          <w:tab/>
        </w:r>
        <w:r w:rsidR="00B90ADB">
          <w:rPr>
            <w:noProof/>
            <w:webHidden/>
          </w:rPr>
          <w:fldChar w:fldCharType="begin"/>
        </w:r>
        <w:r w:rsidR="00B90ADB">
          <w:rPr>
            <w:noProof/>
            <w:webHidden/>
          </w:rPr>
          <w:instrText xml:space="preserve"> PAGEREF _Toc505427356 \h </w:instrText>
        </w:r>
        <w:r w:rsidR="00B90ADB">
          <w:rPr>
            <w:noProof/>
            <w:webHidden/>
          </w:rPr>
        </w:r>
        <w:r w:rsidR="00B90ADB">
          <w:rPr>
            <w:noProof/>
            <w:webHidden/>
          </w:rPr>
          <w:fldChar w:fldCharType="separate"/>
        </w:r>
        <w:r w:rsidR="00B90ADB">
          <w:rPr>
            <w:noProof/>
            <w:webHidden/>
          </w:rPr>
          <w:t>80</w:t>
        </w:r>
        <w:r w:rsidR="00B90ADB">
          <w:rPr>
            <w:noProof/>
            <w:webHidden/>
          </w:rPr>
          <w:fldChar w:fldCharType="end"/>
        </w:r>
      </w:hyperlink>
    </w:p>
    <w:p w14:paraId="7FBD69D4" w14:textId="008C9A48"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7" w:history="1">
        <w:r w:rsidR="00B90ADB" w:rsidRPr="00AE645A">
          <w:rPr>
            <w:rStyle w:val="Hipervnculo"/>
            <w:noProof/>
          </w:rPr>
          <w:t>Figura 23 Subsistema acceso de usuarios</w:t>
        </w:r>
        <w:r w:rsidR="00B90ADB">
          <w:rPr>
            <w:noProof/>
            <w:webHidden/>
          </w:rPr>
          <w:tab/>
        </w:r>
        <w:r w:rsidR="00B90ADB">
          <w:rPr>
            <w:noProof/>
            <w:webHidden/>
          </w:rPr>
          <w:fldChar w:fldCharType="begin"/>
        </w:r>
        <w:r w:rsidR="00B90ADB">
          <w:rPr>
            <w:noProof/>
            <w:webHidden/>
          </w:rPr>
          <w:instrText xml:space="preserve"> PAGEREF _Toc505427357 \h </w:instrText>
        </w:r>
        <w:r w:rsidR="00B90ADB">
          <w:rPr>
            <w:noProof/>
            <w:webHidden/>
          </w:rPr>
        </w:r>
        <w:r w:rsidR="00B90ADB">
          <w:rPr>
            <w:noProof/>
            <w:webHidden/>
          </w:rPr>
          <w:fldChar w:fldCharType="separate"/>
        </w:r>
        <w:r w:rsidR="00B90ADB">
          <w:rPr>
            <w:noProof/>
            <w:webHidden/>
          </w:rPr>
          <w:t>86</w:t>
        </w:r>
        <w:r w:rsidR="00B90ADB">
          <w:rPr>
            <w:noProof/>
            <w:webHidden/>
          </w:rPr>
          <w:fldChar w:fldCharType="end"/>
        </w:r>
      </w:hyperlink>
    </w:p>
    <w:p w14:paraId="2091E6C6" w14:textId="59A6881C"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8" w:history="1">
        <w:r w:rsidR="00B90ADB" w:rsidRPr="00AE645A">
          <w:rPr>
            <w:rStyle w:val="Hipervnculo"/>
            <w:noProof/>
          </w:rPr>
          <w:t>Figura 24 Subsistema de gestión de la información de usuario</w:t>
        </w:r>
        <w:r w:rsidR="00B90ADB">
          <w:rPr>
            <w:noProof/>
            <w:webHidden/>
          </w:rPr>
          <w:tab/>
        </w:r>
        <w:r w:rsidR="00B90ADB">
          <w:rPr>
            <w:noProof/>
            <w:webHidden/>
          </w:rPr>
          <w:fldChar w:fldCharType="begin"/>
        </w:r>
        <w:r w:rsidR="00B90ADB">
          <w:rPr>
            <w:noProof/>
            <w:webHidden/>
          </w:rPr>
          <w:instrText xml:space="preserve"> PAGEREF _Toc505427358 \h </w:instrText>
        </w:r>
        <w:r w:rsidR="00B90ADB">
          <w:rPr>
            <w:noProof/>
            <w:webHidden/>
          </w:rPr>
        </w:r>
        <w:r w:rsidR="00B90ADB">
          <w:rPr>
            <w:noProof/>
            <w:webHidden/>
          </w:rPr>
          <w:fldChar w:fldCharType="separate"/>
        </w:r>
        <w:r w:rsidR="00B90ADB">
          <w:rPr>
            <w:noProof/>
            <w:webHidden/>
          </w:rPr>
          <w:t>89</w:t>
        </w:r>
        <w:r w:rsidR="00B90ADB">
          <w:rPr>
            <w:noProof/>
            <w:webHidden/>
          </w:rPr>
          <w:fldChar w:fldCharType="end"/>
        </w:r>
      </w:hyperlink>
    </w:p>
    <w:p w14:paraId="184EFE0B" w14:textId="69B7AD6D"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59" w:history="1">
        <w:r w:rsidR="00B90ADB" w:rsidRPr="00AE645A">
          <w:rPr>
            <w:rStyle w:val="Hipervnculo"/>
            <w:noProof/>
          </w:rPr>
          <w:t>Figura 25 Gestión de las ofertas de prácticas.</w:t>
        </w:r>
        <w:r w:rsidR="00B90ADB">
          <w:rPr>
            <w:noProof/>
            <w:webHidden/>
          </w:rPr>
          <w:tab/>
        </w:r>
        <w:r w:rsidR="00B90ADB">
          <w:rPr>
            <w:noProof/>
            <w:webHidden/>
          </w:rPr>
          <w:fldChar w:fldCharType="begin"/>
        </w:r>
        <w:r w:rsidR="00B90ADB">
          <w:rPr>
            <w:noProof/>
            <w:webHidden/>
          </w:rPr>
          <w:instrText xml:space="preserve"> PAGEREF _Toc505427359 \h </w:instrText>
        </w:r>
        <w:r w:rsidR="00B90ADB">
          <w:rPr>
            <w:noProof/>
            <w:webHidden/>
          </w:rPr>
        </w:r>
        <w:r w:rsidR="00B90ADB">
          <w:rPr>
            <w:noProof/>
            <w:webHidden/>
          </w:rPr>
          <w:fldChar w:fldCharType="separate"/>
        </w:r>
        <w:r w:rsidR="00B90ADB">
          <w:rPr>
            <w:noProof/>
            <w:webHidden/>
          </w:rPr>
          <w:t>91</w:t>
        </w:r>
        <w:r w:rsidR="00B90ADB">
          <w:rPr>
            <w:noProof/>
            <w:webHidden/>
          </w:rPr>
          <w:fldChar w:fldCharType="end"/>
        </w:r>
      </w:hyperlink>
    </w:p>
    <w:p w14:paraId="2974A3BF" w14:textId="0E7E1381"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0" w:history="1">
        <w:r w:rsidR="00B90ADB" w:rsidRPr="00AE645A">
          <w:rPr>
            <w:rStyle w:val="Hipervnculo"/>
            <w:noProof/>
          </w:rPr>
          <w:t>Figura 26 Diagrama E/R de la base de datos</w:t>
        </w:r>
        <w:r w:rsidR="00B90ADB">
          <w:rPr>
            <w:noProof/>
            <w:webHidden/>
          </w:rPr>
          <w:tab/>
        </w:r>
        <w:r w:rsidR="00B90ADB">
          <w:rPr>
            <w:noProof/>
            <w:webHidden/>
          </w:rPr>
          <w:fldChar w:fldCharType="begin"/>
        </w:r>
        <w:r w:rsidR="00B90ADB">
          <w:rPr>
            <w:noProof/>
            <w:webHidden/>
          </w:rPr>
          <w:instrText xml:space="preserve"> PAGEREF _Toc505427360 \h </w:instrText>
        </w:r>
        <w:r w:rsidR="00B90ADB">
          <w:rPr>
            <w:noProof/>
            <w:webHidden/>
          </w:rPr>
        </w:r>
        <w:r w:rsidR="00B90ADB">
          <w:rPr>
            <w:noProof/>
            <w:webHidden/>
          </w:rPr>
          <w:fldChar w:fldCharType="separate"/>
        </w:r>
        <w:r w:rsidR="00B90ADB">
          <w:rPr>
            <w:noProof/>
            <w:webHidden/>
          </w:rPr>
          <w:t>104</w:t>
        </w:r>
        <w:r w:rsidR="00B90ADB">
          <w:rPr>
            <w:noProof/>
            <w:webHidden/>
          </w:rPr>
          <w:fldChar w:fldCharType="end"/>
        </w:r>
      </w:hyperlink>
    </w:p>
    <w:p w14:paraId="7ABA8F41" w14:textId="4A1CA983"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1" w:history="1">
        <w:r w:rsidR="00B90ADB" w:rsidRPr="00AE645A">
          <w:rPr>
            <w:rStyle w:val="Hipervnculo"/>
            <w:noProof/>
          </w:rPr>
          <w:t>Figura 27 Diagrama de paquetes del sistema</w:t>
        </w:r>
        <w:r w:rsidR="00B90ADB">
          <w:rPr>
            <w:noProof/>
            <w:webHidden/>
          </w:rPr>
          <w:tab/>
        </w:r>
        <w:r w:rsidR="00B90ADB">
          <w:rPr>
            <w:noProof/>
            <w:webHidden/>
          </w:rPr>
          <w:fldChar w:fldCharType="begin"/>
        </w:r>
        <w:r w:rsidR="00B90ADB">
          <w:rPr>
            <w:noProof/>
            <w:webHidden/>
          </w:rPr>
          <w:instrText xml:space="preserve"> PAGEREF _Toc505427361 \h </w:instrText>
        </w:r>
        <w:r w:rsidR="00B90ADB">
          <w:rPr>
            <w:noProof/>
            <w:webHidden/>
          </w:rPr>
        </w:r>
        <w:r w:rsidR="00B90ADB">
          <w:rPr>
            <w:noProof/>
            <w:webHidden/>
          </w:rPr>
          <w:fldChar w:fldCharType="separate"/>
        </w:r>
        <w:r w:rsidR="00B90ADB">
          <w:rPr>
            <w:noProof/>
            <w:webHidden/>
          </w:rPr>
          <w:t>110</w:t>
        </w:r>
        <w:r w:rsidR="00B90ADB">
          <w:rPr>
            <w:noProof/>
            <w:webHidden/>
          </w:rPr>
          <w:fldChar w:fldCharType="end"/>
        </w:r>
      </w:hyperlink>
    </w:p>
    <w:p w14:paraId="6216ABA5" w14:textId="7C4B0F4D"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2" w:history="1">
        <w:r w:rsidR="00B90ADB" w:rsidRPr="00AE645A">
          <w:rPr>
            <w:rStyle w:val="Hipervnculo"/>
            <w:noProof/>
          </w:rPr>
          <w:t>Figura 28 Diagrama de clases de la aplicación.</w:t>
        </w:r>
        <w:r w:rsidR="00B90ADB">
          <w:rPr>
            <w:noProof/>
            <w:webHidden/>
          </w:rPr>
          <w:tab/>
        </w:r>
        <w:r w:rsidR="00B90ADB">
          <w:rPr>
            <w:noProof/>
            <w:webHidden/>
          </w:rPr>
          <w:fldChar w:fldCharType="begin"/>
        </w:r>
        <w:r w:rsidR="00B90ADB">
          <w:rPr>
            <w:noProof/>
            <w:webHidden/>
          </w:rPr>
          <w:instrText xml:space="preserve"> PAGEREF _Toc505427362 \h </w:instrText>
        </w:r>
        <w:r w:rsidR="00B90ADB">
          <w:rPr>
            <w:noProof/>
            <w:webHidden/>
          </w:rPr>
        </w:r>
        <w:r w:rsidR="00B90ADB">
          <w:rPr>
            <w:noProof/>
            <w:webHidden/>
          </w:rPr>
          <w:fldChar w:fldCharType="separate"/>
        </w:r>
        <w:r w:rsidR="00B90ADB">
          <w:rPr>
            <w:noProof/>
            <w:webHidden/>
          </w:rPr>
          <w:t>113</w:t>
        </w:r>
        <w:r w:rsidR="00B90ADB">
          <w:rPr>
            <w:noProof/>
            <w:webHidden/>
          </w:rPr>
          <w:fldChar w:fldCharType="end"/>
        </w:r>
      </w:hyperlink>
    </w:p>
    <w:p w14:paraId="1AC3BCAC" w14:textId="1800D4D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3" w:history="1">
        <w:r w:rsidR="00B90ADB" w:rsidRPr="00AE645A">
          <w:rPr>
            <w:rStyle w:val="Hipervnculo"/>
            <w:noProof/>
          </w:rPr>
          <w:t>Figura 29 Diagrama de interacción sistema-usuario</w:t>
        </w:r>
        <w:r w:rsidR="00B90ADB">
          <w:rPr>
            <w:noProof/>
            <w:webHidden/>
          </w:rPr>
          <w:tab/>
        </w:r>
        <w:r w:rsidR="00B90ADB">
          <w:rPr>
            <w:noProof/>
            <w:webHidden/>
          </w:rPr>
          <w:fldChar w:fldCharType="begin"/>
        </w:r>
        <w:r w:rsidR="00B90ADB">
          <w:rPr>
            <w:noProof/>
            <w:webHidden/>
          </w:rPr>
          <w:instrText xml:space="preserve"> PAGEREF _Toc505427363 \h </w:instrText>
        </w:r>
        <w:r w:rsidR="00B90ADB">
          <w:rPr>
            <w:noProof/>
            <w:webHidden/>
          </w:rPr>
        </w:r>
        <w:r w:rsidR="00B90ADB">
          <w:rPr>
            <w:noProof/>
            <w:webHidden/>
          </w:rPr>
          <w:fldChar w:fldCharType="separate"/>
        </w:r>
        <w:r w:rsidR="00B90ADB">
          <w:rPr>
            <w:noProof/>
            <w:webHidden/>
          </w:rPr>
          <w:t>114</w:t>
        </w:r>
        <w:r w:rsidR="00B90ADB">
          <w:rPr>
            <w:noProof/>
            <w:webHidden/>
          </w:rPr>
          <w:fldChar w:fldCharType="end"/>
        </w:r>
      </w:hyperlink>
    </w:p>
    <w:p w14:paraId="6229E341" w14:textId="692ABE14"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4" w:history="1">
        <w:r w:rsidR="00B90ADB" w:rsidRPr="00AE645A">
          <w:rPr>
            <w:rStyle w:val="Hipervnculo"/>
            <w:noProof/>
          </w:rPr>
          <w:t>Figura 30 Captura de pantalla de la pantalla principal de la aplicación</w:t>
        </w:r>
        <w:r w:rsidR="00B90ADB">
          <w:rPr>
            <w:noProof/>
            <w:webHidden/>
          </w:rPr>
          <w:tab/>
        </w:r>
        <w:r w:rsidR="00B90ADB">
          <w:rPr>
            <w:noProof/>
            <w:webHidden/>
          </w:rPr>
          <w:fldChar w:fldCharType="begin"/>
        </w:r>
        <w:r w:rsidR="00B90ADB">
          <w:rPr>
            <w:noProof/>
            <w:webHidden/>
          </w:rPr>
          <w:instrText xml:space="preserve"> PAGEREF _Toc505427364 \h </w:instrText>
        </w:r>
        <w:r w:rsidR="00B90ADB">
          <w:rPr>
            <w:noProof/>
            <w:webHidden/>
          </w:rPr>
        </w:r>
        <w:r w:rsidR="00B90ADB">
          <w:rPr>
            <w:noProof/>
            <w:webHidden/>
          </w:rPr>
          <w:fldChar w:fldCharType="separate"/>
        </w:r>
        <w:r w:rsidR="00B90ADB">
          <w:rPr>
            <w:noProof/>
            <w:webHidden/>
          </w:rPr>
          <w:t>119</w:t>
        </w:r>
        <w:r w:rsidR="00B90ADB">
          <w:rPr>
            <w:noProof/>
            <w:webHidden/>
          </w:rPr>
          <w:fldChar w:fldCharType="end"/>
        </w:r>
      </w:hyperlink>
    </w:p>
    <w:p w14:paraId="7C002D78" w14:textId="0D866E26"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5" w:history="1">
        <w:r w:rsidR="00B90ADB" w:rsidRPr="00AE645A">
          <w:rPr>
            <w:rStyle w:val="Hipervnculo"/>
            <w:noProof/>
          </w:rPr>
          <w:t>Figura 31 Captura de pantalla de la pantalla de login de la aplicación.</w:t>
        </w:r>
        <w:r w:rsidR="00B90ADB">
          <w:rPr>
            <w:noProof/>
            <w:webHidden/>
          </w:rPr>
          <w:tab/>
        </w:r>
        <w:r w:rsidR="00B90ADB">
          <w:rPr>
            <w:noProof/>
            <w:webHidden/>
          </w:rPr>
          <w:fldChar w:fldCharType="begin"/>
        </w:r>
        <w:r w:rsidR="00B90ADB">
          <w:rPr>
            <w:noProof/>
            <w:webHidden/>
          </w:rPr>
          <w:instrText xml:space="preserve"> PAGEREF _Toc505427365 \h </w:instrText>
        </w:r>
        <w:r w:rsidR="00B90ADB">
          <w:rPr>
            <w:noProof/>
            <w:webHidden/>
          </w:rPr>
        </w:r>
        <w:r w:rsidR="00B90ADB">
          <w:rPr>
            <w:noProof/>
            <w:webHidden/>
          </w:rPr>
          <w:fldChar w:fldCharType="separate"/>
        </w:r>
        <w:r w:rsidR="00B90ADB">
          <w:rPr>
            <w:noProof/>
            <w:webHidden/>
          </w:rPr>
          <w:t>120</w:t>
        </w:r>
        <w:r w:rsidR="00B90ADB">
          <w:rPr>
            <w:noProof/>
            <w:webHidden/>
          </w:rPr>
          <w:fldChar w:fldCharType="end"/>
        </w:r>
      </w:hyperlink>
    </w:p>
    <w:p w14:paraId="2DDD5446" w14:textId="2BF5D145"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6" w:history="1">
        <w:r w:rsidR="00B90ADB" w:rsidRPr="00AE645A">
          <w:rPr>
            <w:rStyle w:val="Hipervnculo"/>
            <w:noProof/>
          </w:rPr>
          <w:t>Figura 32 Pantalla de recuperar contraseña 1/2.</w:t>
        </w:r>
        <w:r w:rsidR="00B90ADB">
          <w:rPr>
            <w:noProof/>
            <w:webHidden/>
          </w:rPr>
          <w:tab/>
        </w:r>
        <w:r w:rsidR="00B90ADB">
          <w:rPr>
            <w:noProof/>
            <w:webHidden/>
          </w:rPr>
          <w:fldChar w:fldCharType="begin"/>
        </w:r>
        <w:r w:rsidR="00B90ADB">
          <w:rPr>
            <w:noProof/>
            <w:webHidden/>
          </w:rPr>
          <w:instrText xml:space="preserve"> PAGEREF _Toc505427366 \h </w:instrText>
        </w:r>
        <w:r w:rsidR="00B90ADB">
          <w:rPr>
            <w:noProof/>
            <w:webHidden/>
          </w:rPr>
        </w:r>
        <w:r w:rsidR="00B90ADB">
          <w:rPr>
            <w:noProof/>
            <w:webHidden/>
          </w:rPr>
          <w:fldChar w:fldCharType="separate"/>
        </w:r>
        <w:r w:rsidR="00B90ADB">
          <w:rPr>
            <w:noProof/>
            <w:webHidden/>
          </w:rPr>
          <w:t>121</w:t>
        </w:r>
        <w:r w:rsidR="00B90ADB">
          <w:rPr>
            <w:noProof/>
            <w:webHidden/>
          </w:rPr>
          <w:fldChar w:fldCharType="end"/>
        </w:r>
      </w:hyperlink>
    </w:p>
    <w:p w14:paraId="1EF6C8B0" w14:textId="2468B1E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7" w:history="1">
        <w:r w:rsidR="00B90ADB" w:rsidRPr="00AE645A">
          <w:rPr>
            <w:rStyle w:val="Hipervnculo"/>
            <w:noProof/>
          </w:rPr>
          <w:t>Figura 33Pantalla de recuperar contraseña 2/2.</w:t>
        </w:r>
        <w:r w:rsidR="00B90ADB">
          <w:rPr>
            <w:noProof/>
            <w:webHidden/>
          </w:rPr>
          <w:tab/>
        </w:r>
        <w:r w:rsidR="00B90ADB">
          <w:rPr>
            <w:noProof/>
            <w:webHidden/>
          </w:rPr>
          <w:fldChar w:fldCharType="begin"/>
        </w:r>
        <w:r w:rsidR="00B90ADB">
          <w:rPr>
            <w:noProof/>
            <w:webHidden/>
          </w:rPr>
          <w:instrText xml:space="preserve"> PAGEREF _Toc505427367 \h </w:instrText>
        </w:r>
        <w:r w:rsidR="00B90ADB">
          <w:rPr>
            <w:noProof/>
            <w:webHidden/>
          </w:rPr>
        </w:r>
        <w:r w:rsidR="00B90ADB">
          <w:rPr>
            <w:noProof/>
            <w:webHidden/>
          </w:rPr>
          <w:fldChar w:fldCharType="separate"/>
        </w:r>
        <w:r w:rsidR="00B90ADB">
          <w:rPr>
            <w:noProof/>
            <w:webHidden/>
          </w:rPr>
          <w:t>121</w:t>
        </w:r>
        <w:r w:rsidR="00B90ADB">
          <w:rPr>
            <w:noProof/>
            <w:webHidden/>
          </w:rPr>
          <w:fldChar w:fldCharType="end"/>
        </w:r>
      </w:hyperlink>
    </w:p>
    <w:p w14:paraId="7C7DD7CF" w14:textId="3D991F45"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8" w:history="1">
        <w:r w:rsidR="00B90ADB" w:rsidRPr="00AE645A">
          <w:rPr>
            <w:rStyle w:val="Hipervnculo"/>
            <w:noProof/>
          </w:rPr>
          <w:t>Figura 34 Captura de pantalla de la pantalla de registro principal de la aplicación</w:t>
        </w:r>
        <w:r w:rsidR="00B90ADB">
          <w:rPr>
            <w:noProof/>
            <w:webHidden/>
          </w:rPr>
          <w:tab/>
        </w:r>
        <w:r w:rsidR="00B90ADB">
          <w:rPr>
            <w:noProof/>
            <w:webHidden/>
          </w:rPr>
          <w:fldChar w:fldCharType="begin"/>
        </w:r>
        <w:r w:rsidR="00B90ADB">
          <w:rPr>
            <w:noProof/>
            <w:webHidden/>
          </w:rPr>
          <w:instrText xml:space="preserve"> PAGEREF _Toc505427368 \h </w:instrText>
        </w:r>
        <w:r w:rsidR="00B90ADB">
          <w:rPr>
            <w:noProof/>
            <w:webHidden/>
          </w:rPr>
        </w:r>
        <w:r w:rsidR="00B90ADB">
          <w:rPr>
            <w:noProof/>
            <w:webHidden/>
          </w:rPr>
          <w:fldChar w:fldCharType="separate"/>
        </w:r>
        <w:r w:rsidR="00B90ADB">
          <w:rPr>
            <w:noProof/>
            <w:webHidden/>
          </w:rPr>
          <w:t>122</w:t>
        </w:r>
        <w:r w:rsidR="00B90ADB">
          <w:rPr>
            <w:noProof/>
            <w:webHidden/>
          </w:rPr>
          <w:fldChar w:fldCharType="end"/>
        </w:r>
      </w:hyperlink>
    </w:p>
    <w:p w14:paraId="02CD122B" w14:textId="4CB5B98B"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69" w:history="1">
        <w:r w:rsidR="00B90ADB" w:rsidRPr="00AE645A">
          <w:rPr>
            <w:rStyle w:val="Hipervnculo"/>
            <w:noProof/>
          </w:rPr>
          <w:t>Figura 35 Captura de pantalla de la pantalla de registro de estudiante.</w:t>
        </w:r>
        <w:r w:rsidR="00B90ADB">
          <w:rPr>
            <w:noProof/>
            <w:webHidden/>
          </w:rPr>
          <w:tab/>
        </w:r>
        <w:r w:rsidR="00B90ADB">
          <w:rPr>
            <w:noProof/>
            <w:webHidden/>
          </w:rPr>
          <w:fldChar w:fldCharType="begin"/>
        </w:r>
        <w:r w:rsidR="00B90ADB">
          <w:rPr>
            <w:noProof/>
            <w:webHidden/>
          </w:rPr>
          <w:instrText xml:space="preserve"> PAGEREF _Toc505427369 \h </w:instrText>
        </w:r>
        <w:r w:rsidR="00B90ADB">
          <w:rPr>
            <w:noProof/>
            <w:webHidden/>
          </w:rPr>
        </w:r>
        <w:r w:rsidR="00B90ADB">
          <w:rPr>
            <w:noProof/>
            <w:webHidden/>
          </w:rPr>
          <w:fldChar w:fldCharType="separate"/>
        </w:r>
        <w:r w:rsidR="00B90ADB">
          <w:rPr>
            <w:noProof/>
            <w:webHidden/>
          </w:rPr>
          <w:t>123</w:t>
        </w:r>
        <w:r w:rsidR="00B90ADB">
          <w:rPr>
            <w:noProof/>
            <w:webHidden/>
          </w:rPr>
          <w:fldChar w:fldCharType="end"/>
        </w:r>
      </w:hyperlink>
    </w:p>
    <w:p w14:paraId="103EB9BD" w14:textId="0F20C320"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0" w:history="1">
        <w:r w:rsidR="00B90ADB" w:rsidRPr="00AE645A">
          <w:rPr>
            <w:rStyle w:val="Hipervnculo"/>
            <w:noProof/>
          </w:rPr>
          <w:t>Figura 36 Captura de pantalla de la pantalla de registro de empresa.</w:t>
        </w:r>
        <w:r w:rsidR="00B90ADB">
          <w:rPr>
            <w:noProof/>
            <w:webHidden/>
          </w:rPr>
          <w:tab/>
        </w:r>
        <w:r w:rsidR="00B90ADB">
          <w:rPr>
            <w:noProof/>
            <w:webHidden/>
          </w:rPr>
          <w:fldChar w:fldCharType="begin"/>
        </w:r>
        <w:r w:rsidR="00B90ADB">
          <w:rPr>
            <w:noProof/>
            <w:webHidden/>
          </w:rPr>
          <w:instrText xml:space="preserve"> PAGEREF _Toc505427370 \h </w:instrText>
        </w:r>
        <w:r w:rsidR="00B90ADB">
          <w:rPr>
            <w:noProof/>
            <w:webHidden/>
          </w:rPr>
        </w:r>
        <w:r w:rsidR="00B90ADB">
          <w:rPr>
            <w:noProof/>
            <w:webHidden/>
          </w:rPr>
          <w:fldChar w:fldCharType="separate"/>
        </w:r>
        <w:r w:rsidR="00B90ADB">
          <w:rPr>
            <w:noProof/>
            <w:webHidden/>
          </w:rPr>
          <w:t>123</w:t>
        </w:r>
        <w:r w:rsidR="00B90ADB">
          <w:rPr>
            <w:noProof/>
            <w:webHidden/>
          </w:rPr>
          <w:fldChar w:fldCharType="end"/>
        </w:r>
      </w:hyperlink>
    </w:p>
    <w:p w14:paraId="51685164" w14:textId="0CFDA72E"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1" w:history="1">
        <w:r w:rsidR="00B90ADB" w:rsidRPr="00AE645A">
          <w:rPr>
            <w:rStyle w:val="Hipervnculo"/>
            <w:noProof/>
          </w:rPr>
          <w:t>Figura 37 Captura de pantalla de la pantalla de inicio con el rol de estudiante.</w:t>
        </w:r>
        <w:r w:rsidR="00B90ADB">
          <w:rPr>
            <w:noProof/>
            <w:webHidden/>
          </w:rPr>
          <w:tab/>
        </w:r>
        <w:r w:rsidR="00B90ADB">
          <w:rPr>
            <w:noProof/>
            <w:webHidden/>
          </w:rPr>
          <w:fldChar w:fldCharType="begin"/>
        </w:r>
        <w:r w:rsidR="00B90ADB">
          <w:rPr>
            <w:noProof/>
            <w:webHidden/>
          </w:rPr>
          <w:instrText xml:space="preserve"> PAGEREF _Toc505427371 \h </w:instrText>
        </w:r>
        <w:r w:rsidR="00B90ADB">
          <w:rPr>
            <w:noProof/>
            <w:webHidden/>
          </w:rPr>
        </w:r>
        <w:r w:rsidR="00B90ADB">
          <w:rPr>
            <w:noProof/>
            <w:webHidden/>
          </w:rPr>
          <w:fldChar w:fldCharType="separate"/>
        </w:r>
        <w:r w:rsidR="00B90ADB">
          <w:rPr>
            <w:noProof/>
            <w:webHidden/>
          </w:rPr>
          <w:t>125</w:t>
        </w:r>
        <w:r w:rsidR="00B90ADB">
          <w:rPr>
            <w:noProof/>
            <w:webHidden/>
          </w:rPr>
          <w:fldChar w:fldCharType="end"/>
        </w:r>
      </w:hyperlink>
    </w:p>
    <w:p w14:paraId="2A074FFB" w14:textId="57B7E2AE"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2" w:history="1">
        <w:r w:rsidR="00B90ADB" w:rsidRPr="00AE645A">
          <w:rPr>
            <w:rStyle w:val="Hipervnculo"/>
            <w:noProof/>
          </w:rPr>
          <w:t>Figura 38 Captura de pantalla de la pantalla de oferta de empresa.</w:t>
        </w:r>
        <w:r w:rsidR="00B90ADB">
          <w:rPr>
            <w:noProof/>
            <w:webHidden/>
          </w:rPr>
          <w:tab/>
        </w:r>
        <w:r w:rsidR="00B90ADB">
          <w:rPr>
            <w:noProof/>
            <w:webHidden/>
          </w:rPr>
          <w:fldChar w:fldCharType="begin"/>
        </w:r>
        <w:r w:rsidR="00B90ADB">
          <w:rPr>
            <w:noProof/>
            <w:webHidden/>
          </w:rPr>
          <w:instrText xml:space="preserve"> PAGEREF _Toc505427372 \h </w:instrText>
        </w:r>
        <w:r w:rsidR="00B90ADB">
          <w:rPr>
            <w:noProof/>
            <w:webHidden/>
          </w:rPr>
        </w:r>
        <w:r w:rsidR="00B90ADB">
          <w:rPr>
            <w:noProof/>
            <w:webHidden/>
          </w:rPr>
          <w:fldChar w:fldCharType="separate"/>
        </w:r>
        <w:r w:rsidR="00B90ADB">
          <w:rPr>
            <w:noProof/>
            <w:webHidden/>
          </w:rPr>
          <w:t>126</w:t>
        </w:r>
        <w:r w:rsidR="00B90ADB">
          <w:rPr>
            <w:noProof/>
            <w:webHidden/>
          </w:rPr>
          <w:fldChar w:fldCharType="end"/>
        </w:r>
      </w:hyperlink>
    </w:p>
    <w:p w14:paraId="7594242D" w14:textId="316F83F9"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3" w:history="1">
        <w:r w:rsidR="00B90ADB" w:rsidRPr="00AE645A">
          <w:rPr>
            <w:rStyle w:val="Hipervnculo"/>
            <w:noProof/>
          </w:rPr>
          <w:t>Figura 39 Captura de pantalla de la pantalla de detalle de la oferta seleccionada.</w:t>
        </w:r>
        <w:r w:rsidR="00B90ADB">
          <w:rPr>
            <w:noProof/>
            <w:webHidden/>
          </w:rPr>
          <w:tab/>
        </w:r>
        <w:r w:rsidR="00B90ADB">
          <w:rPr>
            <w:noProof/>
            <w:webHidden/>
          </w:rPr>
          <w:fldChar w:fldCharType="begin"/>
        </w:r>
        <w:r w:rsidR="00B90ADB">
          <w:rPr>
            <w:noProof/>
            <w:webHidden/>
          </w:rPr>
          <w:instrText xml:space="preserve"> PAGEREF _Toc505427373 \h </w:instrText>
        </w:r>
        <w:r w:rsidR="00B90ADB">
          <w:rPr>
            <w:noProof/>
            <w:webHidden/>
          </w:rPr>
        </w:r>
        <w:r w:rsidR="00B90ADB">
          <w:rPr>
            <w:noProof/>
            <w:webHidden/>
          </w:rPr>
          <w:fldChar w:fldCharType="separate"/>
        </w:r>
        <w:r w:rsidR="00B90ADB">
          <w:rPr>
            <w:noProof/>
            <w:webHidden/>
          </w:rPr>
          <w:t>127</w:t>
        </w:r>
        <w:r w:rsidR="00B90ADB">
          <w:rPr>
            <w:noProof/>
            <w:webHidden/>
          </w:rPr>
          <w:fldChar w:fldCharType="end"/>
        </w:r>
      </w:hyperlink>
    </w:p>
    <w:p w14:paraId="4F3CC3F0" w14:textId="206A4053"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4" w:history="1">
        <w:r w:rsidR="00B90ADB" w:rsidRPr="00AE645A">
          <w:rPr>
            <w:rStyle w:val="Hipervnculo"/>
            <w:noProof/>
          </w:rPr>
          <w:t>Figura 40 Captura de pantalla de la pantalla de detalle de la oferta seleccionada una vez hecha la inscripción.</w:t>
        </w:r>
        <w:r w:rsidR="00B90ADB">
          <w:rPr>
            <w:noProof/>
            <w:webHidden/>
          </w:rPr>
          <w:tab/>
        </w:r>
        <w:r w:rsidR="00B90ADB">
          <w:rPr>
            <w:noProof/>
            <w:webHidden/>
          </w:rPr>
          <w:fldChar w:fldCharType="begin"/>
        </w:r>
        <w:r w:rsidR="00B90ADB">
          <w:rPr>
            <w:noProof/>
            <w:webHidden/>
          </w:rPr>
          <w:instrText xml:space="preserve"> PAGEREF _Toc505427374 \h </w:instrText>
        </w:r>
        <w:r w:rsidR="00B90ADB">
          <w:rPr>
            <w:noProof/>
            <w:webHidden/>
          </w:rPr>
        </w:r>
        <w:r w:rsidR="00B90ADB">
          <w:rPr>
            <w:noProof/>
            <w:webHidden/>
          </w:rPr>
          <w:fldChar w:fldCharType="separate"/>
        </w:r>
        <w:r w:rsidR="00B90ADB">
          <w:rPr>
            <w:noProof/>
            <w:webHidden/>
          </w:rPr>
          <w:t>128</w:t>
        </w:r>
        <w:r w:rsidR="00B90ADB">
          <w:rPr>
            <w:noProof/>
            <w:webHidden/>
          </w:rPr>
          <w:fldChar w:fldCharType="end"/>
        </w:r>
      </w:hyperlink>
    </w:p>
    <w:p w14:paraId="6935B61C" w14:textId="5C35860C"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5" w:history="1">
        <w:r w:rsidR="00B90ADB" w:rsidRPr="00AE645A">
          <w:rPr>
            <w:rStyle w:val="Hipervnculo"/>
            <w:noProof/>
          </w:rPr>
          <w:t>Figura 41 Captura de pantalla de la pantalla principal de empresas con el rol de estudiante.</w:t>
        </w:r>
        <w:r w:rsidR="00B90ADB">
          <w:rPr>
            <w:noProof/>
            <w:webHidden/>
          </w:rPr>
          <w:tab/>
        </w:r>
        <w:r w:rsidR="00B90ADB">
          <w:rPr>
            <w:noProof/>
            <w:webHidden/>
          </w:rPr>
          <w:fldChar w:fldCharType="begin"/>
        </w:r>
        <w:r w:rsidR="00B90ADB">
          <w:rPr>
            <w:noProof/>
            <w:webHidden/>
          </w:rPr>
          <w:instrText xml:space="preserve"> PAGEREF _Toc505427375 \h </w:instrText>
        </w:r>
        <w:r w:rsidR="00B90ADB">
          <w:rPr>
            <w:noProof/>
            <w:webHidden/>
          </w:rPr>
        </w:r>
        <w:r w:rsidR="00B90ADB">
          <w:rPr>
            <w:noProof/>
            <w:webHidden/>
          </w:rPr>
          <w:fldChar w:fldCharType="separate"/>
        </w:r>
        <w:r w:rsidR="00B90ADB">
          <w:rPr>
            <w:noProof/>
            <w:webHidden/>
          </w:rPr>
          <w:t>129</w:t>
        </w:r>
        <w:r w:rsidR="00B90ADB">
          <w:rPr>
            <w:noProof/>
            <w:webHidden/>
          </w:rPr>
          <w:fldChar w:fldCharType="end"/>
        </w:r>
      </w:hyperlink>
    </w:p>
    <w:p w14:paraId="4C984DE7" w14:textId="37651F34"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6" w:history="1">
        <w:r w:rsidR="00B90ADB" w:rsidRPr="00AE645A">
          <w:rPr>
            <w:rStyle w:val="Hipervnculo"/>
            <w:noProof/>
          </w:rPr>
          <w:t>Figura 42 Captura de pantalla de la pantalla de detalle de la empresa seleccionada.</w:t>
        </w:r>
        <w:r w:rsidR="00B90ADB">
          <w:rPr>
            <w:noProof/>
            <w:webHidden/>
          </w:rPr>
          <w:tab/>
        </w:r>
        <w:r w:rsidR="00B90ADB">
          <w:rPr>
            <w:noProof/>
            <w:webHidden/>
          </w:rPr>
          <w:fldChar w:fldCharType="begin"/>
        </w:r>
        <w:r w:rsidR="00B90ADB">
          <w:rPr>
            <w:noProof/>
            <w:webHidden/>
          </w:rPr>
          <w:instrText xml:space="preserve"> PAGEREF _Toc505427376 \h </w:instrText>
        </w:r>
        <w:r w:rsidR="00B90ADB">
          <w:rPr>
            <w:noProof/>
            <w:webHidden/>
          </w:rPr>
        </w:r>
        <w:r w:rsidR="00B90ADB">
          <w:rPr>
            <w:noProof/>
            <w:webHidden/>
          </w:rPr>
          <w:fldChar w:fldCharType="separate"/>
        </w:r>
        <w:r w:rsidR="00B90ADB">
          <w:rPr>
            <w:noProof/>
            <w:webHidden/>
          </w:rPr>
          <w:t>129</w:t>
        </w:r>
        <w:r w:rsidR="00B90ADB">
          <w:rPr>
            <w:noProof/>
            <w:webHidden/>
          </w:rPr>
          <w:fldChar w:fldCharType="end"/>
        </w:r>
      </w:hyperlink>
    </w:p>
    <w:p w14:paraId="09F168D1" w14:textId="3A865071"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7" w:history="1">
        <w:r w:rsidR="00B90ADB" w:rsidRPr="00AE645A">
          <w:rPr>
            <w:rStyle w:val="Hipervnculo"/>
            <w:noProof/>
          </w:rPr>
          <w:t>Figura 43 Captura de pantalla de la ventana modal de envío de mensaje.</w:t>
        </w:r>
        <w:r w:rsidR="00B90ADB">
          <w:rPr>
            <w:noProof/>
            <w:webHidden/>
          </w:rPr>
          <w:tab/>
        </w:r>
        <w:r w:rsidR="00B90ADB">
          <w:rPr>
            <w:noProof/>
            <w:webHidden/>
          </w:rPr>
          <w:fldChar w:fldCharType="begin"/>
        </w:r>
        <w:r w:rsidR="00B90ADB">
          <w:rPr>
            <w:noProof/>
            <w:webHidden/>
          </w:rPr>
          <w:instrText xml:space="preserve"> PAGEREF _Toc505427377 \h </w:instrText>
        </w:r>
        <w:r w:rsidR="00B90ADB">
          <w:rPr>
            <w:noProof/>
            <w:webHidden/>
          </w:rPr>
        </w:r>
        <w:r w:rsidR="00B90ADB">
          <w:rPr>
            <w:noProof/>
            <w:webHidden/>
          </w:rPr>
          <w:fldChar w:fldCharType="separate"/>
        </w:r>
        <w:r w:rsidR="00B90ADB">
          <w:rPr>
            <w:noProof/>
            <w:webHidden/>
          </w:rPr>
          <w:t>130</w:t>
        </w:r>
        <w:r w:rsidR="00B90ADB">
          <w:rPr>
            <w:noProof/>
            <w:webHidden/>
          </w:rPr>
          <w:fldChar w:fldCharType="end"/>
        </w:r>
      </w:hyperlink>
    </w:p>
    <w:p w14:paraId="0D4EE1DC" w14:textId="0326EC7B"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8" w:history="1">
        <w:r w:rsidR="00B90ADB" w:rsidRPr="00AE645A">
          <w:rPr>
            <w:rStyle w:val="Hipervnculo"/>
            <w:noProof/>
          </w:rPr>
          <w:t>Figura 44 Captura de pantalla de la pantalla de la empresa seleccionada una ve enviado el mensaje.</w:t>
        </w:r>
        <w:r w:rsidR="00B90ADB">
          <w:rPr>
            <w:noProof/>
            <w:webHidden/>
          </w:rPr>
          <w:tab/>
        </w:r>
        <w:r w:rsidR="00B90ADB">
          <w:rPr>
            <w:noProof/>
            <w:webHidden/>
          </w:rPr>
          <w:fldChar w:fldCharType="begin"/>
        </w:r>
        <w:r w:rsidR="00B90ADB">
          <w:rPr>
            <w:noProof/>
            <w:webHidden/>
          </w:rPr>
          <w:instrText xml:space="preserve"> PAGEREF _Toc505427378 \h </w:instrText>
        </w:r>
        <w:r w:rsidR="00B90ADB">
          <w:rPr>
            <w:noProof/>
            <w:webHidden/>
          </w:rPr>
        </w:r>
        <w:r w:rsidR="00B90ADB">
          <w:rPr>
            <w:noProof/>
            <w:webHidden/>
          </w:rPr>
          <w:fldChar w:fldCharType="separate"/>
        </w:r>
        <w:r w:rsidR="00B90ADB">
          <w:rPr>
            <w:noProof/>
            <w:webHidden/>
          </w:rPr>
          <w:t>131</w:t>
        </w:r>
        <w:r w:rsidR="00B90ADB">
          <w:rPr>
            <w:noProof/>
            <w:webHidden/>
          </w:rPr>
          <w:fldChar w:fldCharType="end"/>
        </w:r>
      </w:hyperlink>
    </w:p>
    <w:p w14:paraId="263B76C9" w14:textId="24FE2FBE"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79" w:history="1">
        <w:r w:rsidR="00B90ADB" w:rsidRPr="00AE645A">
          <w:rPr>
            <w:rStyle w:val="Hipervnculo"/>
            <w:noProof/>
          </w:rPr>
          <w:t>Figura 45 Captura de pantalla de la pantalla principal de mi perfil en la pestaña “Mis Datos”.</w:t>
        </w:r>
        <w:r w:rsidR="00B90ADB">
          <w:rPr>
            <w:noProof/>
            <w:webHidden/>
          </w:rPr>
          <w:tab/>
        </w:r>
        <w:r w:rsidR="00B90ADB">
          <w:rPr>
            <w:noProof/>
            <w:webHidden/>
          </w:rPr>
          <w:fldChar w:fldCharType="begin"/>
        </w:r>
        <w:r w:rsidR="00B90ADB">
          <w:rPr>
            <w:noProof/>
            <w:webHidden/>
          </w:rPr>
          <w:instrText xml:space="preserve"> PAGEREF _Toc505427379 \h </w:instrText>
        </w:r>
        <w:r w:rsidR="00B90ADB">
          <w:rPr>
            <w:noProof/>
            <w:webHidden/>
          </w:rPr>
        </w:r>
        <w:r w:rsidR="00B90ADB">
          <w:rPr>
            <w:noProof/>
            <w:webHidden/>
          </w:rPr>
          <w:fldChar w:fldCharType="separate"/>
        </w:r>
        <w:r w:rsidR="00B90ADB">
          <w:rPr>
            <w:noProof/>
            <w:webHidden/>
          </w:rPr>
          <w:t>132</w:t>
        </w:r>
        <w:r w:rsidR="00B90ADB">
          <w:rPr>
            <w:noProof/>
            <w:webHidden/>
          </w:rPr>
          <w:fldChar w:fldCharType="end"/>
        </w:r>
      </w:hyperlink>
    </w:p>
    <w:p w14:paraId="5248C9E5" w14:textId="17F5E0C3"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0" w:history="1">
        <w:r w:rsidR="00B90ADB" w:rsidRPr="00AE645A">
          <w:rPr>
            <w:rStyle w:val="Hipervnculo"/>
            <w:noProof/>
          </w:rPr>
          <w:t>Figura 46 Captura de pantalla de la pantalla principal de mi perfil en la pestaña “Mi CV”.</w:t>
        </w:r>
        <w:r w:rsidR="00B90ADB">
          <w:rPr>
            <w:noProof/>
            <w:webHidden/>
          </w:rPr>
          <w:tab/>
        </w:r>
        <w:r w:rsidR="00B90ADB">
          <w:rPr>
            <w:noProof/>
            <w:webHidden/>
          </w:rPr>
          <w:fldChar w:fldCharType="begin"/>
        </w:r>
        <w:r w:rsidR="00B90ADB">
          <w:rPr>
            <w:noProof/>
            <w:webHidden/>
          </w:rPr>
          <w:instrText xml:space="preserve"> PAGEREF _Toc505427380 \h </w:instrText>
        </w:r>
        <w:r w:rsidR="00B90ADB">
          <w:rPr>
            <w:noProof/>
            <w:webHidden/>
          </w:rPr>
        </w:r>
        <w:r w:rsidR="00B90ADB">
          <w:rPr>
            <w:noProof/>
            <w:webHidden/>
          </w:rPr>
          <w:fldChar w:fldCharType="separate"/>
        </w:r>
        <w:r w:rsidR="00B90ADB">
          <w:rPr>
            <w:noProof/>
            <w:webHidden/>
          </w:rPr>
          <w:t>134</w:t>
        </w:r>
        <w:r w:rsidR="00B90ADB">
          <w:rPr>
            <w:noProof/>
            <w:webHidden/>
          </w:rPr>
          <w:fldChar w:fldCharType="end"/>
        </w:r>
      </w:hyperlink>
    </w:p>
    <w:p w14:paraId="4D763DF7" w14:textId="57A1652D"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1" w:history="1">
        <w:r w:rsidR="00B90ADB" w:rsidRPr="00AE645A">
          <w:rPr>
            <w:rStyle w:val="Hipervnculo"/>
            <w:noProof/>
          </w:rPr>
          <w:t>Figura 47 Captura de pantalla de la pantalla principal de mi perfil en la pestaña “Mis Ofertas”.</w:t>
        </w:r>
        <w:r w:rsidR="00B90ADB">
          <w:rPr>
            <w:noProof/>
            <w:webHidden/>
          </w:rPr>
          <w:tab/>
        </w:r>
        <w:r w:rsidR="00B90ADB">
          <w:rPr>
            <w:noProof/>
            <w:webHidden/>
          </w:rPr>
          <w:fldChar w:fldCharType="begin"/>
        </w:r>
        <w:r w:rsidR="00B90ADB">
          <w:rPr>
            <w:noProof/>
            <w:webHidden/>
          </w:rPr>
          <w:instrText xml:space="preserve"> PAGEREF _Toc505427381 \h </w:instrText>
        </w:r>
        <w:r w:rsidR="00B90ADB">
          <w:rPr>
            <w:noProof/>
            <w:webHidden/>
          </w:rPr>
        </w:r>
        <w:r w:rsidR="00B90ADB">
          <w:rPr>
            <w:noProof/>
            <w:webHidden/>
          </w:rPr>
          <w:fldChar w:fldCharType="separate"/>
        </w:r>
        <w:r w:rsidR="00B90ADB">
          <w:rPr>
            <w:noProof/>
            <w:webHidden/>
          </w:rPr>
          <w:t>135</w:t>
        </w:r>
        <w:r w:rsidR="00B90ADB">
          <w:rPr>
            <w:noProof/>
            <w:webHidden/>
          </w:rPr>
          <w:fldChar w:fldCharType="end"/>
        </w:r>
      </w:hyperlink>
    </w:p>
    <w:p w14:paraId="4C341C86" w14:textId="7D647F89"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2" w:history="1">
        <w:r w:rsidR="00B90ADB" w:rsidRPr="00AE645A">
          <w:rPr>
            <w:rStyle w:val="Hipervnculo"/>
            <w:noProof/>
          </w:rPr>
          <w:t>Figura 48 Captura de pantalla de la pantalla principal de mi perfil en la pestaña “Mis Mensajes”.</w:t>
        </w:r>
        <w:r w:rsidR="00B90ADB">
          <w:rPr>
            <w:noProof/>
            <w:webHidden/>
          </w:rPr>
          <w:tab/>
        </w:r>
        <w:r w:rsidR="00B90ADB">
          <w:rPr>
            <w:noProof/>
            <w:webHidden/>
          </w:rPr>
          <w:fldChar w:fldCharType="begin"/>
        </w:r>
        <w:r w:rsidR="00B90ADB">
          <w:rPr>
            <w:noProof/>
            <w:webHidden/>
          </w:rPr>
          <w:instrText xml:space="preserve"> PAGEREF _Toc505427382 \h </w:instrText>
        </w:r>
        <w:r w:rsidR="00B90ADB">
          <w:rPr>
            <w:noProof/>
            <w:webHidden/>
          </w:rPr>
        </w:r>
        <w:r w:rsidR="00B90ADB">
          <w:rPr>
            <w:noProof/>
            <w:webHidden/>
          </w:rPr>
          <w:fldChar w:fldCharType="separate"/>
        </w:r>
        <w:r w:rsidR="00B90ADB">
          <w:rPr>
            <w:noProof/>
            <w:webHidden/>
          </w:rPr>
          <w:t>136</w:t>
        </w:r>
        <w:r w:rsidR="00B90ADB">
          <w:rPr>
            <w:noProof/>
            <w:webHidden/>
          </w:rPr>
          <w:fldChar w:fldCharType="end"/>
        </w:r>
      </w:hyperlink>
    </w:p>
    <w:p w14:paraId="06371AD3" w14:textId="353E6EE8"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3" w:history="1">
        <w:r w:rsidR="00B90ADB" w:rsidRPr="00AE645A">
          <w:rPr>
            <w:rStyle w:val="Hipervnculo"/>
            <w:noProof/>
          </w:rPr>
          <w:t>Figura 49 Captura de pantalla de la pantalla de inicio con el rol de empresa.</w:t>
        </w:r>
        <w:r w:rsidR="00B90ADB">
          <w:rPr>
            <w:noProof/>
            <w:webHidden/>
          </w:rPr>
          <w:tab/>
        </w:r>
        <w:r w:rsidR="00B90ADB">
          <w:rPr>
            <w:noProof/>
            <w:webHidden/>
          </w:rPr>
          <w:fldChar w:fldCharType="begin"/>
        </w:r>
        <w:r w:rsidR="00B90ADB">
          <w:rPr>
            <w:noProof/>
            <w:webHidden/>
          </w:rPr>
          <w:instrText xml:space="preserve"> PAGEREF _Toc505427383 \h </w:instrText>
        </w:r>
        <w:r w:rsidR="00B90ADB">
          <w:rPr>
            <w:noProof/>
            <w:webHidden/>
          </w:rPr>
        </w:r>
        <w:r w:rsidR="00B90ADB">
          <w:rPr>
            <w:noProof/>
            <w:webHidden/>
          </w:rPr>
          <w:fldChar w:fldCharType="separate"/>
        </w:r>
        <w:r w:rsidR="00B90ADB">
          <w:rPr>
            <w:noProof/>
            <w:webHidden/>
          </w:rPr>
          <w:t>137</w:t>
        </w:r>
        <w:r w:rsidR="00B90ADB">
          <w:rPr>
            <w:noProof/>
            <w:webHidden/>
          </w:rPr>
          <w:fldChar w:fldCharType="end"/>
        </w:r>
      </w:hyperlink>
    </w:p>
    <w:p w14:paraId="0B0CB179" w14:textId="1DC6B502"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4" w:history="1">
        <w:r w:rsidR="00B90ADB" w:rsidRPr="00AE645A">
          <w:rPr>
            <w:rStyle w:val="Hipervnculo"/>
            <w:noProof/>
          </w:rPr>
          <w:t>Figura 50 Captura de pantalla de la pantalla principal de estudiantes con el rol de empresa.</w:t>
        </w:r>
        <w:r w:rsidR="00B90ADB">
          <w:rPr>
            <w:noProof/>
            <w:webHidden/>
          </w:rPr>
          <w:tab/>
        </w:r>
        <w:r w:rsidR="00B90ADB">
          <w:rPr>
            <w:noProof/>
            <w:webHidden/>
          </w:rPr>
          <w:fldChar w:fldCharType="begin"/>
        </w:r>
        <w:r w:rsidR="00B90ADB">
          <w:rPr>
            <w:noProof/>
            <w:webHidden/>
          </w:rPr>
          <w:instrText xml:space="preserve"> PAGEREF _Toc505427384 \h </w:instrText>
        </w:r>
        <w:r w:rsidR="00B90ADB">
          <w:rPr>
            <w:noProof/>
            <w:webHidden/>
          </w:rPr>
        </w:r>
        <w:r w:rsidR="00B90ADB">
          <w:rPr>
            <w:noProof/>
            <w:webHidden/>
          </w:rPr>
          <w:fldChar w:fldCharType="separate"/>
        </w:r>
        <w:r w:rsidR="00B90ADB">
          <w:rPr>
            <w:noProof/>
            <w:webHidden/>
          </w:rPr>
          <w:t>138</w:t>
        </w:r>
        <w:r w:rsidR="00B90ADB">
          <w:rPr>
            <w:noProof/>
            <w:webHidden/>
          </w:rPr>
          <w:fldChar w:fldCharType="end"/>
        </w:r>
      </w:hyperlink>
    </w:p>
    <w:p w14:paraId="010137DE" w14:textId="5B218817"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5" w:history="1">
        <w:r w:rsidR="00B90ADB" w:rsidRPr="00AE645A">
          <w:rPr>
            <w:rStyle w:val="Hipervnculo"/>
            <w:noProof/>
          </w:rPr>
          <w:t>Figura 51 Captura de pantalla de la pantalla de detalle del estudiante seleccionado.</w:t>
        </w:r>
        <w:r w:rsidR="00B90ADB">
          <w:rPr>
            <w:noProof/>
            <w:webHidden/>
          </w:rPr>
          <w:tab/>
        </w:r>
        <w:r w:rsidR="00B90ADB">
          <w:rPr>
            <w:noProof/>
            <w:webHidden/>
          </w:rPr>
          <w:fldChar w:fldCharType="begin"/>
        </w:r>
        <w:r w:rsidR="00B90ADB">
          <w:rPr>
            <w:noProof/>
            <w:webHidden/>
          </w:rPr>
          <w:instrText xml:space="preserve"> PAGEREF _Toc505427385 \h </w:instrText>
        </w:r>
        <w:r w:rsidR="00B90ADB">
          <w:rPr>
            <w:noProof/>
            <w:webHidden/>
          </w:rPr>
        </w:r>
        <w:r w:rsidR="00B90ADB">
          <w:rPr>
            <w:noProof/>
            <w:webHidden/>
          </w:rPr>
          <w:fldChar w:fldCharType="separate"/>
        </w:r>
        <w:r w:rsidR="00B90ADB">
          <w:rPr>
            <w:noProof/>
            <w:webHidden/>
          </w:rPr>
          <w:t>139</w:t>
        </w:r>
        <w:r w:rsidR="00B90ADB">
          <w:rPr>
            <w:noProof/>
            <w:webHidden/>
          </w:rPr>
          <w:fldChar w:fldCharType="end"/>
        </w:r>
      </w:hyperlink>
    </w:p>
    <w:p w14:paraId="26C8E903" w14:textId="0AA59590"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6" w:history="1">
        <w:r w:rsidR="00B90ADB" w:rsidRPr="00AE645A">
          <w:rPr>
            <w:rStyle w:val="Hipervnculo"/>
            <w:noProof/>
          </w:rPr>
          <w:t>Figura 52 Captura de pantalla de la pantalla principal de mi perfil en la pestaña “Mis datos”.</w:t>
        </w:r>
        <w:r w:rsidR="00B90ADB">
          <w:rPr>
            <w:noProof/>
            <w:webHidden/>
          </w:rPr>
          <w:tab/>
        </w:r>
        <w:r w:rsidR="00B90ADB">
          <w:rPr>
            <w:noProof/>
            <w:webHidden/>
          </w:rPr>
          <w:fldChar w:fldCharType="begin"/>
        </w:r>
        <w:r w:rsidR="00B90ADB">
          <w:rPr>
            <w:noProof/>
            <w:webHidden/>
          </w:rPr>
          <w:instrText xml:space="preserve"> PAGEREF _Toc505427386 \h </w:instrText>
        </w:r>
        <w:r w:rsidR="00B90ADB">
          <w:rPr>
            <w:noProof/>
            <w:webHidden/>
          </w:rPr>
        </w:r>
        <w:r w:rsidR="00B90ADB">
          <w:rPr>
            <w:noProof/>
            <w:webHidden/>
          </w:rPr>
          <w:fldChar w:fldCharType="separate"/>
        </w:r>
        <w:r w:rsidR="00B90ADB">
          <w:rPr>
            <w:noProof/>
            <w:webHidden/>
          </w:rPr>
          <w:t>140</w:t>
        </w:r>
        <w:r w:rsidR="00B90ADB">
          <w:rPr>
            <w:noProof/>
            <w:webHidden/>
          </w:rPr>
          <w:fldChar w:fldCharType="end"/>
        </w:r>
      </w:hyperlink>
    </w:p>
    <w:p w14:paraId="049FD5C3" w14:textId="6145BCE5"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7" w:history="1">
        <w:r w:rsidR="00B90ADB" w:rsidRPr="00AE645A">
          <w:rPr>
            <w:rStyle w:val="Hipervnculo"/>
            <w:noProof/>
          </w:rPr>
          <w:t>Figura 53 Captura de pantalla de la pantalla principal de mi perfil en la pestaña “Mis ofertas” con el formulario de crear nueva oferta abierto.</w:t>
        </w:r>
        <w:r w:rsidR="00B90ADB">
          <w:rPr>
            <w:noProof/>
            <w:webHidden/>
          </w:rPr>
          <w:tab/>
        </w:r>
        <w:r w:rsidR="00B90ADB">
          <w:rPr>
            <w:noProof/>
            <w:webHidden/>
          </w:rPr>
          <w:fldChar w:fldCharType="begin"/>
        </w:r>
        <w:r w:rsidR="00B90ADB">
          <w:rPr>
            <w:noProof/>
            <w:webHidden/>
          </w:rPr>
          <w:instrText xml:space="preserve"> PAGEREF _Toc505427387 \h </w:instrText>
        </w:r>
        <w:r w:rsidR="00B90ADB">
          <w:rPr>
            <w:noProof/>
            <w:webHidden/>
          </w:rPr>
        </w:r>
        <w:r w:rsidR="00B90ADB">
          <w:rPr>
            <w:noProof/>
            <w:webHidden/>
          </w:rPr>
          <w:fldChar w:fldCharType="separate"/>
        </w:r>
        <w:r w:rsidR="00B90ADB">
          <w:rPr>
            <w:noProof/>
            <w:webHidden/>
          </w:rPr>
          <w:t>141</w:t>
        </w:r>
        <w:r w:rsidR="00B90ADB">
          <w:rPr>
            <w:noProof/>
            <w:webHidden/>
          </w:rPr>
          <w:fldChar w:fldCharType="end"/>
        </w:r>
      </w:hyperlink>
    </w:p>
    <w:p w14:paraId="02D84544" w14:textId="6E798D79"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8" w:history="1">
        <w:r w:rsidR="00B90ADB" w:rsidRPr="00AE645A">
          <w:rPr>
            <w:rStyle w:val="Hipervnculo"/>
            <w:noProof/>
          </w:rPr>
          <w:t>Figura 54 Captura de pantalla de la pantalla principal de mi perfil en la pestaña “Mis procesos de selección” con el contenedor de la fase de preselección de una oferta abierto.</w:t>
        </w:r>
        <w:r w:rsidR="00B90ADB">
          <w:rPr>
            <w:noProof/>
            <w:webHidden/>
          </w:rPr>
          <w:tab/>
        </w:r>
        <w:r w:rsidR="00B90ADB">
          <w:rPr>
            <w:noProof/>
            <w:webHidden/>
          </w:rPr>
          <w:fldChar w:fldCharType="begin"/>
        </w:r>
        <w:r w:rsidR="00B90ADB">
          <w:rPr>
            <w:noProof/>
            <w:webHidden/>
          </w:rPr>
          <w:instrText xml:space="preserve"> PAGEREF _Toc505427388 \h </w:instrText>
        </w:r>
        <w:r w:rsidR="00B90ADB">
          <w:rPr>
            <w:noProof/>
            <w:webHidden/>
          </w:rPr>
        </w:r>
        <w:r w:rsidR="00B90ADB">
          <w:rPr>
            <w:noProof/>
            <w:webHidden/>
          </w:rPr>
          <w:fldChar w:fldCharType="separate"/>
        </w:r>
        <w:r w:rsidR="00B90ADB">
          <w:rPr>
            <w:noProof/>
            <w:webHidden/>
          </w:rPr>
          <w:t>143</w:t>
        </w:r>
        <w:r w:rsidR="00B90ADB">
          <w:rPr>
            <w:noProof/>
            <w:webHidden/>
          </w:rPr>
          <w:fldChar w:fldCharType="end"/>
        </w:r>
      </w:hyperlink>
    </w:p>
    <w:p w14:paraId="3DE5EC00" w14:textId="14FD6403"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89" w:history="1">
        <w:r w:rsidR="00B90ADB" w:rsidRPr="00AE645A">
          <w:rPr>
            <w:rStyle w:val="Hipervnculo"/>
            <w:noProof/>
          </w:rPr>
          <w:t>Figura 55 Captura de pantalla de la pantalla principal de mi perfil en la pestaña “Mis procesos de selección” con el contenedor de la fase final de selección de una oferta abierto.</w:t>
        </w:r>
        <w:r w:rsidR="00B90ADB">
          <w:rPr>
            <w:noProof/>
            <w:webHidden/>
          </w:rPr>
          <w:tab/>
        </w:r>
        <w:r w:rsidR="00B90ADB">
          <w:rPr>
            <w:noProof/>
            <w:webHidden/>
          </w:rPr>
          <w:fldChar w:fldCharType="begin"/>
        </w:r>
        <w:r w:rsidR="00B90ADB">
          <w:rPr>
            <w:noProof/>
            <w:webHidden/>
          </w:rPr>
          <w:instrText xml:space="preserve"> PAGEREF _Toc505427389 \h </w:instrText>
        </w:r>
        <w:r w:rsidR="00B90ADB">
          <w:rPr>
            <w:noProof/>
            <w:webHidden/>
          </w:rPr>
        </w:r>
        <w:r w:rsidR="00B90ADB">
          <w:rPr>
            <w:noProof/>
            <w:webHidden/>
          </w:rPr>
          <w:fldChar w:fldCharType="separate"/>
        </w:r>
        <w:r w:rsidR="00B90ADB">
          <w:rPr>
            <w:noProof/>
            <w:webHidden/>
          </w:rPr>
          <w:t>144</w:t>
        </w:r>
        <w:r w:rsidR="00B90ADB">
          <w:rPr>
            <w:noProof/>
            <w:webHidden/>
          </w:rPr>
          <w:fldChar w:fldCharType="end"/>
        </w:r>
      </w:hyperlink>
    </w:p>
    <w:p w14:paraId="389B973A" w14:textId="4AEC80BD" w:rsidR="00B90ADB" w:rsidRDefault="00D45064">
      <w:pPr>
        <w:pStyle w:val="Tabladeilustraciones"/>
        <w:tabs>
          <w:tab w:val="right" w:leader="dot" w:pos="9247"/>
        </w:tabs>
        <w:rPr>
          <w:rFonts w:asciiTheme="minorHAnsi" w:eastAsiaTheme="minorEastAsia" w:hAnsiTheme="minorHAnsi" w:cstheme="minorBidi"/>
          <w:noProof/>
          <w:sz w:val="24"/>
        </w:rPr>
      </w:pPr>
      <w:hyperlink w:anchor="_Toc505427390" w:history="1">
        <w:r w:rsidR="00B90ADB" w:rsidRPr="00AE645A">
          <w:rPr>
            <w:rStyle w:val="Hipervnculo"/>
            <w:noProof/>
          </w:rPr>
          <w:t>Figura 56 Captura de pantalla de la pantalla principal de mi perfil en la pestaña “Mis procesos de selección” con la ventana modal de perfil del estudiante seleccionado abierta.</w:t>
        </w:r>
        <w:r w:rsidR="00B90ADB">
          <w:rPr>
            <w:noProof/>
            <w:webHidden/>
          </w:rPr>
          <w:tab/>
        </w:r>
        <w:r w:rsidR="00B90ADB">
          <w:rPr>
            <w:noProof/>
            <w:webHidden/>
          </w:rPr>
          <w:fldChar w:fldCharType="begin"/>
        </w:r>
        <w:r w:rsidR="00B90ADB">
          <w:rPr>
            <w:noProof/>
            <w:webHidden/>
          </w:rPr>
          <w:instrText xml:space="preserve"> PAGEREF _Toc505427390 \h </w:instrText>
        </w:r>
        <w:r w:rsidR="00B90ADB">
          <w:rPr>
            <w:noProof/>
            <w:webHidden/>
          </w:rPr>
        </w:r>
        <w:r w:rsidR="00B90ADB">
          <w:rPr>
            <w:noProof/>
            <w:webHidden/>
          </w:rPr>
          <w:fldChar w:fldCharType="separate"/>
        </w:r>
        <w:r w:rsidR="00B90ADB">
          <w:rPr>
            <w:noProof/>
            <w:webHidden/>
          </w:rPr>
          <w:t>145</w:t>
        </w:r>
        <w:r w:rsidR="00B90ADB">
          <w:rPr>
            <w:noProof/>
            <w:webHidden/>
          </w:rPr>
          <w:fldChar w:fldCharType="end"/>
        </w:r>
      </w:hyperlink>
    </w:p>
    <w:p w14:paraId="23C121BE" w14:textId="248E5E5E" w:rsidR="007452BA" w:rsidRPr="0037566D" w:rsidRDefault="00B203D5">
      <w:r>
        <w:fldChar w:fldCharType="end"/>
      </w:r>
    </w:p>
    <w:p w14:paraId="688315FE" w14:textId="69F0F27D" w:rsidR="00B203D5" w:rsidRDefault="00B203D5" w:rsidP="00B203D5">
      <w:pPr>
        <w:pStyle w:val="TtuloTDC"/>
        <w:rPr>
          <w:rStyle w:val="Ttulo1Car"/>
          <w:rFonts w:ascii="Times New Roman" w:eastAsiaTheme="majorEastAsia" w:hAnsi="Times New Roman"/>
          <w:color w:val="000000" w:themeColor="text1"/>
          <w:sz w:val="44"/>
          <w:szCs w:val="44"/>
        </w:rPr>
      </w:pPr>
      <w:bookmarkStart w:id="8" w:name="_Toc505426575"/>
      <w:bookmarkStart w:id="9" w:name="_Toc505426959"/>
      <w:bookmarkStart w:id="10" w:name="_Toc505427148"/>
      <w:r w:rsidRPr="00520BAA">
        <w:rPr>
          <w:rStyle w:val="Ttulo1Car"/>
          <w:rFonts w:ascii="Times New Roman" w:eastAsiaTheme="majorEastAsia" w:hAnsi="Times New Roman"/>
          <w:color w:val="000000" w:themeColor="text1"/>
          <w:sz w:val="44"/>
          <w:szCs w:val="44"/>
        </w:rPr>
        <w:t xml:space="preserve">Índice de </w:t>
      </w:r>
      <w:r>
        <w:rPr>
          <w:rStyle w:val="Ttulo1Car"/>
          <w:rFonts w:ascii="Times New Roman" w:eastAsiaTheme="majorEastAsia" w:hAnsi="Times New Roman"/>
          <w:color w:val="000000" w:themeColor="text1"/>
          <w:sz w:val="44"/>
          <w:szCs w:val="44"/>
        </w:rPr>
        <w:t>tablas</w:t>
      </w:r>
      <w:bookmarkEnd w:id="8"/>
      <w:bookmarkEnd w:id="9"/>
      <w:bookmarkEnd w:id="10"/>
    </w:p>
    <w:p w14:paraId="3A955C1E" w14:textId="77777777" w:rsidR="00A54D7F" w:rsidRDefault="00A54D7F" w:rsidP="00A54D7F">
      <w:pPr>
        <w:rPr>
          <w:rFonts w:eastAsiaTheme="majorEastAsia"/>
        </w:rPr>
      </w:pPr>
    </w:p>
    <w:p w14:paraId="7E772E9B" w14:textId="674FD1AD" w:rsidR="00A54D7F" w:rsidRPr="00BD2DEE" w:rsidRDefault="00A54D7F"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r>
        <w:rPr>
          <w:rFonts w:eastAsiaTheme="majorEastAsia"/>
        </w:rPr>
        <w:fldChar w:fldCharType="begin"/>
      </w:r>
      <w:r>
        <w:rPr>
          <w:rFonts w:eastAsiaTheme="majorEastAsia"/>
        </w:rPr>
        <w:instrText xml:space="preserve"> </w:instrText>
      </w:r>
      <w:r w:rsidR="00327A0A">
        <w:rPr>
          <w:rFonts w:eastAsiaTheme="majorEastAsia"/>
        </w:rPr>
        <w:instrText>TOC</w:instrText>
      </w:r>
      <w:r>
        <w:rPr>
          <w:rFonts w:eastAsiaTheme="majorEastAsia"/>
        </w:rPr>
        <w:instrText xml:space="preserve"> \h \z \c "Tabla" </w:instrText>
      </w:r>
      <w:r>
        <w:rPr>
          <w:rFonts w:eastAsiaTheme="majorEastAsia"/>
        </w:rPr>
        <w:fldChar w:fldCharType="separate"/>
      </w:r>
      <w:hyperlink w:anchor="_Toc486816833" w:history="1">
        <w:r w:rsidR="007B424F" w:rsidRPr="00BD2DEE">
          <w:rPr>
            <w:rStyle w:val="Hipervnculo"/>
            <w:noProof/>
            <w:sz w:val="20"/>
          </w:rPr>
          <w:t>TABLA 1</w:t>
        </w:r>
        <w:r w:rsidR="00801B85" w:rsidRPr="00BD2DEE">
          <w:rPr>
            <w:rStyle w:val="Hipervnculo"/>
            <w:noProof/>
            <w:sz w:val="20"/>
          </w:rPr>
          <w:t>.</w:t>
        </w:r>
        <w:r w:rsidR="007B424F" w:rsidRPr="00BD2DEE">
          <w:rPr>
            <w:rStyle w:val="Hipervnculo"/>
            <w:noProof/>
            <w:sz w:val="20"/>
          </w:rPr>
          <w:t xml:space="preserve"> COMPARATIVA ENTRE MONGODB Y MYSQL</w:t>
        </w:r>
        <w:r w:rsidR="007B424F" w:rsidRPr="00BD2DEE">
          <w:rPr>
            <w:noProof/>
            <w:webHidden/>
            <w:sz w:val="20"/>
          </w:rPr>
          <w:tab/>
        </w:r>
        <w:r w:rsidRPr="00BD2DEE">
          <w:rPr>
            <w:noProof/>
            <w:webHidden/>
            <w:sz w:val="20"/>
          </w:rPr>
          <w:fldChar w:fldCharType="begin"/>
        </w:r>
        <w:r w:rsidRPr="00BD2DEE">
          <w:rPr>
            <w:noProof/>
            <w:webHidden/>
            <w:sz w:val="20"/>
          </w:rPr>
          <w:instrText xml:space="preserve"> </w:instrText>
        </w:r>
        <w:r w:rsidR="00327A0A">
          <w:rPr>
            <w:noProof/>
            <w:webHidden/>
            <w:sz w:val="20"/>
          </w:rPr>
          <w:instrText>PAGEREF</w:instrText>
        </w:r>
        <w:r w:rsidRPr="00BD2DEE">
          <w:rPr>
            <w:noProof/>
            <w:webHidden/>
            <w:sz w:val="20"/>
          </w:rPr>
          <w:instrText xml:space="preserve"> _Toc486816833 \h </w:instrText>
        </w:r>
        <w:r w:rsidRPr="00BD2DEE">
          <w:rPr>
            <w:noProof/>
            <w:webHidden/>
            <w:sz w:val="20"/>
          </w:rPr>
        </w:r>
        <w:r w:rsidRPr="00BD2DEE">
          <w:rPr>
            <w:noProof/>
            <w:webHidden/>
            <w:sz w:val="20"/>
          </w:rPr>
          <w:fldChar w:fldCharType="separate"/>
        </w:r>
        <w:r w:rsidR="007B424F" w:rsidRPr="00BD2DEE">
          <w:rPr>
            <w:noProof/>
            <w:webHidden/>
            <w:sz w:val="20"/>
          </w:rPr>
          <w:t>57</w:t>
        </w:r>
        <w:r w:rsidRPr="00BD2DEE">
          <w:rPr>
            <w:noProof/>
            <w:webHidden/>
            <w:sz w:val="20"/>
          </w:rPr>
          <w:fldChar w:fldCharType="end"/>
        </w:r>
      </w:hyperlink>
    </w:p>
    <w:p w14:paraId="3D43E3A9" w14:textId="7C2BC464"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34" w:history="1">
        <w:r w:rsidR="007B424F" w:rsidRPr="00BD2DEE">
          <w:rPr>
            <w:rStyle w:val="Hipervnculo"/>
            <w:noProof/>
            <w:sz w:val="20"/>
          </w:rPr>
          <w:t>TABLA 2</w:t>
        </w:r>
        <w:r w:rsidR="00801B85" w:rsidRPr="00BD2DEE">
          <w:rPr>
            <w:rStyle w:val="Hipervnculo"/>
            <w:noProof/>
            <w:sz w:val="20"/>
          </w:rPr>
          <w:t>.</w:t>
        </w:r>
        <w:r w:rsidR="007B424F" w:rsidRPr="00BD2DEE">
          <w:rPr>
            <w:rStyle w:val="Hipervnculo"/>
            <w:noProof/>
            <w:sz w:val="20"/>
          </w:rPr>
          <w:t xml:space="preserve"> MODELO DE SESIÓN.</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_Toc486816834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78</w:t>
        </w:r>
        <w:r w:rsidR="00A54D7F" w:rsidRPr="00BD2DEE">
          <w:rPr>
            <w:noProof/>
            <w:webHidden/>
            <w:sz w:val="20"/>
          </w:rPr>
          <w:fldChar w:fldCharType="end"/>
        </w:r>
      </w:hyperlink>
    </w:p>
    <w:p w14:paraId="7081A97A" w14:textId="1F943F54"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35" w:history="1">
        <w:r w:rsidR="00801B85" w:rsidRPr="00BD2DEE">
          <w:rPr>
            <w:rStyle w:val="Hipervnculo"/>
            <w:noProof/>
            <w:sz w:val="20"/>
          </w:rPr>
          <w:t>TABL</w:t>
        </w:r>
        <w:r w:rsidR="007B424F" w:rsidRPr="00BD2DEE">
          <w:rPr>
            <w:rStyle w:val="Hipervnculo"/>
            <w:noProof/>
            <w:sz w:val="20"/>
          </w:rPr>
          <w:t>3</w:t>
        </w:r>
        <w:r w:rsidR="00BD2DEE" w:rsidRPr="00BD2DEE">
          <w:rPr>
            <w:rStyle w:val="Hipervnculo"/>
            <w:noProof/>
            <w:sz w:val="20"/>
          </w:rPr>
          <w:t>.</w:t>
        </w:r>
        <w:r w:rsidR="007B424F" w:rsidRPr="00BD2DEE">
          <w:rPr>
            <w:rStyle w:val="Hipervnculo"/>
            <w:noProof/>
            <w:sz w:val="20"/>
          </w:rPr>
          <w:t xml:space="preserve"> MODELO DE USUARIO</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_Toc486816835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78</w:t>
        </w:r>
        <w:r w:rsidR="00A54D7F" w:rsidRPr="00BD2DEE">
          <w:rPr>
            <w:noProof/>
            <w:webHidden/>
            <w:sz w:val="20"/>
          </w:rPr>
          <w:fldChar w:fldCharType="end"/>
        </w:r>
      </w:hyperlink>
    </w:p>
    <w:p w14:paraId="394F9A6B" w14:textId="154E390F"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36" w:history="1">
        <w:r w:rsidR="007B424F" w:rsidRPr="00BD2DEE">
          <w:rPr>
            <w:rStyle w:val="Hipervnculo"/>
            <w:noProof/>
            <w:sz w:val="20"/>
          </w:rPr>
          <w:t>TABLA 4</w:t>
        </w:r>
        <w:r w:rsidR="00BD2DEE" w:rsidRPr="00BD2DEE">
          <w:rPr>
            <w:rStyle w:val="Hipervnculo"/>
            <w:noProof/>
            <w:sz w:val="20"/>
          </w:rPr>
          <w:t>.</w:t>
        </w:r>
        <w:r w:rsidR="007B424F" w:rsidRPr="00BD2DEE">
          <w:rPr>
            <w:rStyle w:val="Hipervnculo"/>
            <w:noProof/>
            <w:sz w:val="20"/>
          </w:rPr>
          <w:t xml:space="preserve"> MODELO DE ROL.</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_Toc486816836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79</w:t>
        </w:r>
        <w:r w:rsidR="00A54D7F" w:rsidRPr="00BD2DEE">
          <w:rPr>
            <w:noProof/>
            <w:webHidden/>
            <w:sz w:val="20"/>
          </w:rPr>
          <w:fldChar w:fldCharType="end"/>
        </w:r>
      </w:hyperlink>
    </w:p>
    <w:p w14:paraId="3DE3C054" w14:textId="74EFA91F"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37" w:history="1">
        <w:r w:rsidR="007B424F" w:rsidRPr="00BD2DEE">
          <w:rPr>
            <w:rStyle w:val="Hipervnculo"/>
            <w:noProof/>
            <w:sz w:val="20"/>
          </w:rPr>
          <w:t>TABLA 5</w:t>
        </w:r>
        <w:r w:rsidR="00BD2DEE" w:rsidRPr="00BD2DEE">
          <w:rPr>
            <w:rStyle w:val="Hipervnculo"/>
            <w:noProof/>
            <w:sz w:val="20"/>
          </w:rPr>
          <w:t>.</w:t>
        </w:r>
        <w:r w:rsidR="007B424F" w:rsidRPr="00BD2DEE">
          <w:rPr>
            <w:rStyle w:val="Hipervnculo"/>
            <w:noProof/>
            <w:sz w:val="20"/>
          </w:rPr>
          <w:t xml:space="preserve"> MODELO DE ESTUDIOS</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_Toc486816837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79</w:t>
        </w:r>
        <w:r w:rsidR="00A54D7F" w:rsidRPr="00BD2DEE">
          <w:rPr>
            <w:noProof/>
            <w:webHidden/>
            <w:sz w:val="20"/>
          </w:rPr>
          <w:fldChar w:fldCharType="end"/>
        </w:r>
      </w:hyperlink>
    </w:p>
    <w:p w14:paraId="65563EF7" w14:textId="2937FEB4"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38" w:history="1">
        <w:r w:rsidR="007B424F" w:rsidRPr="00BD2DEE">
          <w:rPr>
            <w:rStyle w:val="Hipervnculo"/>
            <w:noProof/>
            <w:sz w:val="20"/>
          </w:rPr>
          <w:t>TABLA 6</w:t>
        </w:r>
        <w:r w:rsidR="00BD2DEE" w:rsidRPr="00BD2DEE">
          <w:rPr>
            <w:rStyle w:val="Hipervnculo"/>
            <w:noProof/>
            <w:sz w:val="20"/>
          </w:rPr>
          <w:t>.</w:t>
        </w:r>
        <w:r w:rsidR="007B424F" w:rsidRPr="00BD2DEE">
          <w:rPr>
            <w:rStyle w:val="Hipervnculo"/>
            <w:noProof/>
            <w:sz w:val="20"/>
          </w:rPr>
          <w:t xml:space="preserve"> MODELO DE UNIVERSIDAD</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_Toc486816838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80</w:t>
        </w:r>
        <w:r w:rsidR="00A54D7F" w:rsidRPr="00BD2DEE">
          <w:rPr>
            <w:noProof/>
            <w:webHidden/>
            <w:sz w:val="20"/>
          </w:rPr>
          <w:fldChar w:fldCharType="end"/>
        </w:r>
      </w:hyperlink>
    </w:p>
    <w:p w14:paraId="38BA6B83" w14:textId="6432FD5B"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39" w:history="1">
        <w:r w:rsidR="007B424F" w:rsidRPr="00BD2DEE">
          <w:rPr>
            <w:rStyle w:val="Hipervnculo"/>
            <w:noProof/>
            <w:sz w:val="20"/>
          </w:rPr>
          <w:t>TABLA 7</w:t>
        </w:r>
        <w:r w:rsidR="00BD2DEE" w:rsidRPr="00BD2DEE">
          <w:rPr>
            <w:rStyle w:val="Hipervnculo"/>
            <w:noProof/>
            <w:sz w:val="20"/>
          </w:rPr>
          <w:t>.</w:t>
        </w:r>
        <w:r w:rsidR="007B424F" w:rsidRPr="00BD2DEE">
          <w:rPr>
            <w:rStyle w:val="Hipervnculo"/>
            <w:noProof/>
            <w:sz w:val="20"/>
          </w:rPr>
          <w:t xml:space="preserve"> MODELO DE PROVINCIA</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_Toc486816839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80</w:t>
        </w:r>
        <w:r w:rsidR="00A54D7F" w:rsidRPr="00BD2DEE">
          <w:rPr>
            <w:noProof/>
            <w:webHidden/>
            <w:sz w:val="20"/>
          </w:rPr>
          <w:fldChar w:fldCharType="end"/>
        </w:r>
      </w:hyperlink>
    </w:p>
    <w:p w14:paraId="62BB5C00" w14:textId="132E6E38"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0" w:history="1">
        <w:r w:rsidR="007B424F" w:rsidRPr="00BD2DEE">
          <w:rPr>
            <w:rStyle w:val="Hipervnculo"/>
            <w:noProof/>
            <w:sz w:val="20"/>
          </w:rPr>
          <w:t>TABLA 8</w:t>
        </w:r>
        <w:r w:rsidR="00BD2DEE" w:rsidRPr="00BD2DEE">
          <w:rPr>
            <w:rStyle w:val="Hipervnculo"/>
            <w:noProof/>
            <w:sz w:val="20"/>
          </w:rPr>
          <w:t>.</w:t>
        </w:r>
        <w:r w:rsidR="007B424F" w:rsidRPr="00BD2DEE">
          <w:rPr>
            <w:rStyle w:val="Hipervnculo"/>
            <w:noProof/>
            <w:sz w:val="20"/>
          </w:rPr>
          <w:t xml:space="preserve"> MODELO DE CV_SKILLS</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_Toc486816840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81</w:t>
        </w:r>
        <w:r w:rsidR="00A54D7F" w:rsidRPr="00BD2DEE">
          <w:rPr>
            <w:noProof/>
            <w:webHidden/>
            <w:sz w:val="20"/>
          </w:rPr>
          <w:fldChar w:fldCharType="end"/>
        </w:r>
      </w:hyperlink>
    </w:p>
    <w:p w14:paraId="48C55CEB" w14:textId="77470BDE"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1" w:history="1">
        <w:r w:rsidR="007B424F" w:rsidRPr="00BD2DEE">
          <w:rPr>
            <w:rStyle w:val="Hipervnculo"/>
            <w:noProof/>
            <w:sz w:val="20"/>
          </w:rPr>
          <w:t>TABLA 9</w:t>
        </w:r>
        <w:r w:rsidR="00BD2DEE" w:rsidRPr="00BD2DEE">
          <w:rPr>
            <w:rStyle w:val="Hipervnculo"/>
            <w:noProof/>
            <w:sz w:val="20"/>
          </w:rPr>
          <w:t>.</w:t>
        </w:r>
        <w:r w:rsidR="007B424F" w:rsidRPr="00BD2DEE">
          <w:rPr>
            <w:rStyle w:val="Hipervnculo"/>
            <w:noProof/>
            <w:sz w:val="20"/>
          </w:rPr>
          <w:t xml:space="preserve"> MODELO DE OFERTA</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_Toc486816841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81</w:t>
        </w:r>
        <w:r w:rsidR="00A54D7F" w:rsidRPr="00BD2DEE">
          <w:rPr>
            <w:noProof/>
            <w:webHidden/>
            <w:sz w:val="20"/>
          </w:rPr>
          <w:fldChar w:fldCharType="end"/>
        </w:r>
      </w:hyperlink>
    </w:p>
    <w:p w14:paraId="568A72F2" w14:textId="7B9F4652"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2" w:history="1">
        <w:r w:rsidR="007B424F" w:rsidRPr="00BD2DEE">
          <w:rPr>
            <w:rStyle w:val="Hipervnculo"/>
            <w:noProof/>
            <w:sz w:val="20"/>
          </w:rPr>
          <w:t>TABLA 10</w:t>
        </w:r>
        <w:r w:rsidR="00BD2DEE" w:rsidRPr="00BD2DEE">
          <w:rPr>
            <w:rStyle w:val="Hipervnculo"/>
            <w:noProof/>
            <w:sz w:val="20"/>
          </w:rPr>
          <w:t>.</w:t>
        </w:r>
        <w:r w:rsidR="007B424F" w:rsidRPr="00BD2DEE">
          <w:rPr>
            <w:rStyle w:val="Hipervnculo"/>
            <w:noProof/>
            <w:sz w:val="20"/>
          </w:rPr>
          <w:t xml:space="preserve"> MODELO DE INSCRIPCIÓN EN OFERTA (PROCESO DE SELECCIÓN)</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_Toc486816842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82</w:t>
        </w:r>
        <w:r w:rsidR="00A54D7F" w:rsidRPr="00BD2DEE">
          <w:rPr>
            <w:noProof/>
            <w:webHidden/>
            <w:sz w:val="20"/>
          </w:rPr>
          <w:fldChar w:fldCharType="end"/>
        </w:r>
      </w:hyperlink>
    </w:p>
    <w:p w14:paraId="18688402" w14:textId="2859AF9A"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3" w:history="1">
        <w:r w:rsidR="007B424F" w:rsidRPr="00BD2DEE">
          <w:rPr>
            <w:rStyle w:val="Hipervnculo"/>
            <w:noProof/>
            <w:sz w:val="20"/>
          </w:rPr>
          <w:t>TABLA 11</w:t>
        </w:r>
        <w:r w:rsidR="00BD2DEE" w:rsidRPr="00BD2DEE">
          <w:rPr>
            <w:rStyle w:val="Hipervnculo"/>
            <w:noProof/>
            <w:sz w:val="20"/>
          </w:rPr>
          <w:t>.</w:t>
        </w:r>
        <w:r w:rsidR="007B424F" w:rsidRPr="00BD2DEE">
          <w:rPr>
            <w:rStyle w:val="Hipervnculo"/>
            <w:noProof/>
            <w:sz w:val="20"/>
          </w:rPr>
          <w:t xml:space="preserve"> MODELO DE MENSAJES</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_Toc486816843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82</w:t>
        </w:r>
        <w:r w:rsidR="00A54D7F" w:rsidRPr="00BD2DEE">
          <w:rPr>
            <w:noProof/>
            <w:webHidden/>
            <w:sz w:val="20"/>
          </w:rPr>
          <w:fldChar w:fldCharType="end"/>
        </w:r>
      </w:hyperlink>
    </w:p>
    <w:p w14:paraId="7C9D0F3F" w14:textId="13B26B82"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4" w:history="1">
        <w:r w:rsidR="007B424F" w:rsidRPr="00BD2DEE">
          <w:rPr>
            <w:rStyle w:val="Hipervnculo"/>
            <w:noProof/>
            <w:sz w:val="20"/>
          </w:rPr>
          <w:t>TABLA 12</w:t>
        </w:r>
        <w:r w:rsidR="00BD2DEE" w:rsidRPr="00BD2DEE">
          <w:rPr>
            <w:rStyle w:val="Hipervnculo"/>
            <w:noProof/>
            <w:sz w:val="20"/>
          </w:rPr>
          <w:t>.</w:t>
        </w:r>
        <w:r w:rsidR="007B424F" w:rsidRPr="00BD2DEE">
          <w:rPr>
            <w:rStyle w:val="Hipervnculo"/>
            <w:noProof/>
            <w:sz w:val="20"/>
          </w:rPr>
          <w:t xml:space="preserve"> PRUEBAS DE INTEGRACIÓN Y SISTEMA</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_Toc486816844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128</w:t>
        </w:r>
        <w:r w:rsidR="00A54D7F" w:rsidRPr="00BD2DEE">
          <w:rPr>
            <w:noProof/>
            <w:webHidden/>
            <w:sz w:val="20"/>
          </w:rPr>
          <w:fldChar w:fldCharType="end"/>
        </w:r>
      </w:hyperlink>
    </w:p>
    <w:p w14:paraId="305EF1E1" w14:textId="3ED3156C"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5" w:history="1">
        <w:r w:rsidR="007B424F" w:rsidRPr="00BD2DEE">
          <w:rPr>
            <w:rStyle w:val="Hipervnculo"/>
            <w:noProof/>
            <w:sz w:val="20"/>
          </w:rPr>
          <w:t>TABLA 13</w:t>
        </w:r>
        <w:r w:rsidR="00BD2DEE" w:rsidRPr="00BD2DEE">
          <w:rPr>
            <w:rStyle w:val="Hipervnculo"/>
            <w:noProof/>
            <w:sz w:val="20"/>
          </w:rPr>
          <w:t>.</w:t>
        </w:r>
        <w:r w:rsidR="007B424F" w:rsidRPr="00BD2DEE">
          <w:rPr>
            <w:rStyle w:val="Hipervnculo"/>
            <w:noProof/>
            <w:sz w:val="20"/>
          </w:rPr>
          <w:t xml:space="preserve"> PRUEBAS DE USABILIDAD Y ACCESIBILIDAD - CRITERIOS GENERALES</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_Toc486816845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133</w:t>
        </w:r>
        <w:r w:rsidR="00A54D7F" w:rsidRPr="00BD2DEE">
          <w:rPr>
            <w:noProof/>
            <w:webHidden/>
            <w:sz w:val="20"/>
          </w:rPr>
          <w:fldChar w:fldCharType="end"/>
        </w:r>
      </w:hyperlink>
    </w:p>
    <w:p w14:paraId="4572004E" w14:textId="42E996BE"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6" w:history="1">
        <w:r w:rsidR="007B424F" w:rsidRPr="00BD2DEE">
          <w:rPr>
            <w:rStyle w:val="Hipervnculo"/>
            <w:noProof/>
            <w:sz w:val="20"/>
          </w:rPr>
          <w:t>TABLA 14</w:t>
        </w:r>
        <w:r w:rsidR="00BD2DEE" w:rsidRPr="00BD2DEE">
          <w:rPr>
            <w:rStyle w:val="Hipervnculo"/>
            <w:noProof/>
            <w:sz w:val="20"/>
          </w:rPr>
          <w:t>.</w:t>
        </w:r>
        <w:r w:rsidR="007B424F" w:rsidRPr="00BD2DEE">
          <w:rPr>
            <w:rStyle w:val="Hipervnculo"/>
            <w:noProof/>
            <w:sz w:val="20"/>
          </w:rPr>
          <w:t xml:space="preserve"> PRUEBAS DE USABILIDAD Y ACCESIBILIDAD - CRITERIOS DE IDENTIFICACIÓN E INFORMACIÓN</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_Toc486816846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135</w:t>
        </w:r>
        <w:r w:rsidR="00A54D7F" w:rsidRPr="00BD2DEE">
          <w:rPr>
            <w:noProof/>
            <w:webHidden/>
            <w:sz w:val="20"/>
          </w:rPr>
          <w:fldChar w:fldCharType="end"/>
        </w:r>
      </w:hyperlink>
    </w:p>
    <w:p w14:paraId="418299AF" w14:textId="1648CDF1"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7" w:history="1">
        <w:r w:rsidR="007B424F" w:rsidRPr="00BD2DEE">
          <w:rPr>
            <w:rStyle w:val="Hipervnculo"/>
            <w:noProof/>
            <w:sz w:val="20"/>
          </w:rPr>
          <w:t>TABLA 15</w:t>
        </w:r>
        <w:r w:rsidR="00BD2DEE" w:rsidRPr="00BD2DEE">
          <w:rPr>
            <w:rStyle w:val="Hipervnculo"/>
            <w:noProof/>
            <w:sz w:val="20"/>
          </w:rPr>
          <w:t>.</w:t>
        </w:r>
        <w:r w:rsidR="007B424F" w:rsidRPr="00BD2DEE">
          <w:rPr>
            <w:rStyle w:val="Hipervnculo"/>
            <w:noProof/>
            <w:sz w:val="20"/>
          </w:rPr>
          <w:t xml:space="preserve"> PRUEBAS DE USABILIDAD Y ACCESIBILIDAD - CRITERIOS DE LENGUAJE Y REDACCIÓN</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_Toc486816847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135</w:t>
        </w:r>
        <w:r w:rsidR="00A54D7F" w:rsidRPr="00BD2DEE">
          <w:rPr>
            <w:noProof/>
            <w:webHidden/>
            <w:sz w:val="20"/>
          </w:rPr>
          <w:fldChar w:fldCharType="end"/>
        </w:r>
      </w:hyperlink>
    </w:p>
    <w:p w14:paraId="4A4EB740" w14:textId="02116501"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8" w:history="1">
        <w:r w:rsidR="007B424F" w:rsidRPr="00BD2DEE">
          <w:rPr>
            <w:rStyle w:val="Hipervnculo"/>
            <w:noProof/>
            <w:sz w:val="20"/>
          </w:rPr>
          <w:t>TABLA 16</w:t>
        </w:r>
        <w:r w:rsidR="00BD2DEE" w:rsidRPr="00BD2DEE">
          <w:rPr>
            <w:rStyle w:val="Hipervnculo"/>
            <w:noProof/>
            <w:sz w:val="20"/>
          </w:rPr>
          <w:t>.</w:t>
        </w:r>
        <w:r w:rsidR="007B424F" w:rsidRPr="00BD2DEE">
          <w:rPr>
            <w:rStyle w:val="Hipervnculo"/>
            <w:noProof/>
            <w:sz w:val="20"/>
          </w:rPr>
          <w:t xml:space="preserve"> PRUEBAS DE USABILIDAD Y ACCESIBILIDAD - CRITERIOS DE ROTULADO</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_Toc486816848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136</w:t>
        </w:r>
        <w:r w:rsidR="00A54D7F" w:rsidRPr="00BD2DEE">
          <w:rPr>
            <w:noProof/>
            <w:webHidden/>
            <w:sz w:val="20"/>
          </w:rPr>
          <w:fldChar w:fldCharType="end"/>
        </w:r>
      </w:hyperlink>
    </w:p>
    <w:p w14:paraId="48D8E293" w14:textId="705C91A8"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49" w:history="1">
        <w:r w:rsidR="007B424F" w:rsidRPr="00BD2DEE">
          <w:rPr>
            <w:rStyle w:val="Hipervnculo"/>
            <w:noProof/>
            <w:sz w:val="20"/>
          </w:rPr>
          <w:t>TABLA 17</w:t>
        </w:r>
        <w:r w:rsidR="00BD2DEE" w:rsidRPr="00BD2DEE">
          <w:rPr>
            <w:rStyle w:val="Hipervnculo"/>
            <w:noProof/>
            <w:sz w:val="20"/>
          </w:rPr>
          <w:t>.</w:t>
        </w:r>
        <w:r w:rsidR="007B424F" w:rsidRPr="00BD2DEE">
          <w:rPr>
            <w:rStyle w:val="Hipervnculo"/>
            <w:noProof/>
            <w:sz w:val="20"/>
          </w:rPr>
          <w:t xml:space="preserve"> PRUEBAS DE USABILIDAD Y ACCESIBILIDAD - CRITERIOS DE NAVEGACIÓN</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_Toc486816849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136</w:t>
        </w:r>
        <w:r w:rsidR="00A54D7F" w:rsidRPr="00BD2DEE">
          <w:rPr>
            <w:noProof/>
            <w:webHidden/>
            <w:sz w:val="20"/>
          </w:rPr>
          <w:fldChar w:fldCharType="end"/>
        </w:r>
      </w:hyperlink>
    </w:p>
    <w:p w14:paraId="4378F074" w14:textId="2A4CC003"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50" w:history="1">
        <w:r w:rsidR="007B424F" w:rsidRPr="00BD2DEE">
          <w:rPr>
            <w:rStyle w:val="Hipervnculo"/>
            <w:noProof/>
            <w:sz w:val="20"/>
          </w:rPr>
          <w:t>TABLA 18</w:t>
        </w:r>
        <w:r w:rsidR="00BD2DEE" w:rsidRPr="00BD2DEE">
          <w:rPr>
            <w:rStyle w:val="Hipervnculo"/>
            <w:noProof/>
            <w:sz w:val="20"/>
          </w:rPr>
          <w:t>.</w:t>
        </w:r>
        <w:r w:rsidR="007B424F" w:rsidRPr="00BD2DEE">
          <w:rPr>
            <w:rStyle w:val="Hipervnculo"/>
            <w:noProof/>
            <w:sz w:val="20"/>
          </w:rPr>
          <w:t xml:space="preserve"> PRUEBAS DE USABILIDAD Y ACCESIBILIDAD - CRITERIOS DE LAYOUT DE LA PÁGINA</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_Toc486816850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137</w:t>
        </w:r>
        <w:r w:rsidR="00A54D7F" w:rsidRPr="00BD2DEE">
          <w:rPr>
            <w:noProof/>
            <w:webHidden/>
            <w:sz w:val="20"/>
          </w:rPr>
          <w:fldChar w:fldCharType="end"/>
        </w:r>
      </w:hyperlink>
    </w:p>
    <w:p w14:paraId="11AD5DD2" w14:textId="5D6F05BC"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51" w:history="1">
        <w:r w:rsidR="007B424F" w:rsidRPr="00BD2DEE">
          <w:rPr>
            <w:rStyle w:val="Hipervnculo"/>
            <w:noProof/>
            <w:sz w:val="20"/>
          </w:rPr>
          <w:t>TABLA 19</w:t>
        </w:r>
        <w:r w:rsidR="00BD2DEE" w:rsidRPr="00BD2DEE">
          <w:rPr>
            <w:rStyle w:val="Hipervnculo"/>
            <w:noProof/>
            <w:sz w:val="20"/>
          </w:rPr>
          <w:t>.</w:t>
        </w:r>
        <w:r w:rsidR="007B424F" w:rsidRPr="00BD2DEE">
          <w:rPr>
            <w:rStyle w:val="Hipervnculo"/>
            <w:noProof/>
            <w:sz w:val="20"/>
          </w:rPr>
          <w:t xml:space="preserve"> PRUEBAS DE USABILIDAD Y ACCESIBILIDAD - CRITERIOS DE BÚSQUEDA</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_Toc486816851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138</w:t>
        </w:r>
        <w:r w:rsidR="00A54D7F" w:rsidRPr="00BD2DEE">
          <w:rPr>
            <w:noProof/>
            <w:webHidden/>
            <w:sz w:val="20"/>
          </w:rPr>
          <w:fldChar w:fldCharType="end"/>
        </w:r>
      </w:hyperlink>
    </w:p>
    <w:p w14:paraId="42F5064C" w14:textId="073BE48D"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52" w:history="1">
        <w:r w:rsidR="007B424F" w:rsidRPr="00BD2DEE">
          <w:rPr>
            <w:rStyle w:val="Hipervnculo"/>
            <w:noProof/>
            <w:sz w:val="20"/>
          </w:rPr>
          <w:t>TABLA 20</w:t>
        </w:r>
        <w:r w:rsidR="00BD2DEE" w:rsidRPr="00BD2DEE">
          <w:rPr>
            <w:rStyle w:val="Hipervnculo"/>
            <w:noProof/>
            <w:sz w:val="20"/>
          </w:rPr>
          <w:t>.</w:t>
        </w:r>
        <w:r w:rsidR="007B424F" w:rsidRPr="00BD2DEE">
          <w:rPr>
            <w:rStyle w:val="Hipervnculo"/>
            <w:noProof/>
            <w:sz w:val="20"/>
          </w:rPr>
          <w:t xml:space="preserve"> PRUEBAS DE USABILIDAD Y ACCESIBILIDAD - CRITERIOS DE AYUDA</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_Toc486816852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139</w:t>
        </w:r>
        <w:r w:rsidR="00A54D7F" w:rsidRPr="00BD2DEE">
          <w:rPr>
            <w:noProof/>
            <w:webHidden/>
            <w:sz w:val="20"/>
          </w:rPr>
          <w:fldChar w:fldCharType="end"/>
        </w:r>
      </w:hyperlink>
    </w:p>
    <w:p w14:paraId="4CFF769D" w14:textId="1FBBB43D" w:rsidR="00A54D7F" w:rsidRPr="00BD2DEE"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53" w:history="1">
        <w:r w:rsidR="007B424F" w:rsidRPr="00BD2DEE">
          <w:rPr>
            <w:rStyle w:val="Hipervnculo"/>
            <w:noProof/>
            <w:sz w:val="20"/>
          </w:rPr>
          <w:t>TABLA 21</w:t>
        </w:r>
        <w:r w:rsidR="00BD2DEE" w:rsidRPr="00BD2DEE">
          <w:rPr>
            <w:rStyle w:val="Hipervnculo"/>
            <w:noProof/>
            <w:sz w:val="20"/>
          </w:rPr>
          <w:t>.</w:t>
        </w:r>
        <w:r w:rsidR="007B424F" w:rsidRPr="00BD2DEE">
          <w:rPr>
            <w:rStyle w:val="Hipervnculo"/>
            <w:noProof/>
            <w:sz w:val="20"/>
          </w:rPr>
          <w:t xml:space="preserve"> PRUEBAS DE USABILIDAD Y ACCESIBILIDAD - CRITERIOS DE ACCESIBILIDAD</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_Toc486816853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139</w:t>
        </w:r>
        <w:r w:rsidR="00A54D7F" w:rsidRPr="00BD2DEE">
          <w:rPr>
            <w:noProof/>
            <w:webHidden/>
            <w:sz w:val="20"/>
          </w:rPr>
          <w:fldChar w:fldCharType="end"/>
        </w:r>
      </w:hyperlink>
    </w:p>
    <w:p w14:paraId="7F76392D" w14:textId="7EFE58C8" w:rsidR="00A54D7F" w:rsidRPr="007B424F" w:rsidRDefault="00D45064" w:rsidP="00BD2DEE">
      <w:pPr>
        <w:pStyle w:val="Tabladeilustraciones"/>
        <w:tabs>
          <w:tab w:val="right" w:leader="dot" w:pos="9247"/>
        </w:tabs>
        <w:spacing w:line="276" w:lineRule="auto"/>
        <w:rPr>
          <w:rFonts w:asciiTheme="minorHAnsi" w:eastAsiaTheme="minorEastAsia" w:hAnsiTheme="minorHAnsi" w:cstheme="minorBidi"/>
          <w:noProof/>
          <w:sz w:val="20"/>
          <w:lang w:val="en-GB" w:eastAsia="en-GB"/>
        </w:rPr>
      </w:pPr>
      <w:hyperlink w:anchor="_Toc486816854" w:history="1">
        <w:r w:rsidR="007B424F" w:rsidRPr="00BD2DEE">
          <w:rPr>
            <w:rStyle w:val="Hipervnculo"/>
            <w:noProof/>
            <w:sz w:val="20"/>
          </w:rPr>
          <w:t>TABLA 22</w:t>
        </w:r>
        <w:r w:rsidR="00BD2DEE" w:rsidRPr="00BD2DEE">
          <w:rPr>
            <w:rStyle w:val="Hipervnculo"/>
            <w:noProof/>
            <w:sz w:val="20"/>
          </w:rPr>
          <w:t>.</w:t>
        </w:r>
        <w:r w:rsidR="007B424F" w:rsidRPr="00BD2DEE">
          <w:rPr>
            <w:rStyle w:val="Hipervnculo"/>
            <w:noProof/>
            <w:sz w:val="20"/>
          </w:rPr>
          <w:t xml:space="preserve"> PRUEBAS DE USABILIDAD Y ACCESIBILIDAD - CRITERIOS DE CONTROL Y RETROALIMENTACIÓN</w:t>
        </w:r>
        <w:r w:rsidR="007B424F" w:rsidRPr="00BD2DEE">
          <w:rPr>
            <w:noProof/>
            <w:webHidden/>
            <w:sz w:val="20"/>
          </w:rPr>
          <w:tab/>
        </w:r>
        <w:r w:rsidR="00A54D7F" w:rsidRPr="00BD2DEE">
          <w:rPr>
            <w:noProof/>
            <w:webHidden/>
            <w:sz w:val="20"/>
          </w:rPr>
          <w:fldChar w:fldCharType="begin"/>
        </w:r>
        <w:r w:rsidR="00A54D7F" w:rsidRPr="00BD2DEE">
          <w:rPr>
            <w:noProof/>
            <w:webHidden/>
            <w:sz w:val="20"/>
          </w:rPr>
          <w:instrText xml:space="preserve"> </w:instrText>
        </w:r>
        <w:r w:rsidR="00327A0A">
          <w:rPr>
            <w:noProof/>
            <w:webHidden/>
            <w:sz w:val="20"/>
          </w:rPr>
          <w:instrText>PAGEREF</w:instrText>
        </w:r>
        <w:r w:rsidR="00A54D7F" w:rsidRPr="00BD2DEE">
          <w:rPr>
            <w:noProof/>
            <w:webHidden/>
            <w:sz w:val="20"/>
          </w:rPr>
          <w:instrText xml:space="preserve"> _Toc486816854 \h </w:instrText>
        </w:r>
        <w:r w:rsidR="00A54D7F" w:rsidRPr="00BD2DEE">
          <w:rPr>
            <w:noProof/>
            <w:webHidden/>
            <w:sz w:val="20"/>
          </w:rPr>
        </w:r>
        <w:r w:rsidR="00A54D7F" w:rsidRPr="00BD2DEE">
          <w:rPr>
            <w:noProof/>
            <w:webHidden/>
            <w:sz w:val="20"/>
          </w:rPr>
          <w:fldChar w:fldCharType="separate"/>
        </w:r>
        <w:r w:rsidR="007B424F" w:rsidRPr="00BD2DEE">
          <w:rPr>
            <w:noProof/>
            <w:webHidden/>
            <w:sz w:val="20"/>
          </w:rPr>
          <w:t>140</w:t>
        </w:r>
        <w:r w:rsidR="00A54D7F" w:rsidRPr="00BD2DEE">
          <w:rPr>
            <w:noProof/>
            <w:webHidden/>
            <w:sz w:val="20"/>
          </w:rPr>
          <w:fldChar w:fldCharType="end"/>
        </w:r>
      </w:hyperlink>
    </w:p>
    <w:p w14:paraId="0EFBC5B7" w14:textId="77777777" w:rsidR="00A54D7F" w:rsidRPr="00A54D7F" w:rsidRDefault="00A54D7F" w:rsidP="00BD2DEE">
      <w:pPr>
        <w:spacing w:line="276" w:lineRule="auto"/>
        <w:rPr>
          <w:rFonts w:eastAsiaTheme="majorEastAsia"/>
        </w:rPr>
      </w:pPr>
      <w:r>
        <w:rPr>
          <w:rFonts w:eastAsiaTheme="majorEastAsia"/>
        </w:rPr>
        <w:fldChar w:fldCharType="end"/>
      </w:r>
    </w:p>
    <w:p w14:paraId="00376750" w14:textId="77777777" w:rsidR="00B203D5" w:rsidRDefault="00B203D5" w:rsidP="00FC0F47"/>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716CC916" w14:textId="431BCEBF" w:rsidR="00911132" w:rsidRPr="00911132" w:rsidRDefault="00C73D47" w:rsidP="007D7625">
      <w:pPr>
        <w:pStyle w:val="Ttulo1"/>
        <w:jc w:val="center"/>
      </w:pPr>
      <w:bookmarkStart w:id="11" w:name="_Toc486444061"/>
      <w:bookmarkStart w:id="12" w:name="_Toc505426576"/>
      <w:bookmarkStart w:id="13" w:name="_Toc505426960"/>
      <w:bookmarkStart w:id="14" w:name="_Toc505427149"/>
      <w:r>
        <w:t>DOCUMENTO</w:t>
      </w:r>
      <w:r w:rsidR="00FC0F47">
        <w:t xml:space="preserve"> 1: MEMORIA</w:t>
      </w:r>
      <w:bookmarkEnd w:id="11"/>
      <w:bookmarkEnd w:id="12"/>
      <w:bookmarkEnd w:id="13"/>
      <w:bookmarkEnd w:id="14"/>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02CA13A1"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445B945A" w14:textId="77777777" w:rsidR="00773126" w:rsidRDefault="00773126" w:rsidP="00773126">
      <w:pPr>
        <w:pStyle w:val="indep"/>
        <w:rPr>
          <w:b/>
          <w:bCs/>
          <w:sz w:val="28"/>
        </w:rPr>
      </w:pPr>
    </w:p>
    <w:p w14:paraId="0857149E" w14:textId="62A70891" w:rsidR="00773126" w:rsidRDefault="00773126" w:rsidP="00773126">
      <w:pPr>
        <w:pStyle w:val="indep"/>
        <w:jc w:val="center"/>
        <w:rPr>
          <w:b/>
          <w:bCs/>
          <w:sz w:val="28"/>
        </w:rPr>
      </w:pPr>
      <w:r>
        <w:rPr>
          <w:b/>
          <w:bCs/>
          <w:sz w:val="28"/>
        </w:rPr>
        <w:t xml:space="preserve">FECHA: </w:t>
      </w:r>
      <w:r w:rsidR="00B4024C">
        <w:rPr>
          <w:b/>
          <w:bCs/>
          <w:sz w:val="28"/>
        </w:rPr>
        <w:t>Mayo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sdt>
      <w:sdtPr>
        <w:rPr>
          <w:rFonts w:ascii="Times New Roman" w:eastAsia="Times New Roman" w:hAnsi="Times New Roman" w:cs="Times New Roman"/>
          <w:noProof/>
          <w:color w:val="auto"/>
          <w:sz w:val="22"/>
          <w:szCs w:val="20"/>
          <w:lang w:val="es-ES" w:eastAsia="es-ES"/>
        </w:rPr>
        <w:id w:val="-956478708"/>
        <w:docPartObj>
          <w:docPartGallery w:val="Table of Contents"/>
          <w:docPartUnique/>
        </w:docPartObj>
      </w:sdtPr>
      <w:sdtEndPr>
        <w:rPr>
          <w:b/>
          <w:bCs/>
          <w:color w:val="000000" w:themeColor="text1"/>
          <w:sz w:val="20"/>
          <w:szCs w:val="24"/>
        </w:rPr>
      </w:sdtEndPr>
      <w:sdtContent>
        <w:p w14:paraId="35DD5374" w14:textId="6A80F782" w:rsidR="00FC3D3E" w:rsidRPr="00B90ADB" w:rsidRDefault="00FC3D3E" w:rsidP="00B90ADB">
          <w:pPr>
            <w:pStyle w:val="TtuloTDC"/>
            <w:rPr>
              <w:rFonts w:ascii="Times New Roman" w:eastAsia="Times New Roman" w:hAnsi="Times New Roman" w:cs="Times New Roman"/>
              <w:color w:val="auto"/>
              <w:sz w:val="22"/>
              <w:szCs w:val="20"/>
              <w:lang w:val="es-ES" w:eastAsia="es-ES"/>
            </w:rPr>
          </w:pPr>
          <w:r>
            <w:br w:type="page"/>
          </w:r>
        </w:p>
        <w:p w14:paraId="671FD7BC" w14:textId="77777777" w:rsidR="00FC3D3E" w:rsidRDefault="00FC3D3E" w:rsidP="00CC4533">
          <w:pPr>
            <w:pStyle w:val="TtuloTDC"/>
            <w:rPr>
              <w:rStyle w:val="Ttulo1Car"/>
              <w:rFonts w:ascii="Times New Roman" w:eastAsiaTheme="majorEastAsia" w:hAnsi="Times New Roman"/>
              <w:color w:val="000000" w:themeColor="text1"/>
              <w:sz w:val="44"/>
              <w:szCs w:val="44"/>
            </w:rPr>
          </w:pPr>
        </w:p>
        <w:p w14:paraId="58738835" w14:textId="54B81A7F" w:rsidR="00CC4533" w:rsidRDefault="00CC4533" w:rsidP="00CC4533">
          <w:pPr>
            <w:pStyle w:val="TtuloTDC"/>
            <w:rPr>
              <w:rStyle w:val="Ttulo1Car"/>
              <w:rFonts w:ascii="Times New Roman" w:eastAsiaTheme="majorEastAsia" w:hAnsi="Times New Roman"/>
              <w:color w:val="000000" w:themeColor="text1"/>
              <w:sz w:val="44"/>
              <w:szCs w:val="44"/>
            </w:rPr>
          </w:pPr>
          <w:bookmarkStart w:id="15" w:name="_Toc505426577"/>
          <w:bookmarkStart w:id="16" w:name="_Toc505426961"/>
          <w:bookmarkStart w:id="17" w:name="_Toc505427150"/>
          <w:r w:rsidRPr="00520BAA">
            <w:rPr>
              <w:rStyle w:val="Ttulo1Car"/>
              <w:rFonts w:ascii="Times New Roman" w:eastAsiaTheme="majorEastAsia" w:hAnsi="Times New Roman"/>
              <w:color w:val="000000" w:themeColor="text1"/>
              <w:sz w:val="44"/>
              <w:szCs w:val="44"/>
            </w:rPr>
            <w:t>Índice de contenidos</w:t>
          </w:r>
          <w:bookmarkEnd w:id="15"/>
          <w:bookmarkEnd w:id="16"/>
          <w:bookmarkEnd w:id="17"/>
        </w:p>
        <w:p w14:paraId="0E2D56F5" w14:textId="3328D533" w:rsidR="00B90ADB" w:rsidRDefault="00CC4533">
          <w:pPr>
            <w:pStyle w:val="TDC1"/>
            <w:rPr>
              <w:rFonts w:asciiTheme="minorHAnsi" w:eastAsiaTheme="minorEastAsia" w:hAnsiTheme="minorHAnsi" w:cstheme="minorBidi"/>
              <w:noProof/>
              <w:sz w:val="24"/>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17F350B1" w14:textId="420B5ACE" w:rsidR="00B90ADB" w:rsidRDefault="00D45064">
          <w:pPr>
            <w:pStyle w:val="TDC1"/>
            <w:rPr>
              <w:rFonts w:asciiTheme="minorHAnsi" w:eastAsiaTheme="minorEastAsia" w:hAnsiTheme="minorHAnsi" w:cstheme="minorBidi"/>
              <w:noProof/>
              <w:sz w:val="24"/>
            </w:rPr>
          </w:pPr>
          <w:hyperlink w:anchor="_Toc505427149" w:history="1">
            <w:r w:rsidR="00B90ADB" w:rsidRPr="0030506C">
              <w:rPr>
                <w:rStyle w:val="Hipervnculo"/>
                <w:noProof/>
              </w:rPr>
              <w:t>DOCUMENTO 1: MEMORIA</w:t>
            </w:r>
            <w:r w:rsidR="00B90ADB">
              <w:rPr>
                <w:noProof/>
                <w:webHidden/>
              </w:rPr>
              <w:tab/>
            </w:r>
            <w:r w:rsidR="00B90ADB">
              <w:rPr>
                <w:noProof/>
                <w:webHidden/>
              </w:rPr>
              <w:fldChar w:fldCharType="begin"/>
            </w:r>
            <w:r w:rsidR="00B90ADB">
              <w:rPr>
                <w:noProof/>
                <w:webHidden/>
              </w:rPr>
              <w:instrText xml:space="preserve"> PAGEREF _Toc505427149 \h </w:instrText>
            </w:r>
            <w:r w:rsidR="00B90ADB">
              <w:rPr>
                <w:noProof/>
                <w:webHidden/>
              </w:rPr>
            </w:r>
            <w:r w:rsidR="00B90ADB">
              <w:rPr>
                <w:noProof/>
                <w:webHidden/>
              </w:rPr>
              <w:fldChar w:fldCharType="separate"/>
            </w:r>
            <w:r w:rsidR="00B90ADB">
              <w:rPr>
                <w:noProof/>
                <w:webHidden/>
              </w:rPr>
              <w:t>15</w:t>
            </w:r>
            <w:r w:rsidR="00B90ADB">
              <w:rPr>
                <w:noProof/>
                <w:webHidden/>
              </w:rPr>
              <w:fldChar w:fldCharType="end"/>
            </w:r>
          </w:hyperlink>
        </w:p>
        <w:p w14:paraId="6C6B5683" w14:textId="134C324A" w:rsidR="00B90ADB" w:rsidRDefault="00D45064">
          <w:pPr>
            <w:pStyle w:val="TDC1"/>
            <w:rPr>
              <w:rFonts w:asciiTheme="minorHAnsi" w:eastAsiaTheme="minorEastAsia" w:hAnsiTheme="minorHAnsi" w:cstheme="minorBidi"/>
              <w:noProof/>
              <w:sz w:val="24"/>
            </w:rPr>
          </w:pPr>
          <w:hyperlink w:anchor="_Toc505427150" w:history="1">
            <w:r w:rsidR="00B90ADB" w:rsidRPr="0030506C">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_Toc505427150 \h </w:instrText>
            </w:r>
            <w:r w:rsidR="00B90ADB">
              <w:rPr>
                <w:noProof/>
                <w:webHidden/>
              </w:rPr>
            </w:r>
            <w:r w:rsidR="00B90ADB">
              <w:rPr>
                <w:noProof/>
                <w:webHidden/>
              </w:rPr>
              <w:fldChar w:fldCharType="separate"/>
            </w:r>
            <w:r w:rsidR="00B90ADB">
              <w:rPr>
                <w:noProof/>
                <w:webHidden/>
              </w:rPr>
              <w:t>17</w:t>
            </w:r>
            <w:r w:rsidR="00B90ADB">
              <w:rPr>
                <w:noProof/>
                <w:webHidden/>
              </w:rPr>
              <w:fldChar w:fldCharType="end"/>
            </w:r>
          </w:hyperlink>
        </w:p>
        <w:p w14:paraId="6CE2D2FA" w14:textId="1C735C5B" w:rsidR="00B90ADB" w:rsidRDefault="00D45064">
          <w:pPr>
            <w:pStyle w:val="TDC1"/>
            <w:rPr>
              <w:rFonts w:asciiTheme="minorHAnsi" w:eastAsiaTheme="minorEastAsia" w:hAnsiTheme="minorHAnsi" w:cstheme="minorBidi"/>
              <w:noProof/>
              <w:sz w:val="24"/>
            </w:rPr>
          </w:pPr>
          <w:hyperlink w:anchor="_Toc505427151" w:history="1">
            <w:r w:rsidR="00B90ADB" w:rsidRPr="0030506C">
              <w:rPr>
                <w:rStyle w:val="Hipervnculo"/>
                <w:noProof/>
              </w:rPr>
              <w:t>1.1 Resumen</w:t>
            </w:r>
            <w:r w:rsidR="00B90ADB">
              <w:rPr>
                <w:noProof/>
                <w:webHidden/>
              </w:rPr>
              <w:tab/>
            </w:r>
            <w:r w:rsidR="00B90ADB">
              <w:rPr>
                <w:noProof/>
                <w:webHidden/>
              </w:rPr>
              <w:fldChar w:fldCharType="begin"/>
            </w:r>
            <w:r w:rsidR="00B90ADB">
              <w:rPr>
                <w:noProof/>
                <w:webHidden/>
              </w:rPr>
              <w:instrText xml:space="preserve"> PAGEREF _Toc505427151 \h </w:instrText>
            </w:r>
            <w:r w:rsidR="00B90ADB">
              <w:rPr>
                <w:noProof/>
                <w:webHidden/>
              </w:rPr>
            </w:r>
            <w:r w:rsidR="00B90ADB">
              <w:rPr>
                <w:noProof/>
                <w:webHidden/>
              </w:rPr>
              <w:fldChar w:fldCharType="separate"/>
            </w:r>
            <w:r w:rsidR="00B90ADB">
              <w:rPr>
                <w:noProof/>
                <w:webHidden/>
              </w:rPr>
              <w:t>24</w:t>
            </w:r>
            <w:r w:rsidR="00B90ADB">
              <w:rPr>
                <w:noProof/>
                <w:webHidden/>
              </w:rPr>
              <w:fldChar w:fldCharType="end"/>
            </w:r>
          </w:hyperlink>
        </w:p>
        <w:p w14:paraId="54C4B688" w14:textId="5C031DF6" w:rsidR="00B90ADB" w:rsidRDefault="00D45064">
          <w:pPr>
            <w:pStyle w:val="TDC1"/>
            <w:rPr>
              <w:rFonts w:asciiTheme="minorHAnsi" w:eastAsiaTheme="minorEastAsia" w:hAnsiTheme="minorHAnsi" w:cstheme="minorBidi"/>
              <w:noProof/>
              <w:sz w:val="24"/>
            </w:rPr>
          </w:pPr>
          <w:hyperlink w:anchor="_Toc505427152" w:history="1">
            <w:r w:rsidR="00B90ADB" w:rsidRPr="0030506C">
              <w:rPr>
                <w:rStyle w:val="Hipervnculo"/>
                <w:noProof/>
              </w:rPr>
              <w:t>1.2 Introducción</w:t>
            </w:r>
            <w:r w:rsidR="00B90ADB">
              <w:rPr>
                <w:noProof/>
                <w:webHidden/>
              </w:rPr>
              <w:tab/>
            </w:r>
            <w:r w:rsidR="00B90ADB">
              <w:rPr>
                <w:noProof/>
                <w:webHidden/>
              </w:rPr>
              <w:fldChar w:fldCharType="begin"/>
            </w:r>
            <w:r w:rsidR="00B90ADB">
              <w:rPr>
                <w:noProof/>
                <w:webHidden/>
              </w:rPr>
              <w:instrText xml:space="preserve"> PAGEREF _Toc505427152 \h </w:instrText>
            </w:r>
            <w:r w:rsidR="00B90ADB">
              <w:rPr>
                <w:noProof/>
                <w:webHidden/>
              </w:rPr>
            </w:r>
            <w:r w:rsidR="00B90ADB">
              <w:rPr>
                <w:noProof/>
                <w:webHidden/>
              </w:rPr>
              <w:fldChar w:fldCharType="separate"/>
            </w:r>
            <w:r w:rsidR="00B90ADB">
              <w:rPr>
                <w:noProof/>
                <w:webHidden/>
              </w:rPr>
              <w:t>25</w:t>
            </w:r>
            <w:r w:rsidR="00B90ADB">
              <w:rPr>
                <w:noProof/>
                <w:webHidden/>
              </w:rPr>
              <w:fldChar w:fldCharType="end"/>
            </w:r>
          </w:hyperlink>
        </w:p>
        <w:p w14:paraId="199B6709" w14:textId="02A8D059" w:rsidR="00B90ADB" w:rsidRDefault="00D45064">
          <w:pPr>
            <w:pStyle w:val="TDC1"/>
            <w:rPr>
              <w:rFonts w:asciiTheme="minorHAnsi" w:eastAsiaTheme="minorEastAsia" w:hAnsiTheme="minorHAnsi" w:cstheme="minorBidi"/>
              <w:noProof/>
              <w:sz w:val="24"/>
            </w:rPr>
          </w:pPr>
          <w:hyperlink w:anchor="_Toc505427153" w:history="1">
            <w:r w:rsidR="00B90ADB" w:rsidRPr="0030506C">
              <w:rPr>
                <w:rStyle w:val="Hipervnculo"/>
                <w:noProof/>
              </w:rPr>
              <w:t>1.3 Objetivos y alcance</w:t>
            </w:r>
            <w:r w:rsidR="00B90ADB">
              <w:rPr>
                <w:noProof/>
                <w:webHidden/>
              </w:rPr>
              <w:tab/>
            </w:r>
            <w:r w:rsidR="00B90ADB">
              <w:rPr>
                <w:noProof/>
                <w:webHidden/>
              </w:rPr>
              <w:fldChar w:fldCharType="begin"/>
            </w:r>
            <w:r w:rsidR="00B90ADB">
              <w:rPr>
                <w:noProof/>
                <w:webHidden/>
              </w:rPr>
              <w:instrText xml:space="preserve"> PAGEREF _Toc505427153 \h </w:instrText>
            </w:r>
            <w:r w:rsidR="00B90ADB">
              <w:rPr>
                <w:noProof/>
                <w:webHidden/>
              </w:rPr>
            </w:r>
            <w:r w:rsidR="00B90ADB">
              <w:rPr>
                <w:noProof/>
                <w:webHidden/>
              </w:rPr>
              <w:fldChar w:fldCharType="separate"/>
            </w:r>
            <w:r w:rsidR="00B90ADB">
              <w:rPr>
                <w:noProof/>
                <w:webHidden/>
              </w:rPr>
              <w:t>26</w:t>
            </w:r>
            <w:r w:rsidR="00B90ADB">
              <w:rPr>
                <w:noProof/>
                <w:webHidden/>
              </w:rPr>
              <w:fldChar w:fldCharType="end"/>
            </w:r>
          </w:hyperlink>
        </w:p>
        <w:p w14:paraId="79CC7FC2" w14:textId="40E20637" w:rsidR="00B90ADB" w:rsidRDefault="00D45064">
          <w:pPr>
            <w:pStyle w:val="TDC2"/>
            <w:rPr>
              <w:rFonts w:asciiTheme="minorHAnsi" w:eastAsiaTheme="minorEastAsia" w:hAnsiTheme="minorHAnsi" w:cstheme="minorBidi"/>
              <w:color w:val="auto"/>
              <w:sz w:val="24"/>
            </w:rPr>
          </w:pPr>
          <w:hyperlink w:anchor="_Toc505427154" w:history="1">
            <w:r w:rsidR="00B90ADB" w:rsidRPr="0030506C">
              <w:rPr>
                <w:rStyle w:val="Hipervnculo"/>
              </w:rPr>
              <w:t>1.3.1 Objetivos de la aplicación</w:t>
            </w:r>
            <w:r w:rsidR="00B90ADB">
              <w:rPr>
                <w:webHidden/>
              </w:rPr>
              <w:tab/>
            </w:r>
            <w:r w:rsidR="00B90ADB">
              <w:rPr>
                <w:webHidden/>
              </w:rPr>
              <w:fldChar w:fldCharType="begin"/>
            </w:r>
            <w:r w:rsidR="00B90ADB">
              <w:rPr>
                <w:webHidden/>
              </w:rPr>
              <w:instrText xml:space="preserve"> PAGEREF _Toc505427154 \h </w:instrText>
            </w:r>
            <w:r w:rsidR="00B90ADB">
              <w:rPr>
                <w:webHidden/>
              </w:rPr>
            </w:r>
            <w:r w:rsidR="00B90ADB">
              <w:rPr>
                <w:webHidden/>
              </w:rPr>
              <w:fldChar w:fldCharType="separate"/>
            </w:r>
            <w:r w:rsidR="00B90ADB">
              <w:rPr>
                <w:webHidden/>
              </w:rPr>
              <w:t>26</w:t>
            </w:r>
            <w:r w:rsidR="00B90ADB">
              <w:rPr>
                <w:webHidden/>
              </w:rPr>
              <w:fldChar w:fldCharType="end"/>
            </w:r>
          </w:hyperlink>
        </w:p>
        <w:p w14:paraId="354E3E39" w14:textId="60C81E8E" w:rsidR="00B90ADB" w:rsidRDefault="00D45064">
          <w:pPr>
            <w:pStyle w:val="TDC2"/>
            <w:rPr>
              <w:rFonts w:asciiTheme="minorHAnsi" w:eastAsiaTheme="minorEastAsia" w:hAnsiTheme="minorHAnsi" w:cstheme="minorBidi"/>
              <w:color w:val="auto"/>
              <w:sz w:val="24"/>
            </w:rPr>
          </w:pPr>
          <w:hyperlink w:anchor="_Toc505427155" w:history="1">
            <w:r w:rsidR="00B90ADB" w:rsidRPr="0030506C">
              <w:rPr>
                <w:rStyle w:val="Hipervnculo"/>
              </w:rPr>
              <w:t>1.3.2 Objetivos académicos y de aprendizaje</w:t>
            </w:r>
            <w:r w:rsidR="00B90ADB">
              <w:rPr>
                <w:webHidden/>
              </w:rPr>
              <w:tab/>
            </w:r>
            <w:r w:rsidR="00B90ADB">
              <w:rPr>
                <w:webHidden/>
              </w:rPr>
              <w:fldChar w:fldCharType="begin"/>
            </w:r>
            <w:r w:rsidR="00B90ADB">
              <w:rPr>
                <w:webHidden/>
              </w:rPr>
              <w:instrText xml:space="preserve"> PAGEREF _Toc505427155 \h </w:instrText>
            </w:r>
            <w:r w:rsidR="00B90ADB">
              <w:rPr>
                <w:webHidden/>
              </w:rPr>
            </w:r>
            <w:r w:rsidR="00B90ADB">
              <w:rPr>
                <w:webHidden/>
              </w:rPr>
              <w:fldChar w:fldCharType="separate"/>
            </w:r>
            <w:r w:rsidR="00B90ADB">
              <w:rPr>
                <w:webHidden/>
              </w:rPr>
              <w:t>27</w:t>
            </w:r>
            <w:r w:rsidR="00B90ADB">
              <w:rPr>
                <w:webHidden/>
              </w:rPr>
              <w:fldChar w:fldCharType="end"/>
            </w:r>
          </w:hyperlink>
        </w:p>
        <w:p w14:paraId="15B5D738" w14:textId="77BEB439" w:rsidR="00B90ADB" w:rsidRDefault="00D45064">
          <w:pPr>
            <w:pStyle w:val="TDC1"/>
            <w:rPr>
              <w:rFonts w:asciiTheme="minorHAnsi" w:eastAsiaTheme="minorEastAsia" w:hAnsiTheme="minorHAnsi" w:cstheme="minorBidi"/>
              <w:noProof/>
              <w:sz w:val="24"/>
            </w:rPr>
          </w:pPr>
          <w:hyperlink w:anchor="_Toc505427156" w:history="1">
            <w:r w:rsidR="00B90ADB" w:rsidRPr="0030506C">
              <w:rPr>
                <w:rStyle w:val="Hipervnculo"/>
                <w:noProof/>
              </w:rPr>
              <w:t>1.4 Estudios y análisis previos</w:t>
            </w:r>
            <w:r w:rsidR="00B90ADB">
              <w:rPr>
                <w:noProof/>
                <w:webHidden/>
              </w:rPr>
              <w:tab/>
            </w:r>
            <w:r w:rsidR="00B90ADB">
              <w:rPr>
                <w:noProof/>
                <w:webHidden/>
              </w:rPr>
              <w:fldChar w:fldCharType="begin"/>
            </w:r>
            <w:r w:rsidR="00B90ADB">
              <w:rPr>
                <w:noProof/>
                <w:webHidden/>
              </w:rPr>
              <w:instrText xml:space="preserve"> PAGEREF _Toc505427156 \h </w:instrText>
            </w:r>
            <w:r w:rsidR="00B90ADB">
              <w:rPr>
                <w:noProof/>
                <w:webHidden/>
              </w:rPr>
            </w:r>
            <w:r w:rsidR="00B90ADB">
              <w:rPr>
                <w:noProof/>
                <w:webHidden/>
              </w:rPr>
              <w:fldChar w:fldCharType="separate"/>
            </w:r>
            <w:r w:rsidR="00B90ADB">
              <w:rPr>
                <w:noProof/>
                <w:webHidden/>
              </w:rPr>
              <w:t>28</w:t>
            </w:r>
            <w:r w:rsidR="00B90ADB">
              <w:rPr>
                <w:noProof/>
                <w:webHidden/>
              </w:rPr>
              <w:fldChar w:fldCharType="end"/>
            </w:r>
          </w:hyperlink>
        </w:p>
        <w:p w14:paraId="7C0E2FE5" w14:textId="29032156" w:rsidR="00B90ADB" w:rsidRDefault="00D45064">
          <w:pPr>
            <w:pStyle w:val="TDC2"/>
            <w:rPr>
              <w:rFonts w:asciiTheme="minorHAnsi" w:eastAsiaTheme="minorEastAsia" w:hAnsiTheme="minorHAnsi" w:cstheme="minorBidi"/>
              <w:color w:val="auto"/>
              <w:sz w:val="24"/>
            </w:rPr>
          </w:pPr>
          <w:hyperlink w:anchor="_Toc505427157" w:history="1">
            <w:r w:rsidR="00B90ADB" w:rsidRPr="0030506C">
              <w:rPr>
                <w:rStyle w:val="Hipervnculo"/>
              </w:rPr>
              <w:t>1.4.1 Estudios de carácter teórico</w:t>
            </w:r>
            <w:r w:rsidR="00B90ADB">
              <w:rPr>
                <w:webHidden/>
              </w:rPr>
              <w:tab/>
            </w:r>
            <w:r w:rsidR="00B90ADB">
              <w:rPr>
                <w:webHidden/>
              </w:rPr>
              <w:fldChar w:fldCharType="begin"/>
            </w:r>
            <w:r w:rsidR="00B90ADB">
              <w:rPr>
                <w:webHidden/>
              </w:rPr>
              <w:instrText xml:space="preserve"> PAGEREF _Toc505427157 \h </w:instrText>
            </w:r>
            <w:r w:rsidR="00B90ADB">
              <w:rPr>
                <w:webHidden/>
              </w:rPr>
            </w:r>
            <w:r w:rsidR="00B90ADB">
              <w:rPr>
                <w:webHidden/>
              </w:rPr>
              <w:fldChar w:fldCharType="separate"/>
            </w:r>
            <w:r w:rsidR="00B90ADB">
              <w:rPr>
                <w:webHidden/>
              </w:rPr>
              <w:t>28</w:t>
            </w:r>
            <w:r w:rsidR="00B90ADB">
              <w:rPr>
                <w:webHidden/>
              </w:rPr>
              <w:fldChar w:fldCharType="end"/>
            </w:r>
          </w:hyperlink>
        </w:p>
        <w:p w14:paraId="47505901" w14:textId="6F971D07" w:rsidR="00B90ADB" w:rsidRDefault="00D45064">
          <w:pPr>
            <w:pStyle w:val="TDC2"/>
            <w:rPr>
              <w:rFonts w:asciiTheme="minorHAnsi" w:eastAsiaTheme="minorEastAsia" w:hAnsiTheme="minorHAnsi" w:cstheme="minorBidi"/>
              <w:color w:val="auto"/>
              <w:sz w:val="24"/>
            </w:rPr>
          </w:pPr>
          <w:hyperlink w:anchor="_Toc505427158" w:history="1">
            <w:r w:rsidR="00B90ADB" w:rsidRPr="0030506C">
              <w:rPr>
                <w:rStyle w:val="Hipervnculo"/>
              </w:rPr>
              <w:t>1.4.1.1 Aconf</w:t>
            </w:r>
            <w:r w:rsidR="00B90ADB">
              <w:rPr>
                <w:webHidden/>
              </w:rPr>
              <w:tab/>
            </w:r>
            <w:r w:rsidR="00B90ADB">
              <w:rPr>
                <w:webHidden/>
              </w:rPr>
              <w:fldChar w:fldCharType="begin"/>
            </w:r>
            <w:r w:rsidR="00B90ADB">
              <w:rPr>
                <w:webHidden/>
              </w:rPr>
              <w:instrText xml:space="preserve"> PAGEREF _Toc505427158 \h </w:instrText>
            </w:r>
            <w:r w:rsidR="00B90ADB">
              <w:rPr>
                <w:webHidden/>
              </w:rPr>
            </w:r>
            <w:r w:rsidR="00B90ADB">
              <w:rPr>
                <w:webHidden/>
              </w:rPr>
              <w:fldChar w:fldCharType="separate"/>
            </w:r>
            <w:r w:rsidR="00B90ADB">
              <w:rPr>
                <w:webHidden/>
              </w:rPr>
              <w:t>29</w:t>
            </w:r>
            <w:r w:rsidR="00B90ADB">
              <w:rPr>
                <w:webHidden/>
              </w:rPr>
              <w:fldChar w:fldCharType="end"/>
            </w:r>
          </w:hyperlink>
        </w:p>
        <w:p w14:paraId="70735C18" w14:textId="5C8D877C" w:rsidR="00B90ADB" w:rsidRDefault="00D45064">
          <w:pPr>
            <w:pStyle w:val="TDC2"/>
            <w:rPr>
              <w:rFonts w:asciiTheme="minorHAnsi" w:eastAsiaTheme="minorEastAsia" w:hAnsiTheme="minorHAnsi" w:cstheme="minorBidi"/>
              <w:color w:val="auto"/>
              <w:sz w:val="24"/>
            </w:rPr>
          </w:pPr>
          <w:hyperlink w:anchor="_Toc505427159" w:history="1">
            <w:r w:rsidR="00B90ADB" w:rsidRPr="0030506C">
              <w:rPr>
                <w:rStyle w:val="Hipervnculo"/>
              </w:rPr>
              <w:t>1.4.1.2 EasyChair</w:t>
            </w:r>
            <w:r w:rsidR="00B90ADB">
              <w:rPr>
                <w:webHidden/>
              </w:rPr>
              <w:tab/>
            </w:r>
            <w:r w:rsidR="00B90ADB">
              <w:rPr>
                <w:webHidden/>
              </w:rPr>
              <w:fldChar w:fldCharType="begin"/>
            </w:r>
            <w:r w:rsidR="00B90ADB">
              <w:rPr>
                <w:webHidden/>
              </w:rPr>
              <w:instrText xml:space="preserve"> PAGEREF _Toc505427159 \h </w:instrText>
            </w:r>
            <w:r w:rsidR="00B90ADB">
              <w:rPr>
                <w:webHidden/>
              </w:rPr>
            </w:r>
            <w:r w:rsidR="00B90ADB">
              <w:rPr>
                <w:webHidden/>
              </w:rPr>
              <w:fldChar w:fldCharType="separate"/>
            </w:r>
            <w:r w:rsidR="00B90ADB">
              <w:rPr>
                <w:webHidden/>
              </w:rPr>
              <w:t>30</w:t>
            </w:r>
            <w:r w:rsidR="00B90ADB">
              <w:rPr>
                <w:webHidden/>
              </w:rPr>
              <w:fldChar w:fldCharType="end"/>
            </w:r>
          </w:hyperlink>
        </w:p>
        <w:p w14:paraId="14A0F1AB" w14:textId="6115FCEC" w:rsidR="00B90ADB" w:rsidRDefault="00D45064">
          <w:pPr>
            <w:pStyle w:val="TDC2"/>
            <w:rPr>
              <w:rFonts w:asciiTheme="minorHAnsi" w:eastAsiaTheme="minorEastAsia" w:hAnsiTheme="minorHAnsi" w:cstheme="minorBidi"/>
              <w:color w:val="auto"/>
              <w:sz w:val="24"/>
            </w:rPr>
          </w:pPr>
          <w:hyperlink w:anchor="_Toc505427160" w:history="1">
            <w:r w:rsidR="00B90ADB" w:rsidRPr="0030506C">
              <w:rPr>
                <w:rStyle w:val="Hipervnculo"/>
              </w:rPr>
              <w:t>1.4.1.3 Primoris</w:t>
            </w:r>
            <w:r w:rsidR="00B90ADB">
              <w:rPr>
                <w:webHidden/>
              </w:rPr>
              <w:tab/>
            </w:r>
            <w:r w:rsidR="00B90ADB">
              <w:rPr>
                <w:webHidden/>
              </w:rPr>
              <w:fldChar w:fldCharType="begin"/>
            </w:r>
            <w:r w:rsidR="00B90ADB">
              <w:rPr>
                <w:webHidden/>
              </w:rPr>
              <w:instrText xml:space="preserve"> PAGEREF _Toc505427160 \h </w:instrText>
            </w:r>
            <w:r w:rsidR="00B90ADB">
              <w:rPr>
                <w:webHidden/>
              </w:rPr>
            </w:r>
            <w:r w:rsidR="00B90ADB">
              <w:rPr>
                <w:webHidden/>
              </w:rPr>
              <w:fldChar w:fldCharType="separate"/>
            </w:r>
            <w:r w:rsidR="00B90ADB">
              <w:rPr>
                <w:webHidden/>
              </w:rPr>
              <w:t>31</w:t>
            </w:r>
            <w:r w:rsidR="00B90ADB">
              <w:rPr>
                <w:webHidden/>
              </w:rPr>
              <w:fldChar w:fldCharType="end"/>
            </w:r>
          </w:hyperlink>
        </w:p>
        <w:p w14:paraId="7D63E4CA" w14:textId="4BF7EA20" w:rsidR="00B90ADB" w:rsidRDefault="00D45064">
          <w:pPr>
            <w:pStyle w:val="TDC2"/>
            <w:rPr>
              <w:rFonts w:asciiTheme="minorHAnsi" w:eastAsiaTheme="minorEastAsia" w:hAnsiTheme="minorHAnsi" w:cstheme="minorBidi"/>
              <w:color w:val="auto"/>
              <w:sz w:val="24"/>
            </w:rPr>
          </w:pPr>
          <w:hyperlink w:anchor="_Toc505427161" w:history="1">
            <w:r w:rsidR="00B90ADB" w:rsidRPr="0030506C">
              <w:rPr>
                <w:rStyle w:val="Hipervnculo"/>
              </w:rPr>
              <w:t>1.4.1.4 Sistedes</w:t>
            </w:r>
            <w:r w:rsidR="00B90ADB">
              <w:rPr>
                <w:webHidden/>
              </w:rPr>
              <w:tab/>
            </w:r>
            <w:r w:rsidR="00B90ADB">
              <w:rPr>
                <w:webHidden/>
              </w:rPr>
              <w:fldChar w:fldCharType="begin"/>
            </w:r>
            <w:r w:rsidR="00B90ADB">
              <w:rPr>
                <w:webHidden/>
              </w:rPr>
              <w:instrText xml:space="preserve"> PAGEREF _Toc505427161 \h </w:instrText>
            </w:r>
            <w:r w:rsidR="00B90ADB">
              <w:rPr>
                <w:webHidden/>
              </w:rPr>
            </w:r>
            <w:r w:rsidR="00B90ADB">
              <w:rPr>
                <w:webHidden/>
              </w:rPr>
              <w:fldChar w:fldCharType="separate"/>
            </w:r>
            <w:r w:rsidR="00B90ADB">
              <w:rPr>
                <w:webHidden/>
              </w:rPr>
              <w:t>32</w:t>
            </w:r>
            <w:r w:rsidR="00B90ADB">
              <w:rPr>
                <w:webHidden/>
              </w:rPr>
              <w:fldChar w:fldCharType="end"/>
            </w:r>
          </w:hyperlink>
        </w:p>
        <w:p w14:paraId="7C4D1802" w14:textId="2B1FFE17" w:rsidR="00B90ADB" w:rsidRDefault="00D45064">
          <w:pPr>
            <w:pStyle w:val="TDC2"/>
            <w:rPr>
              <w:rFonts w:asciiTheme="minorHAnsi" w:eastAsiaTheme="minorEastAsia" w:hAnsiTheme="minorHAnsi" w:cstheme="minorBidi"/>
              <w:color w:val="auto"/>
              <w:sz w:val="24"/>
            </w:rPr>
          </w:pPr>
          <w:hyperlink w:anchor="_Toc505427162" w:history="1">
            <w:r w:rsidR="00B90ADB" w:rsidRPr="0030506C">
              <w:rPr>
                <w:rStyle w:val="Hipervnculo"/>
              </w:rPr>
              <w:t>1.4.2 Estudios de carácter técnico</w:t>
            </w:r>
            <w:r w:rsidR="00B90ADB">
              <w:rPr>
                <w:webHidden/>
              </w:rPr>
              <w:tab/>
            </w:r>
            <w:r w:rsidR="00B90ADB">
              <w:rPr>
                <w:webHidden/>
              </w:rPr>
              <w:fldChar w:fldCharType="begin"/>
            </w:r>
            <w:r w:rsidR="00B90ADB">
              <w:rPr>
                <w:webHidden/>
              </w:rPr>
              <w:instrText xml:space="preserve"> PAGEREF _Toc505427162 \h </w:instrText>
            </w:r>
            <w:r w:rsidR="00B90ADB">
              <w:rPr>
                <w:webHidden/>
              </w:rPr>
            </w:r>
            <w:r w:rsidR="00B90ADB">
              <w:rPr>
                <w:webHidden/>
              </w:rPr>
              <w:fldChar w:fldCharType="separate"/>
            </w:r>
            <w:r w:rsidR="00B90ADB">
              <w:rPr>
                <w:webHidden/>
              </w:rPr>
              <w:t>33</w:t>
            </w:r>
            <w:r w:rsidR="00B90ADB">
              <w:rPr>
                <w:webHidden/>
              </w:rPr>
              <w:fldChar w:fldCharType="end"/>
            </w:r>
          </w:hyperlink>
        </w:p>
        <w:p w14:paraId="349F0408" w14:textId="13BA5062" w:rsidR="00B90ADB" w:rsidRDefault="00D45064">
          <w:pPr>
            <w:pStyle w:val="TDC2"/>
            <w:rPr>
              <w:rFonts w:asciiTheme="minorHAnsi" w:eastAsiaTheme="minorEastAsia" w:hAnsiTheme="minorHAnsi" w:cstheme="minorBidi"/>
              <w:color w:val="auto"/>
              <w:sz w:val="24"/>
            </w:rPr>
          </w:pPr>
          <w:hyperlink w:anchor="_Toc505427163" w:history="1">
            <w:r w:rsidR="00B90ADB" w:rsidRPr="0030506C">
              <w:rPr>
                <w:rStyle w:val="Hipervnculo"/>
              </w:rPr>
              <w:t>1.4.2.1 Patrones de diseño</w:t>
            </w:r>
            <w:r w:rsidR="00B90ADB">
              <w:rPr>
                <w:webHidden/>
              </w:rPr>
              <w:tab/>
            </w:r>
            <w:r w:rsidR="00B90ADB">
              <w:rPr>
                <w:webHidden/>
              </w:rPr>
              <w:fldChar w:fldCharType="begin"/>
            </w:r>
            <w:r w:rsidR="00B90ADB">
              <w:rPr>
                <w:webHidden/>
              </w:rPr>
              <w:instrText xml:space="preserve"> PAGEREF _Toc505427163 \h </w:instrText>
            </w:r>
            <w:r w:rsidR="00B90ADB">
              <w:rPr>
                <w:webHidden/>
              </w:rPr>
            </w:r>
            <w:r w:rsidR="00B90ADB">
              <w:rPr>
                <w:webHidden/>
              </w:rPr>
              <w:fldChar w:fldCharType="separate"/>
            </w:r>
            <w:r w:rsidR="00B90ADB">
              <w:rPr>
                <w:webHidden/>
              </w:rPr>
              <w:t>34</w:t>
            </w:r>
            <w:r w:rsidR="00B90ADB">
              <w:rPr>
                <w:webHidden/>
              </w:rPr>
              <w:fldChar w:fldCharType="end"/>
            </w:r>
          </w:hyperlink>
        </w:p>
        <w:p w14:paraId="536A71C2" w14:textId="7D8BD982" w:rsidR="00B90ADB" w:rsidRDefault="00D45064">
          <w:pPr>
            <w:pStyle w:val="TDC2"/>
            <w:rPr>
              <w:rFonts w:asciiTheme="minorHAnsi" w:eastAsiaTheme="minorEastAsia" w:hAnsiTheme="minorHAnsi" w:cstheme="minorBidi"/>
              <w:color w:val="auto"/>
              <w:sz w:val="24"/>
            </w:rPr>
          </w:pPr>
          <w:hyperlink w:anchor="_Toc505427164" w:history="1">
            <w:r w:rsidR="00B90ADB" w:rsidRPr="0030506C">
              <w:rPr>
                <w:rStyle w:val="Hipervnculo"/>
              </w:rPr>
              <w:t>1.4.2.1.1 Modelo</w:t>
            </w:r>
            <w:r w:rsidR="00B90ADB">
              <w:rPr>
                <w:webHidden/>
              </w:rPr>
              <w:tab/>
            </w:r>
            <w:r w:rsidR="00B90ADB">
              <w:rPr>
                <w:webHidden/>
              </w:rPr>
              <w:fldChar w:fldCharType="begin"/>
            </w:r>
            <w:r w:rsidR="00B90ADB">
              <w:rPr>
                <w:webHidden/>
              </w:rPr>
              <w:instrText xml:space="preserve"> PAGEREF _Toc505427164 \h </w:instrText>
            </w:r>
            <w:r w:rsidR="00B90ADB">
              <w:rPr>
                <w:webHidden/>
              </w:rPr>
            </w:r>
            <w:r w:rsidR="00B90ADB">
              <w:rPr>
                <w:webHidden/>
              </w:rPr>
              <w:fldChar w:fldCharType="separate"/>
            </w:r>
            <w:r w:rsidR="00B90ADB">
              <w:rPr>
                <w:webHidden/>
              </w:rPr>
              <w:t>34</w:t>
            </w:r>
            <w:r w:rsidR="00B90ADB">
              <w:rPr>
                <w:webHidden/>
              </w:rPr>
              <w:fldChar w:fldCharType="end"/>
            </w:r>
          </w:hyperlink>
        </w:p>
        <w:p w14:paraId="359B0AED" w14:textId="69658FBC" w:rsidR="00B90ADB" w:rsidRDefault="00D45064">
          <w:pPr>
            <w:pStyle w:val="TDC2"/>
            <w:rPr>
              <w:rFonts w:asciiTheme="minorHAnsi" w:eastAsiaTheme="minorEastAsia" w:hAnsiTheme="minorHAnsi" w:cstheme="minorBidi"/>
              <w:color w:val="auto"/>
              <w:sz w:val="24"/>
            </w:rPr>
          </w:pPr>
          <w:hyperlink w:anchor="_Toc505427165" w:history="1">
            <w:r w:rsidR="00B90ADB" w:rsidRPr="0030506C">
              <w:rPr>
                <w:rStyle w:val="Hipervnculo"/>
              </w:rPr>
              <w:t>1.4.2.1.2 Vista</w:t>
            </w:r>
            <w:r w:rsidR="00B90ADB">
              <w:rPr>
                <w:webHidden/>
              </w:rPr>
              <w:tab/>
            </w:r>
            <w:r w:rsidR="00B90ADB">
              <w:rPr>
                <w:webHidden/>
              </w:rPr>
              <w:fldChar w:fldCharType="begin"/>
            </w:r>
            <w:r w:rsidR="00B90ADB">
              <w:rPr>
                <w:webHidden/>
              </w:rPr>
              <w:instrText xml:space="preserve"> PAGEREF _Toc505427165 \h </w:instrText>
            </w:r>
            <w:r w:rsidR="00B90ADB">
              <w:rPr>
                <w:webHidden/>
              </w:rPr>
            </w:r>
            <w:r w:rsidR="00B90ADB">
              <w:rPr>
                <w:webHidden/>
              </w:rPr>
              <w:fldChar w:fldCharType="separate"/>
            </w:r>
            <w:r w:rsidR="00B90ADB">
              <w:rPr>
                <w:webHidden/>
              </w:rPr>
              <w:t>34</w:t>
            </w:r>
            <w:r w:rsidR="00B90ADB">
              <w:rPr>
                <w:webHidden/>
              </w:rPr>
              <w:fldChar w:fldCharType="end"/>
            </w:r>
          </w:hyperlink>
        </w:p>
        <w:p w14:paraId="17FEEBB5" w14:textId="4DDA3801" w:rsidR="00B90ADB" w:rsidRDefault="00D45064">
          <w:pPr>
            <w:pStyle w:val="TDC2"/>
            <w:rPr>
              <w:rFonts w:asciiTheme="minorHAnsi" w:eastAsiaTheme="minorEastAsia" w:hAnsiTheme="minorHAnsi" w:cstheme="minorBidi"/>
              <w:color w:val="auto"/>
              <w:sz w:val="24"/>
            </w:rPr>
          </w:pPr>
          <w:hyperlink w:anchor="_Toc505427166" w:history="1">
            <w:r w:rsidR="00B90ADB" w:rsidRPr="0030506C">
              <w:rPr>
                <w:rStyle w:val="Hipervnculo"/>
              </w:rPr>
              <w:t>1.4.2.1.3 Controlador</w:t>
            </w:r>
            <w:r w:rsidR="00B90ADB">
              <w:rPr>
                <w:webHidden/>
              </w:rPr>
              <w:tab/>
            </w:r>
            <w:r w:rsidR="00B90ADB">
              <w:rPr>
                <w:webHidden/>
              </w:rPr>
              <w:fldChar w:fldCharType="begin"/>
            </w:r>
            <w:r w:rsidR="00B90ADB">
              <w:rPr>
                <w:webHidden/>
              </w:rPr>
              <w:instrText xml:space="preserve"> PAGEREF _Toc505427166 \h </w:instrText>
            </w:r>
            <w:r w:rsidR="00B90ADB">
              <w:rPr>
                <w:webHidden/>
              </w:rPr>
            </w:r>
            <w:r w:rsidR="00B90ADB">
              <w:rPr>
                <w:webHidden/>
              </w:rPr>
              <w:fldChar w:fldCharType="separate"/>
            </w:r>
            <w:r w:rsidR="00B90ADB">
              <w:rPr>
                <w:webHidden/>
              </w:rPr>
              <w:t>34</w:t>
            </w:r>
            <w:r w:rsidR="00B90ADB">
              <w:rPr>
                <w:webHidden/>
              </w:rPr>
              <w:fldChar w:fldCharType="end"/>
            </w:r>
          </w:hyperlink>
        </w:p>
        <w:p w14:paraId="29A54EC7" w14:textId="383744F5" w:rsidR="00B90ADB" w:rsidRDefault="00D45064">
          <w:pPr>
            <w:pStyle w:val="TDC2"/>
            <w:rPr>
              <w:rFonts w:asciiTheme="minorHAnsi" w:eastAsiaTheme="minorEastAsia" w:hAnsiTheme="minorHAnsi" w:cstheme="minorBidi"/>
              <w:color w:val="auto"/>
              <w:sz w:val="24"/>
            </w:rPr>
          </w:pPr>
          <w:hyperlink w:anchor="_Toc505427167" w:history="1">
            <w:r w:rsidR="00B90ADB" w:rsidRPr="0030506C">
              <w:rPr>
                <w:rStyle w:val="Hipervnculo"/>
              </w:rPr>
              <w:t>1.4.2.2 Lenguajes de Programación</w:t>
            </w:r>
            <w:r w:rsidR="00B90ADB">
              <w:rPr>
                <w:webHidden/>
              </w:rPr>
              <w:tab/>
            </w:r>
            <w:r w:rsidR="00B90ADB">
              <w:rPr>
                <w:webHidden/>
              </w:rPr>
              <w:fldChar w:fldCharType="begin"/>
            </w:r>
            <w:r w:rsidR="00B90ADB">
              <w:rPr>
                <w:webHidden/>
              </w:rPr>
              <w:instrText xml:space="preserve"> PAGEREF _Toc505427167 \h </w:instrText>
            </w:r>
            <w:r w:rsidR="00B90ADB">
              <w:rPr>
                <w:webHidden/>
              </w:rPr>
            </w:r>
            <w:r w:rsidR="00B90ADB">
              <w:rPr>
                <w:webHidden/>
              </w:rPr>
              <w:fldChar w:fldCharType="separate"/>
            </w:r>
            <w:r w:rsidR="00B90ADB">
              <w:rPr>
                <w:webHidden/>
              </w:rPr>
              <w:t>36</w:t>
            </w:r>
            <w:r w:rsidR="00B90ADB">
              <w:rPr>
                <w:webHidden/>
              </w:rPr>
              <w:fldChar w:fldCharType="end"/>
            </w:r>
          </w:hyperlink>
        </w:p>
        <w:p w14:paraId="45CC01D5" w14:textId="4D29DD08" w:rsidR="00B90ADB" w:rsidRDefault="00D45064">
          <w:pPr>
            <w:pStyle w:val="TDC2"/>
            <w:rPr>
              <w:rFonts w:asciiTheme="minorHAnsi" w:eastAsiaTheme="minorEastAsia" w:hAnsiTheme="minorHAnsi" w:cstheme="minorBidi"/>
              <w:color w:val="auto"/>
              <w:sz w:val="24"/>
            </w:rPr>
          </w:pPr>
          <w:hyperlink w:anchor="_Toc505427168" w:history="1">
            <w:r w:rsidR="00B90ADB" w:rsidRPr="0030506C">
              <w:rPr>
                <w:rStyle w:val="Hipervnculo"/>
              </w:rPr>
              <w:t>1.4.2.2.1 PHP</w:t>
            </w:r>
            <w:r w:rsidR="00B90ADB">
              <w:rPr>
                <w:webHidden/>
              </w:rPr>
              <w:tab/>
            </w:r>
            <w:r w:rsidR="00B90ADB">
              <w:rPr>
                <w:webHidden/>
              </w:rPr>
              <w:fldChar w:fldCharType="begin"/>
            </w:r>
            <w:r w:rsidR="00B90ADB">
              <w:rPr>
                <w:webHidden/>
              </w:rPr>
              <w:instrText xml:space="preserve"> PAGEREF _Toc505427168 \h </w:instrText>
            </w:r>
            <w:r w:rsidR="00B90ADB">
              <w:rPr>
                <w:webHidden/>
              </w:rPr>
            </w:r>
            <w:r w:rsidR="00B90ADB">
              <w:rPr>
                <w:webHidden/>
              </w:rPr>
              <w:fldChar w:fldCharType="separate"/>
            </w:r>
            <w:r w:rsidR="00B90ADB">
              <w:rPr>
                <w:webHidden/>
              </w:rPr>
              <w:t>36</w:t>
            </w:r>
            <w:r w:rsidR="00B90ADB">
              <w:rPr>
                <w:webHidden/>
              </w:rPr>
              <w:fldChar w:fldCharType="end"/>
            </w:r>
          </w:hyperlink>
        </w:p>
        <w:p w14:paraId="3E6F248B" w14:textId="6A4469B0" w:rsidR="00B90ADB" w:rsidRDefault="00D45064">
          <w:pPr>
            <w:pStyle w:val="TDC2"/>
            <w:rPr>
              <w:rFonts w:asciiTheme="minorHAnsi" w:eastAsiaTheme="minorEastAsia" w:hAnsiTheme="minorHAnsi" w:cstheme="minorBidi"/>
              <w:color w:val="auto"/>
              <w:sz w:val="24"/>
            </w:rPr>
          </w:pPr>
          <w:hyperlink w:anchor="_Toc505427169" w:history="1">
            <w:r w:rsidR="00B90ADB" w:rsidRPr="0030506C">
              <w:rPr>
                <w:rStyle w:val="Hipervnculo"/>
              </w:rPr>
              <w:t>1.4.2.2.2 Java</w:t>
            </w:r>
            <w:r w:rsidR="00B90ADB">
              <w:rPr>
                <w:webHidden/>
              </w:rPr>
              <w:tab/>
            </w:r>
            <w:r w:rsidR="00B90ADB">
              <w:rPr>
                <w:webHidden/>
              </w:rPr>
              <w:fldChar w:fldCharType="begin"/>
            </w:r>
            <w:r w:rsidR="00B90ADB">
              <w:rPr>
                <w:webHidden/>
              </w:rPr>
              <w:instrText xml:space="preserve"> PAGEREF _Toc505427169 \h </w:instrText>
            </w:r>
            <w:r w:rsidR="00B90ADB">
              <w:rPr>
                <w:webHidden/>
              </w:rPr>
            </w:r>
            <w:r w:rsidR="00B90ADB">
              <w:rPr>
                <w:webHidden/>
              </w:rPr>
              <w:fldChar w:fldCharType="separate"/>
            </w:r>
            <w:r w:rsidR="00B90ADB">
              <w:rPr>
                <w:webHidden/>
              </w:rPr>
              <w:t>37</w:t>
            </w:r>
            <w:r w:rsidR="00B90ADB">
              <w:rPr>
                <w:webHidden/>
              </w:rPr>
              <w:fldChar w:fldCharType="end"/>
            </w:r>
          </w:hyperlink>
        </w:p>
        <w:p w14:paraId="48D9AC02" w14:textId="0365642C" w:rsidR="00B90ADB" w:rsidRDefault="00D45064">
          <w:pPr>
            <w:pStyle w:val="TDC2"/>
            <w:rPr>
              <w:rFonts w:asciiTheme="minorHAnsi" w:eastAsiaTheme="minorEastAsia" w:hAnsiTheme="minorHAnsi" w:cstheme="minorBidi"/>
              <w:color w:val="auto"/>
              <w:sz w:val="24"/>
            </w:rPr>
          </w:pPr>
          <w:hyperlink w:anchor="_Toc505427170" w:history="1">
            <w:r w:rsidR="00B90ADB" w:rsidRPr="0030506C">
              <w:rPr>
                <w:rStyle w:val="Hipervnculo"/>
              </w:rPr>
              <w:t>1.4.2.2.3 Ruby</w:t>
            </w:r>
            <w:r w:rsidR="00B90ADB">
              <w:rPr>
                <w:webHidden/>
              </w:rPr>
              <w:tab/>
            </w:r>
            <w:r w:rsidR="00B90ADB">
              <w:rPr>
                <w:webHidden/>
              </w:rPr>
              <w:fldChar w:fldCharType="begin"/>
            </w:r>
            <w:r w:rsidR="00B90ADB">
              <w:rPr>
                <w:webHidden/>
              </w:rPr>
              <w:instrText xml:space="preserve"> PAGEREF _Toc505427170 \h </w:instrText>
            </w:r>
            <w:r w:rsidR="00B90ADB">
              <w:rPr>
                <w:webHidden/>
              </w:rPr>
            </w:r>
            <w:r w:rsidR="00B90ADB">
              <w:rPr>
                <w:webHidden/>
              </w:rPr>
              <w:fldChar w:fldCharType="separate"/>
            </w:r>
            <w:r w:rsidR="00B90ADB">
              <w:rPr>
                <w:webHidden/>
              </w:rPr>
              <w:t>37</w:t>
            </w:r>
            <w:r w:rsidR="00B90ADB">
              <w:rPr>
                <w:webHidden/>
              </w:rPr>
              <w:fldChar w:fldCharType="end"/>
            </w:r>
          </w:hyperlink>
        </w:p>
        <w:p w14:paraId="61A89574" w14:textId="1B3D3D64" w:rsidR="00B90ADB" w:rsidRDefault="00D45064">
          <w:pPr>
            <w:pStyle w:val="TDC2"/>
            <w:rPr>
              <w:rFonts w:asciiTheme="minorHAnsi" w:eastAsiaTheme="minorEastAsia" w:hAnsiTheme="minorHAnsi" w:cstheme="minorBidi"/>
              <w:color w:val="auto"/>
              <w:sz w:val="24"/>
            </w:rPr>
          </w:pPr>
          <w:hyperlink w:anchor="_Toc505427171" w:history="1">
            <w:r w:rsidR="00B90ADB" w:rsidRPr="0030506C">
              <w:rPr>
                <w:rStyle w:val="Hipervnculo"/>
              </w:rPr>
              <w:t>1.4.2.2.4 Python</w:t>
            </w:r>
            <w:r w:rsidR="00B90ADB">
              <w:rPr>
                <w:webHidden/>
              </w:rPr>
              <w:tab/>
            </w:r>
            <w:r w:rsidR="00B90ADB">
              <w:rPr>
                <w:webHidden/>
              </w:rPr>
              <w:fldChar w:fldCharType="begin"/>
            </w:r>
            <w:r w:rsidR="00B90ADB">
              <w:rPr>
                <w:webHidden/>
              </w:rPr>
              <w:instrText xml:space="preserve"> PAGEREF _Toc505427171 \h </w:instrText>
            </w:r>
            <w:r w:rsidR="00B90ADB">
              <w:rPr>
                <w:webHidden/>
              </w:rPr>
            </w:r>
            <w:r w:rsidR="00B90ADB">
              <w:rPr>
                <w:webHidden/>
              </w:rPr>
              <w:fldChar w:fldCharType="separate"/>
            </w:r>
            <w:r w:rsidR="00B90ADB">
              <w:rPr>
                <w:webHidden/>
              </w:rPr>
              <w:t>37</w:t>
            </w:r>
            <w:r w:rsidR="00B90ADB">
              <w:rPr>
                <w:webHidden/>
              </w:rPr>
              <w:fldChar w:fldCharType="end"/>
            </w:r>
          </w:hyperlink>
        </w:p>
        <w:p w14:paraId="1B7A5CFB" w14:textId="1F26E309" w:rsidR="00B90ADB" w:rsidRDefault="00D45064">
          <w:pPr>
            <w:pStyle w:val="TDC2"/>
            <w:rPr>
              <w:rFonts w:asciiTheme="minorHAnsi" w:eastAsiaTheme="minorEastAsia" w:hAnsiTheme="minorHAnsi" w:cstheme="minorBidi"/>
              <w:color w:val="auto"/>
              <w:sz w:val="24"/>
            </w:rPr>
          </w:pPr>
          <w:hyperlink w:anchor="_Toc505427172" w:history="1">
            <w:r w:rsidR="00B90ADB" w:rsidRPr="0030506C">
              <w:rPr>
                <w:rStyle w:val="Hipervnculo"/>
              </w:rPr>
              <w:t>1.4.2.2.5 Node.js</w:t>
            </w:r>
            <w:r w:rsidR="00B90ADB">
              <w:rPr>
                <w:webHidden/>
              </w:rPr>
              <w:tab/>
            </w:r>
            <w:r w:rsidR="00B90ADB">
              <w:rPr>
                <w:webHidden/>
              </w:rPr>
              <w:fldChar w:fldCharType="begin"/>
            </w:r>
            <w:r w:rsidR="00B90ADB">
              <w:rPr>
                <w:webHidden/>
              </w:rPr>
              <w:instrText xml:space="preserve"> PAGEREF _Toc505427172 \h </w:instrText>
            </w:r>
            <w:r w:rsidR="00B90ADB">
              <w:rPr>
                <w:webHidden/>
              </w:rPr>
            </w:r>
            <w:r w:rsidR="00B90ADB">
              <w:rPr>
                <w:webHidden/>
              </w:rPr>
              <w:fldChar w:fldCharType="separate"/>
            </w:r>
            <w:r w:rsidR="00B90ADB">
              <w:rPr>
                <w:webHidden/>
              </w:rPr>
              <w:t>37</w:t>
            </w:r>
            <w:r w:rsidR="00B90ADB">
              <w:rPr>
                <w:webHidden/>
              </w:rPr>
              <w:fldChar w:fldCharType="end"/>
            </w:r>
          </w:hyperlink>
        </w:p>
        <w:p w14:paraId="404DDADB" w14:textId="2B0A301E" w:rsidR="00B90ADB" w:rsidRDefault="00D45064">
          <w:pPr>
            <w:pStyle w:val="TDC2"/>
            <w:rPr>
              <w:rFonts w:asciiTheme="minorHAnsi" w:eastAsiaTheme="minorEastAsia" w:hAnsiTheme="minorHAnsi" w:cstheme="minorBidi"/>
              <w:color w:val="auto"/>
              <w:sz w:val="24"/>
            </w:rPr>
          </w:pPr>
          <w:hyperlink w:anchor="_Toc505427173" w:history="1">
            <w:r w:rsidR="00B90ADB" w:rsidRPr="0030506C">
              <w:rPr>
                <w:rStyle w:val="Hipervnculo"/>
              </w:rPr>
              <w:t>1.4.2.3 Sistema de gestión de bases de datos</w:t>
            </w:r>
            <w:r w:rsidR="00B90ADB">
              <w:rPr>
                <w:webHidden/>
              </w:rPr>
              <w:tab/>
            </w:r>
            <w:r w:rsidR="00B90ADB">
              <w:rPr>
                <w:webHidden/>
              </w:rPr>
              <w:fldChar w:fldCharType="begin"/>
            </w:r>
            <w:r w:rsidR="00B90ADB">
              <w:rPr>
                <w:webHidden/>
              </w:rPr>
              <w:instrText xml:space="preserve"> PAGEREF _Toc505427173 \h </w:instrText>
            </w:r>
            <w:r w:rsidR="00B90ADB">
              <w:rPr>
                <w:webHidden/>
              </w:rPr>
            </w:r>
            <w:r w:rsidR="00B90ADB">
              <w:rPr>
                <w:webHidden/>
              </w:rPr>
              <w:fldChar w:fldCharType="separate"/>
            </w:r>
            <w:r w:rsidR="00B90ADB">
              <w:rPr>
                <w:webHidden/>
              </w:rPr>
              <w:t>37</w:t>
            </w:r>
            <w:r w:rsidR="00B90ADB">
              <w:rPr>
                <w:webHidden/>
              </w:rPr>
              <w:fldChar w:fldCharType="end"/>
            </w:r>
          </w:hyperlink>
        </w:p>
        <w:p w14:paraId="05D1DCF4" w14:textId="344746BC" w:rsidR="00B90ADB" w:rsidRDefault="00D45064">
          <w:pPr>
            <w:pStyle w:val="TDC1"/>
            <w:rPr>
              <w:rFonts w:asciiTheme="minorHAnsi" w:eastAsiaTheme="minorEastAsia" w:hAnsiTheme="minorHAnsi" w:cstheme="minorBidi"/>
              <w:noProof/>
              <w:sz w:val="24"/>
            </w:rPr>
          </w:pPr>
          <w:hyperlink w:anchor="_Toc505427174" w:history="1">
            <w:r w:rsidR="00B90ADB" w:rsidRPr="0030506C">
              <w:rPr>
                <w:rStyle w:val="Hipervnculo"/>
                <w:noProof/>
              </w:rPr>
              <w:t>1.5 Organización del documento</w:t>
            </w:r>
            <w:r w:rsidR="00B90ADB">
              <w:rPr>
                <w:noProof/>
                <w:webHidden/>
              </w:rPr>
              <w:tab/>
            </w:r>
            <w:r w:rsidR="00B90ADB">
              <w:rPr>
                <w:noProof/>
                <w:webHidden/>
              </w:rPr>
              <w:fldChar w:fldCharType="begin"/>
            </w:r>
            <w:r w:rsidR="00B90ADB">
              <w:rPr>
                <w:noProof/>
                <w:webHidden/>
              </w:rPr>
              <w:instrText xml:space="preserve"> PAGEREF _Toc505427174 \h </w:instrText>
            </w:r>
            <w:r w:rsidR="00B90ADB">
              <w:rPr>
                <w:noProof/>
                <w:webHidden/>
              </w:rPr>
            </w:r>
            <w:r w:rsidR="00B90ADB">
              <w:rPr>
                <w:noProof/>
                <w:webHidden/>
              </w:rPr>
              <w:fldChar w:fldCharType="separate"/>
            </w:r>
            <w:r w:rsidR="00B90ADB">
              <w:rPr>
                <w:noProof/>
                <w:webHidden/>
              </w:rPr>
              <w:t>38</w:t>
            </w:r>
            <w:r w:rsidR="00B90ADB">
              <w:rPr>
                <w:noProof/>
                <w:webHidden/>
              </w:rPr>
              <w:fldChar w:fldCharType="end"/>
            </w:r>
          </w:hyperlink>
        </w:p>
        <w:p w14:paraId="5F162480" w14:textId="5C7E701B" w:rsidR="00B90ADB" w:rsidRDefault="00D45064">
          <w:pPr>
            <w:pStyle w:val="TDC2"/>
            <w:rPr>
              <w:rFonts w:asciiTheme="minorHAnsi" w:eastAsiaTheme="minorEastAsia" w:hAnsiTheme="minorHAnsi" w:cstheme="minorBidi"/>
              <w:color w:val="auto"/>
              <w:sz w:val="24"/>
            </w:rPr>
          </w:pPr>
          <w:hyperlink w:anchor="_Toc505427175" w:history="1">
            <w:r w:rsidR="00B90ADB" w:rsidRPr="0030506C">
              <w:rPr>
                <w:rStyle w:val="Hipervnculo"/>
              </w:rPr>
              <w:t>1.5.1 Documento 1 – Memoria</w:t>
            </w:r>
            <w:r w:rsidR="00B90ADB">
              <w:rPr>
                <w:webHidden/>
              </w:rPr>
              <w:tab/>
            </w:r>
            <w:r w:rsidR="00B90ADB">
              <w:rPr>
                <w:webHidden/>
              </w:rPr>
              <w:fldChar w:fldCharType="begin"/>
            </w:r>
            <w:r w:rsidR="00B90ADB">
              <w:rPr>
                <w:webHidden/>
              </w:rPr>
              <w:instrText xml:space="preserve"> PAGEREF _Toc505427175 \h </w:instrText>
            </w:r>
            <w:r w:rsidR="00B90ADB">
              <w:rPr>
                <w:webHidden/>
              </w:rPr>
            </w:r>
            <w:r w:rsidR="00B90ADB">
              <w:rPr>
                <w:webHidden/>
              </w:rPr>
              <w:fldChar w:fldCharType="separate"/>
            </w:r>
            <w:r w:rsidR="00B90ADB">
              <w:rPr>
                <w:webHidden/>
              </w:rPr>
              <w:t>38</w:t>
            </w:r>
            <w:r w:rsidR="00B90ADB">
              <w:rPr>
                <w:webHidden/>
              </w:rPr>
              <w:fldChar w:fldCharType="end"/>
            </w:r>
          </w:hyperlink>
        </w:p>
        <w:p w14:paraId="6F83349D" w14:textId="328A0E25" w:rsidR="00B90ADB" w:rsidRDefault="00D45064">
          <w:pPr>
            <w:pStyle w:val="TDC2"/>
            <w:rPr>
              <w:rFonts w:asciiTheme="minorHAnsi" w:eastAsiaTheme="minorEastAsia" w:hAnsiTheme="minorHAnsi" w:cstheme="minorBidi"/>
              <w:color w:val="auto"/>
              <w:sz w:val="24"/>
            </w:rPr>
          </w:pPr>
          <w:hyperlink w:anchor="_Toc505427176" w:history="1">
            <w:r w:rsidR="00B90ADB" w:rsidRPr="0030506C">
              <w:rPr>
                <w:rStyle w:val="Hipervnculo"/>
              </w:rPr>
              <w:t>1.5.2 Documento 2 – Presupuesto y planificación</w:t>
            </w:r>
            <w:r w:rsidR="00B90ADB">
              <w:rPr>
                <w:webHidden/>
              </w:rPr>
              <w:tab/>
            </w:r>
            <w:r w:rsidR="00B90ADB">
              <w:rPr>
                <w:webHidden/>
              </w:rPr>
              <w:fldChar w:fldCharType="begin"/>
            </w:r>
            <w:r w:rsidR="00B90ADB">
              <w:rPr>
                <w:webHidden/>
              </w:rPr>
              <w:instrText xml:space="preserve"> PAGEREF _Toc505427176 \h </w:instrText>
            </w:r>
            <w:r w:rsidR="00B90ADB">
              <w:rPr>
                <w:webHidden/>
              </w:rPr>
            </w:r>
            <w:r w:rsidR="00B90ADB">
              <w:rPr>
                <w:webHidden/>
              </w:rPr>
              <w:fldChar w:fldCharType="separate"/>
            </w:r>
            <w:r w:rsidR="00B90ADB">
              <w:rPr>
                <w:webHidden/>
              </w:rPr>
              <w:t>38</w:t>
            </w:r>
            <w:r w:rsidR="00B90ADB">
              <w:rPr>
                <w:webHidden/>
              </w:rPr>
              <w:fldChar w:fldCharType="end"/>
            </w:r>
          </w:hyperlink>
        </w:p>
        <w:p w14:paraId="17865D61" w14:textId="31DA0CE3" w:rsidR="00B90ADB" w:rsidRDefault="00D45064">
          <w:pPr>
            <w:pStyle w:val="TDC2"/>
            <w:rPr>
              <w:rFonts w:asciiTheme="minorHAnsi" w:eastAsiaTheme="minorEastAsia" w:hAnsiTheme="minorHAnsi" w:cstheme="minorBidi"/>
              <w:color w:val="auto"/>
              <w:sz w:val="24"/>
            </w:rPr>
          </w:pPr>
          <w:hyperlink w:anchor="_Toc505427177" w:history="1">
            <w:r w:rsidR="00B90ADB" w:rsidRPr="0030506C">
              <w:rPr>
                <w:rStyle w:val="Hipervnculo"/>
              </w:rPr>
              <w:t>1.5.3 Documento 3 – Requisitos de usuario y análisis de alternativas</w:t>
            </w:r>
            <w:r w:rsidR="00B90ADB">
              <w:rPr>
                <w:webHidden/>
              </w:rPr>
              <w:tab/>
            </w:r>
            <w:r w:rsidR="00B90ADB">
              <w:rPr>
                <w:webHidden/>
              </w:rPr>
              <w:fldChar w:fldCharType="begin"/>
            </w:r>
            <w:r w:rsidR="00B90ADB">
              <w:rPr>
                <w:webHidden/>
              </w:rPr>
              <w:instrText xml:space="preserve"> PAGEREF _Toc505427177 \h </w:instrText>
            </w:r>
            <w:r w:rsidR="00B90ADB">
              <w:rPr>
                <w:webHidden/>
              </w:rPr>
            </w:r>
            <w:r w:rsidR="00B90ADB">
              <w:rPr>
                <w:webHidden/>
              </w:rPr>
              <w:fldChar w:fldCharType="separate"/>
            </w:r>
            <w:r w:rsidR="00B90ADB">
              <w:rPr>
                <w:webHidden/>
              </w:rPr>
              <w:t>39</w:t>
            </w:r>
            <w:r w:rsidR="00B90ADB">
              <w:rPr>
                <w:webHidden/>
              </w:rPr>
              <w:fldChar w:fldCharType="end"/>
            </w:r>
          </w:hyperlink>
        </w:p>
        <w:p w14:paraId="18B90CE9" w14:textId="1BEB8E16" w:rsidR="00B90ADB" w:rsidRDefault="00D45064">
          <w:pPr>
            <w:pStyle w:val="TDC2"/>
            <w:rPr>
              <w:rFonts w:asciiTheme="minorHAnsi" w:eastAsiaTheme="minorEastAsia" w:hAnsiTheme="minorHAnsi" w:cstheme="minorBidi"/>
              <w:color w:val="auto"/>
              <w:sz w:val="24"/>
            </w:rPr>
          </w:pPr>
          <w:hyperlink w:anchor="_Toc505427178" w:history="1">
            <w:r w:rsidR="00B90ADB" w:rsidRPr="0030506C">
              <w:rPr>
                <w:rStyle w:val="Hipervnculo"/>
              </w:rPr>
              <w:t>1.5.4 Documento 4 – Análisis de requisitos del sistema</w:t>
            </w:r>
            <w:r w:rsidR="00B90ADB">
              <w:rPr>
                <w:webHidden/>
              </w:rPr>
              <w:tab/>
            </w:r>
            <w:r w:rsidR="00B90ADB">
              <w:rPr>
                <w:webHidden/>
              </w:rPr>
              <w:fldChar w:fldCharType="begin"/>
            </w:r>
            <w:r w:rsidR="00B90ADB">
              <w:rPr>
                <w:webHidden/>
              </w:rPr>
              <w:instrText xml:space="preserve"> PAGEREF _Toc505427178 \h </w:instrText>
            </w:r>
            <w:r w:rsidR="00B90ADB">
              <w:rPr>
                <w:webHidden/>
              </w:rPr>
            </w:r>
            <w:r w:rsidR="00B90ADB">
              <w:rPr>
                <w:webHidden/>
              </w:rPr>
              <w:fldChar w:fldCharType="separate"/>
            </w:r>
            <w:r w:rsidR="00B90ADB">
              <w:rPr>
                <w:webHidden/>
              </w:rPr>
              <w:t>39</w:t>
            </w:r>
            <w:r w:rsidR="00B90ADB">
              <w:rPr>
                <w:webHidden/>
              </w:rPr>
              <w:fldChar w:fldCharType="end"/>
            </w:r>
          </w:hyperlink>
        </w:p>
        <w:p w14:paraId="0E3102BE" w14:textId="604B7AC0" w:rsidR="00B90ADB" w:rsidRDefault="00D45064">
          <w:pPr>
            <w:pStyle w:val="TDC2"/>
            <w:rPr>
              <w:rFonts w:asciiTheme="minorHAnsi" w:eastAsiaTheme="minorEastAsia" w:hAnsiTheme="minorHAnsi" w:cstheme="minorBidi"/>
              <w:color w:val="auto"/>
              <w:sz w:val="24"/>
            </w:rPr>
          </w:pPr>
          <w:hyperlink w:anchor="_Toc505427179" w:history="1">
            <w:r w:rsidR="00B90ADB" w:rsidRPr="0030506C">
              <w:rPr>
                <w:rStyle w:val="Hipervnculo"/>
              </w:rPr>
              <w:t>1.5.5 Documento 5 – Diseño del sistema</w:t>
            </w:r>
            <w:r w:rsidR="00B90ADB">
              <w:rPr>
                <w:webHidden/>
              </w:rPr>
              <w:tab/>
            </w:r>
            <w:r w:rsidR="00B90ADB">
              <w:rPr>
                <w:webHidden/>
              </w:rPr>
              <w:fldChar w:fldCharType="begin"/>
            </w:r>
            <w:r w:rsidR="00B90ADB">
              <w:rPr>
                <w:webHidden/>
              </w:rPr>
              <w:instrText xml:space="preserve"> PAGEREF _Toc505427179 \h </w:instrText>
            </w:r>
            <w:r w:rsidR="00B90ADB">
              <w:rPr>
                <w:webHidden/>
              </w:rPr>
            </w:r>
            <w:r w:rsidR="00B90ADB">
              <w:rPr>
                <w:webHidden/>
              </w:rPr>
              <w:fldChar w:fldCharType="separate"/>
            </w:r>
            <w:r w:rsidR="00B90ADB">
              <w:rPr>
                <w:webHidden/>
              </w:rPr>
              <w:t>39</w:t>
            </w:r>
            <w:r w:rsidR="00B90ADB">
              <w:rPr>
                <w:webHidden/>
              </w:rPr>
              <w:fldChar w:fldCharType="end"/>
            </w:r>
          </w:hyperlink>
        </w:p>
        <w:p w14:paraId="0942DA11" w14:textId="4C5B6D5E" w:rsidR="00B90ADB" w:rsidRDefault="00D45064">
          <w:pPr>
            <w:pStyle w:val="TDC2"/>
            <w:rPr>
              <w:rFonts w:asciiTheme="minorHAnsi" w:eastAsiaTheme="minorEastAsia" w:hAnsiTheme="minorHAnsi" w:cstheme="minorBidi"/>
              <w:color w:val="auto"/>
              <w:sz w:val="24"/>
            </w:rPr>
          </w:pPr>
          <w:hyperlink w:anchor="_Toc505427180" w:history="1">
            <w:r w:rsidR="00B90ADB" w:rsidRPr="0030506C">
              <w:rPr>
                <w:rStyle w:val="Hipervnculo"/>
              </w:rPr>
              <w:t>1.5.6 Documento 6 – Pruebas</w:t>
            </w:r>
            <w:r w:rsidR="00B90ADB">
              <w:rPr>
                <w:webHidden/>
              </w:rPr>
              <w:tab/>
            </w:r>
            <w:r w:rsidR="00B90ADB">
              <w:rPr>
                <w:webHidden/>
              </w:rPr>
              <w:fldChar w:fldCharType="begin"/>
            </w:r>
            <w:r w:rsidR="00B90ADB">
              <w:rPr>
                <w:webHidden/>
              </w:rPr>
              <w:instrText xml:space="preserve"> PAGEREF _Toc505427180 \h </w:instrText>
            </w:r>
            <w:r w:rsidR="00B90ADB">
              <w:rPr>
                <w:webHidden/>
              </w:rPr>
            </w:r>
            <w:r w:rsidR="00B90ADB">
              <w:rPr>
                <w:webHidden/>
              </w:rPr>
              <w:fldChar w:fldCharType="separate"/>
            </w:r>
            <w:r w:rsidR="00B90ADB">
              <w:rPr>
                <w:webHidden/>
              </w:rPr>
              <w:t>39</w:t>
            </w:r>
            <w:r w:rsidR="00B90ADB">
              <w:rPr>
                <w:webHidden/>
              </w:rPr>
              <w:fldChar w:fldCharType="end"/>
            </w:r>
          </w:hyperlink>
        </w:p>
        <w:p w14:paraId="64B463A3" w14:textId="0FBD76DA" w:rsidR="00B90ADB" w:rsidRDefault="00D45064">
          <w:pPr>
            <w:pStyle w:val="TDC2"/>
            <w:rPr>
              <w:rFonts w:asciiTheme="minorHAnsi" w:eastAsiaTheme="minorEastAsia" w:hAnsiTheme="minorHAnsi" w:cstheme="minorBidi"/>
              <w:color w:val="auto"/>
              <w:sz w:val="24"/>
            </w:rPr>
          </w:pPr>
          <w:hyperlink w:anchor="_Toc505427181" w:history="1">
            <w:r w:rsidR="00B90ADB" w:rsidRPr="0030506C">
              <w:rPr>
                <w:rStyle w:val="Hipervnculo"/>
              </w:rPr>
              <w:t>1.5.7 Documento 7 – Seguridad</w:t>
            </w:r>
            <w:r w:rsidR="00B90ADB">
              <w:rPr>
                <w:webHidden/>
              </w:rPr>
              <w:tab/>
            </w:r>
            <w:r w:rsidR="00B90ADB">
              <w:rPr>
                <w:webHidden/>
              </w:rPr>
              <w:fldChar w:fldCharType="begin"/>
            </w:r>
            <w:r w:rsidR="00B90ADB">
              <w:rPr>
                <w:webHidden/>
              </w:rPr>
              <w:instrText xml:space="preserve"> PAGEREF _Toc505427181 \h </w:instrText>
            </w:r>
            <w:r w:rsidR="00B90ADB">
              <w:rPr>
                <w:webHidden/>
              </w:rPr>
            </w:r>
            <w:r w:rsidR="00B90ADB">
              <w:rPr>
                <w:webHidden/>
              </w:rPr>
              <w:fldChar w:fldCharType="separate"/>
            </w:r>
            <w:r w:rsidR="00B90ADB">
              <w:rPr>
                <w:webHidden/>
              </w:rPr>
              <w:t>39</w:t>
            </w:r>
            <w:r w:rsidR="00B90ADB">
              <w:rPr>
                <w:webHidden/>
              </w:rPr>
              <w:fldChar w:fldCharType="end"/>
            </w:r>
          </w:hyperlink>
        </w:p>
        <w:p w14:paraId="775F5D85" w14:textId="4BAB2D31" w:rsidR="00B90ADB" w:rsidRDefault="00D45064">
          <w:pPr>
            <w:pStyle w:val="TDC2"/>
            <w:rPr>
              <w:rFonts w:asciiTheme="minorHAnsi" w:eastAsiaTheme="minorEastAsia" w:hAnsiTheme="minorHAnsi" w:cstheme="minorBidi"/>
              <w:color w:val="auto"/>
              <w:sz w:val="24"/>
            </w:rPr>
          </w:pPr>
          <w:hyperlink w:anchor="_Toc505427182" w:history="1">
            <w:r w:rsidR="00B90ADB" w:rsidRPr="0030506C">
              <w:rPr>
                <w:rStyle w:val="Hipervnculo"/>
              </w:rPr>
              <w:t>1.5.8 Documento 8 – Manuales</w:t>
            </w:r>
            <w:r w:rsidR="00B90ADB">
              <w:rPr>
                <w:webHidden/>
              </w:rPr>
              <w:tab/>
            </w:r>
            <w:r w:rsidR="00B90ADB">
              <w:rPr>
                <w:webHidden/>
              </w:rPr>
              <w:fldChar w:fldCharType="begin"/>
            </w:r>
            <w:r w:rsidR="00B90ADB">
              <w:rPr>
                <w:webHidden/>
              </w:rPr>
              <w:instrText xml:space="preserve"> PAGEREF _Toc505427182 \h </w:instrText>
            </w:r>
            <w:r w:rsidR="00B90ADB">
              <w:rPr>
                <w:webHidden/>
              </w:rPr>
            </w:r>
            <w:r w:rsidR="00B90ADB">
              <w:rPr>
                <w:webHidden/>
              </w:rPr>
              <w:fldChar w:fldCharType="separate"/>
            </w:r>
            <w:r w:rsidR="00B90ADB">
              <w:rPr>
                <w:webHidden/>
              </w:rPr>
              <w:t>39</w:t>
            </w:r>
            <w:r w:rsidR="00B90ADB">
              <w:rPr>
                <w:webHidden/>
              </w:rPr>
              <w:fldChar w:fldCharType="end"/>
            </w:r>
          </w:hyperlink>
        </w:p>
        <w:p w14:paraId="2093BA71" w14:textId="670EC072" w:rsidR="00B90ADB" w:rsidRDefault="00D45064">
          <w:pPr>
            <w:pStyle w:val="TDC1"/>
            <w:rPr>
              <w:rFonts w:asciiTheme="minorHAnsi" w:eastAsiaTheme="minorEastAsia" w:hAnsiTheme="minorHAnsi" w:cstheme="minorBidi"/>
              <w:noProof/>
              <w:sz w:val="24"/>
            </w:rPr>
          </w:pPr>
          <w:hyperlink w:anchor="_Toc505427183" w:history="1">
            <w:r w:rsidR="00B90ADB" w:rsidRPr="0030506C">
              <w:rPr>
                <w:rStyle w:val="Hipervnculo"/>
                <w:noProof/>
              </w:rPr>
              <w:t>1.6 Conclusiones y ampliaciones</w:t>
            </w:r>
            <w:r w:rsidR="00B90ADB">
              <w:rPr>
                <w:noProof/>
                <w:webHidden/>
              </w:rPr>
              <w:tab/>
            </w:r>
            <w:r w:rsidR="00B90ADB">
              <w:rPr>
                <w:noProof/>
                <w:webHidden/>
              </w:rPr>
              <w:fldChar w:fldCharType="begin"/>
            </w:r>
            <w:r w:rsidR="00B90ADB">
              <w:rPr>
                <w:noProof/>
                <w:webHidden/>
              </w:rPr>
              <w:instrText xml:space="preserve"> PAGEREF _Toc505427183 \h </w:instrText>
            </w:r>
            <w:r w:rsidR="00B90ADB">
              <w:rPr>
                <w:noProof/>
                <w:webHidden/>
              </w:rPr>
            </w:r>
            <w:r w:rsidR="00B90ADB">
              <w:rPr>
                <w:noProof/>
                <w:webHidden/>
              </w:rPr>
              <w:fldChar w:fldCharType="separate"/>
            </w:r>
            <w:r w:rsidR="00B90ADB">
              <w:rPr>
                <w:noProof/>
                <w:webHidden/>
              </w:rPr>
              <w:t>40</w:t>
            </w:r>
            <w:r w:rsidR="00B90ADB">
              <w:rPr>
                <w:noProof/>
                <w:webHidden/>
              </w:rPr>
              <w:fldChar w:fldCharType="end"/>
            </w:r>
          </w:hyperlink>
        </w:p>
        <w:p w14:paraId="5E645618" w14:textId="532B66E1" w:rsidR="00B90ADB" w:rsidRDefault="00D45064">
          <w:pPr>
            <w:pStyle w:val="TDC2"/>
            <w:rPr>
              <w:rFonts w:asciiTheme="minorHAnsi" w:eastAsiaTheme="minorEastAsia" w:hAnsiTheme="minorHAnsi" w:cstheme="minorBidi"/>
              <w:color w:val="auto"/>
              <w:sz w:val="24"/>
            </w:rPr>
          </w:pPr>
          <w:hyperlink w:anchor="_Toc505427184" w:history="1">
            <w:r w:rsidR="00B90ADB" w:rsidRPr="0030506C">
              <w:rPr>
                <w:rStyle w:val="Hipervnculo"/>
              </w:rPr>
              <w:t>1.6.1 Conclusiones</w:t>
            </w:r>
            <w:r w:rsidR="00B90ADB">
              <w:rPr>
                <w:webHidden/>
              </w:rPr>
              <w:tab/>
            </w:r>
            <w:r w:rsidR="00B90ADB">
              <w:rPr>
                <w:webHidden/>
              </w:rPr>
              <w:fldChar w:fldCharType="begin"/>
            </w:r>
            <w:r w:rsidR="00B90ADB">
              <w:rPr>
                <w:webHidden/>
              </w:rPr>
              <w:instrText xml:space="preserve"> PAGEREF _Toc505427184 \h </w:instrText>
            </w:r>
            <w:r w:rsidR="00B90ADB">
              <w:rPr>
                <w:webHidden/>
              </w:rPr>
            </w:r>
            <w:r w:rsidR="00B90ADB">
              <w:rPr>
                <w:webHidden/>
              </w:rPr>
              <w:fldChar w:fldCharType="separate"/>
            </w:r>
            <w:r w:rsidR="00B90ADB">
              <w:rPr>
                <w:webHidden/>
              </w:rPr>
              <w:t>40</w:t>
            </w:r>
            <w:r w:rsidR="00B90ADB">
              <w:rPr>
                <w:webHidden/>
              </w:rPr>
              <w:fldChar w:fldCharType="end"/>
            </w:r>
          </w:hyperlink>
        </w:p>
        <w:p w14:paraId="4A47B6C7" w14:textId="6C7C065A" w:rsidR="00B90ADB" w:rsidRDefault="00D45064">
          <w:pPr>
            <w:pStyle w:val="TDC2"/>
            <w:rPr>
              <w:rFonts w:asciiTheme="minorHAnsi" w:eastAsiaTheme="minorEastAsia" w:hAnsiTheme="minorHAnsi" w:cstheme="minorBidi"/>
              <w:color w:val="auto"/>
              <w:sz w:val="24"/>
            </w:rPr>
          </w:pPr>
          <w:hyperlink w:anchor="_Toc505427185" w:history="1">
            <w:r w:rsidR="00B90ADB" w:rsidRPr="0030506C">
              <w:rPr>
                <w:rStyle w:val="Hipervnculo"/>
              </w:rPr>
              <w:t>1.6.2 Ampliaciones</w:t>
            </w:r>
            <w:r w:rsidR="00B90ADB">
              <w:rPr>
                <w:webHidden/>
              </w:rPr>
              <w:tab/>
            </w:r>
            <w:r w:rsidR="00B90ADB">
              <w:rPr>
                <w:webHidden/>
              </w:rPr>
              <w:fldChar w:fldCharType="begin"/>
            </w:r>
            <w:r w:rsidR="00B90ADB">
              <w:rPr>
                <w:webHidden/>
              </w:rPr>
              <w:instrText xml:space="preserve"> PAGEREF _Toc505427185 \h </w:instrText>
            </w:r>
            <w:r w:rsidR="00B90ADB">
              <w:rPr>
                <w:webHidden/>
              </w:rPr>
            </w:r>
            <w:r w:rsidR="00B90ADB">
              <w:rPr>
                <w:webHidden/>
              </w:rPr>
              <w:fldChar w:fldCharType="separate"/>
            </w:r>
            <w:r w:rsidR="00B90ADB">
              <w:rPr>
                <w:webHidden/>
              </w:rPr>
              <w:t>40</w:t>
            </w:r>
            <w:r w:rsidR="00B90ADB">
              <w:rPr>
                <w:webHidden/>
              </w:rPr>
              <w:fldChar w:fldCharType="end"/>
            </w:r>
          </w:hyperlink>
        </w:p>
        <w:p w14:paraId="3C3BC4E3" w14:textId="19A6731D" w:rsidR="00B90ADB" w:rsidRDefault="00D45064">
          <w:pPr>
            <w:pStyle w:val="TDC2"/>
            <w:rPr>
              <w:rFonts w:asciiTheme="minorHAnsi" w:eastAsiaTheme="minorEastAsia" w:hAnsiTheme="minorHAnsi" w:cstheme="minorBidi"/>
              <w:color w:val="auto"/>
              <w:sz w:val="24"/>
            </w:rPr>
          </w:pPr>
          <w:hyperlink w:anchor="_Toc505427186" w:history="1">
            <w:r w:rsidR="00B90ADB" w:rsidRPr="0030506C">
              <w:rPr>
                <w:rStyle w:val="Hipervnculo"/>
              </w:rPr>
              <w:t>1.6.2.1 Mejora de la infraestructura</w:t>
            </w:r>
            <w:r w:rsidR="00B90ADB">
              <w:rPr>
                <w:webHidden/>
              </w:rPr>
              <w:tab/>
            </w:r>
            <w:r w:rsidR="00B90ADB">
              <w:rPr>
                <w:webHidden/>
              </w:rPr>
              <w:fldChar w:fldCharType="begin"/>
            </w:r>
            <w:r w:rsidR="00B90ADB">
              <w:rPr>
                <w:webHidden/>
              </w:rPr>
              <w:instrText xml:space="preserve"> PAGEREF _Toc505427186 \h </w:instrText>
            </w:r>
            <w:r w:rsidR="00B90ADB">
              <w:rPr>
                <w:webHidden/>
              </w:rPr>
            </w:r>
            <w:r w:rsidR="00B90ADB">
              <w:rPr>
                <w:webHidden/>
              </w:rPr>
              <w:fldChar w:fldCharType="separate"/>
            </w:r>
            <w:r w:rsidR="00B90ADB">
              <w:rPr>
                <w:webHidden/>
              </w:rPr>
              <w:t>41</w:t>
            </w:r>
            <w:r w:rsidR="00B90ADB">
              <w:rPr>
                <w:webHidden/>
              </w:rPr>
              <w:fldChar w:fldCharType="end"/>
            </w:r>
          </w:hyperlink>
        </w:p>
        <w:p w14:paraId="5BFD1513" w14:textId="693FC9F6" w:rsidR="00B90ADB" w:rsidRDefault="00D45064">
          <w:pPr>
            <w:pStyle w:val="TDC2"/>
            <w:rPr>
              <w:rFonts w:asciiTheme="minorHAnsi" w:eastAsiaTheme="minorEastAsia" w:hAnsiTheme="minorHAnsi" w:cstheme="minorBidi"/>
              <w:color w:val="auto"/>
              <w:sz w:val="24"/>
            </w:rPr>
          </w:pPr>
          <w:hyperlink w:anchor="_Toc505427187" w:history="1">
            <w:r w:rsidR="00B90ADB" w:rsidRPr="0030506C">
              <w:rPr>
                <w:rStyle w:val="Hipervnculo"/>
              </w:rPr>
              <w:t xml:space="preserve">1.6.2.2 Mantenimiento continuo de actualizaciones de </w:t>
            </w:r>
            <w:r w:rsidR="00B90ADB" w:rsidRPr="0030506C">
              <w:rPr>
                <w:rStyle w:val="Hipervnculo"/>
                <w:i/>
              </w:rPr>
              <w:t>software</w:t>
            </w:r>
            <w:r w:rsidR="00B90ADB">
              <w:rPr>
                <w:webHidden/>
              </w:rPr>
              <w:tab/>
            </w:r>
            <w:r w:rsidR="00B90ADB">
              <w:rPr>
                <w:webHidden/>
              </w:rPr>
              <w:fldChar w:fldCharType="begin"/>
            </w:r>
            <w:r w:rsidR="00B90ADB">
              <w:rPr>
                <w:webHidden/>
              </w:rPr>
              <w:instrText xml:space="preserve"> PAGEREF _Toc505427187 \h </w:instrText>
            </w:r>
            <w:r w:rsidR="00B90ADB">
              <w:rPr>
                <w:webHidden/>
              </w:rPr>
            </w:r>
            <w:r w:rsidR="00B90ADB">
              <w:rPr>
                <w:webHidden/>
              </w:rPr>
              <w:fldChar w:fldCharType="separate"/>
            </w:r>
            <w:r w:rsidR="00B90ADB">
              <w:rPr>
                <w:webHidden/>
              </w:rPr>
              <w:t>41</w:t>
            </w:r>
            <w:r w:rsidR="00B90ADB">
              <w:rPr>
                <w:webHidden/>
              </w:rPr>
              <w:fldChar w:fldCharType="end"/>
            </w:r>
          </w:hyperlink>
        </w:p>
        <w:p w14:paraId="171E673A" w14:textId="4AAF3545" w:rsidR="00B90ADB" w:rsidRDefault="00D45064">
          <w:pPr>
            <w:pStyle w:val="TDC2"/>
            <w:rPr>
              <w:rFonts w:asciiTheme="minorHAnsi" w:eastAsiaTheme="minorEastAsia" w:hAnsiTheme="minorHAnsi" w:cstheme="minorBidi"/>
              <w:color w:val="auto"/>
              <w:sz w:val="24"/>
            </w:rPr>
          </w:pPr>
          <w:hyperlink w:anchor="_Toc505427188" w:history="1">
            <w:r w:rsidR="00B90ADB" w:rsidRPr="0030506C">
              <w:rPr>
                <w:rStyle w:val="Hipervnculo"/>
              </w:rPr>
              <w:t>1.6.2.3 Diseño responsivo de la interfaz</w:t>
            </w:r>
            <w:r w:rsidR="00B90ADB">
              <w:rPr>
                <w:webHidden/>
              </w:rPr>
              <w:tab/>
            </w:r>
            <w:r w:rsidR="00B90ADB">
              <w:rPr>
                <w:webHidden/>
              </w:rPr>
              <w:fldChar w:fldCharType="begin"/>
            </w:r>
            <w:r w:rsidR="00B90ADB">
              <w:rPr>
                <w:webHidden/>
              </w:rPr>
              <w:instrText xml:space="preserve"> PAGEREF _Toc505427188 \h </w:instrText>
            </w:r>
            <w:r w:rsidR="00B90ADB">
              <w:rPr>
                <w:webHidden/>
              </w:rPr>
            </w:r>
            <w:r w:rsidR="00B90ADB">
              <w:rPr>
                <w:webHidden/>
              </w:rPr>
              <w:fldChar w:fldCharType="separate"/>
            </w:r>
            <w:r w:rsidR="00B90ADB">
              <w:rPr>
                <w:webHidden/>
              </w:rPr>
              <w:t>41</w:t>
            </w:r>
            <w:r w:rsidR="00B90ADB">
              <w:rPr>
                <w:webHidden/>
              </w:rPr>
              <w:fldChar w:fldCharType="end"/>
            </w:r>
          </w:hyperlink>
        </w:p>
        <w:p w14:paraId="046AD013" w14:textId="45739CE9" w:rsidR="00B90ADB" w:rsidRDefault="00D45064">
          <w:pPr>
            <w:pStyle w:val="TDC2"/>
            <w:rPr>
              <w:rFonts w:asciiTheme="minorHAnsi" w:eastAsiaTheme="minorEastAsia" w:hAnsiTheme="minorHAnsi" w:cstheme="minorBidi"/>
              <w:color w:val="auto"/>
              <w:sz w:val="24"/>
            </w:rPr>
          </w:pPr>
          <w:hyperlink w:anchor="_Toc505427189" w:history="1">
            <w:r w:rsidR="00B90ADB" w:rsidRPr="0030506C">
              <w:rPr>
                <w:rStyle w:val="Hipervnculo"/>
              </w:rPr>
              <w:t>1.6.2.4 Internacionalización</w:t>
            </w:r>
            <w:r w:rsidR="00B90ADB">
              <w:rPr>
                <w:webHidden/>
              </w:rPr>
              <w:tab/>
            </w:r>
            <w:r w:rsidR="00B90ADB">
              <w:rPr>
                <w:webHidden/>
              </w:rPr>
              <w:fldChar w:fldCharType="begin"/>
            </w:r>
            <w:r w:rsidR="00B90ADB">
              <w:rPr>
                <w:webHidden/>
              </w:rPr>
              <w:instrText xml:space="preserve"> PAGEREF _Toc505427189 \h </w:instrText>
            </w:r>
            <w:r w:rsidR="00B90ADB">
              <w:rPr>
                <w:webHidden/>
              </w:rPr>
            </w:r>
            <w:r w:rsidR="00B90ADB">
              <w:rPr>
                <w:webHidden/>
              </w:rPr>
              <w:fldChar w:fldCharType="separate"/>
            </w:r>
            <w:r w:rsidR="00B90ADB">
              <w:rPr>
                <w:webHidden/>
              </w:rPr>
              <w:t>41</w:t>
            </w:r>
            <w:r w:rsidR="00B90ADB">
              <w:rPr>
                <w:webHidden/>
              </w:rPr>
              <w:fldChar w:fldCharType="end"/>
            </w:r>
          </w:hyperlink>
        </w:p>
        <w:p w14:paraId="10BD1EA1" w14:textId="09D264EB" w:rsidR="00B90ADB" w:rsidRDefault="00D45064">
          <w:pPr>
            <w:pStyle w:val="TDC1"/>
            <w:rPr>
              <w:rFonts w:asciiTheme="minorHAnsi" w:eastAsiaTheme="minorEastAsia" w:hAnsiTheme="minorHAnsi" w:cstheme="minorBidi"/>
              <w:noProof/>
              <w:sz w:val="24"/>
            </w:rPr>
          </w:pPr>
          <w:hyperlink w:anchor="_Toc505427190" w:history="1">
            <w:r w:rsidR="00B90ADB" w:rsidRPr="0030506C">
              <w:rPr>
                <w:rStyle w:val="Hipervnculo"/>
                <w:noProof/>
              </w:rPr>
              <w:t>1.7 Bibliografía</w:t>
            </w:r>
            <w:r w:rsidR="00B90ADB">
              <w:rPr>
                <w:noProof/>
                <w:webHidden/>
              </w:rPr>
              <w:tab/>
            </w:r>
            <w:r w:rsidR="00B90ADB">
              <w:rPr>
                <w:noProof/>
                <w:webHidden/>
              </w:rPr>
              <w:fldChar w:fldCharType="begin"/>
            </w:r>
            <w:r w:rsidR="00B90ADB">
              <w:rPr>
                <w:noProof/>
                <w:webHidden/>
              </w:rPr>
              <w:instrText xml:space="preserve"> PAGEREF _Toc505427190 \h </w:instrText>
            </w:r>
            <w:r w:rsidR="00B90ADB">
              <w:rPr>
                <w:noProof/>
                <w:webHidden/>
              </w:rPr>
            </w:r>
            <w:r w:rsidR="00B90ADB">
              <w:rPr>
                <w:noProof/>
                <w:webHidden/>
              </w:rPr>
              <w:fldChar w:fldCharType="separate"/>
            </w:r>
            <w:r w:rsidR="00B90ADB">
              <w:rPr>
                <w:noProof/>
                <w:webHidden/>
              </w:rPr>
              <w:t>42</w:t>
            </w:r>
            <w:r w:rsidR="00B90ADB">
              <w:rPr>
                <w:noProof/>
                <w:webHidden/>
              </w:rPr>
              <w:fldChar w:fldCharType="end"/>
            </w:r>
          </w:hyperlink>
        </w:p>
        <w:p w14:paraId="424CC308" w14:textId="7E2E6F38" w:rsidR="00B90ADB" w:rsidRDefault="00D45064">
          <w:pPr>
            <w:pStyle w:val="TDC2"/>
            <w:rPr>
              <w:rFonts w:asciiTheme="minorHAnsi" w:eastAsiaTheme="minorEastAsia" w:hAnsiTheme="minorHAnsi" w:cstheme="minorBidi"/>
              <w:color w:val="auto"/>
              <w:sz w:val="24"/>
            </w:rPr>
          </w:pPr>
          <w:hyperlink w:anchor="_Toc505427191" w:history="1">
            <w:r w:rsidR="00B90ADB" w:rsidRPr="0030506C">
              <w:rPr>
                <w:rStyle w:val="Hipervnculo"/>
              </w:rPr>
              <w:t>1.7.1 Libros y artículos</w:t>
            </w:r>
            <w:r w:rsidR="00B90ADB">
              <w:rPr>
                <w:webHidden/>
              </w:rPr>
              <w:tab/>
            </w:r>
            <w:r w:rsidR="00B90ADB">
              <w:rPr>
                <w:webHidden/>
              </w:rPr>
              <w:fldChar w:fldCharType="begin"/>
            </w:r>
            <w:r w:rsidR="00B90ADB">
              <w:rPr>
                <w:webHidden/>
              </w:rPr>
              <w:instrText xml:space="preserve"> PAGEREF _Toc505427191 \h </w:instrText>
            </w:r>
            <w:r w:rsidR="00B90ADB">
              <w:rPr>
                <w:webHidden/>
              </w:rPr>
            </w:r>
            <w:r w:rsidR="00B90ADB">
              <w:rPr>
                <w:webHidden/>
              </w:rPr>
              <w:fldChar w:fldCharType="separate"/>
            </w:r>
            <w:r w:rsidR="00B90ADB">
              <w:rPr>
                <w:webHidden/>
              </w:rPr>
              <w:t>42</w:t>
            </w:r>
            <w:r w:rsidR="00B90ADB">
              <w:rPr>
                <w:webHidden/>
              </w:rPr>
              <w:fldChar w:fldCharType="end"/>
            </w:r>
          </w:hyperlink>
        </w:p>
        <w:p w14:paraId="4A025DCB" w14:textId="22002C57" w:rsidR="00CC4533" w:rsidRPr="00B90ADB" w:rsidRDefault="00D45064" w:rsidP="00B90ADB">
          <w:pPr>
            <w:pStyle w:val="TDC2"/>
            <w:rPr>
              <w:rFonts w:asciiTheme="minorHAnsi" w:eastAsiaTheme="minorEastAsia" w:hAnsiTheme="minorHAnsi" w:cstheme="minorBidi"/>
              <w:color w:val="auto"/>
              <w:sz w:val="24"/>
            </w:rPr>
          </w:pPr>
          <w:hyperlink w:anchor="_Toc505427192" w:history="1">
            <w:r w:rsidR="00B90ADB" w:rsidRPr="0030506C">
              <w:rPr>
                <w:rStyle w:val="Hipervnculo"/>
              </w:rPr>
              <w:t>1.7.2 Referencias en internet</w:t>
            </w:r>
            <w:r w:rsidR="00B90ADB">
              <w:rPr>
                <w:webHidden/>
              </w:rPr>
              <w:tab/>
            </w:r>
            <w:r w:rsidR="00B90ADB">
              <w:rPr>
                <w:webHidden/>
              </w:rPr>
              <w:fldChar w:fldCharType="begin"/>
            </w:r>
            <w:r w:rsidR="00B90ADB">
              <w:rPr>
                <w:webHidden/>
              </w:rPr>
              <w:instrText xml:space="preserve"> PAGEREF _Toc505427192 \h </w:instrText>
            </w:r>
            <w:r w:rsidR="00B90ADB">
              <w:rPr>
                <w:webHidden/>
              </w:rPr>
            </w:r>
            <w:r w:rsidR="00B90ADB">
              <w:rPr>
                <w:webHidden/>
              </w:rPr>
              <w:fldChar w:fldCharType="separate"/>
            </w:r>
            <w:r w:rsidR="00B90ADB">
              <w:rPr>
                <w:webHidden/>
              </w:rPr>
              <w:t>42</w:t>
            </w:r>
            <w:r w:rsidR="00B90ADB">
              <w:rPr>
                <w:webHidden/>
              </w:rPr>
              <w:fldChar w:fldCharType="end"/>
            </w:r>
          </w:hyperlink>
          <w:r w:rsidR="00CC4533" w:rsidRPr="0037566D">
            <w:rPr>
              <w:b/>
              <w:bCs/>
            </w:rPr>
            <w:fldChar w:fldCharType="end"/>
          </w:r>
        </w:p>
      </w:sdtContent>
    </w:sdt>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15DFB88F" w14:textId="4BA43777" w:rsidR="00FC3D3E" w:rsidRDefault="00FC3D3E">
      <w:pPr>
        <w:spacing w:after="0" w:line="240" w:lineRule="auto"/>
        <w:jc w:val="left"/>
      </w:pPr>
      <w:r>
        <w:br w:type="page"/>
      </w:r>
    </w:p>
    <w:p w14:paraId="75F0B53B" w14:textId="77777777" w:rsidR="005B42DF" w:rsidRDefault="005B42DF" w:rsidP="005B42DF">
      <w:pPr>
        <w:pStyle w:val="indep"/>
      </w:pPr>
    </w:p>
    <w:p w14:paraId="4B4F6381" w14:textId="30885CE5" w:rsidR="00201CAB" w:rsidRDefault="00201CAB" w:rsidP="00400601">
      <w:pPr>
        <w:pStyle w:val="Ttulo"/>
      </w:pPr>
      <w:bookmarkStart w:id="18" w:name="_Toc505426578"/>
      <w:bookmarkStart w:id="19" w:name="_Toc505426962"/>
      <w:bookmarkStart w:id="20" w:name="_Toc505427151"/>
      <w:r>
        <w:t>1.</w:t>
      </w:r>
      <w:r w:rsidR="009601FA">
        <w:t>1</w:t>
      </w:r>
      <w:r>
        <w:t xml:space="preserve"> </w:t>
      </w:r>
      <w:r w:rsidR="000454FF">
        <w:t>Resumen</w:t>
      </w:r>
      <w:bookmarkEnd w:id="18"/>
      <w:bookmarkEnd w:id="19"/>
      <w:bookmarkEnd w:id="20"/>
    </w:p>
    <w:p w14:paraId="489C3134" w14:textId="078EBD9F"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Conference on Computational and Mathematical Methods in Science and Engineering</w:t>
      </w:r>
      <w:r w:rsidR="00A34827" w:rsidRPr="00A34827">
        <w:t xml:space="preserve"> </w:t>
      </w:r>
      <w:r w:rsidR="00A34827">
        <w:t xml:space="preserve">(de aquí en adelante CMMSE), </w:t>
      </w:r>
      <w:r w:rsidR="00A34827" w:rsidRPr="00A34827">
        <w:t xml:space="preserve">que se </w:t>
      </w:r>
      <w:r w:rsidR="00A34827">
        <w:t>celebra</w:t>
      </w:r>
      <w:r w:rsidR="00A34827" w:rsidRPr="00A34827">
        <w:t xml:space="preserve"> </w:t>
      </w:r>
      <w:r w:rsidR="00A34827">
        <w:t>en</w:t>
      </w:r>
      <w:r w:rsidR="00A34827" w:rsidRPr="00A34827">
        <w:t xml:space="preserve"> julio de </w:t>
      </w:r>
      <w:r w:rsidR="00A34827">
        <w:t>cada año</w:t>
      </w:r>
      <w:r w:rsidR="00A34827" w:rsidRPr="00A34827">
        <w:t xml:space="preserve"> en Rota (Cádiz).</w:t>
      </w:r>
    </w:p>
    <w:p w14:paraId="7702901B" w14:textId="66EFCB80"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59F390B6"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diferentes nuevas funcionalidades a petició</w:t>
      </w:r>
      <w:r w:rsidR="001C33BE">
        <w:t>n de la directiva del</w:t>
      </w:r>
      <w:r w:rsidR="00C77EF7">
        <w:t xml:space="preserve"> CMMSE.</w:t>
      </w:r>
    </w:p>
    <w:p w14:paraId="780AAE56" w14:textId="6A0C1ACC"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 celebrados una vez al año. Los usuarios serán capaces de registrarse para acudir al congreso anual, además de poder subir archivos a la plataforma con contenido científico para presentarlos en dicho congreso. También podrán seguir el proceso de aceptación de archivos del congreso, y el alta y modificación de sus datos y archivos. Otra parte importante de la aplicación será la visión del usuario administrador de los datos relativos a los usuarios registrados y todo lo relacionado al congreso.</w:t>
      </w:r>
    </w:p>
    <w:p w14:paraId="632B73CA" w14:textId="312D585A" w:rsidR="00DC0601" w:rsidRPr="00CB3DBD" w:rsidRDefault="00BA7CBC" w:rsidP="00DC0601">
      <w:pPr>
        <w:ind w:firstLine="720"/>
      </w:pPr>
      <w:r>
        <w:t>L</w:t>
      </w:r>
      <w:r w:rsidR="00D04F6C">
        <w:t>as herramientas que se han escogido para el de</w:t>
      </w:r>
      <w:r>
        <w:t>sarrollo de esta aplicación web</w:t>
      </w:r>
      <w:r w:rsidR="00D04F6C">
        <w:t xml:space="preserve"> </w:t>
      </w:r>
      <w:r w:rsidR="000454FF">
        <w:t>han sido</w:t>
      </w:r>
      <w:r w:rsidR="00D04F6C">
        <w:t xml:space="preserve"> el lenguaje de </w:t>
      </w:r>
      <w:r w:rsidR="00D04F6C" w:rsidRPr="00D618C9">
        <w:t xml:space="preserve">programación </w:t>
      </w:r>
      <w:r w:rsidRPr="00D618C9">
        <w:t>PHP</w:t>
      </w:r>
      <w:r w:rsidR="00200E57" w:rsidRPr="00D618C9">
        <w:t>,</w:t>
      </w:r>
      <w:r w:rsidR="00D04F6C" w:rsidRPr="00D618C9">
        <w:t xml:space="preserve"> </w:t>
      </w:r>
      <w:r w:rsidR="00200E57" w:rsidRPr="00D618C9">
        <w:t>l</w:t>
      </w:r>
      <w:r w:rsidR="00D04F6C" w:rsidRPr="00D618C9">
        <w:t xml:space="preserve">enguajes como </w:t>
      </w:r>
      <w:r w:rsidR="00C83100" w:rsidRPr="00D618C9">
        <w:t>HTML5, CSS3,</w:t>
      </w:r>
      <w:r w:rsidR="00D04F6C" w:rsidRPr="00D618C9">
        <w:t xml:space="preserve"> Javascript</w:t>
      </w:r>
      <w:r w:rsidR="00C83100" w:rsidRPr="00D618C9">
        <w:t xml:space="preserve"> o jQuery</w:t>
      </w:r>
      <w:r w:rsidR="000454FF" w:rsidRPr="00D618C9">
        <w:t xml:space="preserve"> </w:t>
      </w:r>
      <w:r w:rsidR="00DC0601" w:rsidRPr="00D618C9">
        <w:t>se han utilizado</w:t>
      </w:r>
      <w:r w:rsidR="00D04F6C" w:rsidRPr="00D618C9">
        <w:t xml:space="preserve"> para satisfacer l</w:t>
      </w:r>
      <w:r w:rsidR="00DC0601" w:rsidRPr="00D618C9">
        <w:t xml:space="preserve">as necesidades del </w:t>
      </w:r>
      <w:r w:rsidR="00DC0601" w:rsidRPr="00D618C9">
        <w:rPr>
          <w:i/>
        </w:rPr>
        <w:t>front-end</w:t>
      </w:r>
      <w:r w:rsidR="00DC0601" w:rsidRPr="00D618C9">
        <w:t xml:space="preserve"> del </w:t>
      </w:r>
      <w:r w:rsidR="00D04F6C" w:rsidRPr="00D618C9">
        <w:t xml:space="preserve">proyecto, garantizando la mejor experiencia de usuario </w:t>
      </w:r>
      <w:r w:rsidR="000454FF" w:rsidRPr="00D618C9">
        <w:t>posible</w:t>
      </w:r>
      <w:r w:rsidR="00D04F6C" w:rsidRPr="00D618C9">
        <w:t>.  En último lugar, el sistem</w:t>
      </w:r>
      <w:r w:rsidR="000454FF" w:rsidRPr="00D618C9">
        <w:t>a de gestión de bases de datos que se usará</w:t>
      </w:r>
      <w:r w:rsidR="00D04F6C" w:rsidRPr="00D618C9">
        <w:t xml:space="preserve"> para almacenar y gestionar la información de </w:t>
      </w:r>
      <w:r w:rsidR="00DC0601" w:rsidRPr="00D618C9">
        <w:t>la</w:t>
      </w:r>
      <w:r w:rsidR="00D04F6C" w:rsidRPr="00D618C9">
        <w:t xml:space="preserve"> aplicación web </w:t>
      </w:r>
      <w:r w:rsidR="00DC0601" w:rsidRPr="00D618C9">
        <w:t>es My</w:t>
      </w:r>
      <w:r w:rsidR="00D04F6C" w:rsidRPr="00D618C9">
        <w:t>SQL.</w:t>
      </w:r>
      <w:r w:rsidR="00DC0601" w:rsidRPr="00D618C9">
        <w:t xml:space="preserve"> Por</w:t>
      </w:r>
      <w:r w:rsidR="00DC0601">
        <w:t xml:space="preserve"> parte del servidor, la aplicación ha sido desarrollada </w:t>
      </w:r>
      <w:r w:rsidR="00DC0601" w:rsidRPr="002A3B95">
        <w:t>a medida</w:t>
      </w:r>
      <w:r w:rsidR="00DC0601">
        <w:t xml:space="preserve"> para ejecutarse sobre un servidor Linux</w:t>
      </w:r>
      <w:r w:rsidR="00200E57">
        <w:t xml:space="preserve"> con Apache</w:t>
      </w:r>
      <w:r w:rsidR="00DC0601">
        <w:t xml:space="preserve">, teniendo en cuenta las particularidades del congreso a gestionar y del entorno </w:t>
      </w:r>
      <w:r w:rsidR="00DC0601" w:rsidRPr="002A5F94">
        <w:rPr>
          <w:i/>
        </w:rPr>
        <w:t>hardware</w:t>
      </w:r>
      <w:r w:rsidR="00DC0601">
        <w:t xml:space="preserve"> y </w:t>
      </w:r>
      <w:r w:rsidR="00DC0601" w:rsidRPr="006515B4">
        <w:rPr>
          <w:i/>
        </w:rPr>
        <w:t>software</w:t>
      </w:r>
      <w:r w:rsidR="00DC0601">
        <w:t xml:space="preserve"> disponible.</w:t>
      </w:r>
    </w:p>
    <w:p w14:paraId="19255644" w14:textId="77777777" w:rsidR="009601FA" w:rsidRDefault="009601FA" w:rsidP="00400601">
      <w:pPr>
        <w:spacing w:line="240" w:lineRule="auto"/>
      </w:pPr>
    </w:p>
    <w:p w14:paraId="7E30AD3F" w14:textId="676BD347" w:rsidR="00400601" w:rsidRPr="00400601" w:rsidRDefault="00201CAB" w:rsidP="00400601">
      <w:pPr>
        <w:pStyle w:val="Ttulo"/>
        <w:spacing w:line="480" w:lineRule="auto"/>
      </w:pPr>
      <w:bookmarkStart w:id="21" w:name="_Toc505426579"/>
      <w:bookmarkStart w:id="22" w:name="_Toc505426963"/>
      <w:bookmarkStart w:id="23" w:name="_Toc505427152"/>
      <w:r w:rsidRPr="00201CAB">
        <w:t xml:space="preserve">1.2 </w:t>
      </w:r>
      <w:r w:rsidR="000454FF">
        <w:t>Introducción</w:t>
      </w:r>
      <w:bookmarkEnd w:id="21"/>
      <w:bookmarkEnd w:id="22"/>
      <w:bookmarkEnd w:id="2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72052BED"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original,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r w:rsidRPr="00C248B8">
        <w:rPr>
          <w:i/>
        </w:rPr>
        <w:t>source</w:t>
      </w:r>
      <w:r>
        <w:rPr>
          <w:i/>
        </w:rPr>
        <w:t xml:space="preserve">) </w:t>
      </w:r>
      <w:r>
        <w:t>ampliamente testada</w:t>
      </w:r>
      <w:r w:rsidR="004D2474">
        <w:t>s por diferentes comunidades de desarrolladores de aplicaciones.</w:t>
      </w:r>
    </w:p>
    <w:p w14:paraId="6EE3E010" w14:textId="2D048D1E" w:rsidR="004D2474" w:rsidRDefault="004D2474" w:rsidP="00D32971">
      <w:pPr>
        <w:spacing w:before="240"/>
        <w:ind w:firstLine="720"/>
      </w:pPr>
      <w:r w:rsidRPr="004D2474">
        <w:t xml:space="preserve">La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la misma. También cubre otros aspectos administrativos, como </w:t>
      </w:r>
      <w:r w:rsidR="009A7B2F">
        <w:t>la administración de documentos oficiales del congreso,</w:t>
      </w:r>
      <w:r w:rsidR="009A7B2F" w:rsidRPr="004D2474">
        <w:t xml:space="preserve"> </w:t>
      </w:r>
      <w:r w:rsidRPr="004D2474">
        <w:t>la generación de estadísticas y listados, la verificación de pagos y envíos 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4782DC7C" w14:textId="02516D19" w:rsidR="00201CAB" w:rsidRDefault="00201CAB" w:rsidP="005B42DF">
      <w:pPr>
        <w:pStyle w:val="indep"/>
      </w:pPr>
      <w:r>
        <w:tab/>
      </w:r>
    </w:p>
    <w:p w14:paraId="6DA7E143" w14:textId="4BA74CD9" w:rsidR="00D32971" w:rsidRDefault="00D32971" w:rsidP="00D32971">
      <w:pPr>
        <w:pStyle w:val="Ttulo"/>
        <w:spacing w:line="240" w:lineRule="auto"/>
      </w:pPr>
      <w:bookmarkStart w:id="24" w:name="_Toc486444062"/>
    </w:p>
    <w:p w14:paraId="6C3C0682" w14:textId="55D295B9" w:rsidR="00637B2F" w:rsidRDefault="00637B2F" w:rsidP="00637B2F"/>
    <w:p w14:paraId="0AC6B4A6" w14:textId="77777777" w:rsidR="00637B2F" w:rsidRPr="00637B2F" w:rsidRDefault="00637B2F" w:rsidP="00637B2F"/>
    <w:p w14:paraId="3893B3EA" w14:textId="6C3EB9E0" w:rsidR="00912E0D" w:rsidRPr="00912E0D" w:rsidRDefault="001227EC" w:rsidP="00B33461">
      <w:pPr>
        <w:pStyle w:val="Ttulo"/>
      </w:pPr>
      <w:bookmarkStart w:id="25" w:name="_Toc505426580"/>
      <w:bookmarkStart w:id="26" w:name="_Toc505426964"/>
      <w:bookmarkStart w:id="27" w:name="_Toc505427153"/>
      <w:r>
        <w:t>1</w:t>
      </w:r>
      <w:r w:rsidR="009601FA">
        <w:t>.3</w:t>
      </w:r>
      <w:r>
        <w:t xml:space="preserve"> </w:t>
      </w:r>
      <w:r w:rsidR="000454FF">
        <w:t>Objetivos y alcance</w:t>
      </w:r>
      <w:bookmarkEnd w:id="24"/>
      <w:bookmarkEnd w:id="25"/>
      <w:bookmarkEnd w:id="26"/>
      <w:bookmarkEnd w:id="27"/>
    </w:p>
    <w:p w14:paraId="1569DA79" w14:textId="052B226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t xml:space="preserve">, así como el alcance de este. </w:t>
      </w:r>
    </w:p>
    <w:p w14:paraId="18EF0BDB" w14:textId="11BA4F41"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3D308C">
        <w:t xml:space="preserve">esarrollo de </w:t>
      </w:r>
      <w:r w:rsidR="009B26E4">
        <w:t>esta.</w:t>
      </w:r>
    </w:p>
    <w:p w14:paraId="337F3BEB" w14:textId="77777777" w:rsidR="009B26E4" w:rsidRDefault="009B26E4" w:rsidP="009B26E4">
      <w:pPr>
        <w:ind w:firstLine="720"/>
      </w:pPr>
    </w:p>
    <w:p w14:paraId="0F76BB31" w14:textId="321FE6B8" w:rsidR="009601FA" w:rsidRDefault="009601FA" w:rsidP="009601FA">
      <w:pPr>
        <w:pStyle w:val="Subttulo"/>
      </w:pPr>
      <w:bookmarkStart w:id="28" w:name="_Toc486444063"/>
      <w:bookmarkStart w:id="29" w:name="_Toc505426581"/>
      <w:bookmarkStart w:id="30" w:name="_Toc505426965"/>
      <w:bookmarkStart w:id="31" w:name="_Toc505427154"/>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28"/>
      <w:bookmarkEnd w:id="29"/>
      <w:bookmarkEnd w:id="30"/>
      <w:bookmarkEnd w:id="31"/>
    </w:p>
    <w:p w14:paraId="0309BD94" w14:textId="0BFDDFE2"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a las personas que asistan al CMMSE y a todas las personas que la dirigen</w:t>
      </w:r>
      <w:r w:rsidR="007B3D7F" w:rsidRPr="007B634A">
        <w:t>.</w:t>
      </w:r>
    </w:p>
    <w:p w14:paraId="27BA94BC" w14:textId="399E6FF9" w:rsidR="007B3D7F" w:rsidRPr="007B634A" w:rsidRDefault="007B3D7F" w:rsidP="009601FA">
      <w:pPr>
        <w:ind w:firstLine="720"/>
        <w:rPr>
          <w:szCs w:val="22"/>
        </w:rPr>
      </w:pPr>
      <w:r w:rsidRPr="007B634A">
        <w:rPr>
          <w:szCs w:val="22"/>
        </w:rPr>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05430915" w:rsidR="001227EC" w:rsidRPr="007B634A" w:rsidRDefault="00E22872" w:rsidP="009601FA">
      <w:pPr>
        <w:ind w:firstLine="720"/>
        <w:rPr>
          <w:szCs w:val="22"/>
        </w:rPr>
      </w:pPr>
      <w:r w:rsidRPr="007B634A">
        <w:rPr>
          <w:szCs w:val="22"/>
        </w:rPr>
        <w:lastRenderedPageBreak/>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 web</w:t>
      </w:r>
      <w:r w:rsidR="007D5456">
        <w:rPr>
          <w:szCs w:val="22"/>
        </w:rPr>
        <w:t xml:space="preserve"> </w:t>
      </w:r>
      <w:r w:rsidR="00456E5E">
        <w:rPr>
          <w:szCs w:val="22"/>
        </w:rPr>
        <w:t xml:space="preserve">a la </w:t>
      </w:r>
      <w:r w:rsidR="00637B2F">
        <w:rPr>
          <w:szCs w:val="22"/>
        </w:rPr>
        <w:t xml:space="preserve">siguiente </w:t>
      </w:r>
      <w:r w:rsidR="00456E5E">
        <w:rPr>
          <w:szCs w:val="22"/>
        </w:rPr>
        <w:t>dirección:</w:t>
      </w:r>
      <w:r w:rsidR="00637B2F">
        <w:rPr>
          <w:szCs w:val="22"/>
        </w:rPr>
        <w:t xml:space="preserve"> </w:t>
      </w:r>
      <w:hyperlink r:id="rId10" w:history="1">
        <w:r w:rsidR="00637B2F" w:rsidRPr="001E721A">
          <w:rPr>
            <w:rStyle w:val="Hipervnculo"/>
            <w:szCs w:val="22"/>
          </w:rPr>
          <w:t>http://pirweb.edv.uniovi.es/webcmmse/index.php</w:t>
        </w:r>
      </w:hyperlink>
      <w:r w:rsidR="00637B2F">
        <w:rPr>
          <w:szCs w:val="22"/>
        </w:rPr>
        <w:t>.</w:t>
      </w:r>
    </w:p>
    <w:p w14:paraId="3264E169" w14:textId="77777777" w:rsidR="00DB3D88" w:rsidRDefault="00DB3D88" w:rsidP="007B3D7F">
      <w:pPr>
        <w:rPr>
          <w:sz w:val="24"/>
        </w:rPr>
      </w:pPr>
    </w:p>
    <w:p w14:paraId="129FEDEA" w14:textId="13B8E02D" w:rsidR="000454FF" w:rsidRPr="000454FF" w:rsidRDefault="009601FA" w:rsidP="000454FF">
      <w:pPr>
        <w:pStyle w:val="Subttulo"/>
      </w:pPr>
      <w:bookmarkStart w:id="32" w:name="_Toc486444064"/>
      <w:bookmarkStart w:id="33" w:name="_Toc505426582"/>
      <w:bookmarkStart w:id="34" w:name="_Toc505426966"/>
      <w:bookmarkStart w:id="35" w:name="_Toc505427155"/>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32"/>
      <w:bookmarkEnd w:id="33"/>
      <w:bookmarkEnd w:id="34"/>
      <w:bookmarkEnd w:id="35"/>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4E02C2B7"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Pr="000454FF">
        <w:rPr>
          <w:szCs w:val="22"/>
        </w:rPr>
        <w:t>estos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912E0D" w:rsidRPr="000454FF">
        <w:rPr>
          <w:szCs w:val="22"/>
        </w:rPr>
        <w:t>.</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13320D46" w:rsidR="000A7C1C" w:rsidRPr="000454FF" w:rsidRDefault="000A7C1C" w:rsidP="00105492">
      <w:pPr>
        <w:numPr>
          <w:ilvl w:val="0"/>
          <w:numId w:val="3"/>
        </w:numPr>
        <w:spacing w:line="276" w:lineRule="auto"/>
        <w:rPr>
          <w:szCs w:val="22"/>
        </w:rPr>
      </w:pPr>
      <w:r w:rsidRPr="000454FF">
        <w:rPr>
          <w:szCs w:val="22"/>
        </w:rPr>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los lenguajes y tecnologías que se utilizan</w:t>
      </w:r>
      <w:r w:rsidR="006350B1">
        <w:rPr>
          <w:szCs w:val="22"/>
        </w:rPr>
        <w:t xml:space="preserve"> en la aplicación en producción</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0BE13B08"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9A2506" w:rsidRPr="000454FF">
        <w:rPr>
          <w:szCs w:val="22"/>
        </w:rPr>
        <w:t xml:space="preserve">más </w:t>
      </w:r>
      <w:r>
        <w:rPr>
          <w:szCs w:val="22"/>
        </w:rPr>
        <w:t>usados</w:t>
      </w:r>
      <w:r w:rsidR="009A2506" w:rsidRPr="000454FF">
        <w:rPr>
          <w:szCs w:val="22"/>
        </w:rPr>
        <w:t xml:space="preserve"> en el ámbito del desarrollo web.</w:t>
      </w:r>
    </w:p>
    <w:p w14:paraId="1BC19DB1" w14:textId="459E01EA" w:rsidR="00F4345F" w:rsidRDefault="006350B1" w:rsidP="00105492">
      <w:pPr>
        <w:numPr>
          <w:ilvl w:val="0"/>
          <w:numId w:val="3"/>
        </w:numPr>
        <w:spacing w:line="276" w:lineRule="auto"/>
        <w:rPr>
          <w:szCs w:val="22"/>
        </w:rPr>
      </w:pPr>
      <w:r>
        <w:rPr>
          <w:szCs w:val="22"/>
        </w:rPr>
        <w:t>Utilizar y a</w:t>
      </w:r>
      <w:r w:rsidR="00696497" w:rsidRPr="000454FF">
        <w:rPr>
          <w:szCs w:val="22"/>
        </w:rPr>
        <w:t xml:space="preserve">mpliar conocimiento sobre </w:t>
      </w:r>
      <w:r w:rsidR="005A6C4F" w:rsidRPr="000454FF">
        <w:rPr>
          <w:szCs w:val="22"/>
        </w:rPr>
        <w:t xml:space="preserve">técnicas </w:t>
      </w:r>
      <w:r w:rsidR="005A3A84" w:rsidRPr="000454FF">
        <w:rPr>
          <w:szCs w:val="22"/>
        </w:rPr>
        <w:t xml:space="preserve">o herramientas </w:t>
      </w:r>
      <w:r w:rsidR="005A6C4F" w:rsidRPr="000454FF">
        <w:rPr>
          <w:szCs w:val="22"/>
        </w:rPr>
        <w:t>de desarrollo web de gran importancia en la actualidad</w:t>
      </w:r>
      <w:r>
        <w:rPr>
          <w:szCs w:val="22"/>
        </w:rPr>
        <w:t>, así como de lenguajes de estilos para la interfaz de la aplicación.</w:t>
      </w:r>
    </w:p>
    <w:p w14:paraId="0FDEFD16" w14:textId="77777777" w:rsidR="006350B1" w:rsidRPr="000454FF" w:rsidRDefault="006350B1" w:rsidP="006350B1">
      <w:pPr>
        <w:numPr>
          <w:ilvl w:val="0"/>
          <w:numId w:val="3"/>
        </w:numPr>
        <w:spacing w:line="276" w:lineRule="auto"/>
        <w:rPr>
          <w:szCs w:val="22"/>
        </w:rPr>
      </w:pPr>
      <w:r>
        <w:rPr>
          <w:szCs w:val="22"/>
        </w:rPr>
        <w:t>Realizar un estudio de seguridad de la aplicación, de su infraestructura y de las tecnologías y lenguajes usados.</w:t>
      </w:r>
      <w:r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lastRenderedPageBreak/>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7777777" w:rsidR="00B170E9" w:rsidRDefault="00B170E9" w:rsidP="00B170E9">
      <w:pPr>
        <w:spacing w:line="276" w:lineRule="auto"/>
        <w:rPr>
          <w:sz w:val="24"/>
        </w:rPr>
      </w:pPr>
    </w:p>
    <w:p w14:paraId="0D616B4F" w14:textId="034C608E" w:rsidR="009601FA" w:rsidRDefault="009601FA" w:rsidP="009601FA">
      <w:pPr>
        <w:pStyle w:val="Ttulo"/>
        <w:rPr>
          <w:rStyle w:val="nfasissutil"/>
          <w:iCs w:val="0"/>
        </w:rPr>
      </w:pPr>
      <w:bookmarkStart w:id="36" w:name="_Toc486444065"/>
      <w:bookmarkStart w:id="37" w:name="_Toc505426583"/>
      <w:bookmarkStart w:id="38" w:name="_Toc505426967"/>
      <w:bookmarkStart w:id="39" w:name="_Toc505427156"/>
      <w:r>
        <w:rPr>
          <w:rStyle w:val="nfasissutil"/>
          <w:iCs w:val="0"/>
        </w:rPr>
        <w:t>1.4</w:t>
      </w:r>
      <w:r w:rsidR="00F4345F">
        <w:rPr>
          <w:rStyle w:val="nfasissutil"/>
          <w:iCs w:val="0"/>
        </w:rPr>
        <w:t xml:space="preserve"> </w:t>
      </w:r>
      <w:r w:rsidR="000454FF">
        <w:rPr>
          <w:rStyle w:val="nfasissutil"/>
          <w:iCs w:val="0"/>
        </w:rPr>
        <w:t>Estudios y análisis previos</w:t>
      </w:r>
      <w:bookmarkEnd w:id="36"/>
      <w:bookmarkEnd w:id="37"/>
      <w:bookmarkEnd w:id="38"/>
      <w:bookmarkEnd w:id="39"/>
    </w:p>
    <w:p w14:paraId="031A6D38" w14:textId="6E276346"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 lo que </w:t>
      </w:r>
      <w:r w:rsidR="00637B2F">
        <w:t>permitirá tener</w:t>
      </w:r>
      <w:r w:rsidR="00E02FCE">
        <w:t xml:space="preserve"> una primera visión de</w:t>
      </w:r>
      <w:r>
        <w:t xml:space="preserve"> los lenguajes, </w:t>
      </w:r>
      <w:r w:rsidRPr="008C6552">
        <w:rPr>
          <w:i/>
        </w:rPr>
        <w:t>frameworks</w:t>
      </w:r>
      <w:r>
        <w:t xml:space="preserve">, bases de datos, aplicaciones ya desarrolladas u otras herramientas las cuales se </w:t>
      </w:r>
      <w:r w:rsidR="00637B2F">
        <w:t>aplicarán</w:t>
      </w:r>
      <w:r>
        <w:t xml:space="preserve"> más detalladamente en los siguientes apartados de este trabajo fin de grado.</w:t>
      </w:r>
      <w:r w:rsidR="00E02FCE">
        <w:t xml:space="preserve"> </w:t>
      </w:r>
    </w:p>
    <w:p w14:paraId="27DCA0DD" w14:textId="77777777" w:rsidR="008B2E22" w:rsidRDefault="008B2E22" w:rsidP="008B2E22">
      <w:pPr>
        <w:jc w:val="left"/>
      </w:pPr>
    </w:p>
    <w:p w14:paraId="2500ACA1" w14:textId="1B0C99A3" w:rsidR="009601FA" w:rsidRDefault="009601FA" w:rsidP="0083743B">
      <w:pPr>
        <w:pStyle w:val="Subttulo"/>
      </w:pPr>
      <w:bookmarkStart w:id="40" w:name="_Toc486444066"/>
      <w:bookmarkStart w:id="41" w:name="_Toc505426584"/>
      <w:bookmarkStart w:id="42" w:name="_Toc505426968"/>
      <w:bookmarkStart w:id="43" w:name="_Toc505427157"/>
      <w:r>
        <w:t>1.4.1</w:t>
      </w:r>
      <w:r w:rsidR="008B2E22">
        <w:t xml:space="preserve"> </w:t>
      </w:r>
      <w:r w:rsidR="000454FF">
        <w:t>Estudios de carácter teórico</w:t>
      </w:r>
      <w:bookmarkEnd w:id="40"/>
      <w:bookmarkEnd w:id="41"/>
      <w:bookmarkEnd w:id="42"/>
      <w:bookmarkEnd w:id="43"/>
    </w:p>
    <w:p w14:paraId="61AA7CCF" w14:textId="2BD31DCF"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aplicaciones que podemos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 desde su lugar de residencia</w:t>
      </w:r>
      <w:r w:rsidR="00095326">
        <w:t>.</w:t>
      </w:r>
    </w:p>
    <w:p w14:paraId="6482F2FB" w14:textId="40B704ED" w:rsidR="005A3A84" w:rsidRDefault="00095326">
      <w:pPr>
        <w:ind w:firstLine="720"/>
      </w:pPr>
      <w:r>
        <w:t>Plataformas como</w:t>
      </w:r>
      <w:r w:rsidR="00631381">
        <w:t xml:space="preserve"> </w:t>
      </w:r>
      <w:r w:rsidR="00C82441">
        <w:t>Aconf</w:t>
      </w:r>
      <w:r w:rsidR="00631381">
        <w:t xml:space="preserve">, </w:t>
      </w:r>
      <w:r w:rsidR="00C82441">
        <w:t>EasyChair</w:t>
      </w:r>
      <w:r w:rsidR="00631381">
        <w:t xml:space="preserve">, o </w:t>
      </w:r>
      <w:r w:rsidR="00C82441">
        <w:t xml:space="preserve">Primoris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lastRenderedPageBreak/>
        <w:t>Por otro lado, estas plataformas se ofertan en algunos casos gratuitamente con unos servicios mínimos, con la idea de atraer clientes que más tarde necesitarán alguno de los servicios de pago. Es el caso de Aconf y EasyChair.</w:t>
      </w:r>
    </w:p>
    <w:p w14:paraId="0EB06299" w14:textId="7AF1DBC7" w:rsidR="00095326" w:rsidRDefault="00095326">
      <w:pPr>
        <w:ind w:firstLine="720"/>
      </w:pPr>
      <w:r>
        <w:t xml:space="preserve"> </w:t>
      </w:r>
      <w:r w:rsidR="00E67923">
        <w:t>Otra de las posibilidades existentes en el mercado es el desarrollo de la aplicación de gestión del congreso por parte de la propia organización que lo imparte. Un ejemplo es Sistedes, congreso científico técnico de Ingeniería y Tecnologías del Software.</w:t>
      </w:r>
    </w:p>
    <w:p w14:paraId="16A327CB" w14:textId="47D51424" w:rsidR="00ED4422" w:rsidRDefault="00095326" w:rsidP="00393651">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5472931A" w14:textId="77777777" w:rsidR="00C621E0" w:rsidRDefault="00C621E0" w:rsidP="00393651">
      <w:pPr>
        <w:ind w:firstLine="720"/>
      </w:pPr>
    </w:p>
    <w:p w14:paraId="28DE96BB" w14:textId="0D2624E9" w:rsidR="00557E93" w:rsidRDefault="00ED4422" w:rsidP="009D0144">
      <w:bookmarkStart w:id="44" w:name="_Toc486444067"/>
      <w:bookmarkStart w:id="45" w:name="_Toc505426585"/>
      <w:bookmarkStart w:id="46" w:name="_Toc505426969"/>
      <w:bookmarkStart w:id="47" w:name="_Toc505427158"/>
      <w:r w:rsidRPr="00E67923">
        <w:rPr>
          <w:rStyle w:val="SubttuloCar"/>
        </w:rPr>
        <w:t>1.</w:t>
      </w:r>
      <w:r w:rsidR="009601FA">
        <w:rPr>
          <w:rStyle w:val="SubttuloCar"/>
        </w:rPr>
        <w:t>4</w:t>
      </w:r>
      <w:r w:rsidRPr="00E67923">
        <w:rPr>
          <w:rStyle w:val="SubttuloCar"/>
        </w:rPr>
        <w:t xml:space="preserve">.1.1 </w:t>
      </w:r>
      <w:bookmarkEnd w:id="44"/>
      <w:r w:rsidR="00E67923">
        <w:rPr>
          <w:rStyle w:val="SubttuloCar"/>
        </w:rPr>
        <w:t>Aconf</w:t>
      </w:r>
      <w:bookmarkEnd w:id="45"/>
      <w:bookmarkEnd w:id="46"/>
      <w:bookmarkEnd w:id="47"/>
      <w:r w:rsidR="00095326">
        <w:t xml:space="preserve"> (</w:t>
      </w:r>
      <w:hyperlink r:id="rId11"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r w:rsidR="009D0144" w:rsidRPr="009D0144">
        <w:rPr>
          <w:i/>
        </w:rPr>
        <w:t>service as a software</w:t>
      </w:r>
      <w:r w:rsidR="009D0144">
        <w:rPr>
          <w:i/>
        </w:rPr>
        <w:t xml:space="preserve"> </w:t>
      </w:r>
      <w:r w:rsidR="009D0144">
        <w:t>(</w:t>
      </w:r>
      <w:r w:rsidR="009D0144" w:rsidRPr="009D0144">
        <w:rPr>
          <w:i/>
        </w:rPr>
        <w:t>Saas</w:t>
      </w:r>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rPr>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2E97700D" w:rsidR="00ED4422" w:rsidRDefault="00EF6573" w:rsidP="00557E93">
      <w:pPr>
        <w:pStyle w:val="Descripcin"/>
        <w:jc w:val="center"/>
        <w:rPr>
          <w:sz w:val="20"/>
          <w:szCs w:val="20"/>
        </w:rPr>
      </w:pPr>
      <w:bookmarkStart w:id="48" w:name="_Toc486443706"/>
      <w:bookmarkStart w:id="49"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Pr>
          <w:sz w:val="20"/>
          <w:szCs w:val="20"/>
        </w:rPr>
        <w:t xml:space="preserve"> </w:t>
      </w:r>
      <w:bookmarkEnd w:id="48"/>
      <w:r w:rsidR="00557E93">
        <w:rPr>
          <w:sz w:val="20"/>
          <w:szCs w:val="20"/>
        </w:rPr>
        <w:t>Página inicial de Aconf</w:t>
      </w:r>
      <w:bookmarkEnd w:id="49"/>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r w:rsidRPr="009C4D90">
        <w:rPr>
          <w:i/>
        </w:rPr>
        <w:t>What You See Is What You Get</w:t>
      </w:r>
      <w:r>
        <w:t xml:space="preserve">). Se trata de un sistema de gestión </w:t>
      </w:r>
      <w:r w:rsidR="009C4D90">
        <w:t>de contenidos (CMS) que permite</w:t>
      </w:r>
      <w:r>
        <w:t xml:space="preserve"> escribir un </w:t>
      </w:r>
      <w:r>
        <w:lastRenderedPageBreak/>
        <w:t>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32B32514" w14:textId="37BD1407" w:rsidR="00C9349F" w:rsidRDefault="009C4D90" w:rsidP="009C4D90">
      <w:pPr>
        <w:ind w:firstLine="720"/>
      </w:pPr>
      <w:r>
        <w:t xml:space="preserve">Una de las desventajas obvias es que no permiten la creación de plataformas no dedicadas a propósitos académicos. </w:t>
      </w:r>
    </w:p>
    <w:p w14:paraId="6BB63325" w14:textId="77777777" w:rsidR="00C621E0" w:rsidRDefault="00C621E0" w:rsidP="009C4D90">
      <w:pPr>
        <w:ind w:firstLine="720"/>
      </w:pPr>
    </w:p>
    <w:p w14:paraId="1DCBEA6B" w14:textId="2956F305" w:rsidR="009C4D90" w:rsidRDefault="00EC2D74" w:rsidP="009C4D90">
      <w:pPr>
        <w:rPr>
          <w:szCs w:val="22"/>
        </w:rPr>
      </w:pPr>
      <w:bookmarkStart w:id="50" w:name="_Toc486444068"/>
      <w:bookmarkStart w:id="51" w:name="_Toc505426586"/>
      <w:bookmarkStart w:id="52" w:name="_Toc505426970"/>
      <w:bookmarkStart w:id="53" w:name="_Toc505427159"/>
      <w:r w:rsidRPr="00EC2D74">
        <w:rPr>
          <w:rStyle w:val="SubttuloCar"/>
        </w:rPr>
        <w:t>1.</w:t>
      </w:r>
      <w:r w:rsidR="009601FA">
        <w:rPr>
          <w:rStyle w:val="SubttuloCar"/>
        </w:rPr>
        <w:t>4</w:t>
      </w:r>
      <w:r w:rsidRPr="00EC2D74">
        <w:rPr>
          <w:rStyle w:val="SubttuloCar"/>
        </w:rPr>
        <w:t xml:space="preserve">.1.2 </w:t>
      </w:r>
      <w:bookmarkEnd w:id="50"/>
      <w:r w:rsidR="009C4D90">
        <w:rPr>
          <w:rStyle w:val="SubttuloCar"/>
        </w:rPr>
        <w:t>EasyChair</w:t>
      </w:r>
      <w:bookmarkEnd w:id="51"/>
      <w:bookmarkEnd w:id="52"/>
      <w:bookmarkEnd w:id="53"/>
      <w:r w:rsidR="009C4D90">
        <w:rPr>
          <w:rStyle w:val="SubttuloCar"/>
        </w:rPr>
        <w:t xml:space="preserve"> </w:t>
      </w:r>
      <w:r w:rsidR="006662AA" w:rsidRPr="00EC2D74">
        <w:rPr>
          <w:szCs w:val="22"/>
        </w:rPr>
        <w:t>(</w:t>
      </w:r>
      <w:hyperlink r:id="rId13"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a Aconf</w:t>
      </w:r>
      <w:r w:rsidR="006662AA" w:rsidRPr="00EC2D74">
        <w:rPr>
          <w:szCs w:val="22"/>
        </w:rPr>
        <w:t xml:space="preserve">, </w:t>
      </w:r>
      <w:r>
        <w:rPr>
          <w:szCs w:val="22"/>
        </w:rPr>
        <w:t xml:space="preserve">EasyChair </w:t>
      </w:r>
      <w:r w:rsidR="006662AA" w:rsidRPr="00EC2D74">
        <w:rPr>
          <w:szCs w:val="22"/>
        </w:rPr>
        <w:t xml:space="preserve">es otro de los portales web más famosos para </w:t>
      </w:r>
      <w:r>
        <w:rPr>
          <w:szCs w:val="22"/>
        </w:rPr>
        <w:t xml:space="preserve">gestionar congresos. </w:t>
      </w:r>
      <w:r w:rsidR="00156A70">
        <w:rPr>
          <w:szCs w:val="22"/>
        </w:rPr>
        <w:t>Se encuentra en el mercado desde el 2002, con más de dos millones de usuarios y más de 60.000 conferencias en sus servidores. Al igual que Aconf,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rPr>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1D547E83" w:rsidR="000300C4" w:rsidRDefault="007452BA" w:rsidP="00156A70">
      <w:pPr>
        <w:pStyle w:val="Descripcin"/>
        <w:ind w:firstLine="720"/>
        <w:jc w:val="center"/>
      </w:pPr>
      <w:bookmarkStart w:id="54"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t xml:space="preserve"> </w:t>
      </w:r>
      <w:r w:rsidRPr="00815E11">
        <w:rPr>
          <w:sz w:val="20"/>
          <w:szCs w:val="20"/>
        </w:rPr>
        <w:t xml:space="preserve">Página </w:t>
      </w:r>
      <w:r w:rsidR="00156A70">
        <w:rPr>
          <w:sz w:val="20"/>
          <w:szCs w:val="20"/>
        </w:rPr>
        <w:t>inical</w:t>
      </w:r>
      <w:r w:rsidRPr="00815E11">
        <w:rPr>
          <w:sz w:val="20"/>
          <w:szCs w:val="20"/>
        </w:rPr>
        <w:t xml:space="preserve"> de </w:t>
      </w:r>
      <w:r w:rsidR="00156A70">
        <w:rPr>
          <w:sz w:val="20"/>
          <w:szCs w:val="20"/>
        </w:rPr>
        <w:t>EasyChair</w:t>
      </w:r>
      <w:bookmarkEnd w:id="54"/>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lastRenderedPageBreak/>
        <w:tab/>
        <w:t>El lenguaje para el desarrollo de esta plataforma es PHP. Al igual que Aconf, el resto de tecnologías usadas se mantienen en secreto.</w:t>
      </w:r>
    </w:p>
    <w:p w14:paraId="4AA30A97" w14:textId="14AA613E" w:rsidR="0072227B" w:rsidRDefault="007B2515" w:rsidP="00156A70">
      <w:pPr>
        <w:ind w:firstLine="720"/>
        <w:rPr>
          <w:szCs w:val="22"/>
        </w:rPr>
      </w:pPr>
      <w:r>
        <w:rPr>
          <w:szCs w:val="22"/>
        </w:rPr>
        <w:t xml:space="preserve">En relación con </w:t>
      </w:r>
      <w:r w:rsidR="00156A70">
        <w:rPr>
          <w:szCs w:val="22"/>
        </w:rPr>
        <w:t>Aconf, el propósito de sus servicios es similar, con la diferencia de que EasyChair ofrece un servicio de creación de aplicación para aquellas organizaciones no académicas que deseen organizar un congreso.</w:t>
      </w:r>
    </w:p>
    <w:p w14:paraId="5E387DA9" w14:textId="77777777" w:rsidR="0069511B" w:rsidRDefault="0069511B" w:rsidP="000300C4">
      <w:pPr>
        <w:ind w:left="720"/>
        <w:rPr>
          <w:szCs w:val="22"/>
        </w:rPr>
      </w:pPr>
    </w:p>
    <w:p w14:paraId="5619D2E9" w14:textId="4E95CAC4" w:rsidR="00C621E0" w:rsidRDefault="00EC2D74" w:rsidP="00C621E0">
      <w:pPr>
        <w:rPr>
          <w:szCs w:val="22"/>
        </w:rPr>
      </w:pPr>
      <w:bookmarkStart w:id="55" w:name="_Toc486444069"/>
      <w:bookmarkStart w:id="56" w:name="_Toc505426587"/>
      <w:bookmarkStart w:id="57" w:name="_Toc505426971"/>
      <w:bookmarkStart w:id="58" w:name="_Toc505427160"/>
      <w:r w:rsidRPr="00F554EB">
        <w:rPr>
          <w:rStyle w:val="SubttuloCar"/>
        </w:rPr>
        <w:t>1.</w:t>
      </w:r>
      <w:r w:rsidR="009601FA">
        <w:rPr>
          <w:rStyle w:val="SubttuloCar"/>
        </w:rPr>
        <w:t>4</w:t>
      </w:r>
      <w:r w:rsidRPr="00F554EB">
        <w:rPr>
          <w:rStyle w:val="SubttuloCar"/>
        </w:rPr>
        <w:t xml:space="preserve">.1.3 </w:t>
      </w:r>
      <w:bookmarkEnd w:id="55"/>
      <w:r w:rsidR="00C621E0">
        <w:rPr>
          <w:rStyle w:val="SubttuloCar"/>
        </w:rPr>
        <w:t>Primoris</w:t>
      </w:r>
      <w:bookmarkEnd w:id="56"/>
      <w:bookmarkEnd w:id="57"/>
      <w:bookmarkEnd w:id="58"/>
      <w:r w:rsidR="00014F24" w:rsidRPr="00FC7B42">
        <w:rPr>
          <w:szCs w:val="22"/>
        </w:rPr>
        <w:t xml:space="preserve"> (</w:t>
      </w:r>
      <w:hyperlink r:id="rId15" w:history="1">
        <w:r w:rsidR="00C621E0" w:rsidRPr="00151B5C">
          <w:rPr>
            <w:rStyle w:val="Hipervnculo"/>
          </w:rPr>
          <w:t>www.insticc.org</w:t>
        </w:r>
      </w:hyperlink>
      <w:r w:rsidR="00C621E0">
        <w:rPr>
          <w:szCs w:val="22"/>
        </w:rPr>
        <w:t>)</w:t>
      </w:r>
    </w:p>
    <w:p w14:paraId="5F16D00A" w14:textId="19AECE9D"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que se comercializa con el slogan </w:t>
      </w:r>
      <w:r w:rsidR="00D90CF1">
        <w:rPr>
          <w:szCs w:val="22"/>
        </w:rPr>
        <w:t xml:space="preserve">de la primera de la nueva generación de sistemas de gestión de eventos soporta todo el proceso de gestión de congresos como Aconf y EasyChair. Con una interfaz moderna, gestiona todas las operaciones necesarias para el </w:t>
      </w:r>
      <w:r w:rsidR="00D90CF1" w:rsidRPr="00D90CF1">
        <w:rPr>
          <w:i/>
          <w:szCs w:val="22"/>
        </w:rPr>
        <w:t>front-end</w:t>
      </w:r>
      <w:r w:rsidR="00D90CF1">
        <w:rPr>
          <w:szCs w:val="22"/>
        </w:rPr>
        <w:t xml:space="preserve"> y </w:t>
      </w:r>
      <w:r w:rsidR="00D90CF1" w:rsidRPr="00D90CF1">
        <w:rPr>
          <w:i/>
          <w:szCs w:val="22"/>
        </w:rPr>
        <w:t>back-end</w:t>
      </w:r>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rPr>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6">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418147F2" w:rsidR="003F6A24" w:rsidRPr="00D72A94" w:rsidRDefault="003F6A24" w:rsidP="00D90CF1">
      <w:pPr>
        <w:pStyle w:val="Descripcin"/>
        <w:ind w:firstLine="720"/>
        <w:jc w:val="center"/>
        <w:rPr>
          <w:sz w:val="20"/>
          <w:szCs w:val="20"/>
        </w:rPr>
      </w:pPr>
      <w:bookmarkStart w:id="59"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Pr="00D72A94">
        <w:rPr>
          <w:sz w:val="20"/>
          <w:szCs w:val="20"/>
        </w:rPr>
        <w:t xml:space="preserve"> Página </w:t>
      </w:r>
      <w:r w:rsidR="00D90CF1">
        <w:rPr>
          <w:sz w:val="20"/>
          <w:szCs w:val="20"/>
        </w:rPr>
        <w:t>inicial</w:t>
      </w:r>
      <w:r w:rsidRPr="00D72A94">
        <w:rPr>
          <w:sz w:val="20"/>
          <w:szCs w:val="20"/>
        </w:rPr>
        <w:t xml:space="preserve"> de </w:t>
      </w:r>
      <w:r w:rsidR="00D90CF1">
        <w:rPr>
          <w:sz w:val="20"/>
          <w:szCs w:val="20"/>
        </w:rPr>
        <w:t>Primoris</w:t>
      </w:r>
      <w:bookmarkEnd w:id="59"/>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r w:rsidRPr="00D90CF1">
        <w:rPr>
          <w:i/>
          <w:szCs w:val="22"/>
        </w:rPr>
        <w:t>framework</w:t>
      </w:r>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lastRenderedPageBreak/>
        <w:t xml:space="preserve">La diferencia con las otras plataformas ya comentadas es que Primoris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D45064" w:rsidP="00711475">
      <w:pPr>
        <w:pStyle w:val="Prrafodelista"/>
        <w:numPr>
          <w:ilvl w:val="0"/>
          <w:numId w:val="33"/>
        </w:numPr>
        <w:rPr>
          <w:rFonts w:ascii="Times New Roman" w:hAnsi="Times New Roman"/>
        </w:rPr>
      </w:pPr>
      <w:hyperlink r:id="rId17"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4A3E4BFB" w14:textId="0C20A852" w:rsidR="00711475" w:rsidRPr="00711475" w:rsidRDefault="00D45064" w:rsidP="00711475">
      <w:pPr>
        <w:pStyle w:val="Prrafodelista"/>
        <w:numPr>
          <w:ilvl w:val="0"/>
          <w:numId w:val="33"/>
        </w:numPr>
        <w:rPr>
          <w:rFonts w:ascii="Times New Roman" w:hAnsi="Times New Roman"/>
        </w:rPr>
      </w:pPr>
      <w:hyperlink r:id="rId18"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31AC53C9" w14:textId="77777777" w:rsidR="00D90CF1" w:rsidRDefault="00D90CF1" w:rsidP="00D90CF1">
      <w:pPr>
        <w:ind w:firstLine="720"/>
      </w:pPr>
    </w:p>
    <w:p w14:paraId="7EF7C611" w14:textId="1DF76990" w:rsidR="00D90CF1" w:rsidRDefault="00EC2D74" w:rsidP="00D90CF1">
      <w:bookmarkStart w:id="60" w:name="_Toc486444071"/>
      <w:bookmarkStart w:id="61" w:name="_Toc505426588"/>
      <w:bookmarkStart w:id="62" w:name="_Toc505426972"/>
      <w:bookmarkStart w:id="63" w:name="_Toc505427161"/>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60"/>
      <w:r w:rsidR="00711475">
        <w:rPr>
          <w:rStyle w:val="SubttuloCar"/>
        </w:rPr>
        <w:t>Sistedes</w:t>
      </w:r>
      <w:bookmarkEnd w:id="61"/>
      <w:bookmarkEnd w:id="62"/>
      <w:bookmarkEnd w:id="63"/>
      <w:r w:rsidR="00711475">
        <w:rPr>
          <w:rStyle w:val="SubttuloCar"/>
        </w:rPr>
        <w:t xml:space="preserve"> </w:t>
      </w:r>
      <w:r w:rsidR="00377E72">
        <w:t>(</w:t>
      </w:r>
      <w:hyperlink r:id="rId19" w:history="1">
        <w:r w:rsidR="00711475" w:rsidRPr="00151B5C">
          <w:rPr>
            <w:rStyle w:val="Hipervnculo"/>
          </w:rPr>
          <w:t>https://fg.ull.es/sistedes2017</w:t>
        </w:r>
      </w:hyperlink>
      <w:r w:rsidR="00D90CF1">
        <w:t>)</w:t>
      </w:r>
    </w:p>
    <w:p w14:paraId="20CA312B" w14:textId="44A8CCD8"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nacional engloban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rPr>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20">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1BB1ED62" w:rsidR="0064146E" w:rsidRDefault="0064146E" w:rsidP="00A11A38">
      <w:pPr>
        <w:pStyle w:val="Descripcin"/>
        <w:ind w:firstLine="720"/>
        <w:jc w:val="center"/>
        <w:rPr>
          <w:sz w:val="20"/>
          <w:szCs w:val="20"/>
        </w:rPr>
      </w:pPr>
      <w:bookmarkStart w:id="64"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Pr="00D72A94">
        <w:rPr>
          <w:sz w:val="20"/>
          <w:szCs w:val="20"/>
        </w:rPr>
        <w:t xml:space="preserve"> Página </w:t>
      </w:r>
      <w:r w:rsidR="000E32B5">
        <w:rPr>
          <w:sz w:val="20"/>
          <w:szCs w:val="20"/>
        </w:rPr>
        <w:t>inicial</w:t>
      </w:r>
      <w:r w:rsidRPr="00D72A94">
        <w:rPr>
          <w:sz w:val="20"/>
          <w:szCs w:val="20"/>
        </w:rPr>
        <w:t xml:space="preserve"> de </w:t>
      </w:r>
      <w:r w:rsidR="000E32B5">
        <w:rPr>
          <w:sz w:val="20"/>
          <w:szCs w:val="20"/>
        </w:rPr>
        <w:t>Sistedes</w:t>
      </w:r>
      <w:bookmarkEnd w:id="64"/>
    </w:p>
    <w:p w14:paraId="7BFFFFDC" w14:textId="77777777" w:rsidR="00711475" w:rsidRPr="00711475" w:rsidRDefault="00711475" w:rsidP="00711475">
      <w:pPr>
        <w:spacing w:line="240" w:lineRule="auto"/>
      </w:pPr>
    </w:p>
    <w:p w14:paraId="6DB4B7A2" w14:textId="511D4007" w:rsidR="00EC2D74" w:rsidRDefault="000E32B5" w:rsidP="00711475">
      <w:pPr>
        <w:ind w:firstLine="720"/>
      </w:pPr>
      <w:r>
        <w:t>La principal diferencia con el resto de plataformas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lastRenderedPageBreak/>
        <w:t xml:space="preserve">En cuanto a las tecnologías, Sistedes fue desarrollada con </w:t>
      </w:r>
      <w:r w:rsidR="00DE5F34">
        <w:t>WordPress, un sistema de gestión de contenidos (CMS) muy utilizado a día de hoy. WordPress está basado en PHP y MySQL ejecutado en un servidor Apache. En el lado del cliente, WordPress proporciona un amplio abanico de plantillas creadas por diversos desarrolladores. Estas plantillas suelen estar hechas con código JavaScript, jQuery, HTML5 y CSS3. Algunas de estas plantillas son gratuitas pero la mayoría son de pago.</w:t>
      </w:r>
    </w:p>
    <w:p w14:paraId="56F2F407" w14:textId="5DF6CF93" w:rsidR="00711475" w:rsidRDefault="00377E72" w:rsidP="00711475">
      <w:pPr>
        <w:ind w:firstLine="720"/>
      </w:pPr>
      <w:r>
        <w:t xml:space="preserve">Sin duda, </w:t>
      </w:r>
      <w:r w:rsidR="00711475">
        <w:t>Sistedes</w:t>
      </w:r>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4D00118F"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podemos llegar a la conclusión de que una de las </w:t>
      </w:r>
      <w:r w:rsidR="00393651">
        <w:t>mejoras respecto a otras aplicaciones similares ser</w:t>
      </w:r>
      <w:r w:rsidR="00940A77">
        <w:t>á la usabilidad de la aplicació</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r w:rsidR="00151C00" w:rsidRPr="008C6552">
        <w:rPr>
          <w:i/>
        </w:rPr>
        <w:t>frameworks</w:t>
      </w:r>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65" w:name="_Toc486444073"/>
      <w:bookmarkStart w:id="66" w:name="_Toc505426589"/>
      <w:bookmarkStart w:id="67" w:name="_Toc505426973"/>
      <w:bookmarkStart w:id="68" w:name="_Toc505427162"/>
      <w:r>
        <w:t>1.4</w:t>
      </w:r>
      <w:r w:rsidR="00034852">
        <w:t>.</w:t>
      </w:r>
      <w:r w:rsidR="008C6552">
        <w:t>2</w:t>
      </w:r>
      <w:r w:rsidR="00034852">
        <w:t xml:space="preserve"> </w:t>
      </w:r>
      <w:r w:rsidR="001A7433">
        <w:t>Estudios de carácter técnico</w:t>
      </w:r>
      <w:bookmarkEnd w:id="65"/>
      <w:bookmarkEnd w:id="66"/>
      <w:bookmarkEnd w:id="67"/>
      <w:bookmarkEnd w:id="6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r w:rsidRPr="008C6552">
        <w:rPr>
          <w:i/>
        </w:rPr>
        <w:t>framework</w:t>
      </w:r>
      <w:r>
        <w:t xml:space="preserve"> y lenguaje de programación. En general, </w:t>
      </w:r>
      <w:r w:rsidR="008C6552">
        <w:t>un</w:t>
      </w:r>
      <w:r>
        <w:t xml:space="preserve"> </w:t>
      </w:r>
      <w:r w:rsidRPr="008C6552">
        <w:rPr>
          <w:i/>
        </w:rPr>
        <w:t>framework</w:t>
      </w:r>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r w:rsidR="00954ACD" w:rsidRPr="00954ACD">
        <w:rPr>
          <w:i/>
        </w:rPr>
        <w:t>framework</w:t>
      </w:r>
      <w:r w:rsidR="00954ACD">
        <w:t xml:space="preserve"> podrá estar desarrollado por uno o más lenguajes de programación distintos</w:t>
      </w:r>
      <w:r w:rsidR="007A1560">
        <w:t xml:space="preserve"> y normalmente están estructurados con patrones de diseño</w:t>
      </w:r>
      <w:r>
        <w:t xml:space="preserve">. Estos componentes del </w:t>
      </w:r>
      <w:r w:rsidRPr="008C6552">
        <w:rPr>
          <w:i/>
        </w:rPr>
        <w:t>framework</w:t>
      </w:r>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lastRenderedPageBreak/>
        <w:t>Por último, se hará hincapié en los gestores de bases de datos, parte fundamental de cualquier sistema informático, encargados del almacenamiento de la información y de su tratamiento.</w:t>
      </w:r>
      <w:r w:rsidR="00583A51">
        <w:t xml:space="preserve"> </w:t>
      </w:r>
    </w:p>
    <w:p w14:paraId="49DBDC6A" w14:textId="23D9E86F" w:rsidR="00893A4C" w:rsidRDefault="00954ACD" w:rsidP="00034852">
      <w:pPr>
        <w:ind w:firstLine="720"/>
      </w:pPr>
      <w:r>
        <w:t xml:space="preserve">A continuación, </w:t>
      </w:r>
      <w:r w:rsidR="007A1560">
        <w:t>se expondrán</w:t>
      </w:r>
      <w:r>
        <w:t xml:space="preserve"> más detalladamente estos conceptos.</w:t>
      </w:r>
    </w:p>
    <w:p w14:paraId="54029A91" w14:textId="77777777" w:rsidR="00BE3782" w:rsidRDefault="00BE3782" w:rsidP="00FC7B42">
      <w:pPr>
        <w:jc w:val="left"/>
      </w:pPr>
    </w:p>
    <w:p w14:paraId="621A33F7" w14:textId="08B68CF2" w:rsidR="00BE3782" w:rsidRDefault="00CF7B7F" w:rsidP="00BE3782">
      <w:pPr>
        <w:pStyle w:val="Subttulo"/>
      </w:pPr>
      <w:bookmarkStart w:id="69" w:name="_Toc486444074"/>
      <w:bookmarkStart w:id="70" w:name="_Toc505426590"/>
      <w:bookmarkStart w:id="71" w:name="_Toc505426974"/>
      <w:bookmarkStart w:id="72" w:name="_Toc505427163"/>
      <w:r>
        <w:t>1.</w:t>
      </w:r>
      <w:r w:rsidR="00BE3782">
        <w:t>4</w:t>
      </w:r>
      <w:r>
        <w:t xml:space="preserve">.2.1 </w:t>
      </w:r>
      <w:r w:rsidR="001A7433">
        <w:t>P</w:t>
      </w:r>
      <w:bookmarkEnd w:id="69"/>
      <w:r>
        <w:t>atrones de diseño</w:t>
      </w:r>
      <w:bookmarkEnd w:id="70"/>
      <w:bookmarkEnd w:id="71"/>
      <w:bookmarkEnd w:id="72"/>
    </w:p>
    <w:p w14:paraId="7D97B176" w14:textId="218FDAE2" w:rsidR="00735BA5" w:rsidRDefault="000A6018" w:rsidP="00735BA5">
      <w:pPr>
        <w:spacing w:before="240"/>
        <w:ind w:firstLine="720"/>
      </w:pPr>
      <w:r>
        <w:t>E</w:t>
      </w:r>
      <w:r w:rsidR="00EF0BB7">
        <w:t xml:space="preserve">n </w:t>
      </w:r>
      <w:r w:rsidR="00EF0BB7" w:rsidRPr="000A6018">
        <w:rPr>
          <w:i/>
        </w:rPr>
        <w:t>frameworks</w:t>
      </w:r>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r w:rsidR="00EF0BB7" w:rsidRPr="000A6018">
        <w:rPr>
          <w:i/>
        </w:rPr>
        <w:t>frameworks</w:t>
      </w:r>
      <w:r w:rsidR="00EF0BB7">
        <w:t xml:space="preserve"> de desarrollo web.</w:t>
      </w:r>
    </w:p>
    <w:p w14:paraId="667B2CC4" w14:textId="3A281067" w:rsidR="002C27E3" w:rsidRDefault="000A6018" w:rsidP="000A6018">
      <w:pPr>
        <w:ind w:firstLine="720"/>
        <w:rPr>
          <w:szCs w:val="22"/>
          <w:shd w:val="clear" w:color="auto" w:fill="FFFFFF"/>
        </w:rPr>
      </w:pPr>
      <w:r>
        <w:rPr>
          <w:szCs w:val="22"/>
        </w:rPr>
        <w:t>Co</w:t>
      </w:r>
      <w:r w:rsidR="00A11A38">
        <w:rPr>
          <w:szCs w:val="22"/>
        </w:rPr>
        <w:t>mo se puede ver en la figura 5</w:t>
      </w:r>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73" w:name="_Toc505426591"/>
      <w:bookmarkStart w:id="74" w:name="_Toc505426975"/>
      <w:bookmarkStart w:id="75" w:name="_Toc505427164"/>
      <w:r>
        <w:rPr>
          <w:rStyle w:val="SubttuloCar"/>
        </w:rPr>
        <w:t>1.4.2.1.1</w:t>
      </w:r>
      <w:r w:rsidR="0048028E">
        <w:rPr>
          <w:rStyle w:val="SubttuloCar"/>
        </w:rPr>
        <w:t xml:space="preserve"> </w:t>
      </w:r>
      <w:r w:rsidR="002C27E3" w:rsidRPr="00E94102">
        <w:rPr>
          <w:rStyle w:val="SubttuloCar"/>
        </w:rPr>
        <w:t>Modelo</w:t>
      </w:r>
      <w:bookmarkEnd w:id="73"/>
      <w:bookmarkEnd w:id="74"/>
      <w:bookmarkEnd w:id="75"/>
    </w:p>
    <w:p w14:paraId="1E715471" w14:textId="24481DC7" w:rsidR="00E7713C" w:rsidRPr="00E7713C" w:rsidRDefault="0048028E" w:rsidP="0048028E">
      <w:pPr>
        <w:ind w:firstLine="720"/>
      </w:pPr>
      <w:r>
        <w:rPr>
          <w:szCs w:val="22"/>
        </w:rPr>
        <w:t>E</w:t>
      </w:r>
      <w:r w:rsidR="002C27E3" w:rsidRPr="00E7713C">
        <w:rPr>
          <w:szCs w:val="22"/>
        </w:rPr>
        <w:t>sta capa s</w:t>
      </w:r>
      <w:r w:rsidR="002C27E3" w:rsidRPr="00E7713C">
        <w:rPr>
          <w:szCs w:val="22"/>
          <w:bdr w:val="none" w:sz="0" w:space="0" w:color="auto" w:frame="1"/>
          <w:shd w:val="clear" w:color="auto" w:fill="FFFFFF"/>
        </w:rPr>
        <w:t xml:space="preserve">e encarga de comunicarse con la base de datos 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76" w:name="_Toc505426592"/>
      <w:bookmarkStart w:id="77" w:name="_Toc505426976"/>
      <w:bookmarkStart w:id="78" w:name="_Toc505427165"/>
      <w:r>
        <w:rPr>
          <w:rStyle w:val="SubttuloCar"/>
        </w:rPr>
        <w:t xml:space="preserve">1.4.2.1.2 </w:t>
      </w:r>
      <w:r w:rsidR="002C27E3" w:rsidRPr="00E94102">
        <w:rPr>
          <w:rStyle w:val="SubttuloCar"/>
        </w:rPr>
        <w:t>Vista</w:t>
      </w:r>
      <w:bookmarkEnd w:id="76"/>
      <w:bookmarkEnd w:id="77"/>
      <w:bookmarkEnd w:id="78"/>
    </w:p>
    <w:p w14:paraId="7CC1227A" w14:textId="7F68FB3F"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 xml:space="preserve">.  </w:t>
      </w:r>
    </w:p>
    <w:p w14:paraId="45AED602" w14:textId="336E95B6" w:rsidR="0048028E" w:rsidRDefault="00E94102" w:rsidP="0048028E">
      <w:pPr>
        <w:keepNext/>
        <w:rPr>
          <w:bCs/>
          <w:szCs w:val="22"/>
          <w:bdr w:val="none" w:sz="0" w:space="0" w:color="auto" w:frame="1"/>
          <w:shd w:val="clear" w:color="auto" w:fill="FFFFFF"/>
        </w:rPr>
      </w:pPr>
      <w:bookmarkStart w:id="79" w:name="_Toc505426593"/>
      <w:bookmarkStart w:id="80" w:name="_Toc505426977"/>
      <w:bookmarkStart w:id="81" w:name="_Toc505427166"/>
      <w:r w:rsidRPr="00E94102">
        <w:rPr>
          <w:rStyle w:val="SubttuloCar"/>
        </w:rPr>
        <w:t xml:space="preserve">1.4.2.1.3 </w:t>
      </w:r>
      <w:r w:rsidR="002C27E3" w:rsidRPr="00E94102">
        <w:rPr>
          <w:rStyle w:val="SubttuloCar"/>
        </w:rPr>
        <w:t>Controlador</w:t>
      </w:r>
      <w:bookmarkEnd w:id="79"/>
      <w:bookmarkEnd w:id="80"/>
      <w:bookmarkEnd w:id="81"/>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w:t>
      </w:r>
      <w:r w:rsidR="00E7713C" w:rsidRPr="00E7713C">
        <w:rPr>
          <w:szCs w:val="22"/>
          <w:shd w:val="clear" w:color="auto" w:fill="FFFFFF"/>
        </w:rPr>
        <w:lastRenderedPageBreak/>
        <w:t xml:space="preserve">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r>
        <w:rPr>
          <w:noProof/>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1">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p>
    <w:p w14:paraId="4C993DCE" w14:textId="51A61DFD"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Pr="00E94102">
        <w:rPr>
          <w:sz w:val="20"/>
          <w:szCs w:val="20"/>
        </w:rPr>
        <w:t xml:space="preserve"> </w:t>
      </w:r>
      <w:r w:rsidR="0048028E">
        <w:rPr>
          <w:sz w:val="20"/>
          <w:szCs w:val="20"/>
        </w:rPr>
        <w:t>Esquema patrón MVC</w:t>
      </w:r>
      <w:r w:rsidR="00FE0245" w:rsidRPr="00E94102">
        <w:rPr>
          <w:sz w:val="20"/>
          <w:szCs w:val="20"/>
        </w:rPr>
        <w:t>.</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t>Entre</w:t>
      </w:r>
      <w:r w:rsidR="00C70C1A">
        <w:rPr>
          <w:bCs/>
          <w:szCs w:val="22"/>
          <w:bdr w:val="none" w:sz="0" w:space="0" w:color="auto" w:frame="1"/>
          <w:shd w:val="clear" w:color="auto" w:fill="FFFFFF"/>
        </w:rPr>
        <w:t xml:space="preserve"> las ventajas de utilizar </w:t>
      </w:r>
      <w:r w:rsidR="00C70C1A" w:rsidRPr="0048028E">
        <w:rPr>
          <w:bCs/>
          <w:i/>
          <w:szCs w:val="22"/>
          <w:bdr w:val="none" w:sz="0" w:space="0" w:color="auto" w:frame="1"/>
          <w:shd w:val="clear" w:color="auto" w:fill="FFFFFF"/>
        </w:rPr>
        <w:t>frameworks</w:t>
      </w:r>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4AFD8423" w:rsidR="00B10AE8" w:rsidRDefault="004632E1" w:rsidP="00645DFD">
      <w:pPr>
        <w:numPr>
          <w:ilvl w:val="0"/>
          <w:numId w:val="15"/>
        </w:numPr>
        <w:spacing w:line="276" w:lineRule="auto"/>
      </w:pPr>
      <w:r>
        <w:t xml:space="preserve">Se integra fácilmente con lenguajes de programación web como PHP, </w:t>
      </w:r>
      <w:r w:rsidR="00B10AE8">
        <w:t>JavaScript</w:t>
      </w:r>
      <w:r>
        <w:t>, HTML, jQuery</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4076E">
      <w:pPr>
        <w:spacing w:line="276" w:lineRule="auto"/>
        <w:ind w:left="360"/>
        <w:jc w:val="left"/>
      </w:pPr>
    </w:p>
    <w:p w14:paraId="7080FF4D" w14:textId="5B444AB2" w:rsidR="00645DFD" w:rsidRDefault="00DA4BE3" w:rsidP="00DA4BE3">
      <w:pPr>
        <w:pStyle w:val="Subttulo"/>
      </w:pPr>
      <w:bookmarkStart w:id="82" w:name="_Toc486444075"/>
      <w:bookmarkStart w:id="83" w:name="_Toc505426594"/>
      <w:bookmarkStart w:id="84" w:name="_Toc505426978"/>
      <w:bookmarkStart w:id="85" w:name="_Toc505427167"/>
      <w:r>
        <w:lastRenderedPageBreak/>
        <w:t>1.</w:t>
      </w:r>
      <w:r w:rsidR="00645DFD">
        <w:t>4</w:t>
      </w:r>
      <w:r>
        <w:t xml:space="preserve">.2.2 </w:t>
      </w:r>
      <w:r w:rsidR="00E94102">
        <w:t>L</w:t>
      </w:r>
      <w:bookmarkEnd w:id="82"/>
      <w:r>
        <w:t>enguajes de Programación</w:t>
      </w:r>
      <w:bookmarkEnd w:id="83"/>
      <w:bookmarkEnd w:id="84"/>
      <w:bookmarkEnd w:id="85"/>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back-end</w:t>
      </w:r>
      <w:r w:rsidR="000626C0">
        <w:t xml:space="preserve">) </w:t>
      </w:r>
      <w:r w:rsidR="005F4164">
        <w:t>y lenguajes en el lado del cl</w:t>
      </w:r>
      <w:r w:rsidR="000626C0">
        <w:t>iente (</w:t>
      </w:r>
      <w:r w:rsidR="000626C0" w:rsidRPr="00DA4BE3">
        <w:rPr>
          <w:i/>
        </w:rPr>
        <w:t>front-end</w:t>
      </w:r>
      <w:r w:rsidR="000626C0">
        <w:t>).</w:t>
      </w:r>
    </w:p>
    <w:p w14:paraId="6AE09C91" w14:textId="3F7E0CA4" w:rsidR="001922A3" w:rsidRDefault="000626C0" w:rsidP="00DA4BE3">
      <w:r>
        <w:tab/>
        <w:t>Los lenguajes en el lado del servidor (</w:t>
      </w:r>
      <w:r w:rsidRPr="003A01B6">
        <w:rPr>
          <w:i/>
        </w:rPr>
        <w:t>back-end</w:t>
      </w:r>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3A01B6">
        <w:t xml:space="preserve"> o Node.js</w:t>
      </w:r>
      <w:r w:rsidR="001922A3">
        <w:t xml:space="preserve"> son algunos de los lenguajes más utilizados en la actualidad en el lado del servidor.</w:t>
      </w:r>
    </w:p>
    <w:p w14:paraId="714A460D" w14:textId="167834FE" w:rsidR="003A01B6" w:rsidRDefault="000626C0" w:rsidP="003A01B6">
      <w:pPr>
        <w:ind w:firstLine="720"/>
      </w:pPr>
      <w:r>
        <w:t xml:space="preserve">Por otra parte, los lenguajes en el lado del cliente </w:t>
      </w:r>
      <w:r w:rsidR="003A01B6">
        <w:t>(</w:t>
      </w:r>
      <w:r w:rsidR="003A01B6" w:rsidRPr="003A01B6">
        <w:rPr>
          <w:i/>
        </w:rPr>
        <w:t>front-end</w:t>
      </w:r>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3A01B6">
        <w:t>, TypesScript (librerías como j</w:t>
      </w:r>
      <w:r w:rsidR="001922A3">
        <w:t>Query</w:t>
      </w:r>
      <w:r w:rsidR="003A01B6">
        <w:t xml:space="preserve"> o </w:t>
      </w:r>
      <w:r w:rsidR="003A01B6" w:rsidRPr="003A01B6">
        <w:rPr>
          <w:i/>
        </w:rPr>
        <w:t>frameworks</w:t>
      </w:r>
      <w:r w:rsidR="003A01B6">
        <w:t xml:space="preserve"> como Angular o React</w:t>
      </w:r>
      <w:r w:rsidR="001922A3">
        <w:t>) son los principales lenguajes usados en la mayoría de aplicaciones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back-end</w:t>
      </w:r>
      <w:r w:rsidR="001922A3">
        <w:t xml:space="preserve"> de una aplicación necesitará de los lenguajes del lado del cliente para </w:t>
      </w:r>
      <w:r>
        <w:t xml:space="preserve">que el usuario pueda interactuar con la información de la base de datos </w:t>
      </w:r>
      <w:r w:rsidR="001922A3">
        <w:t xml:space="preserve">y el </w:t>
      </w:r>
      <w:r w:rsidR="001922A3" w:rsidRPr="003A01B6">
        <w:rPr>
          <w:i/>
        </w:rPr>
        <w:t>front-end</w:t>
      </w:r>
      <w:r w:rsidR="001922A3">
        <w:t xml:space="preserve"> necesitará aquella información </w:t>
      </w:r>
      <w:r>
        <w:t xml:space="preserve">suministrada por </w:t>
      </w:r>
      <w:r w:rsidR="001922A3">
        <w:t xml:space="preserve">el </w:t>
      </w:r>
      <w:r w:rsidR="001922A3" w:rsidRPr="003A01B6">
        <w:rPr>
          <w:i/>
        </w:rPr>
        <w:t>back-end</w:t>
      </w:r>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back-end</w:t>
      </w:r>
      <w:r>
        <w:t xml:space="preserve"> con sus correspondientes </w:t>
      </w:r>
      <w:r w:rsidRPr="003A01B6">
        <w:rPr>
          <w:i/>
        </w:rPr>
        <w:t>frameworks</w:t>
      </w:r>
      <w:r w:rsidR="007E3029">
        <w:t>, los cuales</w:t>
      </w:r>
      <w:r>
        <w:t xml:space="preserve"> siguen el patrón de diseño MVC y </w:t>
      </w:r>
      <w:r w:rsidR="00F16424">
        <w:t xml:space="preserve">que son muy </w:t>
      </w:r>
      <w:r w:rsidR="002371DE">
        <w:t>utilizados en el mercado actualmente</w:t>
      </w:r>
      <w:r>
        <w:t>:</w:t>
      </w:r>
    </w:p>
    <w:p w14:paraId="249A3D0F" w14:textId="67EA7EE2" w:rsidR="0084397D" w:rsidRDefault="00645DFD" w:rsidP="00E4076E">
      <w:pPr>
        <w:ind w:left="720"/>
      </w:pPr>
      <w:bookmarkStart w:id="86" w:name="_Toc505426595"/>
      <w:bookmarkStart w:id="87" w:name="_Toc505426979"/>
      <w:bookmarkStart w:id="88" w:name="_Toc505427168"/>
      <w:r w:rsidRPr="00645DFD">
        <w:rPr>
          <w:rStyle w:val="SubttuloCar"/>
        </w:rPr>
        <w:t xml:space="preserve">1.4.2.2.1 </w:t>
      </w:r>
      <w:r w:rsidR="0085570F" w:rsidRPr="00645DFD">
        <w:rPr>
          <w:rStyle w:val="SubttuloCar"/>
        </w:rPr>
        <w:t>PHP</w:t>
      </w:r>
      <w:bookmarkEnd w:id="86"/>
      <w:bookmarkEnd w:id="87"/>
      <w:bookmarkEnd w:id="88"/>
      <w:r w:rsidR="00F16424">
        <w:t xml:space="preserve">: para este </w:t>
      </w:r>
      <w:r w:rsidR="0085570F">
        <w:t xml:space="preserve">lenguaje los </w:t>
      </w:r>
      <w:r w:rsidR="0085570F" w:rsidRPr="00F16424">
        <w:rPr>
          <w:i/>
        </w:rPr>
        <w:t>frameworks</w:t>
      </w:r>
      <w:r w:rsidR="0085570F">
        <w:t xml:space="preserve"> más utilizados son Laravel, CakePHP, Symfony o CodeIgniter</w:t>
      </w:r>
      <w:r w:rsidR="00233F9E">
        <w:t>.</w:t>
      </w:r>
    </w:p>
    <w:p w14:paraId="44C32699" w14:textId="6DA37616" w:rsidR="00FA6A82" w:rsidRPr="00FA6A82" w:rsidRDefault="00645DFD" w:rsidP="00520BAA">
      <w:pPr>
        <w:ind w:left="720"/>
      </w:pPr>
      <w:bookmarkStart w:id="89" w:name="_Toc505426596"/>
      <w:bookmarkStart w:id="90" w:name="_Toc505426980"/>
      <w:bookmarkStart w:id="91" w:name="_Toc505427169"/>
      <w:r w:rsidRPr="00645DFD">
        <w:rPr>
          <w:rStyle w:val="SubttuloCar"/>
        </w:rPr>
        <w:lastRenderedPageBreak/>
        <w:t xml:space="preserve">1.4.2.2.2 </w:t>
      </w:r>
      <w:r w:rsidR="00233F9E" w:rsidRPr="00645DFD">
        <w:rPr>
          <w:rStyle w:val="SubttuloCar"/>
        </w:rPr>
        <w:t>Java</w:t>
      </w:r>
      <w:bookmarkEnd w:id="89"/>
      <w:bookmarkEnd w:id="90"/>
      <w:bookmarkEnd w:id="91"/>
      <w:r w:rsidR="00233F9E">
        <w:t xml:space="preserve">: Struts, Spring o JavaServerFaces son algunos de los </w:t>
      </w:r>
      <w:r w:rsidR="002371DE" w:rsidRPr="00F16424">
        <w:rPr>
          <w:i/>
        </w:rPr>
        <w:t>frameworks</w:t>
      </w:r>
      <w:r w:rsidR="002371DE">
        <w:t xml:space="preserve"> </w:t>
      </w:r>
      <w:r w:rsidR="00233F9E">
        <w:t>más usados.</w:t>
      </w:r>
    </w:p>
    <w:p w14:paraId="29A95BB4" w14:textId="55F3B023" w:rsidR="00FA6A82" w:rsidRDefault="00645DFD" w:rsidP="00520BAA">
      <w:pPr>
        <w:ind w:left="720"/>
      </w:pPr>
      <w:bookmarkStart w:id="92" w:name="_Toc505426597"/>
      <w:bookmarkStart w:id="93" w:name="_Toc505426981"/>
      <w:bookmarkStart w:id="94" w:name="_Toc505427170"/>
      <w:r w:rsidRPr="00645DFD">
        <w:rPr>
          <w:rStyle w:val="SubttuloCar"/>
        </w:rPr>
        <w:t xml:space="preserve">1.4.2.2.3 </w:t>
      </w:r>
      <w:r w:rsidR="00233F9E" w:rsidRPr="00645DFD">
        <w:rPr>
          <w:rStyle w:val="SubttuloCar"/>
        </w:rPr>
        <w:t>Ruby</w:t>
      </w:r>
      <w:bookmarkEnd w:id="92"/>
      <w:bookmarkEnd w:id="93"/>
      <w:bookmarkEnd w:id="94"/>
      <w:r w:rsidR="00233F9E">
        <w:t xml:space="preserve">: </w:t>
      </w:r>
      <w:r w:rsidR="00F16424">
        <w:t>para Ruby</w:t>
      </w:r>
      <w:r w:rsidR="00233F9E">
        <w:t xml:space="preserve"> el </w:t>
      </w:r>
      <w:r w:rsidR="00233F9E" w:rsidRPr="00F16424">
        <w:rPr>
          <w:i/>
        </w:rPr>
        <w:t>framework</w:t>
      </w:r>
      <w:r w:rsidR="00233F9E">
        <w:t xml:space="preserve"> más usado es Ruby on Rails.</w:t>
      </w:r>
    </w:p>
    <w:p w14:paraId="768D593E" w14:textId="54EB1380" w:rsidR="00645DFD" w:rsidRDefault="00645DFD" w:rsidP="00520BAA">
      <w:pPr>
        <w:ind w:left="720"/>
      </w:pPr>
      <w:bookmarkStart w:id="95" w:name="_Toc505426598"/>
      <w:bookmarkStart w:id="96" w:name="_Toc505426982"/>
      <w:bookmarkStart w:id="97" w:name="_Toc505427171"/>
      <w:r w:rsidRPr="00645DFD">
        <w:rPr>
          <w:rStyle w:val="SubttuloCar"/>
        </w:rPr>
        <w:t>1.4.2.2.4 Python</w:t>
      </w:r>
      <w:bookmarkEnd w:id="95"/>
      <w:bookmarkEnd w:id="96"/>
      <w:bookmarkEnd w:id="97"/>
      <w:r>
        <w:t xml:space="preserve">: </w:t>
      </w:r>
      <w:r w:rsidRPr="00645DFD">
        <w:t xml:space="preserve">para este lenguaje de programación el </w:t>
      </w:r>
      <w:r w:rsidRPr="00F16424">
        <w:rPr>
          <w:i/>
        </w:rPr>
        <w:t>framework</w:t>
      </w:r>
      <w:r w:rsidRPr="00645DFD">
        <w:t xml:space="preserve"> más usado en la actualidad es Django.</w:t>
      </w:r>
    </w:p>
    <w:p w14:paraId="0ECD5E78" w14:textId="5D504F67" w:rsidR="009B1162" w:rsidRPr="009B1162" w:rsidRDefault="009B1162" w:rsidP="00520BAA">
      <w:pPr>
        <w:ind w:left="720"/>
        <w:rPr>
          <w:rStyle w:val="SubttuloCar"/>
          <w:b w:val="0"/>
        </w:rPr>
      </w:pPr>
      <w:bookmarkStart w:id="98" w:name="_Toc505426599"/>
      <w:bookmarkStart w:id="99" w:name="_Toc505426983"/>
      <w:bookmarkStart w:id="100" w:name="_Toc505427172"/>
      <w:r w:rsidRPr="009B1162">
        <w:rPr>
          <w:rStyle w:val="SubttuloCar"/>
        </w:rPr>
        <w:t>1.</w:t>
      </w:r>
      <w:r>
        <w:rPr>
          <w:rStyle w:val="SubttuloCar"/>
        </w:rPr>
        <w:t>4.2.2.5 Node.js</w:t>
      </w:r>
      <w:r>
        <w:rPr>
          <w:rStyle w:val="SubttuloCar"/>
          <w:b w:val="0"/>
        </w:rPr>
        <w:t xml:space="preserve">: </w:t>
      </w:r>
      <w:r w:rsidRPr="009B1162">
        <w:rPr>
          <w:rStyle w:val="SubttuloCar"/>
          <w:b w:val="0"/>
          <w:sz w:val="22"/>
        </w:rPr>
        <w:t xml:space="preserve">basado en JavaScript, los </w:t>
      </w:r>
      <w:r w:rsidRPr="009B1162">
        <w:rPr>
          <w:rStyle w:val="SubttuloCar"/>
          <w:b w:val="0"/>
          <w:i/>
          <w:sz w:val="22"/>
        </w:rPr>
        <w:t>frameworks</w:t>
      </w:r>
      <w:r w:rsidRPr="009B1162">
        <w:rPr>
          <w:rStyle w:val="SubttuloCar"/>
          <w:b w:val="0"/>
          <w:sz w:val="22"/>
        </w:rPr>
        <w:t xml:space="preserve"> más potentes y utilizados son Angular y React.</w:t>
      </w:r>
      <w:bookmarkEnd w:id="98"/>
      <w:bookmarkEnd w:id="99"/>
      <w:bookmarkEnd w:id="100"/>
    </w:p>
    <w:p w14:paraId="543D360A" w14:textId="77777777" w:rsidR="0004627F" w:rsidRDefault="0004627F" w:rsidP="009B1162"/>
    <w:p w14:paraId="26A2A6AA" w14:textId="38B089D2" w:rsidR="00645DFD" w:rsidRDefault="0004627F" w:rsidP="00645DFD">
      <w:pPr>
        <w:pStyle w:val="Subttulo"/>
      </w:pPr>
      <w:bookmarkStart w:id="101" w:name="_Toc486444076"/>
      <w:bookmarkStart w:id="102" w:name="_Toc505426600"/>
      <w:bookmarkStart w:id="103" w:name="_Toc505426984"/>
      <w:bookmarkStart w:id="104" w:name="_Toc505427173"/>
      <w:r>
        <w:t>1.</w:t>
      </w:r>
      <w:r w:rsidR="00645DFD">
        <w:t>4</w:t>
      </w:r>
      <w:r>
        <w:t xml:space="preserve">.2.3 </w:t>
      </w:r>
      <w:r w:rsidR="001A7433">
        <w:t>Sistema de gestión de bases de datos</w:t>
      </w:r>
      <w:bookmarkEnd w:id="101"/>
      <w:bookmarkEnd w:id="102"/>
      <w:bookmarkEnd w:id="103"/>
      <w:bookmarkEnd w:id="104"/>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5A40C910"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B40C1A">
        <w:t xml:space="preserve">, </w:t>
      </w:r>
      <w:r w:rsidR="00436534">
        <w:t>sin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La principal diferencia entre estos dos tipos de bases de datos es que las </w:t>
      </w:r>
      <w:r w:rsidR="00436534">
        <w:t xml:space="preserve">no relacionales </w:t>
      </w:r>
      <w:r w:rsidR="004E0802">
        <w:t xml:space="preserve">no utilizan el modelo relacional que las SQL sí utilizan.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Ejemplos: PostgreS</w:t>
      </w:r>
      <w:r w:rsidR="00436534">
        <w:t>QL, MySQL, Oracle</w:t>
      </w:r>
      <w:r w:rsidR="00102511">
        <w:t>, etc.</w:t>
      </w:r>
    </w:p>
    <w:p w14:paraId="649AE85C" w14:textId="16A79B25"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BB5CBD">
        <w:t xml:space="preserve"> También cuentan con la capacidad de escalado horizontal, es decir, la </w:t>
      </w:r>
      <w:r w:rsidR="00BB5CBD">
        <w:lastRenderedPageBreak/>
        <w:t>capacidad que tiene</w:t>
      </w:r>
      <w:r w:rsidR="00436534">
        <w:t>n</w:t>
      </w:r>
      <w:r w:rsidR="00BB5CBD">
        <w:t xml:space="preserve"> la</w:t>
      </w:r>
      <w:r w:rsidR="00436534">
        <w:t>s</w:t>
      </w:r>
      <w:r w:rsidR="00BB5CBD">
        <w:t xml:space="preserve"> base</w:t>
      </w:r>
      <w:r w:rsidR="00436534">
        <w:t>s</w:t>
      </w:r>
      <w:r w:rsidR="00BB5CBD">
        <w:t xml:space="preserve"> de datos </w:t>
      </w:r>
      <w:r w:rsidR="00436534">
        <w:t>no relacionales</w:t>
      </w:r>
      <w:r w:rsidR="00BB5CBD">
        <w:t xml:space="preserve"> de crecer en la misma máquina, sin tener que almacenarse en máquinas más grande</w:t>
      </w:r>
      <w:r w:rsidR="00B42964">
        <w:t>s</w:t>
      </w:r>
      <w:r w:rsidR="00BB5CBD">
        <w:t xml:space="preserve"> </w:t>
      </w:r>
      <w:r w:rsidR="00436534">
        <w:t>mientras</w:t>
      </w:r>
      <w:r w:rsidR="00BB5CBD">
        <w:t xml:space="preserve"> </w:t>
      </w:r>
      <w:r w:rsidR="00436534">
        <w:t xml:space="preserve">aumenta su </w:t>
      </w:r>
      <w:r w:rsidR="00BB5CBD">
        <w:t>crecimiento.</w:t>
      </w:r>
      <w:r w:rsidR="00FE7198">
        <w:t xml:space="preserve"> </w:t>
      </w:r>
      <w:r w:rsidR="00102511">
        <w:t xml:space="preserve">Ejemplos: MongoDB, </w:t>
      </w:r>
      <w:r w:rsidR="00436534">
        <w:t xml:space="preserve">Cassandra, </w:t>
      </w:r>
      <w:r w:rsidR="00102511">
        <w:t>CouchDB, Redis,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w:t>
      </w:r>
      <w:commentRangeStart w:id="105"/>
      <w:r w:rsidR="00595E84">
        <w:t>3.1.</w:t>
      </w:r>
      <w:r w:rsidR="006B7623">
        <w:t>4</w:t>
      </w:r>
      <w:commentRangeEnd w:id="105"/>
      <w:r w:rsidR="002C14FC">
        <w:rPr>
          <w:rStyle w:val="Refdecomentario"/>
          <w:rFonts w:ascii="Calibri" w:eastAsia="Calibri" w:hAnsi="Calibri"/>
          <w:noProof/>
          <w:lang w:val="en-GB" w:eastAsia="en-US"/>
        </w:rPr>
        <w:commentReference w:id="105"/>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3249513A" w:rsidR="00BB5CBD" w:rsidRPr="004E0802" w:rsidRDefault="00BB5CBD" w:rsidP="00BB5CBD">
      <w:pPr>
        <w:jc w:val="left"/>
      </w:pPr>
    </w:p>
    <w:p w14:paraId="16F845FE" w14:textId="79F102C2" w:rsidR="00900ECE" w:rsidRDefault="00FA241C" w:rsidP="00900ECE">
      <w:pPr>
        <w:pStyle w:val="Ttulo"/>
      </w:pPr>
      <w:bookmarkStart w:id="106" w:name="_Toc505426601"/>
      <w:bookmarkStart w:id="107" w:name="_Toc505426985"/>
      <w:bookmarkStart w:id="108" w:name="_Toc505427174"/>
      <w:r>
        <w:t>1.5</w:t>
      </w:r>
      <w:r w:rsidR="00900ECE">
        <w:t xml:space="preserve"> Organización del documento</w:t>
      </w:r>
      <w:bookmarkEnd w:id="106"/>
      <w:bookmarkEnd w:id="107"/>
      <w:bookmarkEnd w:id="108"/>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109" w:name="_Toc505426602"/>
      <w:bookmarkStart w:id="110" w:name="_Toc505426986"/>
      <w:bookmarkStart w:id="111" w:name="_Toc505427175"/>
      <w:r w:rsidRPr="00AF511A">
        <w:rPr>
          <w:rStyle w:val="SubttuloCar"/>
        </w:rPr>
        <w:t xml:space="preserve">1.5.1 </w:t>
      </w:r>
      <w:r w:rsidR="006B7623">
        <w:rPr>
          <w:rStyle w:val="SubttuloCar"/>
        </w:rPr>
        <w:t>Documento</w:t>
      </w:r>
      <w:r w:rsidR="00760A77" w:rsidRPr="00AF511A">
        <w:rPr>
          <w:rStyle w:val="SubttuloCar"/>
        </w:rPr>
        <w:t xml:space="preserve"> 1 – Memoria</w:t>
      </w:r>
      <w:bookmarkEnd w:id="109"/>
      <w:bookmarkEnd w:id="110"/>
      <w:bookmarkEnd w:id="111"/>
    </w:p>
    <w:p w14:paraId="0DAFFB3D" w14:textId="77777777"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 xml:space="preserve">se comentarán las conclusiones a las que se ha llegado al finalizar el presente trabajo y </w:t>
      </w:r>
      <w:r w:rsidR="006E049A">
        <w:t xml:space="preserve">se </w:t>
      </w:r>
      <w:r w:rsidR="002C14FC">
        <w:t>mostrará la</w:t>
      </w:r>
      <w:r w:rsidR="00C5575C">
        <w:t xml:space="preserve"> organización de los diferentes capítulos que comp</w:t>
      </w:r>
      <w:r w:rsidR="0071712E">
        <w:t>onen este trabajo fin de grado</w:t>
      </w:r>
      <w:r w:rsidR="0089317D">
        <w:t xml:space="preserve"> además de la bibliografía consultada</w:t>
      </w:r>
      <w:r w:rsidR="006E049A">
        <w:t>.</w:t>
      </w:r>
    </w:p>
    <w:p w14:paraId="09FB4553" w14:textId="4A418815" w:rsidR="002C14FC" w:rsidRDefault="00AF511A" w:rsidP="002C14FC">
      <w:bookmarkStart w:id="112" w:name="_Toc505426603"/>
      <w:bookmarkStart w:id="113" w:name="_Toc505426987"/>
      <w:bookmarkStart w:id="114" w:name="_Toc505427176"/>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112"/>
      <w:bookmarkEnd w:id="113"/>
      <w:bookmarkEnd w:id="114"/>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115" w:name="_Toc505426604"/>
      <w:bookmarkStart w:id="116" w:name="_Toc505426988"/>
      <w:bookmarkStart w:id="117" w:name="_Toc505427177"/>
      <w:r w:rsidRPr="00AF511A">
        <w:rPr>
          <w:rStyle w:val="SubttuloCar"/>
        </w:rPr>
        <w:lastRenderedPageBreak/>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115"/>
      <w:bookmarkEnd w:id="116"/>
      <w:bookmarkEnd w:id="117"/>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118" w:name="_Toc505426605"/>
      <w:bookmarkStart w:id="119" w:name="_Toc505426989"/>
      <w:bookmarkStart w:id="120" w:name="_Toc505427178"/>
      <w:r w:rsidRPr="006B7623">
        <w:rPr>
          <w:rStyle w:val="SubttuloCar"/>
        </w:rPr>
        <w:t xml:space="preserve">1.5.4 Documento 4 – Análisis </w:t>
      </w:r>
      <w:r w:rsidR="008E6F86">
        <w:rPr>
          <w:rStyle w:val="SubttuloCar"/>
        </w:rPr>
        <w:t>de requisitos del sistema</w:t>
      </w:r>
      <w:bookmarkEnd w:id="118"/>
      <w:bookmarkEnd w:id="119"/>
      <w:bookmarkEnd w:id="120"/>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121" w:name="_Toc505426606"/>
      <w:bookmarkStart w:id="122" w:name="_Toc505426990"/>
      <w:bookmarkStart w:id="123" w:name="_Toc505427179"/>
      <w:r w:rsidRPr="006B7623">
        <w:rPr>
          <w:rStyle w:val="SubttuloCar"/>
        </w:rPr>
        <w:t>1.5.5 Documento 5 – Diseño del sistema</w:t>
      </w:r>
      <w:bookmarkEnd w:id="121"/>
      <w:bookmarkEnd w:id="122"/>
      <w:bookmarkEnd w:id="123"/>
    </w:p>
    <w:p w14:paraId="05E4CC18" w14:textId="01F2F8AB" w:rsidR="006B7623" w:rsidRDefault="00721037" w:rsidP="00721037">
      <w:pPr>
        <w:ind w:firstLine="720"/>
      </w:pPr>
      <w:r>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124" w:name="_Toc505426607"/>
      <w:bookmarkStart w:id="125" w:name="_Toc505426991"/>
      <w:bookmarkStart w:id="126" w:name="_Toc505427180"/>
      <w:r w:rsidRPr="006B7623">
        <w:rPr>
          <w:rStyle w:val="SubttuloCar"/>
        </w:rPr>
        <w:t>1.5.6 Documento 6 – Pruebas</w:t>
      </w:r>
      <w:bookmarkEnd w:id="124"/>
      <w:bookmarkEnd w:id="125"/>
      <w:bookmarkEnd w:id="126"/>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3A932695" w14:textId="04F1898E" w:rsidR="00721037" w:rsidRDefault="006B7623" w:rsidP="00721037">
      <w:pPr>
        <w:rPr>
          <w:rStyle w:val="SubttuloCar"/>
        </w:rPr>
      </w:pPr>
      <w:bookmarkStart w:id="127" w:name="_Toc505426608"/>
      <w:bookmarkStart w:id="128" w:name="_Toc505426992"/>
      <w:bookmarkStart w:id="129" w:name="_Toc505427181"/>
      <w:r w:rsidRPr="006B7623">
        <w:rPr>
          <w:rStyle w:val="SubttuloCar"/>
        </w:rPr>
        <w:t xml:space="preserve">1.5.7 Documento 7 – </w:t>
      </w:r>
      <w:r w:rsidR="006E5BC5">
        <w:rPr>
          <w:rStyle w:val="SubttuloCar"/>
        </w:rPr>
        <w:t>Seguridad</w:t>
      </w:r>
      <w:bookmarkEnd w:id="127"/>
      <w:bookmarkEnd w:id="128"/>
      <w:bookmarkEnd w:id="129"/>
    </w:p>
    <w:p w14:paraId="1350E19D" w14:textId="18B46503" w:rsidR="000F4A66" w:rsidRPr="006E5BC5" w:rsidRDefault="006E5BC5" w:rsidP="00940A77">
      <w:pPr>
        <w:ind w:firstLine="720"/>
      </w:pPr>
      <w:r w:rsidRPr="006E5BC5">
        <w:t>En este capítulo se explicarán todas las herramientas utilizadas para blindar el servidor ante cualquier posible fallo de seguridad, ante cualquier ataque</w:t>
      </w:r>
      <w:r w:rsidR="002C057E">
        <w:t xml:space="preserve"> masivo</w:t>
      </w:r>
      <w:r w:rsidRPr="006E5BC5">
        <w:t xml:space="preserve"> o ante cualquier intento de intrusión en la máquina que aloja la aplicación web.</w:t>
      </w:r>
      <w:r w:rsidR="002C057E">
        <w:t xml:space="preserve"> Se mostrará una comparativa del antes y el después de las medidas tomadas para blindar el servidor.</w:t>
      </w:r>
    </w:p>
    <w:p w14:paraId="5F68F757" w14:textId="0DC8C089" w:rsidR="006E5BC5" w:rsidRDefault="006E5BC5" w:rsidP="00721037">
      <w:bookmarkStart w:id="130" w:name="_Toc505426609"/>
      <w:bookmarkStart w:id="131" w:name="_Toc505426993"/>
      <w:bookmarkStart w:id="132" w:name="_Toc505427182"/>
      <w:r>
        <w:rPr>
          <w:rStyle w:val="SubttuloCar"/>
        </w:rPr>
        <w:t xml:space="preserve">1.5.8 Documento 8 </w:t>
      </w:r>
      <w:r w:rsidRPr="006B7623">
        <w:rPr>
          <w:rStyle w:val="SubttuloCar"/>
        </w:rPr>
        <w:t>–</w:t>
      </w:r>
      <w:r>
        <w:rPr>
          <w:rStyle w:val="SubttuloCar"/>
        </w:rPr>
        <w:t xml:space="preserve"> Manuales</w:t>
      </w:r>
      <w:bookmarkEnd w:id="130"/>
      <w:bookmarkEnd w:id="131"/>
      <w:bookmarkEnd w:id="132"/>
    </w:p>
    <w:p w14:paraId="2E47DE9B" w14:textId="445C7AD5" w:rsidR="005E4870" w:rsidRPr="006B7623" w:rsidRDefault="008E6F86" w:rsidP="00721037">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7777777" w:rsidR="00745B2C" w:rsidRDefault="00745B2C" w:rsidP="00745B2C"/>
    <w:p w14:paraId="62057263" w14:textId="77273C6D" w:rsidR="00745B2C" w:rsidRDefault="00FA241C" w:rsidP="00900ECE">
      <w:pPr>
        <w:pStyle w:val="Ttulo"/>
      </w:pPr>
      <w:bookmarkStart w:id="133" w:name="_Toc505426610"/>
      <w:bookmarkStart w:id="134" w:name="_Toc505426994"/>
      <w:bookmarkStart w:id="135" w:name="_Toc505427183"/>
      <w:r>
        <w:lastRenderedPageBreak/>
        <w:t>1.6</w:t>
      </w:r>
      <w:r w:rsidR="00900ECE">
        <w:t xml:space="preserve"> </w:t>
      </w:r>
      <w:r w:rsidR="001A7433">
        <w:t>Conclusiones y ampliaciones</w:t>
      </w:r>
      <w:bookmarkEnd w:id="133"/>
      <w:bookmarkEnd w:id="134"/>
      <w:bookmarkEnd w:id="135"/>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136" w:name="_Toc505426611"/>
      <w:bookmarkStart w:id="137" w:name="_Toc505426995"/>
      <w:bookmarkStart w:id="138" w:name="_Toc505427184"/>
      <w:r>
        <w:t>1.6</w:t>
      </w:r>
      <w:r w:rsidR="00900ECE">
        <w:t xml:space="preserve">.1 </w:t>
      </w:r>
      <w:r w:rsidR="001A7433">
        <w:t>Conclusiones</w:t>
      </w:r>
      <w:bookmarkEnd w:id="136"/>
      <w:bookmarkEnd w:id="137"/>
      <w:bookmarkEnd w:id="138"/>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72EE9AAD" w:rsidR="00923F92" w:rsidRDefault="00BC4958" w:rsidP="00BC4958">
      <w:pPr>
        <w:spacing w:before="240"/>
      </w:pPr>
      <w:r>
        <w:tab/>
        <w:t xml:space="preserve">Por otro lado, se han actualizado las tecnologías que se usan en la aplicación web, aumentando la seguridad de la aplicación y su consistencia. </w:t>
      </w:r>
      <w:r w:rsidR="00923F92">
        <w:t>Además,</w:t>
      </w:r>
      <w:r>
        <w:t xml:space="preserve"> se ha conseguido blindar el servidor ante cualquier posible intrusión. </w:t>
      </w:r>
      <w:r w:rsidR="00923F92">
        <w:t>La comparativa final entre el antes y el después muestra claramente la mejora de seguridad, eliminando la mayoría de vulnerabilidades que presentaba el sistema.</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139" w:name="_Toc505426612"/>
      <w:bookmarkStart w:id="140" w:name="_Toc505426996"/>
      <w:bookmarkStart w:id="141" w:name="_Toc505427185"/>
      <w:r>
        <w:t>1.6</w:t>
      </w:r>
      <w:r w:rsidR="00900ECE">
        <w:t xml:space="preserve">.2 </w:t>
      </w:r>
      <w:r w:rsidR="001A7433">
        <w:t>Ampliaciones</w:t>
      </w:r>
      <w:bookmarkEnd w:id="139"/>
      <w:bookmarkEnd w:id="140"/>
      <w:bookmarkEnd w:id="141"/>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41E44EBB" w14:textId="39220EE4" w:rsidR="00745B2C" w:rsidRDefault="00FA241C" w:rsidP="00FF6D1B">
      <w:pPr>
        <w:pStyle w:val="Subttulo"/>
      </w:pPr>
      <w:bookmarkStart w:id="142" w:name="_Toc505426613"/>
      <w:bookmarkStart w:id="143" w:name="_Toc505426997"/>
      <w:bookmarkStart w:id="144" w:name="_Toc505427186"/>
      <w:r>
        <w:lastRenderedPageBreak/>
        <w:t>1.6</w:t>
      </w:r>
      <w:r w:rsidR="00F108C7">
        <w:t>.2.1</w:t>
      </w:r>
      <w:r w:rsidR="00745B2C">
        <w:t xml:space="preserve"> </w:t>
      </w:r>
      <w:r w:rsidR="00FF6D1B">
        <w:t>Mejora de la infraestructura</w:t>
      </w:r>
      <w:bookmarkEnd w:id="142"/>
      <w:bookmarkEnd w:id="143"/>
      <w:bookmarkEnd w:id="144"/>
    </w:p>
    <w:p w14:paraId="17B41A0F" w14:textId="537C14CC" w:rsidR="00D00386" w:rsidRDefault="00745B2C" w:rsidP="00745B2C">
      <w:pPr>
        <w:spacing w:before="240"/>
      </w:pPr>
      <w:r>
        <w:tab/>
      </w:r>
      <w:r w:rsidR="00FF6D1B">
        <w:t xml:space="preserve">Esta mejora incluye una mejora del </w:t>
      </w:r>
      <w:r w:rsidR="00FF6D1B" w:rsidRPr="00D00386">
        <w:rPr>
          <w:i/>
        </w:rPr>
        <w:t>hardware</w:t>
      </w:r>
      <w:r w:rsidR="00FF6D1B">
        <w:t xml:space="preserve"> del sistema. Hoy en día los usuarios de internet demandan una gran velocidad en las operaciones y en la navegación de las páginas y aplicaciones web. Es por </w:t>
      </w:r>
      <w:r w:rsidR="00D00386">
        <w:t>lo</w:t>
      </w:r>
      <w:r w:rsidR="00FF6D1B">
        <w:t xml:space="preserve"> que una de las posibles mejoras sería el remplazo del disco duro, que actualmente</w:t>
      </w:r>
      <w:r w:rsidR="00D00386">
        <w:t xml:space="preserve"> es un disco </w:t>
      </w:r>
      <w:r w:rsidR="00FF6D1B">
        <w:t xml:space="preserve">de </w:t>
      </w:r>
      <w:r w:rsidR="00D00386">
        <w:t xml:space="preserve">grabación magnética (HDD) por una unidad de estado sólido (SSD). Los discos SSD tienen una gran mejora respecto a los discos HDD, por su fiabilidad, su velocidad y su consumo. Otra mejora de la infraestructura sería la interfaz de red, la memoria RAM y/o el procesador del sistema. </w:t>
      </w:r>
    </w:p>
    <w:p w14:paraId="017F2DF5" w14:textId="5A58B211" w:rsidR="00F108C7" w:rsidRDefault="00D00386" w:rsidP="00D00386">
      <w:pPr>
        <w:spacing w:before="240"/>
        <w:ind w:firstLine="720"/>
      </w:pPr>
      <w:r>
        <w:t>En la actualidad existen dispositivos mucho más potentes que mejorarían considerablemente la velocidad total del sistema. En detrimento de estas mejoras está el precio a pagar por ellas. La mejora de estos dispositivos requiere de una gran inversión.</w:t>
      </w:r>
    </w:p>
    <w:p w14:paraId="0814062A" w14:textId="5E355D32" w:rsidR="00745B2C" w:rsidRDefault="00FA241C" w:rsidP="00FF6D1B">
      <w:pPr>
        <w:pStyle w:val="Subttulo"/>
      </w:pPr>
      <w:bookmarkStart w:id="145" w:name="_Toc505426614"/>
      <w:bookmarkStart w:id="146" w:name="_Toc505426998"/>
      <w:bookmarkStart w:id="147" w:name="_Toc505427187"/>
      <w:r>
        <w:t>1.6</w:t>
      </w:r>
      <w:r w:rsidR="00F108C7">
        <w:t xml:space="preserve">.2.2 </w:t>
      </w:r>
      <w:r w:rsidR="00D00386">
        <w:t xml:space="preserve">Mantenimiento continuo de actualizaciones de </w:t>
      </w:r>
      <w:r w:rsidR="00D00386" w:rsidRPr="00D00386">
        <w:rPr>
          <w:i/>
        </w:rPr>
        <w:t>software</w:t>
      </w:r>
      <w:bookmarkEnd w:id="145"/>
      <w:bookmarkEnd w:id="146"/>
      <w:bookmarkEnd w:id="147"/>
    </w:p>
    <w:p w14:paraId="033D20C0" w14:textId="38DDA049"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open source</w:t>
      </w:r>
      <w:r w:rsidR="00FB31B1">
        <w:t xml:space="preserve"> es muy amplia por lo que continuamente se renueva el software utilizado y todas sus versiones. Lo ideal para un sistema de estas características es la actualización continua de todas las versiones estables que van saliendo. De esta forma se mejora el rendimiento y la seguridad, ya que estas actualizaciones mejoran ambos aspectos.</w:t>
      </w:r>
    </w:p>
    <w:p w14:paraId="5B1E0EA9" w14:textId="657CC71A" w:rsidR="00745B2C" w:rsidRDefault="00FA241C" w:rsidP="00FF6D1B">
      <w:pPr>
        <w:pStyle w:val="Subttulo"/>
      </w:pPr>
      <w:bookmarkStart w:id="148" w:name="_Toc505426615"/>
      <w:bookmarkStart w:id="149" w:name="_Toc505426999"/>
      <w:bookmarkStart w:id="150" w:name="_Toc505427188"/>
      <w:r>
        <w:t>1.6</w:t>
      </w:r>
      <w:r w:rsidR="00F108C7">
        <w:t>.2.3</w:t>
      </w:r>
      <w:r w:rsidR="00745B2C">
        <w:t xml:space="preserve"> </w:t>
      </w:r>
      <w:r w:rsidR="007527CA">
        <w:t>Diseño responsivo de la interfaz</w:t>
      </w:r>
      <w:bookmarkEnd w:id="148"/>
      <w:bookmarkEnd w:id="149"/>
      <w:bookmarkEnd w:id="150"/>
    </w:p>
    <w:p w14:paraId="2B2549FB" w14:textId="4EE7D2C5" w:rsidR="00745B2C" w:rsidRDefault="00745B2C" w:rsidP="00745B2C">
      <w:pPr>
        <w:spacing w:before="240"/>
      </w:pPr>
      <w:r>
        <w:tab/>
      </w:r>
      <w:r w:rsidR="007527CA">
        <w:t xml:space="preserve">La interfaz actual soporta una visualización para una resolución de una pantalla grande, de un ordenador. En la actualidad muchos usuarios de la red usan otro tipo de dispositivos para navegar, ya sean </w:t>
      </w:r>
      <w:r w:rsidR="007527CA" w:rsidRPr="007527CA">
        <w:rPr>
          <w:i/>
        </w:rPr>
        <w:t>smartphones</w:t>
      </w:r>
      <w:r w:rsidR="007527CA">
        <w:t xml:space="preserve"> o </w:t>
      </w:r>
      <w:r w:rsidR="007527CA">
        <w:rPr>
          <w:i/>
        </w:rPr>
        <w:t>tablets</w:t>
      </w:r>
      <w:r w:rsidR="007527CA">
        <w:t>.</w:t>
      </w:r>
      <w:r w:rsidR="007527CA">
        <w:rPr>
          <w:i/>
        </w:rPr>
        <w:t xml:space="preserve"> </w:t>
      </w:r>
      <w:r w:rsidR="007527CA">
        <w:t>El diseño de estilos para estos dispositivos no es acorde con los estándares actuales de responsividad. Una de las mejoras sería el diseño de hojas de estilos que adecuen la visualización de la interfaz para todos los dispositivos, mejorando aún más la usabilidad.</w:t>
      </w:r>
    </w:p>
    <w:p w14:paraId="2899E573" w14:textId="22C20596" w:rsidR="007527CA" w:rsidRDefault="007527CA" w:rsidP="007527CA">
      <w:pPr>
        <w:pStyle w:val="Subttulo"/>
      </w:pPr>
      <w:bookmarkStart w:id="151" w:name="_Toc505426616"/>
      <w:bookmarkStart w:id="152" w:name="_Toc505427000"/>
      <w:bookmarkStart w:id="153" w:name="_Toc505427189"/>
      <w:r>
        <w:t>1.6.2.4 Internacionalización</w:t>
      </w:r>
      <w:bookmarkEnd w:id="151"/>
      <w:bookmarkEnd w:id="152"/>
      <w:bookmarkEnd w:id="153"/>
    </w:p>
    <w:p w14:paraId="2E8DBCD0" w14:textId="1C0D27CF" w:rsidR="007527CA" w:rsidRDefault="007527CA" w:rsidP="00745B2C">
      <w:pPr>
        <w:spacing w:before="240"/>
      </w:pPr>
      <w:r>
        <w:tab/>
        <w:t xml:space="preserve">La aplicación está desarrollada </w:t>
      </w:r>
      <w:r w:rsidR="00ED3F38">
        <w:t>en inglés ya que hoy en día está considerado el idioma universal. Sin embargo, muchos de los usuarios de la aplicación tienen otra lengua nativa.</w:t>
      </w:r>
    </w:p>
    <w:p w14:paraId="3FBCF416" w14:textId="215F1745" w:rsidR="00ED3F38" w:rsidRPr="007527CA" w:rsidRDefault="00ED3F38" w:rsidP="00745B2C">
      <w:pPr>
        <w:spacing w:before="240"/>
      </w:pPr>
      <w:r>
        <w:lastRenderedPageBreak/>
        <w:tab/>
        <w:t>Esta mejora se basa en la inclusión de un componente dentro de la interfaz pública y de administración que permita cambiar al idioma nativo del usuario. Además, se podría identificar el lenguaje del navegador desde el que se accede a la aplicación para iniciar la misma en el idioma que tenga el navegador por defecto.</w:t>
      </w:r>
    </w:p>
    <w:p w14:paraId="5093F1D5" w14:textId="580C6F95" w:rsidR="00745B2C" w:rsidRPr="00ED3F38" w:rsidRDefault="00ED3F38" w:rsidP="00745B2C">
      <w:r>
        <w:rPr>
          <w:i/>
        </w:rPr>
        <w:t xml:space="preserve"> </w:t>
      </w:r>
    </w:p>
    <w:p w14:paraId="3598DC0C" w14:textId="51CA9A8B" w:rsidR="00900ECE" w:rsidRDefault="00FA241C" w:rsidP="00EE7D9C">
      <w:pPr>
        <w:pStyle w:val="Ttulo"/>
      </w:pPr>
      <w:bookmarkStart w:id="154" w:name="_Toc505426617"/>
      <w:bookmarkStart w:id="155" w:name="_Toc505427001"/>
      <w:bookmarkStart w:id="156" w:name="_Toc505427190"/>
      <w:r>
        <w:t>1.7</w:t>
      </w:r>
      <w:r w:rsidR="00900ECE">
        <w:t xml:space="preserve"> </w:t>
      </w:r>
      <w:r w:rsidR="001A7433">
        <w:t>Bibliografía</w:t>
      </w:r>
      <w:bookmarkEnd w:id="154"/>
      <w:bookmarkEnd w:id="155"/>
      <w:bookmarkEnd w:id="156"/>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157" w:name="_Toc505426618"/>
      <w:bookmarkStart w:id="158" w:name="_Toc505427002"/>
      <w:bookmarkStart w:id="159" w:name="_Toc505427191"/>
      <w:r>
        <w:t>1</w:t>
      </w:r>
      <w:r w:rsidR="00FA241C">
        <w:t>.7</w:t>
      </w:r>
      <w:r>
        <w:t xml:space="preserve">.1 </w:t>
      </w:r>
      <w:r w:rsidR="00745B2C" w:rsidRPr="009D74F5">
        <w:t>Libros y artículos</w:t>
      </w:r>
      <w:bookmarkEnd w:id="157"/>
      <w:bookmarkEnd w:id="158"/>
      <w:bookmarkEnd w:id="1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2414AFBE"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p>
    <w:p w14:paraId="2E147DC2" w14:textId="699E1B14" w:rsidR="0025580A"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rPr>
        <w:t>THE SCHOCK DOCTRINE</w:t>
      </w:r>
      <w:r w:rsidR="0025580A" w:rsidRPr="0025580A">
        <w:rPr>
          <w:rFonts w:ascii="Times New Roman" w:hAnsi="Times New Roman"/>
        </w:rPr>
        <w:t xml:space="preserve">: </w:t>
      </w:r>
      <w:r w:rsidRPr="0025580A">
        <w:rPr>
          <w:rFonts w:ascii="Times New Roman" w:hAnsi="Times New Roman"/>
        </w:rPr>
        <w:t>Naomi Kelin</w:t>
      </w:r>
      <w:r w:rsidR="0025580A">
        <w:rPr>
          <w:rFonts w:ascii="Times New Roman" w:hAnsi="Times New Roman"/>
        </w:rPr>
        <w:t xml:space="preserve"> </w:t>
      </w:r>
      <w:r w:rsidR="0025580A">
        <w:rPr>
          <w:rFonts w:ascii="Times New Roman" w:hAnsi="Times New Roman"/>
          <w:lang w:val="en-US"/>
        </w:rPr>
        <w:t>–</w:t>
      </w:r>
      <w:r w:rsidR="0025580A" w:rsidRPr="0025580A">
        <w:rPr>
          <w:rFonts w:ascii="Times New Roman" w:hAnsi="Times New Roman"/>
        </w:rPr>
        <w:t xml:space="preserve"> </w:t>
      </w:r>
      <w:r w:rsidRPr="0025580A">
        <w:rPr>
          <w:rFonts w:ascii="Times New Roman" w:hAnsi="Times New Roman"/>
        </w:rPr>
        <w:t>ST. MARTIN S PRESS</w:t>
      </w:r>
      <w:r w:rsidR="00745B2C" w:rsidRPr="0025580A">
        <w:rPr>
          <w:rFonts w:ascii="Times New Roman" w:hAnsi="Times New Roman"/>
        </w:rPr>
        <w:t>, 2008</w:t>
      </w:r>
    </w:p>
    <w:p w14:paraId="4B91A028" w14:textId="3F3BF498" w:rsidR="00745B2C"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rPr>
        <w:t>Persistence in PHP with Doctrine ORM</w:t>
      </w:r>
      <w:r w:rsidRPr="0025580A">
        <w:rPr>
          <w:rFonts w:ascii="Times New Roman" w:hAnsi="Times New Roman"/>
        </w:rPr>
        <w:t>: Kévin Dunglas</w:t>
      </w:r>
      <w:r>
        <w:rPr>
          <w:rFonts w:ascii="Times New Roman" w:hAnsi="Times New Roman"/>
        </w:rPr>
        <w:t xml:space="preserve"> </w:t>
      </w:r>
      <w:r>
        <w:rPr>
          <w:rFonts w:ascii="Times New Roman" w:hAnsi="Times New Roman"/>
          <w:lang w:val="en-US"/>
        </w:rPr>
        <w:t>–</w:t>
      </w:r>
      <w:r w:rsidRPr="0025580A">
        <w:rPr>
          <w:rFonts w:ascii="Times New Roman" w:hAnsi="Times New Roman"/>
        </w:rPr>
        <w:t xml:space="preserve"> PACKT open source, 2013</w:t>
      </w:r>
    </w:p>
    <w:p w14:paraId="6AD0E201" w14:textId="5AE722CD"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p>
    <w:p w14:paraId="2926E784" w14:textId="4665D293"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PHP y MySQL</w:t>
      </w:r>
      <w:r>
        <w:rPr>
          <w:rFonts w:ascii="Times New Roman" w:hAnsi="Times New Roman"/>
          <w:lang w:val="en-US"/>
        </w:rPr>
        <w:t>: Michele E. Davis, Jon A. Phillips – Anaya Multimedia , 2008</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160" w:name="_Toc505426619"/>
      <w:bookmarkStart w:id="161" w:name="_Toc505427003"/>
      <w:bookmarkStart w:id="162" w:name="_Toc505427192"/>
      <w:r>
        <w:t>1.7</w:t>
      </w:r>
      <w:r w:rsidR="00900ECE" w:rsidRPr="00F108C7">
        <w:t xml:space="preserve">.2 </w:t>
      </w:r>
      <w:r w:rsidR="00745B2C" w:rsidRPr="00F108C7">
        <w:t>Referencias en internet</w:t>
      </w:r>
      <w:bookmarkEnd w:id="160"/>
      <w:bookmarkEnd w:id="161"/>
      <w:bookmarkEnd w:id="162"/>
    </w:p>
    <w:p w14:paraId="761C9C61" w14:textId="67F0077F" w:rsidR="00745B2C" w:rsidRPr="00F108C7"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t>la documentación y la instalación de las herramientas utilizadas:</w:t>
      </w:r>
    </w:p>
    <w:p w14:paraId="13FCC4D3" w14:textId="5FAE6B4E" w:rsidR="009C7F54" w:rsidRPr="000B06B8" w:rsidRDefault="009C7F54" w:rsidP="009C7F54">
      <w:pPr>
        <w:pStyle w:val="Prrafodelista"/>
        <w:numPr>
          <w:ilvl w:val="0"/>
          <w:numId w:val="34"/>
        </w:numPr>
        <w:autoSpaceDE w:val="0"/>
        <w:autoSpaceDN w:val="0"/>
        <w:adjustRightInd w:val="0"/>
        <w:spacing w:after="0" w:line="360" w:lineRule="auto"/>
        <w:rPr>
          <w:lang w:val="es-ES"/>
        </w:rPr>
      </w:pPr>
      <w:r w:rsidRPr="009C7F54">
        <w:rPr>
          <w:rFonts w:ascii="Times New Roman" w:hAnsi="Times New Roman"/>
          <w:b/>
          <w:lang w:val="es-ES"/>
        </w:rPr>
        <w:t xml:space="preserve">Programa </w:t>
      </w:r>
      <w:r w:rsidR="000B06B8">
        <w:rPr>
          <w:rFonts w:ascii="Times New Roman" w:hAnsi="Times New Roman"/>
          <w:b/>
          <w:lang w:val="es-ES"/>
        </w:rPr>
        <w:t xml:space="preserve">virtualización de máquinas </w:t>
      </w:r>
      <w:r w:rsidRPr="009C7F54">
        <w:rPr>
          <w:rFonts w:ascii="Times New Roman" w:hAnsi="Times New Roman"/>
          <w:b/>
          <w:lang w:val="es-ES"/>
        </w:rPr>
        <w:t>VirtualBox</w:t>
      </w:r>
      <w:r w:rsidRPr="0025580A">
        <w:rPr>
          <w:rFonts w:ascii="Times New Roman" w:hAnsi="Times New Roman"/>
          <w:lang w:val="es-ES"/>
        </w:rPr>
        <w:t xml:space="preserve">: </w:t>
      </w:r>
      <w:hyperlink r:id="rId25" w:history="1">
        <w:r w:rsidRPr="00A47F3D">
          <w:rPr>
            <w:rStyle w:val="Hipervnculo"/>
            <w:rFonts w:ascii="Times New Roman" w:hAnsi="Times New Roman"/>
            <w:lang w:val="es-ES" w:eastAsia="en-GB"/>
          </w:rPr>
          <w:t>https://www.virtualbox.org/</w:t>
        </w:r>
      </w:hyperlink>
    </w:p>
    <w:p w14:paraId="26470F44" w14:textId="5A030481" w:rsidR="009C7F54" w:rsidRPr="009C7F54"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9C7F54">
        <w:rPr>
          <w:rFonts w:ascii="Times New Roman" w:hAnsi="Times New Roman"/>
          <w:b/>
          <w:lang w:val="es-ES"/>
        </w:rPr>
        <w:lastRenderedPageBreak/>
        <w:t>Sistema operativo CentOS</w:t>
      </w:r>
      <w:r w:rsidRPr="009C7F54">
        <w:rPr>
          <w:rFonts w:ascii="Times New Roman" w:hAnsi="Times New Roman"/>
          <w:lang w:val="es-ES"/>
        </w:rPr>
        <w:t>:</w:t>
      </w:r>
      <w:r w:rsidRPr="009C7F54">
        <w:rPr>
          <w:rFonts w:ascii="Times New Roman" w:hAnsi="Times New Roman"/>
          <w:b/>
          <w:lang w:val="es-ES"/>
        </w:rPr>
        <w:t xml:space="preserve"> </w:t>
      </w:r>
      <w:hyperlink r:id="rId26" w:history="1">
        <w:r w:rsidRPr="009C7F54">
          <w:rPr>
            <w:rStyle w:val="Hipervnculo"/>
            <w:rFonts w:ascii="Times New Roman" w:hAnsi="Times New Roman"/>
            <w:lang w:val="es-ES" w:eastAsia="en-GB"/>
          </w:rPr>
          <w:t>https://www.centos.org/</w:t>
        </w:r>
      </w:hyperlink>
    </w:p>
    <w:p w14:paraId="510AF15B" w14:textId="3F4940FC" w:rsidR="009C7F54"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9C7F54">
        <w:rPr>
          <w:rFonts w:ascii="Times New Roman" w:hAnsi="Times New Roman"/>
          <w:b/>
          <w:lang w:val="es-ES"/>
        </w:rPr>
        <w:t>Servidor Apache</w:t>
      </w:r>
      <w:r w:rsidRPr="009C7F54">
        <w:rPr>
          <w:rFonts w:ascii="Times New Roman" w:hAnsi="Times New Roman"/>
          <w:lang w:val="es-ES"/>
        </w:rPr>
        <w:t>:</w:t>
      </w:r>
      <w:r w:rsidRPr="009C7F54">
        <w:rPr>
          <w:rFonts w:ascii="Times New Roman" w:hAnsi="Times New Roman"/>
          <w:b/>
          <w:lang w:val="es-ES"/>
        </w:rPr>
        <w:t xml:space="preserve"> </w:t>
      </w:r>
      <w:hyperlink r:id="rId27" w:history="1">
        <w:r w:rsidRPr="009C7F54">
          <w:rPr>
            <w:rStyle w:val="Hipervnculo"/>
            <w:rFonts w:ascii="Times New Roman" w:hAnsi="Times New Roman"/>
            <w:lang w:val="es-ES"/>
          </w:rPr>
          <w:t>https://httpd.apache.org/</w:t>
        </w:r>
      </w:hyperlink>
    </w:p>
    <w:p w14:paraId="784EC75B" w14:textId="1DA4ECFA" w:rsidR="009C7F54"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Lenguaje PHP</w:t>
      </w:r>
      <w:r>
        <w:rPr>
          <w:rFonts w:ascii="Times New Roman" w:hAnsi="Times New Roman"/>
          <w:lang w:val="es-ES"/>
        </w:rPr>
        <w:t xml:space="preserve">: </w:t>
      </w:r>
      <w:hyperlink r:id="rId28" w:history="1">
        <w:r w:rsidRPr="00A47F3D">
          <w:rPr>
            <w:rStyle w:val="Hipervnculo"/>
            <w:rFonts w:ascii="Times New Roman" w:hAnsi="Times New Roman"/>
            <w:lang w:val="es-ES"/>
          </w:rPr>
          <w:t>http://php.net/</w:t>
        </w:r>
      </w:hyperlink>
    </w:p>
    <w:p w14:paraId="5B23F7D4" w14:textId="544A0EB2" w:rsidR="009C7F54"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9C7F54">
        <w:rPr>
          <w:rFonts w:ascii="Times New Roman" w:hAnsi="Times New Roman"/>
          <w:b/>
          <w:lang w:val="en-US"/>
        </w:rPr>
        <w:t>Doctrine ORM</w:t>
      </w:r>
      <w:r w:rsidRPr="009C7F54">
        <w:rPr>
          <w:rFonts w:ascii="Times New Roman" w:hAnsi="Times New Roman"/>
          <w:lang w:val="en-US"/>
        </w:rPr>
        <w:t xml:space="preserve">: </w:t>
      </w:r>
      <w:hyperlink r:id="rId29" w:history="1">
        <w:r w:rsidRPr="00A47F3D">
          <w:rPr>
            <w:rStyle w:val="Hipervnculo"/>
            <w:rFonts w:ascii="Times New Roman" w:hAnsi="Times New Roman"/>
            <w:lang w:val="en-US"/>
          </w:rPr>
          <w:t>http://www.doctrine-project.org/</w:t>
        </w:r>
      </w:hyperlink>
    </w:p>
    <w:p w14:paraId="595068A7" w14:textId="2BE10099" w:rsidR="009C7F54"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 xml:space="preserve">Tutoriales web </w:t>
      </w:r>
      <w:r w:rsidR="009C7F54">
        <w:rPr>
          <w:rFonts w:ascii="Times New Roman" w:hAnsi="Times New Roman"/>
          <w:b/>
          <w:lang w:val="en-US"/>
        </w:rPr>
        <w:t>W3Schools</w:t>
      </w:r>
      <w:r w:rsidR="009C7F54">
        <w:rPr>
          <w:rFonts w:ascii="Times New Roman" w:hAnsi="Times New Roman"/>
          <w:lang w:val="en-US"/>
        </w:rPr>
        <w:t xml:space="preserve">: </w:t>
      </w:r>
      <w:hyperlink r:id="rId30" w:history="1">
        <w:r w:rsidR="009C7F54" w:rsidRPr="00A47F3D">
          <w:rPr>
            <w:rStyle w:val="Hipervnculo"/>
            <w:rFonts w:ascii="Times New Roman" w:hAnsi="Times New Roman"/>
            <w:lang w:val="en-US"/>
          </w:rPr>
          <w:t>https://www.w3schools.com/</w:t>
        </w:r>
      </w:hyperlink>
    </w:p>
    <w:p w14:paraId="1BC1E745" w14:textId="132756A3" w:rsidR="000B06B8" w:rsidRPr="000B06B8"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0B06B8">
        <w:rPr>
          <w:rFonts w:ascii="Times New Roman" w:hAnsi="Times New Roman"/>
          <w:b/>
          <w:lang w:val="es-ES"/>
        </w:rPr>
        <w:t>Lenguaje de bases de datos MySQL</w:t>
      </w:r>
      <w:r w:rsidRPr="000B06B8">
        <w:rPr>
          <w:rFonts w:ascii="Times New Roman" w:hAnsi="Times New Roman"/>
          <w:lang w:val="es-ES"/>
        </w:rPr>
        <w:t xml:space="preserve">: </w:t>
      </w:r>
      <w:hyperlink r:id="rId31" w:history="1">
        <w:r w:rsidRPr="000B06B8">
          <w:rPr>
            <w:rStyle w:val="Hipervnculo"/>
            <w:rFonts w:ascii="Times New Roman" w:hAnsi="Times New Roman"/>
            <w:lang w:val="es-ES"/>
          </w:rPr>
          <w:t>https://www.mysql.com/</w:t>
        </w:r>
      </w:hyperlink>
    </w:p>
    <w:p w14:paraId="7E0C8EC7" w14:textId="591AE4F8" w:rsidR="000B06B8"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Librería Bootstrap</w:t>
      </w:r>
      <w:r>
        <w:rPr>
          <w:rFonts w:ascii="Times New Roman" w:hAnsi="Times New Roman"/>
          <w:lang w:val="es-ES"/>
        </w:rPr>
        <w:t xml:space="preserve">: </w:t>
      </w:r>
      <w:hyperlink r:id="rId32" w:history="1">
        <w:r w:rsidRPr="00A47F3D">
          <w:rPr>
            <w:rStyle w:val="Hipervnculo"/>
            <w:rFonts w:ascii="Times New Roman" w:hAnsi="Times New Roman"/>
            <w:lang w:val="es-ES"/>
          </w:rPr>
          <w:t>http://getbootstrap.com</w:t>
        </w:r>
      </w:hyperlink>
    </w:p>
    <w:p w14:paraId="77CEF3CE" w14:textId="3865E56E" w:rsidR="000B06B8"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0B06B8">
        <w:rPr>
          <w:rFonts w:ascii="Times New Roman" w:hAnsi="Times New Roman"/>
          <w:b/>
          <w:lang w:val="es-ES"/>
        </w:rPr>
        <w:t>Librería jQuery</w:t>
      </w:r>
      <w:r>
        <w:rPr>
          <w:rFonts w:ascii="Times New Roman" w:hAnsi="Times New Roman"/>
          <w:lang w:val="es-ES"/>
        </w:rPr>
        <w:t xml:space="preserve">: </w:t>
      </w:r>
      <w:hyperlink r:id="rId33" w:history="1">
        <w:r w:rsidRPr="00A47F3D">
          <w:rPr>
            <w:rStyle w:val="Hipervnculo"/>
            <w:rFonts w:ascii="Times New Roman" w:hAnsi="Times New Roman"/>
            <w:lang w:val="es-ES"/>
          </w:rPr>
          <w:t>https://jquery.com/</w:t>
        </w:r>
      </w:hyperlink>
    </w:p>
    <w:p w14:paraId="381F6D40" w14:textId="2FC9B117"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Lenguaje JavaScript</w:t>
      </w:r>
      <w:r>
        <w:rPr>
          <w:rFonts w:ascii="Times New Roman" w:hAnsi="Times New Roman"/>
          <w:lang w:val="es-ES"/>
        </w:rPr>
        <w:t xml:space="preserve">: </w:t>
      </w:r>
      <w:hyperlink r:id="rId34" w:history="1">
        <w:r w:rsidRPr="00A47F3D">
          <w:rPr>
            <w:rStyle w:val="Hipervnculo"/>
            <w:rFonts w:ascii="Times New Roman" w:hAnsi="Times New Roman"/>
            <w:lang w:val="es-ES"/>
          </w:rPr>
          <w:t>https://www.javascript.com/</w:t>
        </w:r>
      </w:hyperlink>
    </w:p>
    <w:p w14:paraId="679B81E4" w14:textId="598B46C3"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Librería Datatables</w:t>
      </w:r>
      <w:r>
        <w:rPr>
          <w:rFonts w:ascii="Times New Roman" w:hAnsi="Times New Roman"/>
          <w:lang w:val="es-ES"/>
        </w:rPr>
        <w:t xml:space="preserve">: </w:t>
      </w:r>
      <w:hyperlink r:id="rId35" w:history="1">
        <w:r w:rsidRPr="0068731F">
          <w:rPr>
            <w:rStyle w:val="Hipervnculo"/>
            <w:rFonts w:ascii="Times New Roman" w:hAnsi="Times New Roman"/>
            <w:lang w:val="es-ES"/>
          </w:rPr>
          <w:t>https://datatables.net/</w:t>
        </w:r>
      </w:hyperlink>
    </w:p>
    <w:p w14:paraId="54530F9A" w14:textId="509A4A67" w:rsidR="000B06B8"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Documentación e incidencias de librerías en GitHub</w:t>
      </w:r>
      <w:r>
        <w:rPr>
          <w:rFonts w:ascii="Times New Roman" w:hAnsi="Times New Roman"/>
          <w:lang w:val="es-ES"/>
        </w:rPr>
        <w:t xml:space="preserve">: </w:t>
      </w:r>
      <w:hyperlink r:id="rId36" w:history="1">
        <w:r w:rsidRPr="00A47F3D">
          <w:rPr>
            <w:rStyle w:val="Hipervnculo"/>
            <w:rFonts w:ascii="Times New Roman" w:hAnsi="Times New Roman"/>
            <w:lang w:val="es-ES"/>
          </w:rPr>
          <w:t>https://github.com/</w:t>
        </w:r>
      </w:hyperlink>
    </w:p>
    <w:p w14:paraId="67951293" w14:textId="2230363C" w:rsidR="00745B2C"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Comunidad de desarrolladores</w:t>
      </w:r>
      <w:r>
        <w:rPr>
          <w:rFonts w:ascii="Times New Roman" w:hAnsi="Times New Roman"/>
          <w:lang w:val="es-ES"/>
        </w:rPr>
        <w:t xml:space="preserve">: </w:t>
      </w:r>
      <w:hyperlink r:id="rId37" w:history="1">
        <w:r w:rsidRPr="00A47F3D">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38"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39"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0"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1"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42"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43"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44"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45"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46"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47"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48"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49" w:history="1">
        <w:r w:rsidRPr="0068731F">
          <w:rPr>
            <w:rStyle w:val="Hipervnculo"/>
            <w:rFonts w:ascii="Times New Roman" w:hAnsi="Times New Roman"/>
            <w:lang w:val="es-ES"/>
          </w:rPr>
          <w:t>http://www.usabilityfirst.com/usability-methods/</w:t>
        </w:r>
      </w:hyperlink>
    </w:p>
    <w:p w14:paraId="34428084" w14:textId="5C0D06AA"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Herramienta de medición de usabilidad</w:t>
      </w:r>
      <w:r>
        <w:rPr>
          <w:rFonts w:ascii="Times New Roman" w:hAnsi="Times New Roman"/>
          <w:lang w:val="es-ES"/>
        </w:rPr>
        <w:t xml:space="preserve">: </w:t>
      </w:r>
      <w:hyperlink r:id="rId50" w:history="1">
        <w:r w:rsidRPr="0068731F">
          <w:rPr>
            <w:rStyle w:val="Hipervnculo"/>
            <w:rFonts w:ascii="Times New Roman" w:hAnsi="Times New Roman"/>
            <w:lang w:val="es-ES"/>
          </w:rPr>
          <w:t>http://www.tawdis.net</w:t>
        </w:r>
      </w:hyperlink>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163"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164" w:name="_Toc505426620"/>
      <w:bookmarkStart w:id="165" w:name="_Toc505427004"/>
      <w:bookmarkStart w:id="166" w:name="_Toc505427193"/>
      <w:r>
        <w:t>DOCUMENTO</w:t>
      </w:r>
      <w:r w:rsidR="00D40F18">
        <w:t xml:space="preserve"> 2: PLANIFICACIÓN Y PRESUPUESTO</w:t>
      </w:r>
      <w:bookmarkEnd w:id="163"/>
      <w:bookmarkEnd w:id="164"/>
      <w:bookmarkEnd w:id="165"/>
      <w:bookmarkEnd w:id="166"/>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77777777" w:rsidR="007D7625" w:rsidRDefault="007D7625" w:rsidP="007D7625">
      <w:pPr>
        <w:pStyle w:val="indep"/>
        <w:jc w:val="center"/>
        <w:rPr>
          <w:b/>
          <w:bCs/>
          <w:sz w:val="28"/>
        </w:rPr>
      </w:pPr>
      <w:r>
        <w:rPr>
          <w:b/>
          <w:bCs/>
          <w:sz w:val="28"/>
        </w:rPr>
        <w:t>TUTOR: D. RANILLA PASTOR, José</w:t>
      </w:r>
    </w:p>
    <w:p w14:paraId="56977FED" w14:textId="77777777" w:rsidR="007D7625" w:rsidRDefault="007D7625" w:rsidP="007D7625">
      <w:pPr>
        <w:pStyle w:val="indep"/>
        <w:rPr>
          <w:b/>
          <w:bCs/>
          <w:sz w:val="28"/>
        </w:rPr>
      </w:pPr>
    </w:p>
    <w:p w14:paraId="0D139373" w14:textId="77777777" w:rsidR="007D7625" w:rsidRDefault="007D7625" w:rsidP="007D7625">
      <w:pPr>
        <w:pStyle w:val="indep"/>
        <w:jc w:val="center"/>
        <w:rPr>
          <w:b/>
          <w:bCs/>
          <w:sz w:val="28"/>
        </w:rPr>
      </w:pPr>
      <w:r>
        <w:rPr>
          <w:b/>
          <w:bCs/>
          <w:sz w:val="28"/>
        </w:rPr>
        <w:t>FECHA: Mayo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743945531"/>
        <w:docPartObj>
          <w:docPartGallery w:val="Table of Contents"/>
          <w:docPartUnique/>
        </w:docPartObj>
      </w:sdtPr>
      <w:sdtEndPr>
        <w:rPr>
          <w:b/>
          <w:bCs/>
          <w:sz w:val="20"/>
          <w:szCs w:val="24"/>
        </w:rPr>
      </w:sdtEndPr>
      <w:sdtContent>
        <w:p w14:paraId="65DF0DDF" w14:textId="77777777" w:rsidR="0048086E" w:rsidRDefault="0048086E" w:rsidP="0048086E">
          <w:pPr>
            <w:pStyle w:val="TtuloTDC"/>
            <w:rPr>
              <w:rFonts w:ascii="Times New Roman" w:eastAsia="Times New Roman" w:hAnsi="Times New Roman" w:cs="Times New Roman"/>
              <w:color w:val="auto"/>
              <w:sz w:val="22"/>
              <w:szCs w:val="20"/>
              <w:lang w:val="es-ES" w:eastAsia="es-ES"/>
            </w:rPr>
          </w:pPr>
        </w:p>
        <w:p w14:paraId="39241647" w14:textId="77777777" w:rsidR="0048086E" w:rsidRDefault="0048086E" w:rsidP="0048086E">
          <w:pPr>
            <w:pStyle w:val="TtuloTDC"/>
            <w:rPr>
              <w:rStyle w:val="Ttulo1Car"/>
              <w:rFonts w:ascii="Times New Roman" w:eastAsiaTheme="majorEastAsia" w:hAnsi="Times New Roman"/>
              <w:color w:val="000000" w:themeColor="text1"/>
              <w:sz w:val="44"/>
              <w:szCs w:val="44"/>
            </w:rPr>
          </w:pPr>
          <w:bookmarkStart w:id="167" w:name="_Toc505426621"/>
          <w:bookmarkStart w:id="168" w:name="_Toc505427005"/>
          <w:bookmarkStart w:id="169" w:name="_Toc505427194"/>
          <w:r w:rsidRPr="00520BAA">
            <w:rPr>
              <w:rStyle w:val="Ttulo1Car"/>
              <w:rFonts w:ascii="Times New Roman" w:eastAsiaTheme="majorEastAsia" w:hAnsi="Times New Roman"/>
              <w:color w:val="000000" w:themeColor="text1"/>
              <w:sz w:val="44"/>
              <w:szCs w:val="44"/>
            </w:rPr>
            <w:t>Índice de contenidos</w:t>
          </w:r>
          <w:bookmarkEnd w:id="167"/>
          <w:bookmarkEnd w:id="168"/>
          <w:bookmarkEnd w:id="169"/>
        </w:p>
        <w:p w14:paraId="79727107" w14:textId="29112A07" w:rsidR="00B90ADB" w:rsidRDefault="0048086E" w:rsidP="007E4570">
          <w:pPr>
            <w:pStyle w:val="TDC1"/>
            <w:rPr>
              <w:rFonts w:asciiTheme="minorHAnsi" w:eastAsiaTheme="minorEastAsia" w:hAnsiTheme="minorHAnsi" w:cstheme="minorBidi"/>
              <w:noProof/>
              <w:sz w:val="24"/>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36671733" w14:textId="6A0AE7FD" w:rsidR="00B90ADB" w:rsidRDefault="00D45064">
          <w:pPr>
            <w:pStyle w:val="TDC1"/>
            <w:rPr>
              <w:rFonts w:asciiTheme="minorHAnsi" w:eastAsiaTheme="minorEastAsia" w:hAnsiTheme="minorHAnsi" w:cstheme="minorBidi"/>
              <w:noProof/>
              <w:sz w:val="24"/>
            </w:rPr>
          </w:pPr>
          <w:hyperlink w:anchor="_Toc505427004" w:history="1">
            <w:r w:rsidR="00B90ADB" w:rsidRPr="00377F87">
              <w:rPr>
                <w:rStyle w:val="Hipervnculo"/>
                <w:noProof/>
              </w:rPr>
              <w:t>DOCUMENTO 2: PLANIFICACIÓN Y PRESUPUESTO</w:t>
            </w:r>
            <w:r w:rsidR="00B90ADB">
              <w:rPr>
                <w:noProof/>
                <w:webHidden/>
              </w:rPr>
              <w:tab/>
            </w:r>
            <w:r w:rsidR="00B90ADB">
              <w:rPr>
                <w:noProof/>
                <w:webHidden/>
              </w:rPr>
              <w:fldChar w:fldCharType="begin"/>
            </w:r>
            <w:r w:rsidR="00B90ADB">
              <w:rPr>
                <w:noProof/>
                <w:webHidden/>
              </w:rPr>
              <w:instrText xml:space="preserve"> PAGEREF _Toc505427004 \h </w:instrText>
            </w:r>
            <w:r w:rsidR="00B90ADB">
              <w:rPr>
                <w:noProof/>
                <w:webHidden/>
              </w:rPr>
            </w:r>
            <w:r w:rsidR="00B90ADB">
              <w:rPr>
                <w:noProof/>
                <w:webHidden/>
              </w:rPr>
              <w:fldChar w:fldCharType="separate"/>
            </w:r>
            <w:r w:rsidR="0034043A">
              <w:rPr>
                <w:noProof/>
                <w:webHidden/>
              </w:rPr>
              <w:t>38</w:t>
            </w:r>
            <w:r w:rsidR="00B90ADB">
              <w:rPr>
                <w:noProof/>
                <w:webHidden/>
              </w:rPr>
              <w:fldChar w:fldCharType="end"/>
            </w:r>
          </w:hyperlink>
        </w:p>
        <w:p w14:paraId="2BF1CA88" w14:textId="321ED9F4" w:rsidR="00B90ADB" w:rsidRDefault="00D45064">
          <w:pPr>
            <w:pStyle w:val="TDC1"/>
            <w:rPr>
              <w:rFonts w:asciiTheme="minorHAnsi" w:eastAsiaTheme="minorEastAsia" w:hAnsiTheme="minorHAnsi" w:cstheme="minorBidi"/>
              <w:noProof/>
              <w:sz w:val="24"/>
            </w:rPr>
          </w:pPr>
          <w:hyperlink w:anchor="_Toc505427005" w:history="1">
            <w:r w:rsidR="00B90ADB" w:rsidRPr="00377F87">
              <w:rPr>
                <w:rStyle w:val="Hipervnculo"/>
                <w:rFonts w:eastAsiaTheme="majorEastAsia"/>
                <w:noProof/>
              </w:rPr>
              <w:t>Índice de contenidos</w:t>
            </w:r>
            <w:r w:rsidR="00B90ADB">
              <w:rPr>
                <w:noProof/>
                <w:webHidden/>
              </w:rPr>
              <w:tab/>
            </w:r>
            <w:r w:rsidR="00B90ADB">
              <w:rPr>
                <w:noProof/>
                <w:webHidden/>
              </w:rPr>
              <w:fldChar w:fldCharType="begin"/>
            </w:r>
            <w:r w:rsidR="00B90ADB">
              <w:rPr>
                <w:noProof/>
                <w:webHidden/>
              </w:rPr>
              <w:instrText xml:space="preserve"> PAGEREF _Toc505427005 \h </w:instrText>
            </w:r>
            <w:r w:rsidR="00B90ADB">
              <w:rPr>
                <w:noProof/>
                <w:webHidden/>
              </w:rPr>
            </w:r>
            <w:r w:rsidR="00B90ADB">
              <w:rPr>
                <w:noProof/>
                <w:webHidden/>
              </w:rPr>
              <w:fldChar w:fldCharType="separate"/>
            </w:r>
            <w:r w:rsidR="0034043A">
              <w:rPr>
                <w:noProof/>
                <w:webHidden/>
              </w:rPr>
              <w:t>40</w:t>
            </w:r>
            <w:r w:rsidR="00B90ADB">
              <w:rPr>
                <w:noProof/>
                <w:webHidden/>
              </w:rPr>
              <w:fldChar w:fldCharType="end"/>
            </w:r>
          </w:hyperlink>
        </w:p>
        <w:p w14:paraId="75F3966D" w14:textId="54D5560D" w:rsidR="00B90ADB" w:rsidRDefault="00D45064">
          <w:pPr>
            <w:pStyle w:val="TDC2"/>
            <w:rPr>
              <w:rFonts w:asciiTheme="minorHAnsi" w:eastAsiaTheme="minorEastAsia" w:hAnsiTheme="minorHAnsi" w:cstheme="minorBidi"/>
              <w:color w:val="auto"/>
              <w:sz w:val="24"/>
            </w:rPr>
          </w:pPr>
          <w:hyperlink w:anchor="_Toc505427006" w:history="1">
            <w:r w:rsidR="00B90ADB" w:rsidRPr="00377F87">
              <w:rPr>
                <w:rStyle w:val="Hipervnculo"/>
              </w:rPr>
              <w:t>2.1 Introducción</w:t>
            </w:r>
            <w:r w:rsidR="00B90ADB">
              <w:rPr>
                <w:webHidden/>
              </w:rPr>
              <w:tab/>
            </w:r>
            <w:r w:rsidR="00B90ADB">
              <w:rPr>
                <w:webHidden/>
              </w:rPr>
              <w:fldChar w:fldCharType="begin"/>
            </w:r>
            <w:r w:rsidR="00B90ADB">
              <w:rPr>
                <w:webHidden/>
              </w:rPr>
              <w:instrText xml:space="preserve"> PAGEREF _Toc505427006 \h </w:instrText>
            </w:r>
            <w:r w:rsidR="00B90ADB">
              <w:rPr>
                <w:webHidden/>
              </w:rPr>
            </w:r>
            <w:r w:rsidR="00B90ADB">
              <w:rPr>
                <w:webHidden/>
              </w:rPr>
              <w:fldChar w:fldCharType="separate"/>
            </w:r>
            <w:r w:rsidR="0034043A">
              <w:rPr>
                <w:webHidden/>
              </w:rPr>
              <w:t>41</w:t>
            </w:r>
            <w:r w:rsidR="00B90ADB">
              <w:rPr>
                <w:webHidden/>
              </w:rPr>
              <w:fldChar w:fldCharType="end"/>
            </w:r>
          </w:hyperlink>
        </w:p>
        <w:p w14:paraId="1CDEB754" w14:textId="6858C184" w:rsidR="00B90ADB" w:rsidRDefault="00D45064">
          <w:pPr>
            <w:pStyle w:val="TDC1"/>
            <w:rPr>
              <w:rFonts w:asciiTheme="minorHAnsi" w:eastAsiaTheme="minorEastAsia" w:hAnsiTheme="minorHAnsi" w:cstheme="minorBidi"/>
              <w:noProof/>
              <w:sz w:val="24"/>
            </w:rPr>
          </w:pPr>
          <w:hyperlink w:anchor="_Toc505427007" w:history="1">
            <w:r w:rsidR="00B90ADB" w:rsidRPr="00377F87">
              <w:rPr>
                <w:rStyle w:val="Hipervnculo"/>
                <w:noProof/>
              </w:rPr>
              <w:t>2.2 Planificación temporal</w:t>
            </w:r>
            <w:r w:rsidR="00B90ADB">
              <w:rPr>
                <w:noProof/>
                <w:webHidden/>
              </w:rPr>
              <w:tab/>
            </w:r>
            <w:r w:rsidR="00B90ADB">
              <w:rPr>
                <w:noProof/>
                <w:webHidden/>
              </w:rPr>
              <w:fldChar w:fldCharType="begin"/>
            </w:r>
            <w:r w:rsidR="00B90ADB">
              <w:rPr>
                <w:noProof/>
                <w:webHidden/>
              </w:rPr>
              <w:instrText xml:space="preserve"> PAGEREF _Toc505427007 \h </w:instrText>
            </w:r>
            <w:r w:rsidR="00B90ADB">
              <w:rPr>
                <w:noProof/>
                <w:webHidden/>
              </w:rPr>
            </w:r>
            <w:r w:rsidR="00B90ADB">
              <w:rPr>
                <w:noProof/>
                <w:webHidden/>
              </w:rPr>
              <w:fldChar w:fldCharType="separate"/>
            </w:r>
            <w:r w:rsidR="0034043A">
              <w:rPr>
                <w:noProof/>
                <w:webHidden/>
              </w:rPr>
              <w:t>41</w:t>
            </w:r>
            <w:r w:rsidR="00B90ADB">
              <w:rPr>
                <w:noProof/>
                <w:webHidden/>
              </w:rPr>
              <w:fldChar w:fldCharType="end"/>
            </w:r>
          </w:hyperlink>
        </w:p>
        <w:p w14:paraId="272BE25D" w14:textId="44A49A8D" w:rsidR="00B90ADB" w:rsidRDefault="00D45064">
          <w:pPr>
            <w:pStyle w:val="TDC2"/>
            <w:rPr>
              <w:rFonts w:asciiTheme="minorHAnsi" w:eastAsiaTheme="minorEastAsia" w:hAnsiTheme="minorHAnsi" w:cstheme="minorBidi"/>
              <w:color w:val="auto"/>
              <w:sz w:val="24"/>
            </w:rPr>
          </w:pPr>
          <w:hyperlink w:anchor="_Toc505427008" w:history="1">
            <w:r w:rsidR="00B90ADB" w:rsidRPr="00377F87">
              <w:rPr>
                <w:rStyle w:val="Hipervnculo"/>
              </w:rPr>
              <w:t>2.2.1 Fase de análisis</w:t>
            </w:r>
            <w:r w:rsidR="00B90ADB">
              <w:rPr>
                <w:webHidden/>
              </w:rPr>
              <w:tab/>
            </w:r>
            <w:r w:rsidR="00B90ADB">
              <w:rPr>
                <w:webHidden/>
              </w:rPr>
              <w:fldChar w:fldCharType="begin"/>
            </w:r>
            <w:r w:rsidR="00B90ADB">
              <w:rPr>
                <w:webHidden/>
              </w:rPr>
              <w:instrText xml:space="preserve"> PAGEREF _Toc505427008 \h </w:instrText>
            </w:r>
            <w:r w:rsidR="00B90ADB">
              <w:rPr>
                <w:webHidden/>
              </w:rPr>
            </w:r>
            <w:r w:rsidR="00B90ADB">
              <w:rPr>
                <w:webHidden/>
              </w:rPr>
              <w:fldChar w:fldCharType="separate"/>
            </w:r>
            <w:r w:rsidR="0034043A">
              <w:rPr>
                <w:webHidden/>
              </w:rPr>
              <w:t>42</w:t>
            </w:r>
            <w:r w:rsidR="00B90ADB">
              <w:rPr>
                <w:webHidden/>
              </w:rPr>
              <w:fldChar w:fldCharType="end"/>
            </w:r>
          </w:hyperlink>
        </w:p>
        <w:p w14:paraId="5997E340" w14:textId="52D78DA3" w:rsidR="00B90ADB" w:rsidRDefault="00D45064">
          <w:pPr>
            <w:pStyle w:val="TDC2"/>
            <w:rPr>
              <w:rFonts w:asciiTheme="minorHAnsi" w:eastAsiaTheme="minorEastAsia" w:hAnsiTheme="minorHAnsi" w:cstheme="minorBidi"/>
              <w:color w:val="auto"/>
              <w:sz w:val="24"/>
            </w:rPr>
          </w:pPr>
          <w:hyperlink w:anchor="_Toc505427009" w:history="1">
            <w:r w:rsidR="00B90ADB" w:rsidRPr="00377F87">
              <w:rPr>
                <w:rStyle w:val="Hipervnculo"/>
              </w:rPr>
              <w:t>2.2.2 Fase de diseño</w:t>
            </w:r>
            <w:r w:rsidR="00B90ADB">
              <w:rPr>
                <w:webHidden/>
              </w:rPr>
              <w:tab/>
            </w:r>
            <w:r w:rsidR="00B90ADB">
              <w:rPr>
                <w:webHidden/>
              </w:rPr>
              <w:fldChar w:fldCharType="begin"/>
            </w:r>
            <w:r w:rsidR="00B90ADB">
              <w:rPr>
                <w:webHidden/>
              </w:rPr>
              <w:instrText xml:space="preserve"> PAGEREF _Toc505427009 \h </w:instrText>
            </w:r>
            <w:r w:rsidR="00B90ADB">
              <w:rPr>
                <w:webHidden/>
              </w:rPr>
            </w:r>
            <w:r w:rsidR="00B90ADB">
              <w:rPr>
                <w:webHidden/>
              </w:rPr>
              <w:fldChar w:fldCharType="separate"/>
            </w:r>
            <w:r w:rsidR="0034043A">
              <w:rPr>
                <w:webHidden/>
              </w:rPr>
              <w:t>42</w:t>
            </w:r>
            <w:r w:rsidR="00B90ADB">
              <w:rPr>
                <w:webHidden/>
              </w:rPr>
              <w:fldChar w:fldCharType="end"/>
            </w:r>
          </w:hyperlink>
        </w:p>
        <w:p w14:paraId="32F5E372" w14:textId="6512415F" w:rsidR="00B90ADB" w:rsidRDefault="00D45064">
          <w:pPr>
            <w:pStyle w:val="TDC2"/>
            <w:rPr>
              <w:rFonts w:asciiTheme="minorHAnsi" w:eastAsiaTheme="minorEastAsia" w:hAnsiTheme="minorHAnsi" w:cstheme="minorBidi"/>
              <w:color w:val="auto"/>
              <w:sz w:val="24"/>
            </w:rPr>
          </w:pPr>
          <w:hyperlink w:anchor="_Toc505427010" w:history="1">
            <w:r w:rsidR="00B90ADB" w:rsidRPr="00377F87">
              <w:rPr>
                <w:rStyle w:val="Hipervnculo"/>
              </w:rPr>
              <w:t>2.2.3 Fase de implementación</w:t>
            </w:r>
            <w:r w:rsidR="00B90ADB">
              <w:rPr>
                <w:webHidden/>
              </w:rPr>
              <w:tab/>
            </w:r>
            <w:r w:rsidR="00B90ADB">
              <w:rPr>
                <w:webHidden/>
              </w:rPr>
              <w:fldChar w:fldCharType="begin"/>
            </w:r>
            <w:r w:rsidR="00B90ADB">
              <w:rPr>
                <w:webHidden/>
              </w:rPr>
              <w:instrText xml:space="preserve"> PAGEREF _Toc505427010 \h </w:instrText>
            </w:r>
            <w:r w:rsidR="00B90ADB">
              <w:rPr>
                <w:webHidden/>
              </w:rPr>
            </w:r>
            <w:r w:rsidR="00B90ADB">
              <w:rPr>
                <w:webHidden/>
              </w:rPr>
              <w:fldChar w:fldCharType="separate"/>
            </w:r>
            <w:r w:rsidR="0034043A">
              <w:rPr>
                <w:webHidden/>
              </w:rPr>
              <w:t>43</w:t>
            </w:r>
            <w:r w:rsidR="00B90ADB">
              <w:rPr>
                <w:webHidden/>
              </w:rPr>
              <w:fldChar w:fldCharType="end"/>
            </w:r>
          </w:hyperlink>
        </w:p>
        <w:p w14:paraId="274A429E" w14:textId="510DECC2" w:rsidR="0034043A" w:rsidRPr="0034043A" w:rsidRDefault="00D45064" w:rsidP="0034043A">
          <w:pPr>
            <w:pStyle w:val="TDC2"/>
          </w:pPr>
          <w:hyperlink w:anchor="_Toc505427011" w:history="1">
            <w:r w:rsidR="00B90ADB" w:rsidRPr="00377F87">
              <w:rPr>
                <w:rStyle w:val="Hipervnculo"/>
              </w:rPr>
              <w:t>2.2.4 Fase de pruebas</w:t>
            </w:r>
            <w:r w:rsidR="00B90ADB">
              <w:rPr>
                <w:webHidden/>
              </w:rPr>
              <w:tab/>
            </w:r>
            <w:r w:rsidR="00B90ADB">
              <w:rPr>
                <w:webHidden/>
              </w:rPr>
              <w:fldChar w:fldCharType="begin"/>
            </w:r>
            <w:r w:rsidR="00B90ADB">
              <w:rPr>
                <w:webHidden/>
              </w:rPr>
              <w:instrText xml:space="preserve"> PAGEREF _Toc505427011 \h </w:instrText>
            </w:r>
            <w:r w:rsidR="00B90ADB">
              <w:rPr>
                <w:webHidden/>
              </w:rPr>
            </w:r>
            <w:r w:rsidR="00B90ADB">
              <w:rPr>
                <w:webHidden/>
              </w:rPr>
              <w:fldChar w:fldCharType="separate"/>
            </w:r>
            <w:r w:rsidR="0034043A">
              <w:rPr>
                <w:webHidden/>
              </w:rPr>
              <w:t>43</w:t>
            </w:r>
            <w:r w:rsidR="00B90ADB">
              <w:rPr>
                <w:webHidden/>
              </w:rPr>
              <w:fldChar w:fldCharType="end"/>
            </w:r>
          </w:hyperlink>
        </w:p>
        <w:p w14:paraId="5F870AEA" w14:textId="327F1BDF" w:rsidR="0034043A" w:rsidRDefault="0034043A" w:rsidP="0034043A">
          <w:pPr>
            <w:pStyle w:val="TDC2"/>
          </w:pPr>
          <w:r w:rsidRPr="0034043A">
            <w:rPr>
              <w:rStyle w:val="Hipervnculo"/>
              <w:color w:val="000000" w:themeColor="text1"/>
              <w:u w:val="none"/>
            </w:rPr>
            <w:t>2.2.5 Fase de seguridad</w:t>
          </w:r>
          <w:r>
            <w:tab/>
            <w:t>44</w:t>
          </w:r>
        </w:p>
        <w:p w14:paraId="4C5C1CB6" w14:textId="33016C07" w:rsidR="00B90ADB" w:rsidRDefault="00D45064">
          <w:pPr>
            <w:pStyle w:val="TDC1"/>
            <w:rPr>
              <w:rFonts w:asciiTheme="minorHAnsi" w:eastAsiaTheme="minorEastAsia" w:hAnsiTheme="minorHAnsi" w:cstheme="minorBidi"/>
              <w:noProof/>
              <w:sz w:val="24"/>
            </w:rPr>
          </w:pPr>
          <w:hyperlink w:anchor="_Toc505427012" w:history="1">
            <w:r w:rsidR="00B90ADB" w:rsidRPr="00377F87">
              <w:rPr>
                <w:rStyle w:val="Hipervnculo"/>
                <w:noProof/>
              </w:rPr>
              <w:t>2.3 Presupuesto</w:t>
            </w:r>
            <w:r w:rsidR="00B90ADB">
              <w:rPr>
                <w:noProof/>
                <w:webHidden/>
              </w:rPr>
              <w:tab/>
            </w:r>
            <w:r w:rsidR="00B90ADB">
              <w:rPr>
                <w:noProof/>
                <w:webHidden/>
              </w:rPr>
              <w:fldChar w:fldCharType="begin"/>
            </w:r>
            <w:r w:rsidR="00B90ADB">
              <w:rPr>
                <w:noProof/>
                <w:webHidden/>
              </w:rPr>
              <w:instrText xml:space="preserve"> PAGEREF _Toc505427012 \h </w:instrText>
            </w:r>
            <w:r w:rsidR="00B90ADB">
              <w:rPr>
                <w:noProof/>
                <w:webHidden/>
              </w:rPr>
            </w:r>
            <w:r w:rsidR="00B90ADB">
              <w:rPr>
                <w:noProof/>
                <w:webHidden/>
              </w:rPr>
              <w:fldChar w:fldCharType="separate"/>
            </w:r>
            <w:r w:rsidR="0034043A">
              <w:rPr>
                <w:noProof/>
                <w:webHidden/>
              </w:rPr>
              <w:t>44</w:t>
            </w:r>
            <w:r w:rsidR="00B90ADB">
              <w:rPr>
                <w:noProof/>
                <w:webHidden/>
              </w:rPr>
              <w:fldChar w:fldCharType="end"/>
            </w:r>
          </w:hyperlink>
        </w:p>
        <w:p w14:paraId="04C64F7B" w14:textId="2B0C27F3" w:rsidR="00B90ADB" w:rsidRDefault="00D45064">
          <w:pPr>
            <w:pStyle w:val="TDC2"/>
            <w:rPr>
              <w:rFonts w:asciiTheme="minorHAnsi" w:eastAsiaTheme="minorEastAsia" w:hAnsiTheme="minorHAnsi" w:cstheme="minorBidi"/>
              <w:color w:val="auto"/>
              <w:sz w:val="24"/>
            </w:rPr>
          </w:pPr>
          <w:hyperlink w:anchor="_Toc505427013" w:history="1">
            <w:r w:rsidR="00B90ADB" w:rsidRPr="00377F87">
              <w:rPr>
                <w:rStyle w:val="Hipervnculo"/>
              </w:rPr>
              <w:t>2.3.1 Coste del material software/hardware</w:t>
            </w:r>
            <w:r w:rsidR="00B90ADB">
              <w:rPr>
                <w:webHidden/>
              </w:rPr>
              <w:tab/>
            </w:r>
            <w:r w:rsidR="00B90ADB">
              <w:rPr>
                <w:webHidden/>
              </w:rPr>
              <w:fldChar w:fldCharType="begin"/>
            </w:r>
            <w:r w:rsidR="00B90ADB">
              <w:rPr>
                <w:webHidden/>
              </w:rPr>
              <w:instrText xml:space="preserve"> PAGEREF _Toc505427013 \h </w:instrText>
            </w:r>
            <w:r w:rsidR="00B90ADB">
              <w:rPr>
                <w:webHidden/>
              </w:rPr>
            </w:r>
            <w:r w:rsidR="00B90ADB">
              <w:rPr>
                <w:webHidden/>
              </w:rPr>
              <w:fldChar w:fldCharType="separate"/>
            </w:r>
            <w:r w:rsidR="0034043A">
              <w:rPr>
                <w:webHidden/>
              </w:rPr>
              <w:t>44</w:t>
            </w:r>
            <w:r w:rsidR="00B90ADB">
              <w:rPr>
                <w:webHidden/>
              </w:rPr>
              <w:fldChar w:fldCharType="end"/>
            </w:r>
          </w:hyperlink>
        </w:p>
        <w:p w14:paraId="46E3E199" w14:textId="279BC3A5" w:rsidR="00B90ADB" w:rsidRDefault="00D45064">
          <w:pPr>
            <w:pStyle w:val="TDC2"/>
            <w:rPr>
              <w:rFonts w:asciiTheme="minorHAnsi" w:eastAsiaTheme="minorEastAsia" w:hAnsiTheme="minorHAnsi" w:cstheme="minorBidi"/>
              <w:color w:val="auto"/>
              <w:sz w:val="24"/>
            </w:rPr>
          </w:pPr>
          <w:hyperlink w:anchor="_Toc505427014" w:history="1">
            <w:r w:rsidR="00B90ADB" w:rsidRPr="00377F87">
              <w:rPr>
                <w:rStyle w:val="Hipervnculo"/>
              </w:rPr>
              <w:t>2.3.2 Coste del personal</w:t>
            </w:r>
            <w:r w:rsidR="00B90ADB">
              <w:rPr>
                <w:webHidden/>
              </w:rPr>
              <w:tab/>
            </w:r>
            <w:r w:rsidR="00B90ADB">
              <w:rPr>
                <w:webHidden/>
              </w:rPr>
              <w:fldChar w:fldCharType="begin"/>
            </w:r>
            <w:r w:rsidR="00B90ADB">
              <w:rPr>
                <w:webHidden/>
              </w:rPr>
              <w:instrText xml:space="preserve"> PAGEREF _Toc505427014 \h </w:instrText>
            </w:r>
            <w:r w:rsidR="00B90ADB">
              <w:rPr>
                <w:webHidden/>
              </w:rPr>
            </w:r>
            <w:r w:rsidR="00B90ADB">
              <w:rPr>
                <w:webHidden/>
              </w:rPr>
              <w:fldChar w:fldCharType="separate"/>
            </w:r>
            <w:r w:rsidR="0034043A">
              <w:rPr>
                <w:webHidden/>
              </w:rPr>
              <w:t>46</w:t>
            </w:r>
            <w:r w:rsidR="00B90ADB">
              <w:rPr>
                <w:webHidden/>
              </w:rPr>
              <w:fldChar w:fldCharType="end"/>
            </w:r>
          </w:hyperlink>
        </w:p>
        <w:p w14:paraId="54BA12C2" w14:textId="1EC424E7" w:rsidR="00B90ADB" w:rsidRDefault="00D45064" w:rsidP="007E4570">
          <w:pPr>
            <w:pStyle w:val="TDC2"/>
            <w:rPr>
              <w:rFonts w:asciiTheme="minorHAnsi" w:eastAsiaTheme="minorEastAsia" w:hAnsiTheme="minorHAnsi" w:cstheme="minorBidi"/>
              <w:color w:val="auto"/>
              <w:sz w:val="24"/>
            </w:rPr>
          </w:pPr>
          <w:hyperlink w:anchor="_Toc505427015" w:history="1">
            <w:r w:rsidR="00B90ADB" w:rsidRPr="00377F87">
              <w:rPr>
                <w:rStyle w:val="Hipervnculo"/>
              </w:rPr>
              <w:t>2.3.3 Coste total</w:t>
            </w:r>
            <w:r w:rsidR="00B90ADB">
              <w:rPr>
                <w:webHidden/>
              </w:rPr>
              <w:tab/>
            </w:r>
            <w:r w:rsidR="00B90ADB">
              <w:rPr>
                <w:webHidden/>
              </w:rPr>
              <w:fldChar w:fldCharType="begin"/>
            </w:r>
            <w:r w:rsidR="00B90ADB">
              <w:rPr>
                <w:webHidden/>
              </w:rPr>
              <w:instrText xml:space="preserve"> PAGEREF _Toc505427015 \h </w:instrText>
            </w:r>
            <w:r w:rsidR="00B90ADB">
              <w:rPr>
                <w:webHidden/>
              </w:rPr>
            </w:r>
            <w:r w:rsidR="00B90ADB">
              <w:rPr>
                <w:webHidden/>
              </w:rPr>
              <w:fldChar w:fldCharType="separate"/>
            </w:r>
            <w:r w:rsidR="0034043A">
              <w:rPr>
                <w:webHidden/>
              </w:rPr>
              <w:t>47</w:t>
            </w:r>
            <w:r w:rsidR="00B90ADB">
              <w:rPr>
                <w:webHidden/>
              </w:rPr>
              <w:fldChar w:fldCharType="end"/>
            </w:r>
          </w:hyperlink>
        </w:p>
        <w:p w14:paraId="2FB3C654" w14:textId="560AD3D0" w:rsidR="0048086E" w:rsidRDefault="0048086E" w:rsidP="0048086E">
          <w:pPr>
            <w:spacing w:line="276" w:lineRule="auto"/>
            <w:rPr>
              <w:b/>
              <w:bCs/>
              <w:sz w:val="20"/>
            </w:rPr>
          </w:pPr>
          <w:r w:rsidRPr="0037566D">
            <w:rPr>
              <w:b/>
              <w:bCs/>
              <w:sz w:val="20"/>
            </w:rPr>
            <w:fldChar w:fldCharType="end"/>
          </w:r>
        </w:p>
      </w:sdtContent>
    </w:sdt>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AD0A13" w:rsidRDefault="00D40F18" w:rsidP="004A36F5">
      <w:pPr>
        <w:pStyle w:val="Ttulo2"/>
        <w:rPr>
          <w:lang w:val="es-ES"/>
        </w:rPr>
      </w:pPr>
      <w:bookmarkStart w:id="170" w:name="_Toc486444079"/>
      <w:bookmarkStart w:id="171" w:name="_Toc505426622"/>
      <w:bookmarkStart w:id="172" w:name="_Toc505427006"/>
      <w:bookmarkStart w:id="173" w:name="_Toc505427195"/>
      <w:r w:rsidRPr="00AD0A13">
        <w:rPr>
          <w:lang w:val="es-ES"/>
        </w:rPr>
        <w:lastRenderedPageBreak/>
        <w:t>2.</w:t>
      </w:r>
      <w:r w:rsidR="00662744">
        <w:rPr>
          <w:lang w:val="es-ES"/>
        </w:rPr>
        <w:t>1</w:t>
      </w:r>
      <w:r w:rsidRPr="00AD0A13">
        <w:rPr>
          <w:lang w:val="es-ES"/>
        </w:rPr>
        <w:t xml:space="preserve"> </w:t>
      </w:r>
      <w:r w:rsidR="00AB4842" w:rsidRPr="00AD0A13">
        <w:rPr>
          <w:sz w:val="28"/>
          <w:lang w:val="es-ES"/>
        </w:rPr>
        <w:t>Introducción</w:t>
      </w:r>
      <w:bookmarkEnd w:id="170"/>
      <w:bookmarkEnd w:id="171"/>
      <w:bookmarkEnd w:id="172"/>
      <w:bookmarkEnd w:id="173"/>
    </w:p>
    <w:p w14:paraId="7324BE7F" w14:textId="5D9BD65F" w:rsidR="007F4B2F" w:rsidRDefault="007F4B2F" w:rsidP="006305ED">
      <w:pPr>
        <w:jc w:val="left"/>
      </w:pPr>
      <w:r>
        <w:br/>
      </w:r>
      <w:r>
        <w:tab/>
      </w:r>
      <w:r w:rsidR="00AD0A13">
        <w:t>El presente documento se dividirá en dos partes, siendo la primera</w:t>
      </w:r>
      <w:r>
        <w:t xml:space="preserve"> la planificación temporal del desarrollo de este trabajo fin de grado y </w:t>
      </w:r>
      <w:r w:rsidR="00AD0A13">
        <w:t xml:space="preserve">la segunda parte </w:t>
      </w:r>
      <w:r>
        <w:t>una estimación detallada del coste total de la realización de este.</w:t>
      </w:r>
    </w:p>
    <w:p w14:paraId="72E0B686" w14:textId="77777777" w:rsidR="0020207A" w:rsidRDefault="0020207A" w:rsidP="006305ED">
      <w:pPr>
        <w:jc w:val="left"/>
      </w:pPr>
    </w:p>
    <w:p w14:paraId="08319B5E" w14:textId="2915369D" w:rsidR="00B65559" w:rsidRPr="00B65559" w:rsidRDefault="00662744" w:rsidP="00B65559">
      <w:pPr>
        <w:pStyle w:val="Ttulo"/>
        <w:jc w:val="both"/>
      </w:pPr>
      <w:bookmarkStart w:id="174" w:name="_Toc486444080"/>
      <w:bookmarkStart w:id="175" w:name="_Toc505426623"/>
      <w:bookmarkStart w:id="176" w:name="_Toc505427007"/>
      <w:bookmarkStart w:id="177" w:name="_Toc505427196"/>
      <w:r>
        <w:t>2.2</w:t>
      </w:r>
      <w:r w:rsidR="007F4B2F">
        <w:t xml:space="preserve"> </w:t>
      </w:r>
      <w:r w:rsidR="00AB4842">
        <w:t>Planificación temporal</w:t>
      </w:r>
      <w:bookmarkEnd w:id="174"/>
      <w:bookmarkEnd w:id="175"/>
      <w:bookmarkEnd w:id="176"/>
      <w:bookmarkEnd w:id="177"/>
    </w:p>
    <w:p w14:paraId="31D94D92" w14:textId="1D6F6B6A" w:rsidR="00B85D4F" w:rsidRDefault="00B85D4F" w:rsidP="00A765C9">
      <w:pPr>
        <w:spacing w:before="240"/>
      </w:pPr>
      <w:r>
        <w:tab/>
        <w:t xml:space="preserve">El </w:t>
      </w:r>
      <w:r w:rsidR="00AD0A13">
        <w:t>inicio</w:t>
      </w:r>
      <w:r>
        <w:t xml:space="preserve"> de este </w:t>
      </w:r>
      <w:r w:rsidR="00956438">
        <w:t xml:space="preserve">proyecto </w:t>
      </w:r>
      <w:r w:rsidR="00AD0A13">
        <w:t xml:space="preserve">ha comenzado 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3F8C610C" w:rsidR="00BB6880" w:rsidRDefault="00C405BA" w:rsidP="00B85D4F">
      <w:pPr>
        <w:ind w:firstLine="720"/>
      </w:pPr>
      <w:r>
        <w:t>El desarrollo principal</w:t>
      </w:r>
      <w:r w:rsidR="00956438">
        <w:t xml:space="preserve"> </w:t>
      </w:r>
      <w:r w:rsidR="00B85D4F">
        <w:t xml:space="preserve">se ha dividido en </w:t>
      </w:r>
      <w:r w:rsidR="00956438">
        <w:t>cinco</w:t>
      </w:r>
      <w:r w:rsidR="00B85D4F">
        <w:t xml:space="preserve"> </w:t>
      </w:r>
      <w:r w:rsidR="00956438">
        <w:t>fases</w:t>
      </w:r>
      <w:r w:rsidR="00B85D4F">
        <w:t xml:space="preserve"> principales: fase de análisis, fase de </w:t>
      </w:r>
      <w:r w:rsidR="00956438">
        <w:t>diseño, fase de implementación,</w:t>
      </w:r>
      <w:r w:rsidR="00B85D4F">
        <w:t xml:space="preserve"> fase de pruebas</w:t>
      </w:r>
      <w:r w:rsidR="00956438">
        <w:t xml:space="preserve"> y fase de seguridad</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43A01A37" w:rsidR="00B85D4F" w:rsidRPr="003F0654" w:rsidRDefault="003F0654" w:rsidP="003F0654">
      <w:pPr>
        <w:pStyle w:val="Descripcin"/>
        <w:ind w:left="2880" w:firstLine="720"/>
        <w:rPr>
          <w:sz w:val="20"/>
          <w:szCs w:val="20"/>
        </w:rPr>
      </w:pPr>
      <w:bookmarkStart w:id="178"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Pr="003F0654">
        <w:rPr>
          <w:sz w:val="20"/>
          <w:szCs w:val="20"/>
        </w:rPr>
        <w:t xml:space="preserve"> Diagrama Gantt</w:t>
      </w:r>
      <w:bookmarkEnd w:id="178"/>
      <w:r w:rsidR="00BB6880">
        <w:rPr>
          <w:sz w:val="20"/>
          <w:szCs w:val="20"/>
        </w:rPr>
        <w:t xml:space="preserve"> – Visión global</w:t>
      </w:r>
    </w:p>
    <w:p w14:paraId="3DF29377" w14:textId="77777777" w:rsidR="003F0654" w:rsidRDefault="003F0654" w:rsidP="00B85D4F"/>
    <w:p w14:paraId="634902EE" w14:textId="66EA70AE" w:rsidR="009514E7" w:rsidRDefault="009514E7" w:rsidP="00B85D4F"/>
    <w:p w14:paraId="75B39C26" w14:textId="06D95584" w:rsidR="00BB6880" w:rsidRDefault="00662744" w:rsidP="00B85D4F">
      <w:pPr>
        <w:pStyle w:val="Subttulo"/>
        <w:jc w:val="both"/>
      </w:pPr>
      <w:bookmarkStart w:id="179" w:name="_Toc505426624"/>
      <w:bookmarkStart w:id="180" w:name="_Toc505427008"/>
      <w:bookmarkStart w:id="181" w:name="_Toc505427197"/>
      <w:r>
        <w:lastRenderedPageBreak/>
        <w:t>2.2.1</w:t>
      </w:r>
      <w:r w:rsidR="00B85D4F">
        <w:t xml:space="preserve"> Fase de análisis</w:t>
      </w:r>
      <w:bookmarkEnd w:id="179"/>
      <w:bookmarkEnd w:id="180"/>
      <w:bookmarkEnd w:id="181"/>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355E171A" w:rsidR="00B85D4F" w:rsidRPr="003F0654" w:rsidRDefault="003F0654" w:rsidP="003F0654">
      <w:pPr>
        <w:pStyle w:val="Descripcin"/>
        <w:ind w:left="2160" w:firstLine="720"/>
        <w:rPr>
          <w:sz w:val="20"/>
        </w:rPr>
      </w:pPr>
      <w:bookmarkStart w:id="182"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Pr="003F0654">
        <w:rPr>
          <w:sz w:val="20"/>
        </w:rPr>
        <w:t xml:space="preserve"> Diagrama Gantt - Fase de análisis</w:t>
      </w:r>
      <w:bookmarkEnd w:id="182"/>
    </w:p>
    <w:p w14:paraId="068BF8A3" w14:textId="60907C2D" w:rsidR="009514E7" w:rsidRDefault="009514E7" w:rsidP="00B85D4F">
      <w:pPr>
        <w:pStyle w:val="Subttulo"/>
        <w:jc w:val="both"/>
      </w:pPr>
    </w:p>
    <w:p w14:paraId="2F4B2DB3" w14:textId="7DE3136B" w:rsidR="00B85D4F" w:rsidRDefault="00662744" w:rsidP="00B85D4F">
      <w:pPr>
        <w:pStyle w:val="Subttulo"/>
        <w:jc w:val="both"/>
      </w:pPr>
      <w:bookmarkStart w:id="183" w:name="_Toc505426625"/>
      <w:bookmarkStart w:id="184" w:name="_Toc505427009"/>
      <w:bookmarkStart w:id="185" w:name="_Toc505427198"/>
      <w:r>
        <w:t>2.2.2</w:t>
      </w:r>
      <w:r w:rsidR="00B85D4F">
        <w:t xml:space="preserve"> Fase de diseño</w:t>
      </w:r>
      <w:bookmarkEnd w:id="183"/>
      <w:bookmarkEnd w:id="184"/>
      <w:bookmarkEnd w:id="185"/>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5A2667E5" w14:textId="53C387A3" w:rsidR="009514E7" w:rsidRDefault="003F0654" w:rsidP="0034043A">
      <w:pPr>
        <w:pStyle w:val="Descripcin"/>
        <w:ind w:left="2160" w:firstLine="720"/>
        <w:rPr>
          <w:sz w:val="20"/>
        </w:rPr>
      </w:pPr>
      <w:bookmarkStart w:id="186"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Pr="003F0654">
        <w:rPr>
          <w:sz w:val="20"/>
        </w:rPr>
        <w:t xml:space="preserve"> Diagrama Gantt - Fase de diseño</w:t>
      </w:r>
      <w:bookmarkEnd w:id="186"/>
    </w:p>
    <w:p w14:paraId="0F374A1D" w14:textId="77777777" w:rsidR="0034043A" w:rsidRPr="0034043A" w:rsidRDefault="0034043A" w:rsidP="0034043A"/>
    <w:p w14:paraId="10D4ED88" w14:textId="4A20AF05" w:rsidR="00B85D4F" w:rsidRDefault="00B85D4F" w:rsidP="00B85D4F">
      <w:pPr>
        <w:pStyle w:val="Subttulo"/>
        <w:jc w:val="both"/>
      </w:pPr>
      <w:bookmarkStart w:id="187" w:name="_Toc505426626"/>
      <w:bookmarkStart w:id="188" w:name="_Toc505427010"/>
      <w:bookmarkStart w:id="189" w:name="_Toc505427199"/>
      <w:r>
        <w:lastRenderedPageBreak/>
        <w:t>2.</w:t>
      </w:r>
      <w:r w:rsidR="00662744">
        <w:t>2.3</w:t>
      </w:r>
      <w:r>
        <w:t xml:space="preserve"> Fase de implementación</w:t>
      </w:r>
      <w:bookmarkEnd w:id="187"/>
      <w:bookmarkEnd w:id="188"/>
      <w:bookmarkEnd w:id="189"/>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887A837" w:rsidR="00B85D4F" w:rsidRPr="003F0654" w:rsidRDefault="003F0654" w:rsidP="003F0654">
      <w:pPr>
        <w:pStyle w:val="Descripcin"/>
        <w:ind w:left="2160" w:firstLine="720"/>
        <w:rPr>
          <w:sz w:val="20"/>
          <w:szCs w:val="20"/>
        </w:rPr>
      </w:pPr>
      <w:bookmarkStart w:id="190"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Pr="003F0654">
        <w:rPr>
          <w:sz w:val="20"/>
          <w:szCs w:val="20"/>
        </w:rPr>
        <w:t xml:space="preserve"> Diagrama Gantt - Fase de implementación</w:t>
      </w:r>
      <w:bookmarkEnd w:id="190"/>
    </w:p>
    <w:p w14:paraId="70341FCC" w14:textId="77777777" w:rsidR="00B85D4F" w:rsidRPr="00B85D4F" w:rsidRDefault="00B85D4F" w:rsidP="00B85D4F"/>
    <w:p w14:paraId="4F0EDD02" w14:textId="0D4BA5B3" w:rsidR="00B85D4F" w:rsidRDefault="00662744" w:rsidP="00B85D4F">
      <w:pPr>
        <w:pStyle w:val="Subttulo"/>
        <w:jc w:val="both"/>
      </w:pPr>
      <w:bookmarkStart w:id="191" w:name="_Toc505426627"/>
      <w:bookmarkStart w:id="192" w:name="_Toc505427011"/>
      <w:bookmarkStart w:id="193" w:name="_Toc505427200"/>
      <w:r>
        <w:t>2.2.4</w:t>
      </w:r>
      <w:r w:rsidR="00B85D4F">
        <w:t xml:space="preserve"> Fase de pruebas</w:t>
      </w:r>
      <w:bookmarkEnd w:id="191"/>
      <w:bookmarkEnd w:id="192"/>
      <w:bookmarkEnd w:id="193"/>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1AB4C80D" w14:textId="6CE47B1E" w:rsidR="00B85D4F" w:rsidRDefault="00D40B4B" w:rsidP="00D40B4B">
      <w:pPr>
        <w:pStyle w:val="Descripcin"/>
        <w:ind w:left="2160" w:firstLine="720"/>
        <w:rPr>
          <w:sz w:val="20"/>
        </w:rPr>
      </w:pPr>
      <w:bookmarkStart w:id="194"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Pr="00914108">
        <w:rPr>
          <w:sz w:val="20"/>
        </w:rPr>
        <w:t xml:space="preserve"> Diagrama Gantt - Fase de pruebas</w:t>
      </w:r>
      <w:bookmarkEnd w:id="194"/>
    </w:p>
    <w:p w14:paraId="0D5CAB79" w14:textId="77777777" w:rsidR="00F554EB" w:rsidRPr="00F554EB" w:rsidRDefault="00F554EB" w:rsidP="00F554EB"/>
    <w:p w14:paraId="2CC91EC5" w14:textId="5910C346" w:rsidR="0034043A" w:rsidRDefault="0034043A" w:rsidP="00B85D4F">
      <w:pPr>
        <w:rPr>
          <w:b/>
          <w:sz w:val="24"/>
        </w:rPr>
      </w:pPr>
    </w:p>
    <w:p w14:paraId="4FB27D4B" w14:textId="037B506D" w:rsidR="00B85D4F" w:rsidRPr="0034043A" w:rsidRDefault="0034043A" w:rsidP="00B85D4F">
      <w:pPr>
        <w:rPr>
          <w:b/>
          <w:sz w:val="24"/>
        </w:rPr>
      </w:pPr>
      <w:r w:rsidRPr="0034043A">
        <w:rPr>
          <w:b/>
          <w:sz w:val="24"/>
        </w:rPr>
        <w:lastRenderedPageBreak/>
        <w:t>2.2.5 Fase de seguridad</w:t>
      </w:r>
    </w:p>
    <w:p w14:paraId="03F7C2E8" w14:textId="5B7CC86F" w:rsidR="0034043A" w:rsidRDefault="0034043A" w:rsidP="00B85D4F">
      <w:r>
        <w:tab/>
        <w:t xml:space="preserve">En esta fase se planifican </w:t>
      </w:r>
      <w:r w:rsidR="00DF676A">
        <w:t>todas las medidas de seguridad empleadas en la mejora de la aplicación web.</w:t>
      </w:r>
      <w:r w:rsidR="001A76F7">
        <w:t xml:space="preserve"> Se incluyen mejoras de seguridad del servidor, de la aplicación y del software utilizado.</w:t>
      </w:r>
    </w:p>
    <w:p w14:paraId="72E948D0" w14:textId="1B81A620" w:rsidR="00C47732" w:rsidRDefault="00DF676A" w:rsidP="00B85D4F">
      <w:r>
        <w:rPr>
          <w:b/>
          <w:noProof/>
          <w:sz w:val="24"/>
        </w:rPr>
        <w:drawing>
          <wp:inline distT="0" distB="0" distL="0" distR="0" wp14:anchorId="36EEE3F8" wp14:editId="1A03E0B9">
            <wp:extent cx="5878195" cy="1469390"/>
            <wp:effectExtent l="0" t="0" r="1905"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2-28 a las 21.40.3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78195" cy="1469390"/>
                    </a:xfrm>
                    <a:prstGeom prst="rect">
                      <a:avLst/>
                    </a:prstGeom>
                  </pic:spPr>
                </pic:pic>
              </a:graphicData>
            </a:graphic>
          </wp:inline>
        </w:drawing>
      </w:r>
    </w:p>
    <w:p w14:paraId="7A9B3FC1" w14:textId="5581DA69" w:rsidR="00C47732" w:rsidRPr="00DF676A" w:rsidRDefault="00DF676A" w:rsidP="00DF676A">
      <w:pPr>
        <w:pStyle w:val="Descripcin"/>
        <w:ind w:left="2160" w:firstLine="720"/>
        <w:rPr>
          <w:sz w:val="20"/>
        </w:rPr>
      </w:pPr>
      <w:r w:rsidRPr="00914108">
        <w:rPr>
          <w:sz w:val="20"/>
        </w:rPr>
        <w:t xml:space="preserve">Figura </w:t>
      </w:r>
      <w:r>
        <w:rPr>
          <w:sz w:val="20"/>
        </w:rPr>
        <w:t>11</w:t>
      </w:r>
      <w:r w:rsidRPr="00914108">
        <w:rPr>
          <w:sz w:val="20"/>
        </w:rPr>
        <w:t xml:space="preserve"> Diagrama Gantt - Fase de </w:t>
      </w:r>
      <w:commentRangeStart w:id="195"/>
      <w:r>
        <w:rPr>
          <w:sz w:val="20"/>
        </w:rPr>
        <w:t>seguridad</w:t>
      </w:r>
      <w:commentRangeEnd w:id="195"/>
      <w:r>
        <w:rPr>
          <w:rStyle w:val="Refdecomentario"/>
          <w:rFonts w:ascii="Calibri" w:eastAsia="Calibri" w:hAnsi="Calibri"/>
          <w:i w:val="0"/>
          <w:iCs w:val="0"/>
          <w:noProof/>
          <w:color w:val="auto"/>
          <w:lang w:val="en-GB" w:eastAsia="en-US"/>
        </w:rPr>
        <w:commentReference w:id="195"/>
      </w:r>
    </w:p>
    <w:p w14:paraId="76E65C16" w14:textId="77777777" w:rsidR="006A5469" w:rsidRPr="00B85D4F" w:rsidRDefault="006A5469" w:rsidP="00B85D4F"/>
    <w:p w14:paraId="5C27A1F3" w14:textId="5A0932CC" w:rsidR="007F4B2F" w:rsidRDefault="00662744" w:rsidP="004A36F5">
      <w:pPr>
        <w:pStyle w:val="Ttulo"/>
        <w:jc w:val="both"/>
      </w:pPr>
      <w:bookmarkStart w:id="196" w:name="_Toc486444081"/>
      <w:bookmarkStart w:id="197" w:name="_Toc505426628"/>
      <w:bookmarkStart w:id="198" w:name="_Toc505427012"/>
      <w:bookmarkStart w:id="199" w:name="_Toc505427201"/>
      <w:r>
        <w:t>2.3</w:t>
      </w:r>
      <w:r w:rsidR="007F4B2F">
        <w:t xml:space="preserve"> </w:t>
      </w:r>
      <w:r w:rsidR="00AB4842">
        <w:t>Presupuesto</w:t>
      </w:r>
      <w:bookmarkEnd w:id="196"/>
      <w:bookmarkEnd w:id="197"/>
      <w:bookmarkEnd w:id="198"/>
      <w:bookmarkEnd w:id="199"/>
    </w:p>
    <w:p w14:paraId="038BD77A" w14:textId="3719E8C3" w:rsidR="007F4B2F" w:rsidRDefault="00DF676A" w:rsidP="00DF676A">
      <w:pPr>
        <w:spacing w:before="240"/>
        <w:ind w:firstLine="360"/>
        <w:rPr>
          <w:szCs w:val="22"/>
        </w:rPr>
      </w:pPr>
      <w:r>
        <w:rPr>
          <w:szCs w:val="22"/>
        </w:rPr>
        <w:t>El presupuesto del presente trabajo fin de grado se va dividir en dos partes. La primera de ellas correspondiente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DF676A">
      <w:pPr>
        <w:spacing w:before="240"/>
        <w:ind w:firstLine="360"/>
      </w:pPr>
    </w:p>
    <w:p w14:paraId="7F7A332A" w14:textId="75D30060" w:rsidR="000E2970" w:rsidRPr="000E2970" w:rsidRDefault="00F353ED" w:rsidP="00A765C9">
      <w:pPr>
        <w:pStyle w:val="Subttulo"/>
      </w:pPr>
      <w:bookmarkStart w:id="200" w:name="_Toc486444082"/>
      <w:bookmarkStart w:id="201" w:name="_Toc505426629"/>
      <w:bookmarkStart w:id="202" w:name="_Toc505427013"/>
      <w:bookmarkStart w:id="203"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200"/>
      <w:bookmarkEnd w:id="201"/>
      <w:bookmarkEnd w:id="202"/>
      <w:bookmarkEnd w:id="203"/>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040458C4" w:rsidR="007F4B2F" w:rsidRPr="007A326F" w:rsidRDefault="001A76F7" w:rsidP="001A76F7">
      <w:pPr>
        <w:ind w:firstLine="720"/>
        <w:rPr>
          <w:szCs w:val="22"/>
        </w:rPr>
      </w:pPr>
      <w:r>
        <w:rPr>
          <w:szCs w:val="22"/>
        </w:rPr>
        <w:t xml:space="preserve">Cabe destacar que para el desarrollo de la aplicación web se han utilizado únicamente tecnologías de software </w:t>
      </w:r>
      <w:r w:rsidRPr="001A76F7">
        <w:rPr>
          <w:i/>
          <w:szCs w:val="22"/>
        </w:rPr>
        <w:t>open source</w:t>
      </w:r>
      <w:r>
        <w:rPr>
          <w:szCs w:val="22"/>
        </w:rPr>
        <w:t xml:space="preserve"> </w:t>
      </w:r>
      <w:r w:rsidR="007F4B2F" w:rsidRPr="007F4B2F">
        <w:rPr>
          <w:szCs w:val="22"/>
        </w:rPr>
        <w:t xml:space="preserve">por lo </w:t>
      </w:r>
      <w:r>
        <w:rPr>
          <w:szCs w:val="22"/>
        </w:rPr>
        <w:t xml:space="preserve">que la parte software </w:t>
      </w:r>
      <w:r w:rsidR="007F4B2F" w:rsidRPr="007F4B2F">
        <w:rPr>
          <w:szCs w:val="22"/>
        </w:rPr>
        <w:t xml:space="preserve">no </w:t>
      </w:r>
      <w:r w:rsidR="00893A4C">
        <w:rPr>
          <w:szCs w:val="22"/>
        </w:rPr>
        <w:t xml:space="preserve">tendrá coste alguno, </w:t>
      </w:r>
      <w:r w:rsidR="007F4B2F" w:rsidRPr="007F4B2F">
        <w:rPr>
          <w:szCs w:val="22"/>
        </w:rPr>
        <w:t xml:space="preserve">así como también el sistema operativo del </w:t>
      </w:r>
      <w:r w:rsidR="007F4B2F" w:rsidRPr="007A326F">
        <w:rPr>
          <w:szCs w:val="22"/>
        </w:rPr>
        <w:t>equipo y la versión de este con la que se ha trabajado, Linux Ubuntu 14.04 LTS.</w:t>
      </w:r>
      <w:r w:rsidR="006506C8">
        <w:rPr>
          <w:szCs w:val="22"/>
        </w:rPr>
        <w:t xml:space="preserve"> Por otro </w:t>
      </w:r>
      <w:r w:rsidR="006506C8">
        <w:rPr>
          <w:szCs w:val="22"/>
        </w:rPr>
        <w:lastRenderedPageBreak/>
        <w:t xml:space="preserve">lado, el editor de textos utilizado para trabajar con nuestro repositorio Ruby on Rails ha sido Sublime Text 2, un editor de código gratuito que no supone ningún coste adicional al proyecto. </w:t>
      </w:r>
    </w:p>
    <w:p w14:paraId="44CDCFAF" w14:textId="77777777" w:rsidR="007A326F" w:rsidRPr="006211ED" w:rsidRDefault="00403134" w:rsidP="008B1F3C">
      <w:pPr>
        <w:ind w:firstLine="720"/>
        <w:rPr>
          <w:rStyle w:val="Textoennegrita"/>
          <w:rFonts w:cs="Arial"/>
          <w:bCs w:val="0"/>
          <w:szCs w:val="22"/>
        </w:rPr>
      </w:pPr>
      <w:bookmarkStart w:id="204" w:name="_Toc486444083"/>
      <w:r w:rsidRPr="006211ED">
        <w:t xml:space="preserve">Un aspecto importante a destacar es que el equipo con el que desarrollaremos la aplicación web y con el que también haremos la documentación solo lo utilizaremos el tiempo que tardemos en el desarrollo y en la documentación del proyecto. Por tanto, para calcular el coste que nos supone utilizar el equipo durante el tiempo de desarrollo y documentación del proyecto </w:t>
      </w:r>
      <w:r w:rsidR="007A326F" w:rsidRPr="006211ED">
        <w:t>fin de grado debemos calcular su</w:t>
      </w:r>
      <w:r w:rsidRPr="006211ED">
        <w:t xml:space="preserve"> coste de amortización. Según la Agencia Tributaría y como se especifica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del </w:t>
      </w:r>
      <w:r w:rsidRPr="006211ED">
        <w:t xml:space="preserve"> 25% </w:t>
      </w:r>
      <w:r w:rsidR="007A326F" w:rsidRPr="006211ED">
        <w:t>anual (con un máximo de 8 años). Por lo tanto si nuestro equipo (</w:t>
      </w:r>
      <w:r w:rsidR="007A326F" w:rsidRPr="006211ED">
        <w:rPr>
          <w:rStyle w:val="Textoennegrita"/>
          <w:rFonts w:cs="Arial"/>
          <w:b w:val="0"/>
          <w:bCs w:val="0"/>
          <w:szCs w:val="22"/>
        </w:rPr>
        <w:t xml:space="preserve">Lenovo IdeaPad G50-70) tiene un coste de 629€ (IVA incluido), el gasto de amortización </w:t>
      </w:r>
      <w:r w:rsidR="00E92A0B" w:rsidRPr="006211ED">
        <w:rPr>
          <w:rStyle w:val="Textoennegrita"/>
          <w:rFonts w:cs="Arial"/>
          <w:b w:val="0"/>
          <w:bCs w:val="0"/>
          <w:szCs w:val="22"/>
        </w:rPr>
        <w:t xml:space="preserve">asociado a este proyecto </w:t>
      </w:r>
      <w:r w:rsidR="007A326F" w:rsidRPr="006211ED">
        <w:rPr>
          <w:rStyle w:val="Textoennegrita"/>
          <w:rFonts w:cs="Arial"/>
          <w:b w:val="0"/>
          <w:bCs w:val="0"/>
          <w:szCs w:val="22"/>
        </w:rPr>
        <w:t>será de:</w:t>
      </w:r>
      <w:bookmarkEnd w:id="204"/>
    </w:p>
    <w:p w14:paraId="26A53C13" w14:textId="4B4765E9" w:rsidR="007A326F" w:rsidRDefault="007A326F" w:rsidP="005B6052">
      <w:pPr>
        <w:shd w:val="clear" w:color="auto" w:fill="FFFFFF"/>
        <w:spacing w:before="100" w:beforeAutospacing="1" w:after="100" w:afterAutospacing="1" w:line="405" w:lineRule="atLeast"/>
        <w:ind w:left="720"/>
        <w:jc w:val="left"/>
        <w:rPr>
          <w:bCs/>
          <w:szCs w:val="22"/>
          <w:lang w:eastAsia="en-GB"/>
        </w:rPr>
      </w:pPr>
      <w:r w:rsidRPr="005B6052">
        <w:rPr>
          <w:szCs w:val="22"/>
          <w:lang w:eastAsia="en-GB"/>
        </w:rPr>
        <w:t xml:space="preserve">629 euros x 25% = 157,25 euros anuales, como se ha utilizado sólo </w:t>
      </w:r>
      <w:r w:rsidR="008B1F3C">
        <w:rPr>
          <w:szCs w:val="22"/>
          <w:lang w:eastAsia="en-GB"/>
        </w:rPr>
        <w:t>3</w:t>
      </w:r>
      <w:r w:rsidRPr="005B6052">
        <w:rPr>
          <w:szCs w:val="22"/>
          <w:lang w:eastAsia="en-GB"/>
        </w:rPr>
        <w:t>,5 meses del a</w:t>
      </w:r>
      <w:r w:rsidR="008B1F3C">
        <w:rPr>
          <w:szCs w:val="22"/>
          <w:lang w:eastAsia="en-GB"/>
        </w:rPr>
        <w:t>ño, multiplicando 157,25  x 0,29</w:t>
      </w:r>
      <w:r w:rsidRPr="005B6052">
        <w:rPr>
          <w:szCs w:val="22"/>
          <w:lang w:eastAsia="en-GB"/>
        </w:rPr>
        <w:t xml:space="preserve"> = </w:t>
      </w:r>
      <w:r w:rsidR="008B1F3C">
        <w:rPr>
          <w:b/>
          <w:szCs w:val="22"/>
          <w:lang w:eastAsia="en-GB"/>
        </w:rPr>
        <w:t>45,60</w:t>
      </w:r>
      <w:r w:rsidRPr="005B6052">
        <w:rPr>
          <w:b/>
          <w:szCs w:val="22"/>
          <w:lang w:eastAsia="en-GB"/>
        </w:rPr>
        <w:t xml:space="preserve"> euros</w:t>
      </w:r>
      <w:r w:rsidRPr="005B6052">
        <w:rPr>
          <w:szCs w:val="22"/>
          <w:lang w:eastAsia="en-GB"/>
        </w:rPr>
        <w:t xml:space="preserve"> deducibles de</w:t>
      </w:r>
      <w:r w:rsidRPr="005B6052">
        <w:rPr>
          <w:b/>
          <w:bCs/>
          <w:szCs w:val="22"/>
          <w:lang w:eastAsia="en-GB"/>
        </w:rPr>
        <w:t> </w:t>
      </w:r>
      <w:r w:rsidRPr="005B6052">
        <w:rPr>
          <w:bCs/>
          <w:szCs w:val="22"/>
          <w:lang w:eastAsia="en-GB"/>
        </w:rPr>
        <w:t>gasto</w:t>
      </w:r>
      <w:r w:rsidR="005B6052" w:rsidRPr="005B6052">
        <w:rPr>
          <w:bCs/>
          <w:szCs w:val="22"/>
          <w:lang w:eastAsia="en-GB"/>
        </w:rPr>
        <w:t>s</w:t>
      </w:r>
      <w:r w:rsidRPr="005B6052">
        <w:rPr>
          <w:bCs/>
          <w:szCs w:val="22"/>
          <w:lang w:eastAsia="en-GB"/>
        </w:rPr>
        <w:t xml:space="preserve"> de amortización.</w:t>
      </w:r>
    </w:p>
    <w:p w14:paraId="4B1880A1" w14:textId="77777777" w:rsidR="00AB4842" w:rsidRDefault="00AB4842" w:rsidP="007F4B2F">
      <w:pPr>
        <w:ind w:firstLine="720"/>
        <w:jc w:val="left"/>
        <w:rPr>
          <w:szCs w:val="22"/>
        </w:rPr>
      </w:pPr>
    </w:p>
    <w:p w14:paraId="5BB60330" w14:textId="77777777" w:rsidR="007F4B2F" w:rsidRPr="007A326F" w:rsidRDefault="007F4B2F" w:rsidP="007F4B2F">
      <w:pPr>
        <w:ind w:firstLine="720"/>
        <w:jc w:val="left"/>
        <w:rPr>
          <w:szCs w:val="22"/>
        </w:rPr>
      </w:pPr>
      <w:r w:rsidRPr="007A326F">
        <w:rPr>
          <w:szCs w:val="22"/>
        </w:rPr>
        <w:t>Respecto a la conexión internet, se ha incluido en el presupuesto una tarifa de red necesaria para el desarrollo de la aplicación (</w:t>
      </w:r>
      <w:r w:rsidR="00924D63" w:rsidRPr="007A326F">
        <w:rPr>
          <w:szCs w:val="22"/>
        </w:rPr>
        <w:t xml:space="preserve">necesaria para </w:t>
      </w:r>
      <w:r w:rsidRPr="007A326F">
        <w:rPr>
          <w:szCs w:val="22"/>
        </w:rPr>
        <w:t>descargar de librerías, actualizaciones, consulta de documentación, etc).</w:t>
      </w:r>
    </w:p>
    <w:p w14:paraId="70A52FB0" w14:textId="44161FFE" w:rsidR="007F4B2F" w:rsidRDefault="007F4B2F" w:rsidP="007F4B2F">
      <w:pPr>
        <w:ind w:firstLine="720"/>
        <w:jc w:val="left"/>
        <w:rPr>
          <w:szCs w:val="22"/>
        </w:rPr>
      </w:pPr>
      <w:r w:rsidRPr="007A326F">
        <w:rPr>
          <w:szCs w:val="22"/>
        </w:rPr>
        <w:t>Cabe destacar que si se decide subir la aplicación web a un hosting (servidor en la nube) para que esta esté disponible en internet se debería contratar</w:t>
      </w:r>
      <w:r w:rsidRPr="007F4B2F">
        <w:rPr>
          <w:szCs w:val="22"/>
        </w:rPr>
        <w:t xml:space="preserve"> un servicio de hostin</w:t>
      </w:r>
      <w:r>
        <w:rPr>
          <w:szCs w:val="22"/>
        </w:rPr>
        <w:t xml:space="preserve">g adecuado, lo cual supondría un coste adicional </w:t>
      </w:r>
      <w:r w:rsidR="00521E17">
        <w:rPr>
          <w:szCs w:val="22"/>
        </w:rPr>
        <w:t xml:space="preserve">de 10€ aproximadamente </w:t>
      </w:r>
      <w:r>
        <w:rPr>
          <w:szCs w:val="22"/>
        </w:rPr>
        <w:t xml:space="preserve">mensual. </w:t>
      </w:r>
      <w:r w:rsidR="00C20BF1">
        <w:rPr>
          <w:szCs w:val="22"/>
        </w:rPr>
        <w:br/>
      </w:r>
      <w:hyperlink r:id="rId57" w:anchor="droplet" w:history="1">
        <w:r w:rsidR="00C20BF1" w:rsidRPr="003A11C3">
          <w:rPr>
            <w:rStyle w:val="Hipervnculo"/>
            <w:szCs w:val="22"/>
          </w:rPr>
          <w:t>https://www.digitalocean.com/pricing/#droplet</w:t>
        </w:r>
      </w:hyperlink>
      <w:r w:rsidR="00C20BF1">
        <w:rPr>
          <w:szCs w:val="22"/>
        </w:rPr>
        <w:br/>
      </w:r>
      <w:r w:rsidRPr="007F4B2F">
        <w:rPr>
          <w:szCs w:val="22"/>
        </w:rPr>
        <w:br/>
      </w:r>
    </w:p>
    <w:tbl>
      <w:tblPr>
        <w:tblStyle w:val="Tablaconcuadrcula"/>
        <w:tblW w:w="0" w:type="auto"/>
        <w:tblLayout w:type="fixed"/>
        <w:tblLook w:val="04A0" w:firstRow="1" w:lastRow="0" w:firstColumn="1" w:lastColumn="0" w:noHBand="0" w:noVBand="1"/>
      </w:tblPr>
      <w:tblGrid>
        <w:gridCol w:w="567"/>
        <w:gridCol w:w="2694"/>
        <w:gridCol w:w="1134"/>
        <w:gridCol w:w="1100"/>
        <w:gridCol w:w="1593"/>
        <w:gridCol w:w="1951"/>
      </w:tblGrid>
      <w:tr w:rsidR="005F332A" w:rsidRPr="006012C2" w14:paraId="42327C43" w14:textId="77777777" w:rsidTr="00666108">
        <w:tc>
          <w:tcPr>
            <w:tcW w:w="567" w:type="dxa"/>
            <w:shd w:val="clear" w:color="auto" w:fill="D9D9D9" w:themeFill="background1" w:themeFillShade="D9"/>
            <w:vAlign w:val="center"/>
          </w:tcPr>
          <w:p w14:paraId="0C235852" w14:textId="77777777" w:rsidR="005F332A" w:rsidRPr="00CA27A6" w:rsidRDefault="005F332A" w:rsidP="00666108">
            <w:pPr>
              <w:spacing w:after="0"/>
              <w:jc w:val="center"/>
              <w:rPr>
                <w:rFonts w:eastAsia="Calibri"/>
                <w:b/>
                <w:bCs/>
                <w:i/>
                <w:iCs/>
                <w:szCs w:val="22"/>
              </w:rPr>
            </w:pPr>
            <w:r w:rsidRPr="00CA27A6">
              <w:rPr>
                <w:rFonts w:eastAsia="Calibri"/>
                <w:b/>
                <w:bCs/>
                <w:i/>
                <w:iCs/>
                <w:szCs w:val="22"/>
              </w:rPr>
              <w:t>#</w:t>
            </w:r>
          </w:p>
        </w:tc>
        <w:tc>
          <w:tcPr>
            <w:tcW w:w="2694" w:type="dxa"/>
            <w:shd w:val="clear" w:color="auto" w:fill="D9D9D9" w:themeFill="background1" w:themeFillShade="D9"/>
            <w:vAlign w:val="center"/>
          </w:tcPr>
          <w:p w14:paraId="42FFEC20" w14:textId="77777777" w:rsidR="005F332A" w:rsidRPr="00CA27A6" w:rsidRDefault="005F332A" w:rsidP="00666108">
            <w:pPr>
              <w:spacing w:after="0"/>
              <w:jc w:val="center"/>
              <w:rPr>
                <w:rFonts w:eastAsia="Calibri"/>
                <w:b/>
                <w:bCs/>
                <w:szCs w:val="22"/>
              </w:rPr>
            </w:pPr>
            <w:r w:rsidRPr="00CA27A6">
              <w:rPr>
                <w:rFonts w:eastAsia="Calibri"/>
                <w:b/>
                <w:bCs/>
                <w:szCs w:val="22"/>
              </w:rPr>
              <w:t>Descripción</w:t>
            </w:r>
          </w:p>
        </w:tc>
        <w:tc>
          <w:tcPr>
            <w:tcW w:w="1134" w:type="dxa"/>
            <w:shd w:val="clear" w:color="auto" w:fill="D9D9D9" w:themeFill="background1" w:themeFillShade="D9"/>
            <w:vAlign w:val="center"/>
          </w:tcPr>
          <w:p w14:paraId="6F125326" w14:textId="77777777" w:rsidR="005F332A" w:rsidRPr="00CA27A6" w:rsidRDefault="005F332A" w:rsidP="00666108">
            <w:pPr>
              <w:spacing w:after="0"/>
              <w:jc w:val="center"/>
              <w:rPr>
                <w:rFonts w:eastAsia="Calibri"/>
                <w:b/>
                <w:bCs/>
                <w:szCs w:val="22"/>
              </w:rPr>
            </w:pPr>
            <w:r w:rsidRPr="00CA27A6">
              <w:rPr>
                <w:rFonts w:eastAsia="Calibri"/>
                <w:b/>
                <w:bCs/>
                <w:szCs w:val="22"/>
              </w:rPr>
              <w:t>Unidad</w:t>
            </w:r>
          </w:p>
        </w:tc>
        <w:tc>
          <w:tcPr>
            <w:tcW w:w="1100" w:type="dxa"/>
            <w:shd w:val="clear" w:color="auto" w:fill="D9D9D9" w:themeFill="background1" w:themeFillShade="D9"/>
            <w:vAlign w:val="center"/>
          </w:tcPr>
          <w:p w14:paraId="2D0CDC9B" w14:textId="77777777" w:rsidR="005F332A" w:rsidRPr="00CA27A6" w:rsidRDefault="005F332A" w:rsidP="00666108">
            <w:pPr>
              <w:spacing w:after="0"/>
              <w:jc w:val="center"/>
              <w:rPr>
                <w:rFonts w:eastAsia="Calibri"/>
                <w:b/>
                <w:bCs/>
                <w:szCs w:val="22"/>
              </w:rPr>
            </w:pPr>
            <w:r w:rsidRPr="00CA27A6">
              <w:rPr>
                <w:rFonts w:eastAsia="Calibri"/>
                <w:b/>
                <w:bCs/>
                <w:szCs w:val="22"/>
              </w:rPr>
              <w:t>Cantidad</w:t>
            </w:r>
          </w:p>
        </w:tc>
        <w:tc>
          <w:tcPr>
            <w:tcW w:w="1593" w:type="dxa"/>
            <w:shd w:val="clear" w:color="auto" w:fill="D9D9D9" w:themeFill="background1" w:themeFillShade="D9"/>
            <w:vAlign w:val="center"/>
          </w:tcPr>
          <w:p w14:paraId="6177ED44" w14:textId="77777777" w:rsidR="005F332A" w:rsidRPr="00CA27A6" w:rsidRDefault="005F332A" w:rsidP="00666108">
            <w:pPr>
              <w:spacing w:after="0"/>
              <w:jc w:val="center"/>
              <w:rPr>
                <w:rFonts w:eastAsia="Calibri"/>
                <w:b/>
                <w:bCs/>
                <w:szCs w:val="22"/>
              </w:rPr>
            </w:pPr>
            <w:r w:rsidRPr="00CA27A6">
              <w:rPr>
                <w:rFonts w:eastAsia="Calibri"/>
                <w:b/>
                <w:bCs/>
                <w:szCs w:val="22"/>
              </w:rPr>
              <w:t>Precio/Ud (€)</w:t>
            </w:r>
          </w:p>
        </w:tc>
        <w:tc>
          <w:tcPr>
            <w:tcW w:w="1951" w:type="dxa"/>
            <w:shd w:val="clear" w:color="auto" w:fill="D9D9D9" w:themeFill="background1" w:themeFillShade="D9"/>
            <w:vAlign w:val="center"/>
          </w:tcPr>
          <w:p w14:paraId="50D62411" w14:textId="77777777" w:rsidR="005F332A" w:rsidRPr="00CA27A6" w:rsidRDefault="005F332A" w:rsidP="00666108">
            <w:pPr>
              <w:spacing w:after="0"/>
              <w:jc w:val="center"/>
              <w:rPr>
                <w:rFonts w:eastAsia="Calibri"/>
                <w:b/>
                <w:bCs/>
                <w:szCs w:val="22"/>
              </w:rPr>
            </w:pPr>
            <w:r w:rsidRPr="00CA27A6">
              <w:rPr>
                <w:rFonts w:eastAsia="Calibri"/>
                <w:b/>
                <w:bCs/>
                <w:szCs w:val="22"/>
              </w:rPr>
              <w:t>Total</w:t>
            </w:r>
          </w:p>
        </w:tc>
      </w:tr>
      <w:tr w:rsidR="005F332A" w:rsidRPr="006012C2" w14:paraId="4D91AF6D" w14:textId="77777777" w:rsidTr="00521E17">
        <w:trPr>
          <w:trHeight w:val="651"/>
        </w:trPr>
        <w:tc>
          <w:tcPr>
            <w:tcW w:w="567" w:type="dxa"/>
            <w:shd w:val="clear" w:color="auto" w:fill="F2F2F2" w:themeFill="background1" w:themeFillShade="F2"/>
            <w:vAlign w:val="center"/>
          </w:tcPr>
          <w:p w14:paraId="25D5F93F" w14:textId="77777777" w:rsidR="005F332A" w:rsidRPr="006012C2" w:rsidRDefault="005F332A" w:rsidP="00521E17">
            <w:pPr>
              <w:spacing w:after="0"/>
              <w:jc w:val="center"/>
              <w:rPr>
                <w:rFonts w:eastAsia="Calibri"/>
                <w:i/>
                <w:iCs/>
                <w:szCs w:val="22"/>
              </w:rPr>
            </w:pPr>
            <w:commentRangeStart w:id="205"/>
            <w:r w:rsidRPr="006012C2">
              <w:rPr>
                <w:rFonts w:eastAsia="Calibri"/>
                <w:i/>
                <w:iCs/>
                <w:szCs w:val="22"/>
              </w:rPr>
              <w:t>1</w:t>
            </w:r>
          </w:p>
        </w:tc>
        <w:tc>
          <w:tcPr>
            <w:tcW w:w="2694" w:type="dxa"/>
            <w:shd w:val="clear" w:color="auto" w:fill="F2F2F2" w:themeFill="background1" w:themeFillShade="F2"/>
            <w:vAlign w:val="center"/>
          </w:tcPr>
          <w:p w14:paraId="1CC7B6BD" w14:textId="6DA1B7E7" w:rsidR="005F332A" w:rsidRPr="006012C2" w:rsidRDefault="005F332A" w:rsidP="00521E17">
            <w:pPr>
              <w:spacing w:after="0"/>
              <w:jc w:val="center"/>
              <w:rPr>
                <w:rFonts w:eastAsia="Calibri"/>
                <w:szCs w:val="22"/>
              </w:rPr>
            </w:pPr>
            <w:r w:rsidRPr="006012C2">
              <w:rPr>
                <w:rFonts w:eastAsia="Calibri"/>
                <w:szCs w:val="22"/>
              </w:rPr>
              <w:t>Lenovo IdeaPad G50-70 Intel i7 - 8GB</w:t>
            </w:r>
          </w:p>
        </w:tc>
        <w:tc>
          <w:tcPr>
            <w:tcW w:w="1134" w:type="dxa"/>
            <w:shd w:val="clear" w:color="auto" w:fill="F2F2F2" w:themeFill="background1" w:themeFillShade="F2"/>
            <w:vAlign w:val="center"/>
          </w:tcPr>
          <w:p w14:paraId="34BA23C3" w14:textId="77777777" w:rsidR="005F332A" w:rsidRPr="006012C2" w:rsidRDefault="005F332A" w:rsidP="00521E17">
            <w:pPr>
              <w:spacing w:after="0"/>
              <w:jc w:val="center"/>
              <w:rPr>
                <w:rFonts w:eastAsia="Calibri"/>
                <w:szCs w:val="22"/>
              </w:rPr>
            </w:pPr>
            <w:r w:rsidRPr="006012C2">
              <w:rPr>
                <w:rFonts w:eastAsia="Calibri"/>
                <w:szCs w:val="22"/>
              </w:rPr>
              <w:t>ud</w:t>
            </w:r>
          </w:p>
        </w:tc>
        <w:tc>
          <w:tcPr>
            <w:tcW w:w="1100" w:type="dxa"/>
            <w:shd w:val="clear" w:color="auto" w:fill="F2F2F2" w:themeFill="background1" w:themeFillShade="F2"/>
            <w:vAlign w:val="center"/>
          </w:tcPr>
          <w:p w14:paraId="63FAC508" w14:textId="69BAA0F1" w:rsidR="005F332A" w:rsidRPr="006012C2" w:rsidRDefault="00210884" w:rsidP="00521E17">
            <w:pPr>
              <w:spacing w:after="0"/>
              <w:jc w:val="center"/>
              <w:rPr>
                <w:rFonts w:eastAsia="Calibri"/>
                <w:szCs w:val="22"/>
              </w:rPr>
            </w:pPr>
            <w:ins w:id="206" w:author="wences martinez suarez" w:date="2017-06-23T08:32:00Z">
              <w:r>
                <w:rPr>
                  <w:rFonts w:eastAsia="Calibri"/>
                  <w:szCs w:val="22"/>
                </w:rPr>
                <w:t>1</w:t>
              </w:r>
            </w:ins>
            <w:del w:id="207" w:author="wences martinez suarez" w:date="2017-06-23T08:32:00Z">
              <w:r w:rsidR="00C20BF1" w:rsidDel="00210884">
                <w:rPr>
                  <w:rFonts w:eastAsia="Calibri"/>
                  <w:szCs w:val="22"/>
                </w:rPr>
                <w:delText>2,5</w:delText>
              </w:r>
            </w:del>
          </w:p>
        </w:tc>
        <w:tc>
          <w:tcPr>
            <w:tcW w:w="1593" w:type="dxa"/>
            <w:shd w:val="clear" w:color="auto" w:fill="F2F2F2" w:themeFill="background1" w:themeFillShade="F2"/>
            <w:vAlign w:val="center"/>
          </w:tcPr>
          <w:p w14:paraId="2665B1E7" w14:textId="1852AB83" w:rsidR="005F332A" w:rsidRPr="006012C2" w:rsidRDefault="008B1F3C" w:rsidP="00521E17">
            <w:pPr>
              <w:spacing w:after="0"/>
              <w:jc w:val="center"/>
              <w:rPr>
                <w:rFonts w:eastAsia="Calibri"/>
                <w:szCs w:val="22"/>
              </w:rPr>
            </w:pPr>
            <w:r>
              <w:rPr>
                <w:rFonts w:eastAsia="Calibri"/>
                <w:szCs w:val="22"/>
              </w:rPr>
              <w:t>45,60</w:t>
            </w:r>
          </w:p>
        </w:tc>
        <w:tc>
          <w:tcPr>
            <w:tcW w:w="1951" w:type="dxa"/>
            <w:shd w:val="clear" w:color="auto" w:fill="F2F2F2" w:themeFill="background1" w:themeFillShade="F2"/>
            <w:vAlign w:val="center"/>
          </w:tcPr>
          <w:p w14:paraId="2666B746" w14:textId="24FC9018" w:rsidR="005F332A" w:rsidRPr="006012C2" w:rsidRDefault="008B1F3C" w:rsidP="00521E17">
            <w:pPr>
              <w:spacing w:after="0"/>
              <w:jc w:val="center"/>
              <w:rPr>
                <w:rFonts w:eastAsia="Calibri"/>
                <w:szCs w:val="22"/>
              </w:rPr>
            </w:pPr>
            <w:r>
              <w:rPr>
                <w:rFonts w:eastAsia="Calibri"/>
                <w:szCs w:val="22"/>
              </w:rPr>
              <w:t>45,60</w:t>
            </w:r>
            <w:r w:rsidR="005F332A" w:rsidRPr="006012C2">
              <w:rPr>
                <w:rFonts w:eastAsia="Calibri"/>
                <w:szCs w:val="22"/>
              </w:rPr>
              <w:t xml:space="preserve"> €</w:t>
            </w:r>
            <w:commentRangeEnd w:id="205"/>
            <w:r w:rsidR="0066275B">
              <w:rPr>
                <w:rStyle w:val="Refdecomentario"/>
                <w:rFonts w:ascii="Calibri" w:eastAsia="Calibri" w:hAnsi="Calibri"/>
                <w:noProof/>
                <w:lang w:val="en-GB" w:eastAsia="en-US"/>
              </w:rPr>
              <w:commentReference w:id="205"/>
            </w:r>
          </w:p>
        </w:tc>
      </w:tr>
      <w:tr w:rsidR="005F332A" w:rsidRPr="006012C2" w14:paraId="0ED37EB2" w14:textId="77777777" w:rsidTr="00521E17">
        <w:trPr>
          <w:trHeight w:val="481"/>
        </w:trPr>
        <w:tc>
          <w:tcPr>
            <w:tcW w:w="567" w:type="dxa"/>
            <w:shd w:val="clear" w:color="auto" w:fill="F2F2F2" w:themeFill="background1" w:themeFillShade="F2"/>
            <w:vAlign w:val="center"/>
          </w:tcPr>
          <w:p w14:paraId="6903CEDF" w14:textId="77777777" w:rsidR="005F332A" w:rsidRPr="006012C2" w:rsidRDefault="005F332A" w:rsidP="00521E17">
            <w:pPr>
              <w:spacing w:after="0"/>
              <w:jc w:val="center"/>
              <w:rPr>
                <w:rFonts w:eastAsia="Calibri"/>
                <w:i/>
                <w:iCs/>
                <w:szCs w:val="22"/>
              </w:rPr>
            </w:pPr>
            <w:commentRangeStart w:id="208"/>
            <w:r w:rsidRPr="006012C2">
              <w:rPr>
                <w:rFonts w:eastAsia="Calibri"/>
                <w:i/>
                <w:iCs/>
                <w:szCs w:val="22"/>
              </w:rPr>
              <w:lastRenderedPageBreak/>
              <w:t>2</w:t>
            </w:r>
          </w:p>
        </w:tc>
        <w:tc>
          <w:tcPr>
            <w:tcW w:w="2694"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1134"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00" w:type="dxa"/>
            <w:shd w:val="clear" w:color="auto" w:fill="F2F2F2" w:themeFill="background1" w:themeFillShade="F2"/>
            <w:vAlign w:val="center"/>
          </w:tcPr>
          <w:p w14:paraId="78F38972" w14:textId="75381C17" w:rsidR="005F332A" w:rsidRPr="006012C2" w:rsidRDefault="00380926" w:rsidP="00521E17">
            <w:pPr>
              <w:spacing w:after="0"/>
              <w:jc w:val="center"/>
              <w:rPr>
                <w:rFonts w:eastAsia="Calibri"/>
                <w:szCs w:val="22"/>
              </w:rPr>
            </w:pPr>
            <w:ins w:id="209" w:author="wences martinez suarez" w:date="2017-06-23T08:33:00Z">
              <w:r>
                <w:rPr>
                  <w:rFonts w:eastAsia="Calibri"/>
                  <w:szCs w:val="22"/>
                </w:rPr>
                <w:t>3</w:t>
              </w:r>
            </w:ins>
            <w:r w:rsidR="007F40A3">
              <w:rPr>
                <w:rFonts w:eastAsia="Calibri"/>
                <w:szCs w:val="22"/>
              </w:rPr>
              <w:t>,5</w:t>
            </w:r>
            <w:del w:id="210" w:author="wences martinez suarez" w:date="2017-06-23T08:33:00Z">
              <w:r w:rsidR="00C20BF1" w:rsidDel="00380926">
                <w:rPr>
                  <w:rFonts w:eastAsia="Calibri"/>
                  <w:szCs w:val="22"/>
                </w:rPr>
                <w:delText>2,5</w:delText>
              </w:r>
            </w:del>
          </w:p>
        </w:tc>
        <w:tc>
          <w:tcPr>
            <w:tcW w:w="1593" w:type="dxa"/>
            <w:shd w:val="clear" w:color="auto" w:fill="F2F2F2" w:themeFill="background1" w:themeFillShade="F2"/>
            <w:vAlign w:val="center"/>
          </w:tcPr>
          <w:p w14:paraId="31ECC364" w14:textId="352EAE78" w:rsidR="005F332A" w:rsidRPr="006012C2" w:rsidRDefault="001E40E5" w:rsidP="00521E17">
            <w:pPr>
              <w:spacing w:after="0"/>
              <w:jc w:val="center"/>
              <w:rPr>
                <w:rFonts w:eastAsia="Calibri"/>
                <w:szCs w:val="22"/>
              </w:rPr>
            </w:pPr>
            <w:r>
              <w:rPr>
                <w:rFonts w:eastAsia="Calibri"/>
                <w:szCs w:val="22"/>
              </w:rPr>
              <w:t>25</w:t>
            </w:r>
          </w:p>
        </w:tc>
        <w:tc>
          <w:tcPr>
            <w:tcW w:w="1951" w:type="dxa"/>
            <w:shd w:val="clear" w:color="auto" w:fill="F2F2F2" w:themeFill="background1" w:themeFillShade="F2"/>
            <w:vAlign w:val="center"/>
          </w:tcPr>
          <w:p w14:paraId="6310993C" w14:textId="13C92A77" w:rsidR="005F332A" w:rsidRPr="006012C2" w:rsidRDefault="001E40E5" w:rsidP="00521E17">
            <w:pPr>
              <w:spacing w:after="0"/>
              <w:jc w:val="center"/>
              <w:rPr>
                <w:rFonts w:eastAsia="Calibri"/>
                <w:szCs w:val="22"/>
              </w:rPr>
            </w:pPr>
            <w:r>
              <w:rPr>
                <w:rFonts w:eastAsia="Calibri"/>
                <w:szCs w:val="22"/>
              </w:rPr>
              <w:t xml:space="preserve">87,5 </w:t>
            </w:r>
            <w:r w:rsidR="005F332A" w:rsidRPr="006012C2">
              <w:rPr>
                <w:rFonts w:eastAsia="Calibri"/>
                <w:szCs w:val="22"/>
              </w:rPr>
              <w:t>€</w:t>
            </w:r>
            <w:commentRangeEnd w:id="208"/>
            <w:r w:rsidR="0066275B">
              <w:rPr>
                <w:rStyle w:val="Refdecomentario"/>
                <w:rFonts w:ascii="Calibri" w:eastAsia="Calibri" w:hAnsi="Calibri"/>
                <w:noProof/>
                <w:lang w:val="en-GB" w:eastAsia="en-US"/>
              </w:rPr>
              <w:commentReference w:id="208"/>
            </w:r>
          </w:p>
        </w:tc>
      </w:tr>
      <w:tr w:rsidR="00521E17" w:rsidRPr="006012C2" w14:paraId="0FAF2038" w14:textId="77777777" w:rsidTr="00521E17">
        <w:trPr>
          <w:trHeight w:val="481"/>
        </w:trPr>
        <w:tc>
          <w:tcPr>
            <w:tcW w:w="567" w:type="dxa"/>
            <w:shd w:val="clear" w:color="auto" w:fill="F2F2F2" w:themeFill="background1" w:themeFillShade="F2"/>
            <w:vAlign w:val="center"/>
          </w:tcPr>
          <w:p w14:paraId="26F60E27" w14:textId="4C73CB86" w:rsidR="00521E17" w:rsidRPr="006012C2" w:rsidRDefault="00521E17" w:rsidP="00521E17">
            <w:pPr>
              <w:spacing w:after="0"/>
              <w:jc w:val="center"/>
              <w:rPr>
                <w:rFonts w:eastAsia="Calibri"/>
                <w:i/>
                <w:iCs/>
                <w:szCs w:val="22"/>
              </w:rPr>
            </w:pPr>
            <w:r>
              <w:rPr>
                <w:rFonts w:eastAsia="Calibri"/>
                <w:i/>
                <w:iCs/>
                <w:szCs w:val="22"/>
              </w:rPr>
              <w:t>3</w:t>
            </w:r>
          </w:p>
        </w:tc>
        <w:tc>
          <w:tcPr>
            <w:tcW w:w="2694" w:type="dxa"/>
            <w:shd w:val="clear" w:color="auto" w:fill="F2F2F2" w:themeFill="background1" w:themeFillShade="F2"/>
            <w:vAlign w:val="center"/>
          </w:tcPr>
          <w:p w14:paraId="4889B619" w14:textId="1153C2F4" w:rsidR="00521E17" w:rsidRPr="006012C2" w:rsidRDefault="00521E17" w:rsidP="00521E17">
            <w:pPr>
              <w:spacing w:after="0"/>
              <w:jc w:val="center"/>
              <w:rPr>
                <w:rFonts w:eastAsia="Calibri"/>
                <w:szCs w:val="22"/>
              </w:rPr>
            </w:pPr>
            <w:r>
              <w:rPr>
                <w:rFonts w:eastAsia="Calibri"/>
                <w:szCs w:val="22"/>
              </w:rPr>
              <w:t>Sistema operativo</w:t>
            </w:r>
          </w:p>
        </w:tc>
        <w:tc>
          <w:tcPr>
            <w:tcW w:w="1134" w:type="dxa"/>
            <w:shd w:val="clear" w:color="auto" w:fill="F2F2F2" w:themeFill="background1" w:themeFillShade="F2"/>
            <w:vAlign w:val="center"/>
          </w:tcPr>
          <w:p w14:paraId="661BC54E" w14:textId="7C402130" w:rsidR="00521E17" w:rsidRPr="006012C2" w:rsidRDefault="00521E17" w:rsidP="00521E17">
            <w:pPr>
              <w:spacing w:after="0"/>
              <w:jc w:val="center"/>
              <w:rPr>
                <w:rFonts w:eastAsia="Calibri"/>
                <w:szCs w:val="22"/>
              </w:rPr>
            </w:pPr>
            <w:r>
              <w:rPr>
                <w:rFonts w:eastAsia="Calibri"/>
                <w:szCs w:val="22"/>
              </w:rPr>
              <w:t>Ud</w:t>
            </w:r>
          </w:p>
        </w:tc>
        <w:tc>
          <w:tcPr>
            <w:tcW w:w="1100" w:type="dxa"/>
            <w:shd w:val="clear" w:color="auto" w:fill="F2F2F2" w:themeFill="background1" w:themeFillShade="F2"/>
            <w:vAlign w:val="center"/>
          </w:tcPr>
          <w:p w14:paraId="526D3493" w14:textId="24FE36CF" w:rsidR="00521E17" w:rsidRDefault="00521E17"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4286D32E" w14:textId="72EBC430" w:rsidR="00521E17" w:rsidRPr="006012C2" w:rsidRDefault="00521E17" w:rsidP="00521E17">
            <w:pPr>
              <w:spacing w:after="0"/>
              <w:jc w:val="center"/>
              <w:rPr>
                <w:rFonts w:eastAsia="Calibri"/>
                <w:szCs w:val="22"/>
              </w:rPr>
            </w:pPr>
            <w:r>
              <w:rPr>
                <w:rFonts w:eastAsia="Calibri"/>
                <w:szCs w:val="22"/>
              </w:rPr>
              <w:t>0</w:t>
            </w:r>
          </w:p>
        </w:tc>
        <w:tc>
          <w:tcPr>
            <w:tcW w:w="1951" w:type="dxa"/>
            <w:shd w:val="clear" w:color="auto" w:fill="F2F2F2" w:themeFill="background1" w:themeFillShade="F2"/>
            <w:vAlign w:val="center"/>
          </w:tcPr>
          <w:p w14:paraId="49605524" w14:textId="59D26A0F" w:rsidR="00521E17" w:rsidRDefault="00521E17" w:rsidP="00521E17">
            <w:pPr>
              <w:spacing w:after="0"/>
              <w:jc w:val="center"/>
              <w:rPr>
                <w:rFonts w:eastAsia="Calibri"/>
                <w:szCs w:val="22"/>
              </w:rPr>
            </w:pPr>
            <w:r>
              <w:rPr>
                <w:rFonts w:eastAsia="Calibri"/>
                <w:szCs w:val="22"/>
              </w:rPr>
              <w:t>0 €</w:t>
            </w:r>
          </w:p>
        </w:tc>
      </w:tr>
      <w:tr w:rsidR="00521E17" w:rsidRPr="006012C2" w14:paraId="1EF3FF81" w14:textId="77777777" w:rsidTr="00521E17">
        <w:trPr>
          <w:trHeight w:val="481"/>
        </w:trPr>
        <w:tc>
          <w:tcPr>
            <w:tcW w:w="567" w:type="dxa"/>
            <w:shd w:val="clear" w:color="auto" w:fill="F2F2F2" w:themeFill="background1" w:themeFillShade="F2"/>
            <w:vAlign w:val="center"/>
          </w:tcPr>
          <w:p w14:paraId="23BCF269" w14:textId="5C67CA02" w:rsidR="00521E17" w:rsidRDefault="001E40E5" w:rsidP="00521E17">
            <w:pPr>
              <w:spacing w:after="0"/>
              <w:jc w:val="center"/>
              <w:rPr>
                <w:rFonts w:eastAsia="Calibri"/>
                <w:i/>
                <w:iCs/>
                <w:szCs w:val="22"/>
              </w:rPr>
            </w:pPr>
            <w:r>
              <w:rPr>
                <w:rFonts w:eastAsia="Calibri"/>
                <w:i/>
                <w:iCs/>
                <w:szCs w:val="22"/>
              </w:rPr>
              <w:t>4</w:t>
            </w:r>
          </w:p>
        </w:tc>
        <w:tc>
          <w:tcPr>
            <w:tcW w:w="2694" w:type="dxa"/>
            <w:shd w:val="clear" w:color="auto" w:fill="F2F2F2" w:themeFill="background1" w:themeFillShade="F2"/>
            <w:vAlign w:val="center"/>
          </w:tcPr>
          <w:p w14:paraId="22AC6097" w14:textId="119DC724" w:rsidR="00521E17" w:rsidRDefault="00521E17" w:rsidP="00521E17">
            <w:pPr>
              <w:spacing w:after="0"/>
              <w:jc w:val="center"/>
              <w:rPr>
                <w:rFonts w:eastAsia="Calibri"/>
                <w:szCs w:val="22"/>
              </w:rPr>
            </w:pPr>
            <w:r>
              <w:rPr>
                <w:rFonts w:eastAsia="Calibri"/>
                <w:szCs w:val="22"/>
              </w:rPr>
              <w:t>Framework (RoR)</w:t>
            </w:r>
          </w:p>
        </w:tc>
        <w:tc>
          <w:tcPr>
            <w:tcW w:w="1134" w:type="dxa"/>
            <w:shd w:val="clear" w:color="auto" w:fill="F2F2F2" w:themeFill="background1" w:themeFillShade="F2"/>
            <w:vAlign w:val="center"/>
          </w:tcPr>
          <w:p w14:paraId="4A024E68" w14:textId="6CED6A4C" w:rsidR="00521E17" w:rsidRDefault="00521E17" w:rsidP="00521E17">
            <w:pPr>
              <w:spacing w:after="0"/>
              <w:jc w:val="center"/>
              <w:rPr>
                <w:rFonts w:eastAsia="Calibri"/>
                <w:szCs w:val="22"/>
              </w:rPr>
            </w:pPr>
            <w:r>
              <w:rPr>
                <w:rFonts w:eastAsia="Calibri"/>
                <w:szCs w:val="22"/>
              </w:rPr>
              <w:t>Ud</w:t>
            </w:r>
          </w:p>
        </w:tc>
        <w:tc>
          <w:tcPr>
            <w:tcW w:w="1100" w:type="dxa"/>
            <w:shd w:val="clear" w:color="auto" w:fill="F2F2F2" w:themeFill="background1" w:themeFillShade="F2"/>
            <w:vAlign w:val="center"/>
          </w:tcPr>
          <w:p w14:paraId="5586C58B" w14:textId="6B13C49E" w:rsidR="00521E17" w:rsidRDefault="00521E17"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2E555690" w14:textId="47896942" w:rsidR="00521E17" w:rsidRDefault="00521E17" w:rsidP="00521E17">
            <w:pPr>
              <w:spacing w:after="0"/>
              <w:jc w:val="center"/>
              <w:rPr>
                <w:rFonts w:eastAsia="Calibri"/>
                <w:szCs w:val="22"/>
              </w:rPr>
            </w:pPr>
            <w:r>
              <w:rPr>
                <w:rFonts w:eastAsia="Calibri"/>
                <w:szCs w:val="22"/>
              </w:rPr>
              <w:t>0</w:t>
            </w:r>
          </w:p>
        </w:tc>
        <w:tc>
          <w:tcPr>
            <w:tcW w:w="1951" w:type="dxa"/>
            <w:shd w:val="clear" w:color="auto" w:fill="F2F2F2" w:themeFill="background1" w:themeFillShade="F2"/>
            <w:vAlign w:val="center"/>
          </w:tcPr>
          <w:p w14:paraId="1AE6AFD3" w14:textId="45F0E897" w:rsidR="00521E17" w:rsidRDefault="00521E17" w:rsidP="00521E17">
            <w:pPr>
              <w:spacing w:after="0"/>
              <w:jc w:val="center"/>
              <w:rPr>
                <w:rFonts w:eastAsia="Calibri"/>
                <w:szCs w:val="22"/>
              </w:rPr>
            </w:pPr>
            <w:r>
              <w:rPr>
                <w:rFonts w:eastAsia="Calibri"/>
                <w:szCs w:val="22"/>
              </w:rPr>
              <w:t>0 €</w:t>
            </w:r>
          </w:p>
        </w:tc>
      </w:tr>
      <w:tr w:rsidR="00521E17" w:rsidRPr="006012C2" w14:paraId="7CF24E9D" w14:textId="77777777" w:rsidTr="00521E17">
        <w:trPr>
          <w:trHeight w:val="481"/>
        </w:trPr>
        <w:tc>
          <w:tcPr>
            <w:tcW w:w="567" w:type="dxa"/>
            <w:shd w:val="clear" w:color="auto" w:fill="F2F2F2" w:themeFill="background1" w:themeFillShade="F2"/>
            <w:vAlign w:val="center"/>
          </w:tcPr>
          <w:p w14:paraId="0B98295F" w14:textId="47F31FEA" w:rsidR="00521E17" w:rsidRDefault="001E40E5" w:rsidP="00521E17">
            <w:pPr>
              <w:spacing w:after="0"/>
              <w:jc w:val="center"/>
              <w:rPr>
                <w:rFonts w:eastAsia="Calibri"/>
                <w:i/>
                <w:iCs/>
                <w:szCs w:val="22"/>
              </w:rPr>
            </w:pPr>
            <w:r>
              <w:rPr>
                <w:rFonts w:eastAsia="Calibri"/>
                <w:i/>
                <w:iCs/>
                <w:szCs w:val="22"/>
              </w:rPr>
              <w:t>5</w:t>
            </w:r>
          </w:p>
        </w:tc>
        <w:tc>
          <w:tcPr>
            <w:tcW w:w="2694" w:type="dxa"/>
            <w:shd w:val="clear" w:color="auto" w:fill="F2F2F2" w:themeFill="background1" w:themeFillShade="F2"/>
            <w:vAlign w:val="center"/>
          </w:tcPr>
          <w:p w14:paraId="6777E64B" w14:textId="6F0EEDE6" w:rsidR="00521E17" w:rsidRDefault="00521E17" w:rsidP="00521E17">
            <w:pPr>
              <w:spacing w:after="0" w:line="276" w:lineRule="auto"/>
              <w:jc w:val="center"/>
              <w:rPr>
                <w:rFonts w:eastAsia="Calibri"/>
                <w:szCs w:val="22"/>
              </w:rPr>
            </w:pPr>
            <w:r>
              <w:rPr>
                <w:rFonts w:eastAsia="Calibri"/>
                <w:szCs w:val="22"/>
              </w:rPr>
              <w:t>Entorno de desarrollo (Edito de texto)</w:t>
            </w:r>
          </w:p>
        </w:tc>
        <w:tc>
          <w:tcPr>
            <w:tcW w:w="1134" w:type="dxa"/>
            <w:shd w:val="clear" w:color="auto" w:fill="F2F2F2" w:themeFill="background1" w:themeFillShade="F2"/>
            <w:vAlign w:val="center"/>
          </w:tcPr>
          <w:p w14:paraId="7DCAC1B4" w14:textId="468A95BE" w:rsidR="00521E17" w:rsidRDefault="00521E17" w:rsidP="00521E17">
            <w:pPr>
              <w:spacing w:after="0"/>
              <w:jc w:val="center"/>
              <w:rPr>
                <w:rFonts w:eastAsia="Calibri"/>
                <w:szCs w:val="22"/>
              </w:rPr>
            </w:pPr>
            <w:r>
              <w:rPr>
                <w:rFonts w:eastAsia="Calibri"/>
                <w:szCs w:val="22"/>
              </w:rPr>
              <w:t>Ud</w:t>
            </w:r>
          </w:p>
        </w:tc>
        <w:tc>
          <w:tcPr>
            <w:tcW w:w="1100" w:type="dxa"/>
            <w:shd w:val="clear" w:color="auto" w:fill="F2F2F2" w:themeFill="background1" w:themeFillShade="F2"/>
            <w:vAlign w:val="center"/>
          </w:tcPr>
          <w:p w14:paraId="66761D42" w14:textId="4B754FB2" w:rsidR="00521E17" w:rsidRDefault="00521E17"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5C4D6B61" w14:textId="78C53B9C" w:rsidR="00521E17" w:rsidRDefault="00521E17" w:rsidP="00521E17">
            <w:pPr>
              <w:spacing w:after="0"/>
              <w:jc w:val="center"/>
              <w:rPr>
                <w:rFonts w:eastAsia="Calibri"/>
                <w:szCs w:val="22"/>
              </w:rPr>
            </w:pPr>
            <w:r>
              <w:rPr>
                <w:rFonts w:eastAsia="Calibri"/>
                <w:szCs w:val="22"/>
              </w:rPr>
              <w:t>0</w:t>
            </w:r>
          </w:p>
        </w:tc>
        <w:tc>
          <w:tcPr>
            <w:tcW w:w="1951" w:type="dxa"/>
            <w:shd w:val="clear" w:color="auto" w:fill="F2F2F2" w:themeFill="background1" w:themeFillShade="F2"/>
            <w:vAlign w:val="center"/>
          </w:tcPr>
          <w:p w14:paraId="211D527D" w14:textId="4617C757" w:rsidR="00521E17" w:rsidRDefault="00521E17" w:rsidP="00521E17">
            <w:pPr>
              <w:spacing w:after="0"/>
              <w:jc w:val="center"/>
              <w:rPr>
                <w:rFonts w:eastAsia="Calibri"/>
                <w:szCs w:val="22"/>
              </w:rPr>
            </w:pPr>
            <w:r>
              <w:rPr>
                <w:rFonts w:eastAsia="Calibri"/>
                <w:szCs w:val="22"/>
              </w:rPr>
              <w:t>0 €</w:t>
            </w:r>
          </w:p>
        </w:tc>
      </w:tr>
      <w:tr w:rsidR="005F332A" w:rsidRPr="006012C2" w14:paraId="0B55E09E" w14:textId="77777777" w:rsidTr="00521E17">
        <w:trPr>
          <w:trHeight w:val="229"/>
        </w:trPr>
        <w:tc>
          <w:tcPr>
            <w:tcW w:w="567" w:type="dxa"/>
            <w:shd w:val="clear" w:color="auto" w:fill="F2F2F2" w:themeFill="background1" w:themeFillShade="F2"/>
            <w:vAlign w:val="center"/>
          </w:tcPr>
          <w:p w14:paraId="15CAF437" w14:textId="634408E5" w:rsidR="005F332A" w:rsidRPr="006012C2" w:rsidRDefault="00521E17" w:rsidP="00521E17">
            <w:pPr>
              <w:spacing w:before="240"/>
              <w:jc w:val="center"/>
              <w:rPr>
                <w:rFonts w:eastAsia="Calibri"/>
                <w:i/>
                <w:iCs/>
                <w:szCs w:val="22"/>
              </w:rPr>
            </w:pPr>
            <w:r>
              <w:rPr>
                <w:rFonts w:eastAsia="Calibri"/>
                <w:i/>
                <w:iCs/>
                <w:szCs w:val="22"/>
              </w:rPr>
              <w:t>6</w:t>
            </w:r>
            <w:del w:id="211" w:author="wences martinez suarez" w:date="2017-06-23T08:34:00Z">
              <w:r w:rsidR="005F332A" w:rsidRPr="006012C2" w:rsidDel="0063092A">
                <w:rPr>
                  <w:rFonts w:eastAsia="Calibri"/>
                  <w:i/>
                  <w:iCs/>
                  <w:szCs w:val="22"/>
                </w:rPr>
                <w:delText>3</w:delText>
              </w:r>
            </w:del>
          </w:p>
        </w:tc>
        <w:tc>
          <w:tcPr>
            <w:tcW w:w="2694"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1134"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00" w:type="dxa"/>
            <w:shd w:val="clear" w:color="auto" w:fill="F2F2F2" w:themeFill="background1" w:themeFillShade="F2"/>
          </w:tcPr>
          <w:p w14:paraId="063B3D60" w14:textId="77777777" w:rsidR="005F332A" w:rsidRPr="006012C2" w:rsidRDefault="005F332A" w:rsidP="00C20BF1">
            <w:pPr>
              <w:spacing w:before="240"/>
              <w:jc w:val="center"/>
              <w:rPr>
                <w:rFonts w:eastAsia="Calibri"/>
                <w:szCs w:val="22"/>
              </w:rPr>
            </w:pPr>
          </w:p>
        </w:tc>
        <w:tc>
          <w:tcPr>
            <w:tcW w:w="1593" w:type="dxa"/>
            <w:shd w:val="clear" w:color="auto" w:fill="D9D9D9" w:themeFill="background1" w:themeFillShade="D9"/>
          </w:tcPr>
          <w:p w14:paraId="29AE3DEE" w14:textId="77777777" w:rsidR="005F332A" w:rsidRPr="00CA27A6" w:rsidRDefault="00CA27A6" w:rsidP="00CA27A6">
            <w:pPr>
              <w:spacing w:before="240"/>
              <w:jc w:val="center"/>
              <w:rPr>
                <w:rFonts w:eastAsia="Calibri"/>
                <w:i/>
                <w:szCs w:val="22"/>
              </w:rPr>
            </w:pPr>
            <w:r w:rsidRPr="00CA27A6">
              <w:rPr>
                <w:rFonts w:eastAsia="Calibri"/>
                <w:b/>
                <w:i/>
                <w:szCs w:val="22"/>
              </w:rPr>
              <w:t>SUBTOTAL</w:t>
            </w:r>
          </w:p>
        </w:tc>
        <w:tc>
          <w:tcPr>
            <w:tcW w:w="1951" w:type="dxa"/>
            <w:shd w:val="clear" w:color="auto" w:fill="D9D9D9" w:themeFill="background1" w:themeFillShade="D9"/>
          </w:tcPr>
          <w:p w14:paraId="1C8A93D4" w14:textId="0D634E98" w:rsidR="005F332A" w:rsidRPr="00CA27A6" w:rsidRDefault="001E40E5" w:rsidP="001E40E5">
            <w:pPr>
              <w:spacing w:before="240"/>
              <w:jc w:val="center"/>
              <w:rPr>
                <w:rFonts w:eastAsia="Calibri"/>
                <w:b/>
                <w:sz w:val="24"/>
              </w:rPr>
            </w:pPr>
            <w:r>
              <w:rPr>
                <w:rFonts w:eastAsia="Calibri"/>
                <w:b/>
                <w:sz w:val="24"/>
              </w:rPr>
              <w:t>133</w:t>
            </w:r>
            <w:r w:rsidR="008C2C9F">
              <w:rPr>
                <w:rFonts w:eastAsia="Calibri"/>
                <w:b/>
                <w:sz w:val="24"/>
              </w:rPr>
              <w:t>,1</w:t>
            </w:r>
            <w:r w:rsidR="00C20BF1" w:rsidRPr="00CA27A6">
              <w:rPr>
                <w:rFonts w:eastAsia="Calibri"/>
                <w:b/>
                <w:sz w:val="24"/>
              </w:rPr>
              <w:t xml:space="preserve"> </w:t>
            </w:r>
            <w:r w:rsidR="005F332A" w:rsidRPr="00CA27A6">
              <w:rPr>
                <w:rFonts w:eastAsia="Calibri"/>
                <w:b/>
                <w:sz w:val="24"/>
              </w:rPr>
              <w:t>€</w:t>
            </w:r>
          </w:p>
        </w:tc>
      </w:tr>
    </w:tbl>
    <w:p w14:paraId="7896D481" w14:textId="77777777" w:rsidR="00535CA8" w:rsidRDefault="00535CA8" w:rsidP="00535CA8"/>
    <w:p w14:paraId="4D63412A" w14:textId="77777777" w:rsidR="00535CA8" w:rsidRDefault="00535CA8" w:rsidP="00535CA8"/>
    <w:p w14:paraId="13E7D913" w14:textId="77777777" w:rsidR="000D1ADF" w:rsidRDefault="000D1ADF" w:rsidP="00535CA8"/>
    <w:p w14:paraId="73C7BC1A" w14:textId="723DD4F8" w:rsidR="00F353ED" w:rsidRPr="004A36F5" w:rsidRDefault="00662744" w:rsidP="000A7BF6">
      <w:pPr>
        <w:pStyle w:val="Subttulo"/>
        <w:rPr>
          <w:rStyle w:val="nfasissutil"/>
          <w:iCs w:val="0"/>
        </w:rPr>
      </w:pPr>
      <w:bookmarkStart w:id="212" w:name="_Toc486444084"/>
      <w:bookmarkStart w:id="213" w:name="_Toc505426630"/>
      <w:bookmarkStart w:id="214" w:name="_Toc505427014"/>
      <w:bookmarkStart w:id="215" w:name="_Toc505427203"/>
      <w:r>
        <w:t>2.3.2</w:t>
      </w:r>
      <w:r w:rsidR="00F353ED" w:rsidRPr="004A36F5">
        <w:t xml:space="preserve"> </w:t>
      </w:r>
      <w:r w:rsidR="00A206E3">
        <w:t>C</w:t>
      </w:r>
      <w:r w:rsidR="00A206E3" w:rsidRPr="004A36F5">
        <w:t>oste del personal</w:t>
      </w:r>
      <w:bookmarkEnd w:id="212"/>
      <w:bookmarkEnd w:id="213"/>
      <w:bookmarkEnd w:id="214"/>
      <w:bookmarkEnd w:id="215"/>
    </w:p>
    <w:p w14:paraId="453DCAF2" w14:textId="701CF04E" w:rsidR="002E7EC6" w:rsidRDefault="00F353ED" w:rsidP="00F353ED">
      <w:pPr>
        <w:jc w:val="left"/>
      </w:pPr>
      <w:r>
        <w:br/>
      </w:r>
      <w:r>
        <w:tab/>
      </w:r>
      <w:r w:rsidRPr="00F353ED">
        <w:t>En este apartado se calculará el coste del personal involucrado en el desarrollo del proyecto</w:t>
      </w:r>
      <w:r w:rsidR="00B01EDA">
        <w:t>, haciendo distinción entre las distintas tareas que realiza cada perfil</w:t>
      </w:r>
      <w:r w:rsidRPr="00F353ED">
        <w:t xml:space="preserve">. </w:t>
      </w:r>
      <w:r w:rsidR="00B01EDA">
        <w:t xml:space="preserve">Por un lado tenemos el perfil de analista informático el cual se encargará principalmente de desarrollar las fases de análisis y diseño del proyecto, así como incluirlas en la documentación. Por otro lado tenemos el perfil de </w:t>
      </w:r>
      <w:r w:rsidR="00A97AE6">
        <w:t>desarrollador</w:t>
      </w:r>
      <w:r w:rsidR="00B01EDA">
        <w:t xml:space="preserve"> informático, que se encargará de las fases de implementación y análisis, así como también de incluir estas en la documentación</w:t>
      </w:r>
      <w:r w:rsidR="00A97AE6">
        <w:t xml:space="preserve"> y los manuales de usuario e instalación</w:t>
      </w:r>
      <w:r w:rsidR="00B01EDA">
        <w:t>. Para realizar los correspondientes cálculos se ha estimado una jornada laboral de 4 horas diarias durante toda la duración del proyecto (excluyendo días laborales y festivos)</w:t>
      </w:r>
      <w:r w:rsidR="00A97AE6">
        <w:t>, donde en esas 4 horas un 70% se ha destinado a realizar las tareas correspondientes de cada fase y un 30% a la documentación</w:t>
      </w:r>
      <w:r w:rsidR="00B01EDA">
        <w:t xml:space="preserve">. A un precio de 15€/hora la jornada de trabajo saldría a </w:t>
      </w:r>
      <w:r w:rsidR="00CD6BD5">
        <w:t xml:space="preserve">60€/día. </w:t>
      </w:r>
    </w:p>
    <w:p w14:paraId="0DCE2964" w14:textId="77777777" w:rsidR="00C87DAC" w:rsidRDefault="00C87DAC" w:rsidP="00F353ED">
      <w:pPr>
        <w:jc w:val="left"/>
      </w:pPr>
    </w:p>
    <w:tbl>
      <w:tblPr>
        <w:tblStyle w:val="Tablaconcuadrcula"/>
        <w:tblW w:w="0" w:type="auto"/>
        <w:tblLook w:val="04A0" w:firstRow="1" w:lastRow="0" w:firstColumn="1" w:lastColumn="0" w:noHBand="0" w:noVBand="1"/>
      </w:tblPr>
      <w:tblGrid>
        <w:gridCol w:w="702"/>
        <w:gridCol w:w="4537"/>
        <w:gridCol w:w="1135"/>
        <w:gridCol w:w="1559"/>
        <w:gridCol w:w="1314"/>
      </w:tblGrid>
      <w:tr w:rsidR="00281FA6" w14:paraId="453C2A7E" w14:textId="77777777" w:rsidTr="004D3480">
        <w:tc>
          <w:tcPr>
            <w:tcW w:w="702" w:type="dxa"/>
            <w:shd w:val="clear" w:color="auto" w:fill="D0CECE" w:themeFill="background2" w:themeFillShade="E6"/>
            <w:vAlign w:val="center"/>
          </w:tcPr>
          <w:p w14:paraId="5E7943E2" w14:textId="576C9B78" w:rsidR="00281FA6" w:rsidRPr="004A74B5" w:rsidRDefault="00281FA6" w:rsidP="004A74B5">
            <w:pPr>
              <w:spacing w:after="0"/>
              <w:jc w:val="center"/>
              <w:rPr>
                <w:b/>
              </w:rPr>
            </w:pPr>
            <w:r w:rsidRPr="004A74B5">
              <w:rPr>
                <w:b/>
              </w:rPr>
              <w:t>#</w:t>
            </w:r>
          </w:p>
        </w:tc>
        <w:tc>
          <w:tcPr>
            <w:tcW w:w="4537" w:type="dxa"/>
            <w:shd w:val="clear" w:color="auto" w:fill="D0CECE" w:themeFill="background2" w:themeFillShade="E6"/>
            <w:vAlign w:val="center"/>
          </w:tcPr>
          <w:p w14:paraId="6D2E1468" w14:textId="3B2905BA" w:rsidR="00281FA6" w:rsidRPr="004A74B5" w:rsidRDefault="004A74B5" w:rsidP="004A74B5">
            <w:pPr>
              <w:spacing w:after="0"/>
              <w:jc w:val="center"/>
              <w:rPr>
                <w:b/>
              </w:rPr>
            </w:pPr>
            <w:r w:rsidRPr="004A74B5">
              <w:rPr>
                <w:b/>
              </w:rPr>
              <w:t>Descripción</w:t>
            </w:r>
          </w:p>
        </w:tc>
        <w:tc>
          <w:tcPr>
            <w:tcW w:w="1135" w:type="dxa"/>
            <w:shd w:val="clear" w:color="auto" w:fill="D0CECE" w:themeFill="background2" w:themeFillShade="E6"/>
            <w:vAlign w:val="center"/>
          </w:tcPr>
          <w:p w14:paraId="1BD1DBC9" w14:textId="65279F73" w:rsidR="004A74B5" w:rsidRPr="004A74B5" w:rsidRDefault="00281FA6" w:rsidP="004A74B5">
            <w:pPr>
              <w:spacing w:after="0"/>
              <w:jc w:val="center"/>
              <w:rPr>
                <w:b/>
              </w:rPr>
            </w:pPr>
            <w:r w:rsidRPr="004A74B5">
              <w:rPr>
                <w:b/>
              </w:rPr>
              <w:t>Cantidad</w:t>
            </w:r>
            <w:r w:rsidR="004A74B5" w:rsidRPr="004A74B5">
              <w:rPr>
                <w:b/>
              </w:rPr>
              <w:br/>
              <w:t>(días)</w:t>
            </w:r>
          </w:p>
        </w:tc>
        <w:tc>
          <w:tcPr>
            <w:tcW w:w="1559" w:type="dxa"/>
            <w:shd w:val="clear" w:color="auto" w:fill="D0CECE" w:themeFill="background2" w:themeFillShade="E6"/>
            <w:vAlign w:val="center"/>
          </w:tcPr>
          <w:p w14:paraId="5CE96730" w14:textId="1BF97327" w:rsidR="00281FA6" w:rsidRPr="004A74B5" w:rsidRDefault="00281FA6" w:rsidP="004A74B5">
            <w:pPr>
              <w:spacing w:after="0"/>
              <w:jc w:val="center"/>
              <w:rPr>
                <w:b/>
              </w:rPr>
            </w:pPr>
            <w:r w:rsidRPr="004A74B5">
              <w:rPr>
                <w:b/>
              </w:rPr>
              <w:t>Precio/Ud</w:t>
            </w:r>
          </w:p>
        </w:tc>
        <w:tc>
          <w:tcPr>
            <w:tcW w:w="1314" w:type="dxa"/>
            <w:shd w:val="clear" w:color="auto" w:fill="D0CECE" w:themeFill="background2" w:themeFillShade="E6"/>
            <w:vAlign w:val="center"/>
          </w:tcPr>
          <w:p w14:paraId="01288CFC" w14:textId="4BC35544" w:rsidR="00281FA6" w:rsidRPr="004A74B5" w:rsidRDefault="00281FA6" w:rsidP="004A74B5">
            <w:pPr>
              <w:spacing w:after="0"/>
              <w:jc w:val="center"/>
              <w:rPr>
                <w:b/>
              </w:rPr>
            </w:pPr>
            <w:r w:rsidRPr="004A74B5">
              <w:rPr>
                <w:b/>
              </w:rPr>
              <w:t>Total</w:t>
            </w:r>
          </w:p>
        </w:tc>
      </w:tr>
      <w:tr w:rsidR="00281FA6" w14:paraId="40B29A8E" w14:textId="77777777" w:rsidTr="00521E17">
        <w:tc>
          <w:tcPr>
            <w:tcW w:w="702" w:type="dxa"/>
            <w:shd w:val="clear" w:color="auto" w:fill="F2F2F2" w:themeFill="background1" w:themeFillShade="F2"/>
          </w:tcPr>
          <w:p w14:paraId="3036FBEE" w14:textId="7C951FA3" w:rsidR="00281FA6" w:rsidRDefault="00281FA6" w:rsidP="00443B73">
            <w:pPr>
              <w:spacing w:after="0"/>
              <w:jc w:val="left"/>
            </w:pPr>
            <w:r>
              <w:t>1</w:t>
            </w:r>
          </w:p>
        </w:tc>
        <w:tc>
          <w:tcPr>
            <w:tcW w:w="4537" w:type="dxa"/>
            <w:shd w:val="clear" w:color="auto" w:fill="F2F2F2" w:themeFill="background1" w:themeFillShade="F2"/>
          </w:tcPr>
          <w:p w14:paraId="486B94A7" w14:textId="708917A3" w:rsidR="00281FA6" w:rsidRPr="002E7EC6" w:rsidRDefault="00281FA6" w:rsidP="00443B73">
            <w:pPr>
              <w:spacing w:after="0"/>
              <w:jc w:val="left"/>
              <w:rPr>
                <w:b/>
              </w:rPr>
            </w:pPr>
            <w:r w:rsidRPr="002E7EC6">
              <w:rPr>
                <w:b/>
              </w:rPr>
              <w:t>Desarrollo de la aplicación</w:t>
            </w:r>
          </w:p>
        </w:tc>
        <w:tc>
          <w:tcPr>
            <w:tcW w:w="1135" w:type="dxa"/>
            <w:shd w:val="clear" w:color="auto" w:fill="F2F2F2" w:themeFill="background1" w:themeFillShade="F2"/>
            <w:vAlign w:val="center"/>
          </w:tcPr>
          <w:p w14:paraId="6232B789" w14:textId="77777777" w:rsidR="00281FA6" w:rsidRDefault="00281FA6" w:rsidP="00521E17">
            <w:pPr>
              <w:spacing w:after="0"/>
              <w:jc w:val="center"/>
            </w:pPr>
          </w:p>
        </w:tc>
        <w:tc>
          <w:tcPr>
            <w:tcW w:w="1559" w:type="dxa"/>
            <w:shd w:val="clear" w:color="auto" w:fill="F2F2F2" w:themeFill="background1" w:themeFillShade="F2"/>
            <w:vAlign w:val="center"/>
          </w:tcPr>
          <w:p w14:paraId="4EB8000D" w14:textId="77777777" w:rsidR="00281FA6" w:rsidRDefault="00281FA6" w:rsidP="00521E17">
            <w:pPr>
              <w:spacing w:after="0"/>
              <w:jc w:val="center"/>
            </w:pPr>
          </w:p>
        </w:tc>
        <w:tc>
          <w:tcPr>
            <w:tcW w:w="1314" w:type="dxa"/>
            <w:shd w:val="clear" w:color="auto" w:fill="F2F2F2" w:themeFill="background1" w:themeFillShade="F2"/>
            <w:vAlign w:val="center"/>
          </w:tcPr>
          <w:p w14:paraId="03E6C12D" w14:textId="77777777" w:rsidR="00281FA6" w:rsidRDefault="00281FA6" w:rsidP="00521E17">
            <w:pPr>
              <w:spacing w:after="0"/>
              <w:jc w:val="center"/>
            </w:pPr>
          </w:p>
        </w:tc>
      </w:tr>
      <w:tr w:rsidR="00281FA6" w14:paraId="1B088632" w14:textId="77777777" w:rsidTr="00521E17">
        <w:tc>
          <w:tcPr>
            <w:tcW w:w="702" w:type="dxa"/>
            <w:shd w:val="clear" w:color="auto" w:fill="F2F2F2" w:themeFill="background1" w:themeFillShade="F2"/>
            <w:vAlign w:val="center"/>
          </w:tcPr>
          <w:p w14:paraId="22190E4E" w14:textId="65352B17" w:rsidR="00281FA6" w:rsidRDefault="00443B73" w:rsidP="004A74B5">
            <w:pPr>
              <w:spacing w:after="0"/>
              <w:jc w:val="center"/>
            </w:pPr>
            <w:r>
              <w:lastRenderedPageBreak/>
              <w:t>1.1</w:t>
            </w:r>
          </w:p>
        </w:tc>
        <w:tc>
          <w:tcPr>
            <w:tcW w:w="4537"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135" w:type="dxa"/>
            <w:shd w:val="clear" w:color="auto" w:fill="F2F2F2" w:themeFill="background1" w:themeFillShade="F2"/>
            <w:vAlign w:val="center"/>
          </w:tcPr>
          <w:p w14:paraId="48C771B8" w14:textId="7C5C64C8" w:rsidR="00281FA6" w:rsidRDefault="004D3480" w:rsidP="00521E17">
            <w:pPr>
              <w:spacing w:after="0"/>
              <w:jc w:val="center"/>
            </w:pPr>
            <w:r>
              <w:t>-</w:t>
            </w:r>
          </w:p>
        </w:tc>
        <w:tc>
          <w:tcPr>
            <w:tcW w:w="1559" w:type="dxa"/>
            <w:shd w:val="clear" w:color="auto" w:fill="F2F2F2" w:themeFill="background1" w:themeFillShade="F2"/>
            <w:vAlign w:val="center"/>
          </w:tcPr>
          <w:p w14:paraId="266268C0" w14:textId="7F934344" w:rsidR="00281FA6" w:rsidRDefault="004D3480" w:rsidP="00521E17">
            <w:pPr>
              <w:spacing w:after="0"/>
              <w:jc w:val="center"/>
            </w:pPr>
            <w:r>
              <w:t>-</w:t>
            </w:r>
          </w:p>
        </w:tc>
        <w:tc>
          <w:tcPr>
            <w:tcW w:w="1314" w:type="dxa"/>
            <w:shd w:val="clear" w:color="auto" w:fill="F2F2F2" w:themeFill="background1" w:themeFillShade="F2"/>
            <w:vAlign w:val="center"/>
          </w:tcPr>
          <w:p w14:paraId="28595D7A" w14:textId="4F887639" w:rsidR="00281FA6" w:rsidRDefault="004D3480" w:rsidP="00521E17">
            <w:pPr>
              <w:spacing w:after="0"/>
              <w:jc w:val="center"/>
            </w:pPr>
            <w:r>
              <w:t>-</w:t>
            </w:r>
          </w:p>
        </w:tc>
      </w:tr>
      <w:tr w:rsidR="00281FA6" w14:paraId="1AF44EBA" w14:textId="77777777" w:rsidTr="00521E17">
        <w:tc>
          <w:tcPr>
            <w:tcW w:w="702" w:type="dxa"/>
            <w:shd w:val="clear" w:color="auto" w:fill="F2F2F2" w:themeFill="background1" w:themeFillShade="F2"/>
            <w:vAlign w:val="center"/>
          </w:tcPr>
          <w:p w14:paraId="1EE01B98" w14:textId="43C306EB" w:rsidR="00281FA6" w:rsidRDefault="00281FA6" w:rsidP="004A74B5">
            <w:pPr>
              <w:spacing w:after="0"/>
              <w:jc w:val="right"/>
            </w:pPr>
            <w:r>
              <w:t>1.1</w:t>
            </w:r>
            <w:r w:rsidR="00443B73">
              <w:t>.1</w:t>
            </w:r>
          </w:p>
        </w:tc>
        <w:tc>
          <w:tcPr>
            <w:tcW w:w="4537"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135" w:type="dxa"/>
            <w:shd w:val="clear" w:color="auto" w:fill="F2F2F2" w:themeFill="background1" w:themeFillShade="F2"/>
            <w:vAlign w:val="center"/>
          </w:tcPr>
          <w:p w14:paraId="15695C8B" w14:textId="25BEB150" w:rsidR="00281FA6" w:rsidRDefault="004A74B5" w:rsidP="00521E17">
            <w:pPr>
              <w:spacing w:after="0"/>
              <w:jc w:val="center"/>
            </w:pPr>
            <w:r>
              <w:t>23</w:t>
            </w:r>
          </w:p>
        </w:tc>
        <w:tc>
          <w:tcPr>
            <w:tcW w:w="1559" w:type="dxa"/>
            <w:shd w:val="clear" w:color="auto" w:fill="F2F2F2" w:themeFill="background1" w:themeFillShade="F2"/>
            <w:vAlign w:val="center"/>
          </w:tcPr>
          <w:p w14:paraId="060FEAD6" w14:textId="617A6829" w:rsidR="00281FA6" w:rsidRDefault="00CD6BD5" w:rsidP="00521E17">
            <w:pPr>
              <w:spacing w:after="0"/>
              <w:jc w:val="center"/>
            </w:pPr>
            <w:r>
              <w:t>60</w:t>
            </w:r>
            <w:r w:rsidR="00A97AE6">
              <w:t xml:space="preserve"> €</w:t>
            </w:r>
          </w:p>
        </w:tc>
        <w:tc>
          <w:tcPr>
            <w:tcW w:w="1314" w:type="dxa"/>
            <w:shd w:val="clear" w:color="auto" w:fill="F2F2F2" w:themeFill="background1" w:themeFillShade="F2"/>
            <w:vAlign w:val="center"/>
          </w:tcPr>
          <w:p w14:paraId="2BB0B8E8" w14:textId="12B0CD1B" w:rsidR="00281FA6" w:rsidRDefault="00CD6BD5" w:rsidP="00521E17">
            <w:pPr>
              <w:spacing w:after="0"/>
              <w:jc w:val="center"/>
            </w:pPr>
            <w:r>
              <w:t>1.380,00 €</w:t>
            </w:r>
          </w:p>
        </w:tc>
      </w:tr>
      <w:tr w:rsidR="00281FA6" w14:paraId="2A234C38" w14:textId="77777777" w:rsidTr="00521E17">
        <w:tc>
          <w:tcPr>
            <w:tcW w:w="702" w:type="dxa"/>
            <w:shd w:val="clear" w:color="auto" w:fill="F2F2F2" w:themeFill="background1" w:themeFillShade="F2"/>
            <w:vAlign w:val="center"/>
          </w:tcPr>
          <w:p w14:paraId="297D08F8" w14:textId="15EC5948" w:rsidR="00281FA6" w:rsidRDefault="00443B73" w:rsidP="004A74B5">
            <w:pPr>
              <w:spacing w:after="0"/>
              <w:jc w:val="right"/>
            </w:pPr>
            <w:r>
              <w:t>1.1.2</w:t>
            </w:r>
          </w:p>
        </w:tc>
        <w:tc>
          <w:tcPr>
            <w:tcW w:w="4537"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135" w:type="dxa"/>
            <w:shd w:val="clear" w:color="auto" w:fill="F2F2F2" w:themeFill="background1" w:themeFillShade="F2"/>
            <w:vAlign w:val="center"/>
          </w:tcPr>
          <w:p w14:paraId="3E1598B8" w14:textId="1FA517C4" w:rsidR="00281FA6" w:rsidRDefault="004A74B5" w:rsidP="00521E17">
            <w:pPr>
              <w:spacing w:after="0"/>
              <w:jc w:val="center"/>
            </w:pPr>
            <w:r>
              <w:t>20</w:t>
            </w:r>
          </w:p>
        </w:tc>
        <w:tc>
          <w:tcPr>
            <w:tcW w:w="1559" w:type="dxa"/>
            <w:shd w:val="clear" w:color="auto" w:fill="F2F2F2" w:themeFill="background1" w:themeFillShade="F2"/>
            <w:vAlign w:val="center"/>
          </w:tcPr>
          <w:p w14:paraId="5D909F36" w14:textId="213BDFB7" w:rsidR="00281FA6" w:rsidRDefault="00CD6BD5" w:rsidP="00521E17">
            <w:pPr>
              <w:spacing w:after="0"/>
              <w:jc w:val="center"/>
            </w:pPr>
            <w:r>
              <w:t>60</w:t>
            </w:r>
            <w:r w:rsidR="00A97AE6">
              <w:t xml:space="preserve"> €</w:t>
            </w:r>
          </w:p>
        </w:tc>
        <w:tc>
          <w:tcPr>
            <w:tcW w:w="1314" w:type="dxa"/>
            <w:shd w:val="clear" w:color="auto" w:fill="F2F2F2" w:themeFill="background1" w:themeFillShade="F2"/>
            <w:vAlign w:val="center"/>
          </w:tcPr>
          <w:p w14:paraId="1038C8B1" w14:textId="0EF2382A" w:rsidR="00281FA6" w:rsidRDefault="00CD6BD5" w:rsidP="00521E17">
            <w:pPr>
              <w:spacing w:after="0"/>
              <w:jc w:val="center"/>
            </w:pPr>
            <w:r>
              <w:t>1.200,00 €</w:t>
            </w:r>
          </w:p>
        </w:tc>
      </w:tr>
      <w:tr w:rsidR="00443B73" w14:paraId="1EAC7820" w14:textId="77777777" w:rsidTr="00521E17">
        <w:tc>
          <w:tcPr>
            <w:tcW w:w="702" w:type="dxa"/>
            <w:shd w:val="clear" w:color="auto" w:fill="F2F2F2" w:themeFill="background1" w:themeFillShade="F2"/>
            <w:vAlign w:val="center"/>
          </w:tcPr>
          <w:p w14:paraId="0DED6968" w14:textId="2FD1EF0C" w:rsidR="00443B73" w:rsidRDefault="00443B73" w:rsidP="004A74B5">
            <w:pPr>
              <w:spacing w:after="0"/>
              <w:jc w:val="right"/>
            </w:pPr>
          </w:p>
        </w:tc>
        <w:tc>
          <w:tcPr>
            <w:tcW w:w="4537" w:type="dxa"/>
            <w:shd w:val="clear" w:color="auto" w:fill="F2F2F2" w:themeFill="background1" w:themeFillShade="F2"/>
            <w:vAlign w:val="center"/>
          </w:tcPr>
          <w:p w14:paraId="67F1851C" w14:textId="1A4DA57A" w:rsidR="00443B73" w:rsidRDefault="00443B73" w:rsidP="00443B73">
            <w:pPr>
              <w:spacing w:after="0"/>
              <w:jc w:val="right"/>
            </w:pPr>
          </w:p>
        </w:tc>
        <w:tc>
          <w:tcPr>
            <w:tcW w:w="1135" w:type="dxa"/>
            <w:shd w:val="clear" w:color="auto" w:fill="F2F2F2" w:themeFill="background1" w:themeFillShade="F2"/>
            <w:vAlign w:val="center"/>
          </w:tcPr>
          <w:p w14:paraId="378C6434" w14:textId="4FF58DCC" w:rsidR="00443B73" w:rsidRDefault="00443B73" w:rsidP="00521E17">
            <w:pPr>
              <w:spacing w:after="0"/>
              <w:jc w:val="center"/>
            </w:pPr>
          </w:p>
        </w:tc>
        <w:tc>
          <w:tcPr>
            <w:tcW w:w="1559" w:type="dxa"/>
            <w:shd w:val="clear" w:color="auto" w:fill="F2F2F2" w:themeFill="background1" w:themeFillShade="F2"/>
            <w:vAlign w:val="center"/>
          </w:tcPr>
          <w:p w14:paraId="1FED0159" w14:textId="0E64E6C3" w:rsidR="00443B73" w:rsidRDefault="00443B73" w:rsidP="00521E17">
            <w:pPr>
              <w:spacing w:after="0"/>
              <w:jc w:val="center"/>
            </w:pPr>
          </w:p>
        </w:tc>
        <w:tc>
          <w:tcPr>
            <w:tcW w:w="1314" w:type="dxa"/>
            <w:shd w:val="clear" w:color="auto" w:fill="F2F2F2" w:themeFill="background1" w:themeFillShade="F2"/>
            <w:vAlign w:val="center"/>
          </w:tcPr>
          <w:p w14:paraId="625980BB" w14:textId="216A845F" w:rsidR="00443B73" w:rsidRDefault="00443B73" w:rsidP="00521E17">
            <w:pPr>
              <w:spacing w:after="0"/>
              <w:jc w:val="center"/>
            </w:pPr>
          </w:p>
        </w:tc>
      </w:tr>
      <w:tr w:rsidR="00281FA6" w14:paraId="2DF86441" w14:textId="77777777" w:rsidTr="00521E17">
        <w:tc>
          <w:tcPr>
            <w:tcW w:w="702" w:type="dxa"/>
            <w:shd w:val="clear" w:color="auto" w:fill="F2F2F2" w:themeFill="background1" w:themeFillShade="F2"/>
            <w:vAlign w:val="center"/>
          </w:tcPr>
          <w:p w14:paraId="79DDB669" w14:textId="2729D422" w:rsidR="00281FA6" w:rsidRDefault="00443B73" w:rsidP="004A74B5">
            <w:pPr>
              <w:spacing w:after="0"/>
              <w:jc w:val="center"/>
            </w:pPr>
            <w:r>
              <w:t>1.2</w:t>
            </w:r>
          </w:p>
        </w:tc>
        <w:tc>
          <w:tcPr>
            <w:tcW w:w="4537" w:type="dxa"/>
            <w:shd w:val="clear" w:color="auto" w:fill="F2F2F2" w:themeFill="background1" w:themeFillShade="F2"/>
            <w:vAlign w:val="center"/>
          </w:tcPr>
          <w:p w14:paraId="49ABD45A" w14:textId="61194403" w:rsidR="00281FA6" w:rsidRPr="004A74B5" w:rsidRDefault="00281FA6" w:rsidP="00443B73">
            <w:pPr>
              <w:spacing w:after="0"/>
              <w:jc w:val="center"/>
            </w:pPr>
            <w:r w:rsidRPr="004A74B5">
              <w:t>Programador informático</w:t>
            </w:r>
          </w:p>
        </w:tc>
        <w:tc>
          <w:tcPr>
            <w:tcW w:w="1135" w:type="dxa"/>
            <w:shd w:val="clear" w:color="auto" w:fill="F2F2F2" w:themeFill="background1" w:themeFillShade="F2"/>
            <w:vAlign w:val="center"/>
          </w:tcPr>
          <w:p w14:paraId="5FFE646C" w14:textId="0C0AABB4" w:rsidR="00281FA6" w:rsidRDefault="004D3480" w:rsidP="00521E17">
            <w:pPr>
              <w:spacing w:after="0"/>
              <w:jc w:val="center"/>
            </w:pPr>
            <w:r>
              <w:t>-</w:t>
            </w:r>
          </w:p>
        </w:tc>
        <w:tc>
          <w:tcPr>
            <w:tcW w:w="1559" w:type="dxa"/>
            <w:shd w:val="clear" w:color="auto" w:fill="F2F2F2" w:themeFill="background1" w:themeFillShade="F2"/>
            <w:vAlign w:val="center"/>
          </w:tcPr>
          <w:p w14:paraId="3D5F7A5F" w14:textId="1069C49A" w:rsidR="00281FA6" w:rsidRDefault="004D3480" w:rsidP="00521E17">
            <w:pPr>
              <w:spacing w:after="0"/>
              <w:jc w:val="center"/>
            </w:pPr>
            <w:r>
              <w:t>-</w:t>
            </w:r>
          </w:p>
        </w:tc>
        <w:tc>
          <w:tcPr>
            <w:tcW w:w="1314" w:type="dxa"/>
            <w:shd w:val="clear" w:color="auto" w:fill="F2F2F2" w:themeFill="background1" w:themeFillShade="F2"/>
            <w:vAlign w:val="center"/>
          </w:tcPr>
          <w:p w14:paraId="12E66103" w14:textId="44A801DD" w:rsidR="00281FA6" w:rsidRDefault="004D3480" w:rsidP="00521E17">
            <w:pPr>
              <w:spacing w:after="0"/>
              <w:jc w:val="center"/>
            </w:pPr>
            <w:r>
              <w:t>-</w:t>
            </w:r>
          </w:p>
        </w:tc>
      </w:tr>
      <w:tr w:rsidR="00281FA6" w14:paraId="3AEDA286" w14:textId="77777777" w:rsidTr="00521E17">
        <w:tc>
          <w:tcPr>
            <w:tcW w:w="702" w:type="dxa"/>
            <w:shd w:val="clear" w:color="auto" w:fill="F2F2F2" w:themeFill="background1" w:themeFillShade="F2"/>
            <w:vAlign w:val="center"/>
          </w:tcPr>
          <w:p w14:paraId="272FC0B6" w14:textId="648ACDE1" w:rsidR="00281FA6" w:rsidRDefault="00443B73" w:rsidP="004A74B5">
            <w:pPr>
              <w:spacing w:after="0"/>
              <w:jc w:val="right"/>
            </w:pPr>
            <w:r>
              <w:t>1.2.1</w:t>
            </w:r>
          </w:p>
        </w:tc>
        <w:tc>
          <w:tcPr>
            <w:tcW w:w="4537"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135" w:type="dxa"/>
            <w:shd w:val="clear" w:color="auto" w:fill="F2F2F2" w:themeFill="background1" w:themeFillShade="F2"/>
            <w:vAlign w:val="center"/>
          </w:tcPr>
          <w:p w14:paraId="2D07EBF4" w14:textId="4D8DA643" w:rsidR="00281FA6" w:rsidRDefault="004A74B5" w:rsidP="00521E17">
            <w:pPr>
              <w:spacing w:after="0"/>
              <w:jc w:val="center"/>
            </w:pPr>
            <w:r>
              <w:t>27</w:t>
            </w:r>
          </w:p>
        </w:tc>
        <w:tc>
          <w:tcPr>
            <w:tcW w:w="1559" w:type="dxa"/>
            <w:shd w:val="clear" w:color="auto" w:fill="F2F2F2" w:themeFill="background1" w:themeFillShade="F2"/>
            <w:vAlign w:val="center"/>
          </w:tcPr>
          <w:p w14:paraId="23F3B1A8" w14:textId="1E8D2E6E" w:rsidR="00281FA6" w:rsidRDefault="00CD6BD5" w:rsidP="00521E17">
            <w:pPr>
              <w:spacing w:after="0"/>
              <w:jc w:val="center"/>
            </w:pPr>
            <w:r>
              <w:t>60</w:t>
            </w:r>
            <w:r w:rsidR="00A97AE6">
              <w:t xml:space="preserve"> €</w:t>
            </w:r>
          </w:p>
        </w:tc>
        <w:tc>
          <w:tcPr>
            <w:tcW w:w="1314" w:type="dxa"/>
            <w:shd w:val="clear" w:color="auto" w:fill="F2F2F2" w:themeFill="background1" w:themeFillShade="F2"/>
            <w:vAlign w:val="center"/>
          </w:tcPr>
          <w:p w14:paraId="56F32E7B" w14:textId="18FBCAF9" w:rsidR="00281FA6" w:rsidRDefault="00CD6BD5" w:rsidP="00521E17">
            <w:pPr>
              <w:spacing w:after="0"/>
              <w:jc w:val="center"/>
            </w:pPr>
            <w:r>
              <w:t>1.620,00 €</w:t>
            </w:r>
          </w:p>
        </w:tc>
      </w:tr>
      <w:tr w:rsidR="00281FA6" w14:paraId="636C6F89" w14:textId="77777777" w:rsidTr="00521E17">
        <w:tc>
          <w:tcPr>
            <w:tcW w:w="702" w:type="dxa"/>
            <w:shd w:val="clear" w:color="auto" w:fill="F2F2F2" w:themeFill="background1" w:themeFillShade="F2"/>
            <w:vAlign w:val="center"/>
          </w:tcPr>
          <w:p w14:paraId="4980C1C6" w14:textId="47094656" w:rsidR="00281FA6" w:rsidRDefault="00443B73" w:rsidP="004A74B5">
            <w:pPr>
              <w:spacing w:after="0"/>
              <w:jc w:val="right"/>
            </w:pPr>
            <w:r>
              <w:t>1.2.1</w:t>
            </w:r>
          </w:p>
        </w:tc>
        <w:tc>
          <w:tcPr>
            <w:tcW w:w="4537"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135" w:type="dxa"/>
            <w:shd w:val="clear" w:color="auto" w:fill="F2F2F2" w:themeFill="background1" w:themeFillShade="F2"/>
            <w:vAlign w:val="center"/>
          </w:tcPr>
          <w:p w14:paraId="0F75F425" w14:textId="4E304583" w:rsidR="00281FA6" w:rsidRDefault="004A74B5" w:rsidP="00521E17">
            <w:pPr>
              <w:spacing w:after="0"/>
              <w:jc w:val="center"/>
            </w:pPr>
            <w:r>
              <w:t>7</w:t>
            </w:r>
          </w:p>
        </w:tc>
        <w:tc>
          <w:tcPr>
            <w:tcW w:w="1559" w:type="dxa"/>
            <w:shd w:val="clear" w:color="auto" w:fill="F2F2F2" w:themeFill="background1" w:themeFillShade="F2"/>
            <w:vAlign w:val="center"/>
          </w:tcPr>
          <w:p w14:paraId="3B23DC06" w14:textId="293AFC11" w:rsidR="00281FA6" w:rsidRDefault="00CD6BD5" w:rsidP="00521E17">
            <w:pPr>
              <w:spacing w:after="0"/>
              <w:jc w:val="center"/>
            </w:pPr>
            <w:r>
              <w:t>60</w:t>
            </w:r>
            <w:r w:rsidR="00A97AE6">
              <w:t xml:space="preserve"> €</w:t>
            </w:r>
          </w:p>
        </w:tc>
        <w:tc>
          <w:tcPr>
            <w:tcW w:w="1314" w:type="dxa"/>
            <w:shd w:val="clear" w:color="auto" w:fill="F2F2F2" w:themeFill="background1" w:themeFillShade="F2"/>
            <w:vAlign w:val="center"/>
          </w:tcPr>
          <w:p w14:paraId="69BCAEF0" w14:textId="0EA67752" w:rsidR="00281FA6" w:rsidRDefault="00CD6BD5" w:rsidP="00521E17">
            <w:pPr>
              <w:spacing w:after="0"/>
              <w:jc w:val="center"/>
            </w:pPr>
            <w:r>
              <w:t>420,00 €</w:t>
            </w:r>
          </w:p>
        </w:tc>
      </w:tr>
      <w:tr w:rsidR="00281FA6" w14:paraId="50D471CF" w14:textId="77777777" w:rsidTr="00521E17">
        <w:tc>
          <w:tcPr>
            <w:tcW w:w="702" w:type="dxa"/>
            <w:shd w:val="clear" w:color="auto" w:fill="F2F2F2" w:themeFill="background1" w:themeFillShade="F2"/>
          </w:tcPr>
          <w:p w14:paraId="51FFB79B" w14:textId="074394CD" w:rsidR="00281FA6" w:rsidRDefault="00281FA6" w:rsidP="00443B73">
            <w:pPr>
              <w:spacing w:after="0"/>
              <w:jc w:val="left"/>
            </w:pPr>
          </w:p>
        </w:tc>
        <w:tc>
          <w:tcPr>
            <w:tcW w:w="4537" w:type="dxa"/>
            <w:shd w:val="clear" w:color="auto" w:fill="F2F2F2" w:themeFill="background1" w:themeFillShade="F2"/>
            <w:vAlign w:val="center"/>
          </w:tcPr>
          <w:p w14:paraId="5A33912B" w14:textId="0755F278" w:rsidR="00281FA6" w:rsidRDefault="00281FA6" w:rsidP="00B01EDA">
            <w:pPr>
              <w:spacing w:after="0"/>
              <w:jc w:val="right"/>
            </w:pPr>
          </w:p>
        </w:tc>
        <w:tc>
          <w:tcPr>
            <w:tcW w:w="1135" w:type="dxa"/>
            <w:shd w:val="clear" w:color="auto" w:fill="F2F2F2" w:themeFill="background1" w:themeFillShade="F2"/>
            <w:vAlign w:val="center"/>
          </w:tcPr>
          <w:p w14:paraId="075512FD" w14:textId="655BA1AA" w:rsidR="00281FA6" w:rsidRDefault="00281FA6" w:rsidP="00521E17">
            <w:pPr>
              <w:spacing w:after="0"/>
              <w:jc w:val="center"/>
            </w:pPr>
          </w:p>
        </w:tc>
        <w:tc>
          <w:tcPr>
            <w:tcW w:w="1559" w:type="dxa"/>
            <w:shd w:val="clear" w:color="auto" w:fill="F2F2F2" w:themeFill="background1" w:themeFillShade="F2"/>
            <w:vAlign w:val="center"/>
          </w:tcPr>
          <w:p w14:paraId="65C62AC1" w14:textId="71EE7DC3" w:rsidR="00281FA6" w:rsidRDefault="00281FA6" w:rsidP="00521E17">
            <w:pPr>
              <w:spacing w:after="0"/>
              <w:jc w:val="center"/>
            </w:pPr>
          </w:p>
        </w:tc>
        <w:tc>
          <w:tcPr>
            <w:tcW w:w="1314" w:type="dxa"/>
            <w:shd w:val="clear" w:color="auto" w:fill="F2F2F2" w:themeFill="background1" w:themeFillShade="F2"/>
            <w:vAlign w:val="center"/>
          </w:tcPr>
          <w:p w14:paraId="7E632CD0" w14:textId="23CC5BE7" w:rsidR="00281FA6" w:rsidRDefault="00281FA6" w:rsidP="00521E17">
            <w:pPr>
              <w:spacing w:after="0"/>
              <w:jc w:val="center"/>
            </w:pPr>
          </w:p>
        </w:tc>
      </w:tr>
      <w:tr w:rsidR="00281FA6" w14:paraId="0E7C81B1" w14:textId="77777777" w:rsidTr="004D3480">
        <w:tc>
          <w:tcPr>
            <w:tcW w:w="702" w:type="dxa"/>
            <w:shd w:val="clear" w:color="auto" w:fill="F2F2F2" w:themeFill="background1" w:themeFillShade="F2"/>
            <w:vAlign w:val="center"/>
          </w:tcPr>
          <w:p w14:paraId="011EE6DF" w14:textId="72AA723C" w:rsidR="00281FA6" w:rsidRDefault="004D3480" w:rsidP="004D3480">
            <w:pPr>
              <w:spacing w:before="240"/>
              <w:jc w:val="center"/>
            </w:pPr>
            <w:r>
              <w:t>2</w:t>
            </w:r>
          </w:p>
        </w:tc>
        <w:tc>
          <w:tcPr>
            <w:tcW w:w="4537" w:type="dxa"/>
            <w:shd w:val="clear" w:color="auto" w:fill="F2F2F2" w:themeFill="background1" w:themeFillShade="F2"/>
            <w:vAlign w:val="center"/>
          </w:tcPr>
          <w:p w14:paraId="198BB63B" w14:textId="77777777" w:rsidR="00281FA6" w:rsidRDefault="00281FA6" w:rsidP="004D3480">
            <w:pPr>
              <w:spacing w:before="240"/>
              <w:jc w:val="center"/>
            </w:pPr>
          </w:p>
        </w:tc>
        <w:tc>
          <w:tcPr>
            <w:tcW w:w="1135"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FA04375" w:rsidR="00281FA6" w:rsidRPr="004D3480" w:rsidRDefault="00521E17" w:rsidP="00521E17">
            <w:pPr>
              <w:spacing w:before="240"/>
              <w:jc w:val="center"/>
              <w:rPr>
                <w:b/>
              </w:rPr>
            </w:pPr>
            <w:r>
              <w:rPr>
                <w:b/>
              </w:rPr>
              <w:t>4</w:t>
            </w:r>
            <w:r w:rsidR="004D3480" w:rsidRPr="004D3480">
              <w:rPr>
                <w:b/>
              </w:rPr>
              <w:t>.</w:t>
            </w:r>
            <w:r>
              <w:rPr>
                <w:b/>
              </w:rPr>
              <w:t>62</w:t>
            </w:r>
            <w:r w:rsidR="004D3480" w:rsidRPr="004D3480">
              <w:rPr>
                <w:b/>
              </w:rPr>
              <w:t>0,00 €</w:t>
            </w:r>
          </w:p>
        </w:tc>
      </w:tr>
    </w:tbl>
    <w:p w14:paraId="5C3CFC1F" w14:textId="77777777" w:rsidR="0042626E" w:rsidRDefault="0042626E" w:rsidP="0042626E">
      <w:bookmarkStart w:id="216" w:name="_Toc486444085"/>
    </w:p>
    <w:p w14:paraId="6DC4CCC1" w14:textId="77777777" w:rsidR="0042626E" w:rsidRDefault="0042626E" w:rsidP="0042626E"/>
    <w:p w14:paraId="7AB2DE71" w14:textId="77777777" w:rsidR="00D33730" w:rsidRPr="0042626E" w:rsidRDefault="00D33730" w:rsidP="0042626E"/>
    <w:p w14:paraId="0540F3DD" w14:textId="58E43EC5" w:rsidR="004A36F5" w:rsidRDefault="00662744" w:rsidP="006E049A">
      <w:pPr>
        <w:pStyle w:val="Subttulo"/>
      </w:pPr>
      <w:bookmarkStart w:id="217" w:name="_Toc505426631"/>
      <w:bookmarkStart w:id="218" w:name="_Toc505427015"/>
      <w:bookmarkStart w:id="219"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216"/>
      <w:bookmarkEnd w:id="217"/>
      <w:bookmarkEnd w:id="218"/>
      <w:bookmarkEnd w:id="219"/>
      <w:r w:rsidR="004A36F5">
        <w:rPr>
          <w:rStyle w:val="nfasissutil"/>
          <w:iCs w:val="0"/>
        </w:rPr>
        <w:br/>
      </w:r>
    </w:p>
    <w:p w14:paraId="563DACFA" w14:textId="48102852" w:rsidR="00C87DAC" w:rsidRDefault="004A36F5" w:rsidP="004A36F5">
      <w:pPr>
        <w:ind w:firstLine="720"/>
        <w:jc w:val="left"/>
      </w:pPr>
      <w:commentRangeStart w:id="220"/>
      <w:r>
        <w:t xml:space="preserve">En este apartado se calculará el coste total del proyecto, obtenido a partir de la suma del coste de </w:t>
      </w:r>
      <w:commentRangeEnd w:id="220"/>
      <w:r w:rsidR="0066275B">
        <w:rPr>
          <w:rStyle w:val="Refdecomentario"/>
          <w:rFonts w:ascii="Calibri" w:eastAsia="Calibri" w:hAnsi="Calibri"/>
          <w:noProof/>
          <w:lang w:val="en-GB" w:eastAsia="en-US"/>
        </w:rPr>
        <w:commentReference w:id="220"/>
      </w:r>
      <w:r>
        <w:t>material software/hardware más el coste del personal involucrado, expresado en euros.</w:t>
      </w:r>
    </w:p>
    <w:tbl>
      <w:tblPr>
        <w:tblStyle w:val="Tablaconcuadrcula"/>
        <w:tblW w:w="0" w:type="auto"/>
        <w:tblLook w:val="04A0" w:firstRow="1" w:lastRow="0" w:firstColumn="1" w:lastColumn="0" w:noHBand="0" w:noVBand="1"/>
      </w:tblPr>
      <w:tblGrid>
        <w:gridCol w:w="703"/>
        <w:gridCol w:w="2510"/>
        <w:gridCol w:w="4345"/>
        <w:gridCol w:w="1689"/>
      </w:tblGrid>
      <w:tr w:rsidR="00C20BF1" w14:paraId="0BBD3DEA" w14:textId="77777777" w:rsidTr="00666108">
        <w:tc>
          <w:tcPr>
            <w:tcW w:w="703" w:type="dxa"/>
            <w:shd w:val="clear" w:color="auto" w:fill="D0CECE" w:themeFill="background2" w:themeFillShade="E6"/>
            <w:vAlign w:val="center"/>
          </w:tcPr>
          <w:p w14:paraId="32B4DB71" w14:textId="77777777" w:rsidR="00C20BF1" w:rsidRPr="00CA27A6" w:rsidRDefault="00C20BF1" w:rsidP="00666108">
            <w:pPr>
              <w:spacing w:after="0"/>
              <w:jc w:val="center"/>
              <w:rPr>
                <w:rFonts w:eastAsia="Calibri"/>
                <w:b/>
                <w:bCs/>
                <w:i/>
                <w:iCs/>
                <w:szCs w:val="22"/>
              </w:rPr>
            </w:pPr>
            <w:r w:rsidRPr="00CA27A6">
              <w:rPr>
                <w:rFonts w:eastAsia="Calibri"/>
                <w:b/>
                <w:bCs/>
                <w:i/>
                <w:iCs/>
                <w:szCs w:val="22"/>
              </w:rPr>
              <w:t>#</w:t>
            </w:r>
          </w:p>
        </w:tc>
        <w:tc>
          <w:tcPr>
            <w:tcW w:w="2510" w:type="dxa"/>
            <w:shd w:val="clear" w:color="auto" w:fill="D0CECE" w:themeFill="background2" w:themeFillShade="E6"/>
            <w:vAlign w:val="center"/>
          </w:tcPr>
          <w:p w14:paraId="5F533E56" w14:textId="77777777" w:rsidR="00C20BF1" w:rsidRPr="00CA27A6" w:rsidRDefault="00C20BF1" w:rsidP="00666108">
            <w:pPr>
              <w:spacing w:after="0"/>
              <w:jc w:val="center"/>
              <w:rPr>
                <w:rFonts w:eastAsia="Calibri"/>
                <w:b/>
                <w:bCs/>
                <w:szCs w:val="22"/>
              </w:rPr>
            </w:pPr>
            <w:r w:rsidRPr="00CA27A6">
              <w:rPr>
                <w:rFonts w:eastAsia="Calibri"/>
                <w:b/>
                <w:bCs/>
                <w:szCs w:val="22"/>
              </w:rPr>
              <w:t>Descripción</w:t>
            </w:r>
          </w:p>
        </w:tc>
        <w:tc>
          <w:tcPr>
            <w:tcW w:w="4345" w:type="dxa"/>
            <w:shd w:val="clear" w:color="auto" w:fill="D0CECE" w:themeFill="background2" w:themeFillShade="E6"/>
            <w:vAlign w:val="center"/>
          </w:tcPr>
          <w:p w14:paraId="178B639A" w14:textId="77777777" w:rsidR="00C20BF1" w:rsidRPr="00CA27A6" w:rsidRDefault="00C20BF1" w:rsidP="00666108">
            <w:pPr>
              <w:spacing w:after="0"/>
              <w:jc w:val="center"/>
              <w:rPr>
                <w:rFonts w:eastAsia="Calibri"/>
                <w:b/>
                <w:bCs/>
                <w:szCs w:val="22"/>
              </w:rPr>
            </w:pPr>
          </w:p>
        </w:tc>
        <w:tc>
          <w:tcPr>
            <w:tcW w:w="1689" w:type="dxa"/>
            <w:shd w:val="clear" w:color="auto" w:fill="D0CECE" w:themeFill="background2" w:themeFillShade="E6"/>
            <w:vAlign w:val="center"/>
          </w:tcPr>
          <w:p w14:paraId="5978D62C" w14:textId="79897D8F" w:rsidR="00C20BF1" w:rsidRPr="00CA27A6" w:rsidRDefault="00C20BF1" w:rsidP="00666108">
            <w:pPr>
              <w:spacing w:after="0"/>
              <w:jc w:val="center"/>
              <w:rPr>
                <w:rFonts w:eastAsia="Calibri"/>
                <w:b/>
                <w:bCs/>
                <w:szCs w:val="22"/>
              </w:rPr>
            </w:pPr>
            <w:r w:rsidRPr="00CA27A6">
              <w:rPr>
                <w:rFonts w:eastAsia="Calibri"/>
                <w:b/>
                <w:bCs/>
                <w:szCs w:val="22"/>
              </w:rPr>
              <w:t>Total</w:t>
            </w:r>
          </w:p>
        </w:tc>
      </w:tr>
      <w:tr w:rsidR="00C20BF1" w14:paraId="5869D2A6" w14:textId="77777777" w:rsidTr="00666108">
        <w:tc>
          <w:tcPr>
            <w:tcW w:w="703" w:type="dxa"/>
            <w:shd w:val="clear" w:color="auto" w:fill="F2F2F2" w:themeFill="background1" w:themeFillShade="F2"/>
            <w:vAlign w:val="center"/>
          </w:tcPr>
          <w:p w14:paraId="75FCEB02" w14:textId="77777777" w:rsidR="00C20BF1" w:rsidRPr="005B6052" w:rsidRDefault="00C20BF1" w:rsidP="00204113">
            <w:pPr>
              <w:spacing w:after="0"/>
              <w:jc w:val="center"/>
              <w:rPr>
                <w:rFonts w:eastAsia="Calibri"/>
                <w:i/>
                <w:iCs/>
                <w:szCs w:val="22"/>
              </w:rPr>
            </w:pPr>
            <w:r w:rsidRPr="005B6052">
              <w:rPr>
                <w:rFonts w:eastAsia="Calibri"/>
                <w:i/>
                <w:iCs/>
                <w:szCs w:val="22"/>
              </w:rPr>
              <w:t>1</w:t>
            </w:r>
          </w:p>
        </w:tc>
        <w:tc>
          <w:tcPr>
            <w:tcW w:w="2510" w:type="dxa"/>
            <w:shd w:val="clear" w:color="auto" w:fill="F2F2F2" w:themeFill="background1" w:themeFillShade="F2"/>
            <w:vAlign w:val="center"/>
          </w:tcPr>
          <w:p w14:paraId="02D0A3FE" w14:textId="77777777" w:rsidR="00C20BF1" w:rsidRPr="005B6052" w:rsidRDefault="00C20BF1" w:rsidP="00204113">
            <w:pPr>
              <w:spacing w:after="0"/>
              <w:jc w:val="center"/>
              <w:rPr>
                <w:rFonts w:eastAsia="Calibri"/>
                <w:szCs w:val="22"/>
              </w:rPr>
            </w:pPr>
            <w:r>
              <w:rPr>
                <w:rFonts w:eastAsia="Calibri"/>
                <w:szCs w:val="22"/>
              </w:rPr>
              <w:t>Coste del material</w:t>
            </w:r>
            <w:r>
              <w:rPr>
                <w:rFonts w:eastAsia="Calibri"/>
                <w:szCs w:val="22"/>
              </w:rPr>
              <w:br/>
              <w:t>(software/hardware)</w:t>
            </w:r>
          </w:p>
        </w:tc>
        <w:tc>
          <w:tcPr>
            <w:tcW w:w="4345" w:type="dxa"/>
            <w:shd w:val="clear" w:color="auto" w:fill="F2F2F2" w:themeFill="background1" w:themeFillShade="F2"/>
            <w:vAlign w:val="center"/>
          </w:tcPr>
          <w:p w14:paraId="192FE8EB" w14:textId="77777777" w:rsidR="00C20BF1" w:rsidRPr="005B6052" w:rsidRDefault="00C20BF1" w:rsidP="00204113">
            <w:pPr>
              <w:spacing w:after="0"/>
              <w:jc w:val="center"/>
              <w:rPr>
                <w:rFonts w:eastAsia="Calibri"/>
                <w:szCs w:val="22"/>
              </w:rPr>
            </w:pPr>
          </w:p>
        </w:tc>
        <w:tc>
          <w:tcPr>
            <w:tcW w:w="1689" w:type="dxa"/>
            <w:shd w:val="clear" w:color="auto" w:fill="F2F2F2" w:themeFill="background1" w:themeFillShade="F2"/>
            <w:vAlign w:val="center"/>
          </w:tcPr>
          <w:p w14:paraId="5E074834" w14:textId="5EE58940" w:rsidR="00C20BF1" w:rsidRPr="00CA27A6" w:rsidRDefault="001E40E5" w:rsidP="001E40E5">
            <w:pPr>
              <w:spacing w:after="0"/>
              <w:jc w:val="center"/>
              <w:rPr>
                <w:rFonts w:eastAsia="Calibri"/>
                <w:szCs w:val="22"/>
              </w:rPr>
            </w:pPr>
            <w:r>
              <w:rPr>
                <w:rFonts w:eastAsia="Calibri"/>
              </w:rPr>
              <w:t>133</w:t>
            </w:r>
            <w:r w:rsidR="00204113">
              <w:rPr>
                <w:rFonts w:eastAsia="Calibri"/>
              </w:rPr>
              <w:t xml:space="preserve">,1 </w:t>
            </w:r>
            <w:r w:rsidR="00CA27A6" w:rsidRPr="00CA27A6">
              <w:rPr>
                <w:rFonts w:eastAsia="Calibri"/>
              </w:rPr>
              <w:t>€</w:t>
            </w:r>
          </w:p>
        </w:tc>
      </w:tr>
      <w:tr w:rsidR="00C20BF1" w14:paraId="635077BC" w14:textId="77777777" w:rsidTr="00666108">
        <w:tc>
          <w:tcPr>
            <w:tcW w:w="703" w:type="dxa"/>
            <w:shd w:val="clear" w:color="auto" w:fill="F2F2F2" w:themeFill="background1" w:themeFillShade="F2"/>
            <w:vAlign w:val="center"/>
          </w:tcPr>
          <w:p w14:paraId="6EC30963" w14:textId="77777777" w:rsidR="00C20BF1" w:rsidRPr="005B6052" w:rsidRDefault="00C20BF1" w:rsidP="00204113">
            <w:pPr>
              <w:spacing w:after="0"/>
              <w:jc w:val="center"/>
              <w:rPr>
                <w:rFonts w:eastAsia="Calibri"/>
                <w:i/>
                <w:iCs/>
                <w:szCs w:val="22"/>
              </w:rPr>
            </w:pPr>
            <w:r w:rsidRPr="005B6052">
              <w:rPr>
                <w:rFonts w:eastAsia="Calibri"/>
                <w:i/>
                <w:iCs/>
                <w:szCs w:val="22"/>
              </w:rPr>
              <w:t>2</w:t>
            </w:r>
          </w:p>
        </w:tc>
        <w:tc>
          <w:tcPr>
            <w:tcW w:w="2510"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4345" w:type="dxa"/>
            <w:shd w:val="clear" w:color="auto" w:fill="F2F2F2" w:themeFill="background1" w:themeFillShade="F2"/>
            <w:vAlign w:val="center"/>
          </w:tcPr>
          <w:p w14:paraId="3EDE1345" w14:textId="77777777" w:rsidR="00C20BF1" w:rsidRPr="005B6052" w:rsidRDefault="00C20BF1" w:rsidP="00204113">
            <w:pPr>
              <w:spacing w:after="0"/>
              <w:jc w:val="center"/>
              <w:rPr>
                <w:rFonts w:eastAsia="Calibri"/>
                <w:szCs w:val="22"/>
              </w:rPr>
            </w:pPr>
          </w:p>
        </w:tc>
        <w:tc>
          <w:tcPr>
            <w:tcW w:w="1689" w:type="dxa"/>
            <w:shd w:val="clear" w:color="auto" w:fill="F2F2F2" w:themeFill="background1" w:themeFillShade="F2"/>
            <w:vAlign w:val="center"/>
          </w:tcPr>
          <w:p w14:paraId="68962684" w14:textId="1D7F8BB5" w:rsidR="00C20BF1" w:rsidRPr="005B6052" w:rsidRDefault="00204113" w:rsidP="00204113">
            <w:pPr>
              <w:spacing w:after="0"/>
              <w:jc w:val="center"/>
              <w:rPr>
                <w:rFonts w:eastAsia="Calibri"/>
                <w:szCs w:val="22"/>
              </w:rPr>
            </w:pPr>
            <w:r>
              <w:rPr>
                <w:rFonts w:eastAsia="Calibri"/>
                <w:szCs w:val="22"/>
              </w:rPr>
              <w:t>4.620,00</w:t>
            </w:r>
            <w:r w:rsidR="004A07D9">
              <w:rPr>
                <w:rFonts w:eastAsia="Calibri"/>
                <w:szCs w:val="22"/>
              </w:rPr>
              <w:t xml:space="preserve"> </w:t>
            </w:r>
            <w:r w:rsidR="00C20BF1" w:rsidRPr="005B6052">
              <w:rPr>
                <w:rFonts w:eastAsia="Calibri"/>
                <w:szCs w:val="22"/>
              </w:rPr>
              <w:t>€</w:t>
            </w:r>
          </w:p>
        </w:tc>
      </w:tr>
      <w:tr w:rsidR="00C20BF1" w14:paraId="623E3C05" w14:textId="77777777" w:rsidTr="00666108">
        <w:tc>
          <w:tcPr>
            <w:tcW w:w="703" w:type="dxa"/>
            <w:shd w:val="clear" w:color="auto" w:fill="F2F2F2" w:themeFill="background1" w:themeFillShade="F2"/>
            <w:vAlign w:val="center"/>
          </w:tcPr>
          <w:p w14:paraId="210E42B6" w14:textId="77777777" w:rsidR="00C20BF1" w:rsidRPr="005B6052" w:rsidRDefault="00C20BF1" w:rsidP="00204113">
            <w:pPr>
              <w:spacing w:before="240"/>
              <w:jc w:val="center"/>
              <w:rPr>
                <w:rFonts w:eastAsia="Calibri"/>
                <w:i/>
                <w:iCs/>
                <w:szCs w:val="22"/>
              </w:rPr>
            </w:pPr>
            <w:r w:rsidRPr="005B6052">
              <w:rPr>
                <w:rFonts w:eastAsia="Calibri"/>
                <w:i/>
                <w:iCs/>
                <w:szCs w:val="22"/>
              </w:rPr>
              <w:t>3</w:t>
            </w:r>
          </w:p>
        </w:tc>
        <w:tc>
          <w:tcPr>
            <w:tcW w:w="2510"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4345"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542815C" w:rsidR="00C20BF1" w:rsidRPr="004A07D9" w:rsidRDefault="004A07D9" w:rsidP="00CB1800">
            <w:pPr>
              <w:spacing w:before="240"/>
              <w:jc w:val="center"/>
              <w:rPr>
                <w:rFonts w:eastAsia="Calibri"/>
                <w:b/>
                <w:szCs w:val="22"/>
              </w:rPr>
            </w:pPr>
            <w:r>
              <w:rPr>
                <w:rFonts w:eastAsia="Calibri"/>
                <w:b/>
                <w:szCs w:val="22"/>
              </w:rPr>
              <w:t>4</w:t>
            </w:r>
            <w:r w:rsidR="00C20BF1" w:rsidRPr="004A07D9">
              <w:rPr>
                <w:rFonts w:eastAsia="Calibri"/>
                <w:b/>
                <w:szCs w:val="22"/>
              </w:rPr>
              <w:t>.</w:t>
            </w:r>
            <w:r w:rsidR="00CB1800">
              <w:rPr>
                <w:rFonts w:eastAsia="Calibri"/>
                <w:b/>
                <w:szCs w:val="22"/>
              </w:rPr>
              <w:t>753</w:t>
            </w:r>
            <w:r>
              <w:rPr>
                <w:rFonts w:eastAsia="Calibri"/>
                <w:b/>
                <w:szCs w:val="22"/>
              </w:rPr>
              <w:t xml:space="preserve">,10 </w:t>
            </w:r>
            <w:r w:rsidR="00C20BF1" w:rsidRPr="004A07D9">
              <w:rPr>
                <w:rFonts w:eastAsia="Calibri"/>
                <w:b/>
                <w:szCs w:val="22"/>
              </w:rPr>
              <w:t>€</w:t>
            </w:r>
          </w:p>
        </w:tc>
      </w:tr>
      <w:tr w:rsidR="00666108" w14:paraId="0C5938C8" w14:textId="77777777" w:rsidTr="00666108">
        <w:tc>
          <w:tcPr>
            <w:tcW w:w="703" w:type="dxa"/>
            <w:shd w:val="clear" w:color="auto" w:fill="F2F2F2" w:themeFill="background1" w:themeFillShade="F2"/>
            <w:vAlign w:val="center"/>
          </w:tcPr>
          <w:p w14:paraId="47210C30" w14:textId="258524C3" w:rsidR="00666108" w:rsidRPr="005B6052" w:rsidRDefault="00666108" w:rsidP="00666108">
            <w:pPr>
              <w:spacing w:after="0"/>
              <w:jc w:val="center"/>
              <w:rPr>
                <w:rFonts w:eastAsia="Calibri"/>
                <w:i/>
                <w:iCs/>
                <w:szCs w:val="22"/>
              </w:rPr>
            </w:pPr>
            <w:r w:rsidRPr="00CA27A6">
              <w:rPr>
                <w:rFonts w:eastAsia="Calibri"/>
                <w:b/>
                <w:bCs/>
                <w:i/>
                <w:iCs/>
                <w:szCs w:val="22"/>
              </w:rPr>
              <w:t>#</w:t>
            </w:r>
          </w:p>
        </w:tc>
        <w:tc>
          <w:tcPr>
            <w:tcW w:w="2510" w:type="dxa"/>
            <w:shd w:val="clear" w:color="auto" w:fill="F2F2F2" w:themeFill="background1" w:themeFillShade="F2"/>
            <w:vAlign w:val="center"/>
          </w:tcPr>
          <w:p w14:paraId="59DD61A8" w14:textId="7FE00555" w:rsidR="00666108" w:rsidRPr="005B6052" w:rsidRDefault="00666108" w:rsidP="00666108">
            <w:pPr>
              <w:spacing w:after="0"/>
              <w:jc w:val="center"/>
              <w:rPr>
                <w:rFonts w:eastAsia="Calibri"/>
                <w:szCs w:val="22"/>
              </w:rPr>
            </w:pPr>
            <w:r w:rsidRPr="00CA27A6">
              <w:rPr>
                <w:rFonts w:eastAsia="Calibri"/>
                <w:b/>
                <w:bCs/>
                <w:szCs w:val="22"/>
              </w:rPr>
              <w:t>Descripción</w:t>
            </w:r>
          </w:p>
        </w:tc>
        <w:tc>
          <w:tcPr>
            <w:tcW w:w="4345" w:type="dxa"/>
            <w:shd w:val="clear" w:color="auto" w:fill="D0CECE" w:themeFill="background2" w:themeFillShade="E6"/>
            <w:vAlign w:val="center"/>
          </w:tcPr>
          <w:p w14:paraId="1CF84A2B" w14:textId="77777777" w:rsidR="00666108" w:rsidRPr="005B6052" w:rsidRDefault="00666108" w:rsidP="00666108">
            <w:pPr>
              <w:spacing w:after="0"/>
              <w:jc w:val="center"/>
              <w:rPr>
                <w:rFonts w:eastAsia="Calibri"/>
                <w:b/>
                <w:i/>
                <w:szCs w:val="22"/>
              </w:rPr>
            </w:pPr>
          </w:p>
        </w:tc>
        <w:tc>
          <w:tcPr>
            <w:tcW w:w="1689" w:type="dxa"/>
            <w:shd w:val="clear" w:color="auto" w:fill="D0CECE" w:themeFill="background2" w:themeFillShade="E6"/>
            <w:vAlign w:val="center"/>
          </w:tcPr>
          <w:p w14:paraId="7C4208D1" w14:textId="50398C6F" w:rsidR="00666108" w:rsidRDefault="00666108" w:rsidP="00666108">
            <w:pPr>
              <w:spacing w:after="0"/>
              <w:jc w:val="center"/>
              <w:rPr>
                <w:rFonts w:eastAsia="Calibri"/>
                <w:b/>
                <w:szCs w:val="22"/>
              </w:rPr>
            </w:pPr>
            <w:r w:rsidRPr="00CA27A6">
              <w:rPr>
                <w:rFonts w:eastAsia="Calibri"/>
                <w:b/>
                <w:bCs/>
                <w:szCs w:val="22"/>
              </w:rPr>
              <w:t>Total</w:t>
            </w:r>
          </w:p>
        </w:tc>
      </w:tr>
      <w:tr w:rsidR="00C20BF1" w14:paraId="2B89B0C0" w14:textId="77777777" w:rsidTr="00666108">
        <w:tc>
          <w:tcPr>
            <w:tcW w:w="703" w:type="dxa"/>
            <w:shd w:val="clear" w:color="auto" w:fill="F2F2F2" w:themeFill="background1" w:themeFillShade="F2"/>
            <w:vAlign w:val="center"/>
          </w:tcPr>
          <w:p w14:paraId="08917372" w14:textId="77777777" w:rsidR="00C20BF1" w:rsidRPr="005B6052" w:rsidRDefault="008B5E43" w:rsidP="00204113">
            <w:pPr>
              <w:spacing w:after="0"/>
              <w:jc w:val="center"/>
              <w:rPr>
                <w:rFonts w:eastAsia="Calibri"/>
                <w:i/>
                <w:iCs/>
                <w:szCs w:val="22"/>
              </w:rPr>
            </w:pPr>
            <w:r>
              <w:rPr>
                <w:rFonts w:eastAsia="Calibri"/>
                <w:i/>
                <w:iCs/>
                <w:szCs w:val="22"/>
              </w:rPr>
              <w:t>4</w:t>
            </w:r>
          </w:p>
        </w:tc>
        <w:tc>
          <w:tcPr>
            <w:tcW w:w="2510"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4345" w:type="dxa"/>
            <w:shd w:val="clear" w:color="auto" w:fill="F2F2F2" w:themeFill="background1" w:themeFillShade="F2"/>
            <w:vAlign w:val="center"/>
          </w:tcPr>
          <w:p w14:paraId="4AFE81A9" w14:textId="39CA9CE3" w:rsidR="00C20BF1" w:rsidRPr="005B6052" w:rsidRDefault="00D54828" w:rsidP="00204113">
            <w:pPr>
              <w:spacing w:after="0"/>
              <w:jc w:val="center"/>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0582F343" w:rsidR="00C20BF1" w:rsidRDefault="00CB1800" w:rsidP="00CB1800">
            <w:pPr>
              <w:spacing w:after="0"/>
              <w:jc w:val="center"/>
              <w:rPr>
                <w:rFonts w:eastAsia="Calibri"/>
                <w:szCs w:val="22"/>
              </w:rPr>
            </w:pPr>
            <w:r>
              <w:rPr>
                <w:rFonts w:eastAsia="Calibri"/>
                <w:szCs w:val="22"/>
              </w:rPr>
              <w:t>998</w:t>
            </w:r>
            <w:r w:rsidR="004A07D9">
              <w:rPr>
                <w:rFonts w:eastAsia="Calibri"/>
                <w:szCs w:val="22"/>
              </w:rPr>
              <w:t>,</w:t>
            </w:r>
            <w:r>
              <w:rPr>
                <w:rFonts w:eastAsia="Calibri"/>
                <w:szCs w:val="22"/>
              </w:rPr>
              <w:t>151</w:t>
            </w:r>
            <w:r w:rsidR="004A07D9">
              <w:rPr>
                <w:rFonts w:eastAsia="Calibri"/>
                <w:szCs w:val="22"/>
              </w:rPr>
              <w:t xml:space="preserve"> </w:t>
            </w:r>
            <w:r w:rsidR="00C20BF1">
              <w:rPr>
                <w:rFonts w:eastAsia="Calibri"/>
                <w:szCs w:val="22"/>
              </w:rPr>
              <w:t>€</w:t>
            </w:r>
          </w:p>
        </w:tc>
      </w:tr>
      <w:tr w:rsidR="00C20BF1" w14:paraId="7BABAF2E" w14:textId="77777777" w:rsidTr="00666108">
        <w:tc>
          <w:tcPr>
            <w:tcW w:w="703" w:type="dxa"/>
            <w:shd w:val="clear" w:color="auto" w:fill="F2F2F2" w:themeFill="background1" w:themeFillShade="F2"/>
            <w:vAlign w:val="center"/>
          </w:tcPr>
          <w:p w14:paraId="5C4E8852" w14:textId="77777777" w:rsidR="00C20BF1" w:rsidRPr="005B6052" w:rsidRDefault="008B5E43" w:rsidP="00204113">
            <w:pPr>
              <w:spacing w:before="240"/>
              <w:jc w:val="center"/>
              <w:rPr>
                <w:rFonts w:eastAsia="Calibri"/>
                <w:b/>
                <w:i/>
                <w:iCs/>
                <w:szCs w:val="22"/>
              </w:rPr>
            </w:pPr>
            <w:r>
              <w:rPr>
                <w:rFonts w:eastAsia="Calibri"/>
                <w:b/>
                <w:i/>
                <w:iCs/>
                <w:szCs w:val="22"/>
              </w:rPr>
              <w:lastRenderedPageBreak/>
              <w:t>5</w:t>
            </w:r>
          </w:p>
        </w:tc>
        <w:tc>
          <w:tcPr>
            <w:tcW w:w="2510"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4345"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0667ABFA" w:rsidR="00C20BF1" w:rsidRPr="005B6052" w:rsidRDefault="004A07D9" w:rsidP="00CB1800">
            <w:pPr>
              <w:spacing w:before="240"/>
              <w:jc w:val="center"/>
              <w:rPr>
                <w:rFonts w:eastAsia="Calibri"/>
                <w:b/>
                <w:szCs w:val="22"/>
              </w:rPr>
            </w:pPr>
            <w:r>
              <w:rPr>
                <w:rFonts w:eastAsia="Calibri"/>
                <w:b/>
                <w:szCs w:val="22"/>
              </w:rPr>
              <w:t>5.</w:t>
            </w:r>
            <w:r w:rsidR="00CB1800">
              <w:rPr>
                <w:rFonts w:eastAsia="Calibri"/>
                <w:b/>
                <w:szCs w:val="22"/>
              </w:rPr>
              <w:t>751</w:t>
            </w:r>
            <w:r>
              <w:rPr>
                <w:rFonts w:eastAsia="Calibri"/>
                <w:b/>
                <w:szCs w:val="22"/>
              </w:rPr>
              <w:t>,</w:t>
            </w:r>
            <w:r w:rsidR="00CB1800">
              <w:rPr>
                <w:rFonts w:eastAsia="Calibri"/>
                <w:b/>
                <w:szCs w:val="22"/>
              </w:rPr>
              <w:t>2</w:t>
            </w:r>
            <w:r>
              <w:rPr>
                <w:rFonts w:eastAsia="Calibri"/>
                <w:b/>
                <w:szCs w:val="22"/>
              </w:rPr>
              <w:t>5</w:t>
            </w:r>
            <w:r w:rsidR="00C20BF1">
              <w:rPr>
                <w:rFonts w:eastAsia="Calibri"/>
                <w:b/>
                <w:szCs w:val="22"/>
              </w:rPr>
              <w:t xml:space="preserve"> €</w:t>
            </w:r>
          </w:p>
        </w:tc>
      </w:tr>
    </w:tbl>
    <w:p w14:paraId="046C6DE0" w14:textId="77777777" w:rsidR="000D650C" w:rsidRDefault="000D650C" w:rsidP="000D650C"/>
    <w:p w14:paraId="4EBFEF15" w14:textId="77777777" w:rsidR="000D650C" w:rsidRDefault="000D650C" w:rsidP="000D650C"/>
    <w:p w14:paraId="3443E820" w14:textId="77777777" w:rsidR="008D40C9" w:rsidRDefault="008D40C9" w:rsidP="008D40C9"/>
    <w:p w14:paraId="2C2CD1E4" w14:textId="77777777" w:rsidR="008D40C9" w:rsidRDefault="008D40C9" w:rsidP="008D40C9"/>
    <w:p w14:paraId="4E7CEF7E" w14:textId="77777777" w:rsidR="008D40C9" w:rsidRDefault="008D40C9" w:rsidP="008D40C9"/>
    <w:p w14:paraId="048D51AF" w14:textId="77777777" w:rsidR="00666108" w:rsidRDefault="00666108" w:rsidP="008D40C9"/>
    <w:p w14:paraId="3C836717" w14:textId="77777777" w:rsidR="00666108" w:rsidRDefault="00666108" w:rsidP="008D40C9"/>
    <w:p w14:paraId="18169FE5" w14:textId="77777777" w:rsidR="00666108" w:rsidRDefault="00666108" w:rsidP="008D40C9"/>
    <w:p w14:paraId="3700D30F" w14:textId="2EDF9E32" w:rsidR="00515917" w:rsidRDefault="00515917">
      <w:pPr>
        <w:spacing w:after="0" w:line="240" w:lineRule="auto"/>
        <w:jc w:val="left"/>
      </w:pPr>
      <w:r>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221" w:name="_Toc486444086"/>
      <w:bookmarkStart w:id="222" w:name="_Toc505426632"/>
      <w:bookmarkStart w:id="223" w:name="_Toc505427016"/>
      <w:bookmarkStart w:id="224" w:name="_Toc505427205"/>
      <w:r>
        <w:t xml:space="preserve">DOCUMENTO 3: </w:t>
      </w:r>
      <w:bookmarkEnd w:id="221"/>
      <w:r w:rsidR="00C87DAC">
        <w:t>REQUISITOS DE USUARIO Y ANÁLISIS DE ALTERNATIVAS</w:t>
      </w:r>
      <w:bookmarkEnd w:id="222"/>
      <w:bookmarkEnd w:id="223"/>
      <w:bookmarkEnd w:id="224"/>
    </w:p>
    <w:p w14:paraId="3ADECD77" w14:textId="77777777" w:rsidR="000E2970" w:rsidRDefault="000E2970" w:rsidP="000E2970"/>
    <w:p w14:paraId="107D2EAB" w14:textId="77777777" w:rsidR="000E2970" w:rsidRDefault="000E2970" w:rsidP="000E2970">
      <w:pPr>
        <w:pStyle w:val="indep"/>
        <w:jc w:val="center"/>
        <w:rPr>
          <w:b/>
          <w:bCs/>
          <w:sz w:val="28"/>
        </w:rPr>
      </w:pPr>
      <w:r>
        <w:rPr>
          <w:b/>
          <w:bCs/>
          <w:sz w:val="28"/>
        </w:rPr>
        <w:t>D. MARTÍNEZ SUÁREZ, Wenceslao</w:t>
      </w:r>
    </w:p>
    <w:p w14:paraId="2D7400D5" w14:textId="77777777" w:rsidR="000E2970" w:rsidRDefault="000E2970" w:rsidP="000E2970">
      <w:pPr>
        <w:pStyle w:val="indep"/>
        <w:jc w:val="center"/>
        <w:rPr>
          <w:b/>
          <w:bCs/>
          <w:sz w:val="28"/>
        </w:rPr>
      </w:pPr>
      <w:r>
        <w:rPr>
          <w:b/>
          <w:bCs/>
          <w:sz w:val="28"/>
        </w:rPr>
        <w:t>TUTOR: Dña. SUAREZ CABAL, María José</w:t>
      </w:r>
    </w:p>
    <w:p w14:paraId="5650B362" w14:textId="77777777" w:rsidR="000E2970" w:rsidRDefault="000E2970" w:rsidP="000E2970">
      <w:pPr>
        <w:pStyle w:val="indep"/>
        <w:rPr>
          <w:b/>
          <w:bCs/>
          <w:sz w:val="28"/>
        </w:rPr>
      </w:pPr>
    </w:p>
    <w:p w14:paraId="70FEA5CB" w14:textId="77777777" w:rsidR="000E2970" w:rsidRDefault="000E2970" w:rsidP="000E2970">
      <w:pPr>
        <w:pStyle w:val="indep"/>
        <w:jc w:val="center"/>
        <w:rPr>
          <w:b/>
          <w:bCs/>
          <w:sz w:val="28"/>
        </w:rPr>
      </w:pPr>
      <w:r>
        <w:rPr>
          <w:b/>
          <w:bCs/>
          <w:sz w:val="28"/>
        </w:rPr>
        <w:t>FECHA: Julio 2017</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1348478748"/>
        <w:docPartObj>
          <w:docPartGallery w:val="Table of Contents"/>
          <w:docPartUnique/>
        </w:docPartObj>
      </w:sdtPr>
      <w:sdtEndPr>
        <w:rPr>
          <w:b/>
          <w:bCs/>
          <w:sz w:val="20"/>
          <w:szCs w:val="24"/>
        </w:rPr>
      </w:sdtEndPr>
      <w:sdtContent>
        <w:p w14:paraId="02CC0C55" w14:textId="77777777" w:rsidR="0048086E" w:rsidRDefault="0048086E" w:rsidP="0048086E">
          <w:pPr>
            <w:pStyle w:val="TtuloTDC"/>
            <w:rPr>
              <w:rFonts w:ascii="Times New Roman" w:eastAsia="Times New Roman" w:hAnsi="Times New Roman" w:cs="Times New Roman"/>
              <w:color w:val="auto"/>
              <w:sz w:val="22"/>
              <w:szCs w:val="20"/>
              <w:lang w:val="es-ES" w:eastAsia="es-ES"/>
            </w:rPr>
          </w:pPr>
        </w:p>
        <w:p w14:paraId="6901C3D0" w14:textId="77777777" w:rsidR="0048086E" w:rsidRDefault="0048086E" w:rsidP="0048086E">
          <w:pPr>
            <w:pStyle w:val="TtuloTDC"/>
            <w:rPr>
              <w:rStyle w:val="Ttulo1Car"/>
              <w:rFonts w:ascii="Times New Roman" w:eastAsiaTheme="majorEastAsia" w:hAnsi="Times New Roman"/>
              <w:color w:val="000000" w:themeColor="text1"/>
              <w:sz w:val="44"/>
              <w:szCs w:val="44"/>
            </w:rPr>
          </w:pPr>
          <w:bookmarkStart w:id="225" w:name="_Toc505426633"/>
          <w:bookmarkStart w:id="226" w:name="_Toc505427017"/>
          <w:bookmarkStart w:id="227" w:name="_Toc505427206"/>
          <w:r w:rsidRPr="00520BAA">
            <w:rPr>
              <w:rStyle w:val="Ttulo1Car"/>
              <w:rFonts w:ascii="Times New Roman" w:eastAsiaTheme="majorEastAsia" w:hAnsi="Times New Roman"/>
              <w:color w:val="000000" w:themeColor="text1"/>
              <w:sz w:val="44"/>
              <w:szCs w:val="44"/>
            </w:rPr>
            <w:t>Índice de contenidos</w:t>
          </w:r>
          <w:bookmarkEnd w:id="225"/>
          <w:bookmarkEnd w:id="226"/>
          <w:bookmarkEnd w:id="227"/>
        </w:p>
        <w:p w14:paraId="434AB342" w14:textId="48096736" w:rsidR="0048086E" w:rsidRDefault="0048086E" w:rsidP="00333F57">
          <w:pPr>
            <w:pStyle w:val="TDC1"/>
            <w:rPr>
              <w:rStyle w:val="Hipervnculo"/>
              <w:noProof/>
              <w:sz w:val="20"/>
              <w:u w:val="none"/>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23CBBBC0" w14:textId="77777777" w:rsidR="0048086E" w:rsidRPr="00BA4797" w:rsidRDefault="0048086E" w:rsidP="0048086E">
          <w:pPr>
            <w:spacing w:after="0"/>
            <w:rPr>
              <w:rFonts w:eastAsiaTheme="minorEastAsia"/>
              <w:noProof/>
            </w:rPr>
          </w:pPr>
        </w:p>
        <w:p w14:paraId="59EE873F" w14:textId="77777777" w:rsidR="0048086E" w:rsidRPr="00BA4797" w:rsidRDefault="00D45064" w:rsidP="00333F57">
          <w:pPr>
            <w:pStyle w:val="TDC1"/>
            <w:rPr>
              <w:rStyle w:val="Hipervnculo"/>
              <w:b/>
              <w:noProof/>
              <w:sz w:val="20"/>
              <w:u w:val="none"/>
            </w:rPr>
          </w:pPr>
          <w:hyperlink w:anchor="_Toc486815152" w:history="1">
            <w:r w:rsidR="0048086E" w:rsidRPr="00BA4797">
              <w:rPr>
                <w:rStyle w:val="Hipervnculo"/>
                <w:b/>
                <w:noProof/>
                <w:sz w:val="20"/>
                <w:u w:val="none"/>
              </w:rPr>
              <w:t>DOCUMENTO 3: REQUISITOS DE USUARIO Y ANÁLISIS DE ALTERNATIVAS</w:t>
            </w:r>
            <w:r w:rsidR="0048086E" w:rsidRPr="00BA4797">
              <w:rPr>
                <w:noProof/>
                <w:webHidden/>
              </w:rPr>
              <w:tab/>
            </w:r>
            <w:r w:rsidR="0048086E" w:rsidRPr="00BA4797">
              <w:rPr>
                <w:noProof/>
                <w:webHidden/>
              </w:rPr>
              <w:fldChar w:fldCharType="begin"/>
            </w:r>
            <w:r w:rsidR="0048086E" w:rsidRPr="00BA4797">
              <w:rPr>
                <w:noProof/>
                <w:webHidden/>
              </w:rPr>
              <w:instrText xml:space="preserve"> </w:instrText>
            </w:r>
            <w:r w:rsidR="00327A0A">
              <w:rPr>
                <w:noProof/>
                <w:webHidden/>
              </w:rPr>
              <w:instrText>PAGEREF</w:instrText>
            </w:r>
            <w:r w:rsidR="0048086E" w:rsidRPr="00BA4797">
              <w:rPr>
                <w:noProof/>
                <w:webHidden/>
              </w:rPr>
              <w:instrText xml:space="preserve"> _Toc486815152 \h </w:instrText>
            </w:r>
            <w:r w:rsidR="0048086E" w:rsidRPr="00BA4797">
              <w:rPr>
                <w:noProof/>
                <w:webHidden/>
              </w:rPr>
            </w:r>
            <w:r w:rsidR="0048086E" w:rsidRPr="00BA4797">
              <w:rPr>
                <w:noProof/>
                <w:webHidden/>
              </w:rPr>
              <w:fldChar w:fldCharType="separate"/>
            </w:r>
            <w:r w:rsidR="00333F57">
              <w:rPr>
                <w:noProof/>
                <w:webHidden/>
              </w:rPr>
              <w:t>40</w:t>
            </w:r>
            <w:r w:rsidR="0048086E" w:rsidRPr="00BA4797">
              <w:rPr>
                <w:noProof/>
                <w:webHidden/>
              </w:rPr>
              <w:fldChar w:fldCharType="end"/>
            </w:r>
          </w:hyperlink>
        </w:p>
        <w:p w14:paraId="2EC75534" w14:textId="77777777" w:rsidR="0048086E" w:rsidRPr="00BA4797" w:rsidRDefault="0048086E" w:rsidP="0048086E">
          <w:pPr>
            <w:spacing w:after="0"/>
            <w:rPr>
              <w:rFonts w:eastAsiaTheme="minorEastAsia"/>
              <w:noProof/>
            </w:rPr>
          </w:pPr>
        </w:p>
        <w:p w14:paraId="301C7326" w14:textId="77777777" w:rsidR="0048086E" w:rsidRPr="0037566D" w:rsidRDefault="00D45064" w:rsidP="00B90ADB">
          <w:pPr>
            <w:pStyle w:val="TDC2"/>
            <w:rPr>
              <w:rFonts w:eastAsiaTheme="minorEastAsia"/>
              <w:lang w:val="en-GB" w:eastAsia="en-GB"/>
            </w:rPr>
          </w:pPr>
          <w:hyperlink w:anchor="_Toc486815153" w:history="1">
            <w:r w:rsidR="0048086E" w:rsidRPr="0037566D">
              <w:rPr>
                <w:rStyle w:val="Hipervnculo"/>
                <w:u w:val="none"/>
              </w:rPr>
              <w:t>3.1 INTRODUCCIÓN</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_Toc486815153 \h </w:instrText>
            </w:r>
            <w:r w:rsidR="0048086E" w:rsidRPr="0037566D">
              <w:rPr>
                <w:webHidden/>
              </w:rPr>
            </w:r>
            <w:r w:rsidR="0048086E" w:rsidRPr="0037566D">
              <w:rPr>
                <w:webHidden/>
              </w:rPr>
              <w:fldChar w:fldCharType="separate"/>
            </w:r>
            <w:r w:rsidR="00333F57">
              <w:rPr>
                <w:webHidden/>
              </w:rPr>
              <w:t>42</w:t>
            </w:r>
            <w:r w:rsidR="0048086E" w:rsidRPr="0037566D">
              <w:rPr>
                <w:webHidden/>
              </w:rPr>
              <w:fldChar w:fldCharType="end"/>
            </w:r>
          </w:hyperlink>
        </w:p>
        <w:p w14:paraId="4E7A48AD" w14:textId="77777777" w:rsidR="0048086E" w:rsidRPr="0037566D" w:rsidRDefault="00D45064" w:rsidP="00B90ADB">
          <w:pPr>
            <w:pStyle w:val="TDC2"/>
            <w:rPr>
              <w:rFonts w:eastAsiaTheme="minorEastAsia"/>
              <w:lang w:val="en-GB" w:eastAsia="en-GB"/>
            </w:rPr>
          </w:pPr>
          <w:hyperlink w:anchor="_Toc486815154" w:history="1">
            <w:r w:rsidR="0048086E" w:rsidRPr="0037566D">
              <w:rPr>
                <w:rStyle w:val="Hipervnculo"/>
                <w:u w:val="none"/>
              </w:rPr>
              <w:t>3.2 IDENTIFICACIÓN DE USUARIOS PARTICIPANTES EN EL SISTEMA</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_Toc486815154 \h </w:instrText>
            </w:r>
            <w:r w:rsidR="0048086E" w:rsidRPr="0037566D">
              <w:rPr>
                <w:webHidden/>
              </w:rPr>
            </w:r>
            <w:r w:rsidR="0048086E" w:rsidRPr="0037566D">
              <w:rPr>
                <w:webHidden/>
              </w:rPr>
              <w:fldChar w:fldCharType="separate"/>
            </w:r>
            <w:r w:rsidR="00333F57">
              <w:rPr>
                <w:webHidden/>
              </w:rPr>
              <w:t>42</w:t>
            </w:r>
            <w:r w:rsidR="0048086E" w:rsidRPr="0037566D">
              <w:rPr>
                <w:webHidden/>
              </w:rPr>
              <w:fldChar w:fldCharType="end"/>
            </w:r>
          </w:hyperlink>
        </w:p>
        <w:p w14:paraId="444306D0"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55" w:history="1">
            <w:r w:rsidRPr="0037566D">
              <w:rPr>
                <w:rStyle w:val="Hipervnculo"/>
                <w:u w:val="none"/>
              </w:rPr>
              <w:t>3.2.1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_Toc486815155 \h </w:instrText>
            </w:r>
            <w:r w:rsidRPr="0037566D">
              <w:rPr>
                <w:webHidden/>
              </w:rPr>
            </w:r>
            <w:r w:rsidRPr="0037566D">
              <w:rPr>
                <w:webHidden/>
              </w:rPr>
              <w:fldChar w:fldCharType="separate"/>
            </w:r>
            <w:r w:rsidR="00333F57">
              <w:rPr>
                <w:webHidden/>
              </w:rPr>
              <w:t>42</w:t>
            </w:r>
            <w:r w:rsidRPr="0037566D">
              <w:rPr>
                <w:webHidden/>
              </w:rPr>
              <w:fldChar w:fldCharType="end"/>
            </w:r>
          </w:hyperlink>
        </w:p>
        <w:p w14:paraId="5A693DF7"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56" w:history="1">
            <w:r w:rsidRPr="0037566D">
              <w:rPr>
                <w:rStyle w:val="Hipervnculo"/>
                <w:u w:val="none"/>
              </w:rPr>
              <w:t>3.2.2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_Toc486815156 \h </w:instrText>
            </w:r>
            <w:r w:rsidRPr="0037566D">
              <w:rPr>
                <w:webHidden/>
              </w:rPr>
            </w:r>
            <w:r w:rsidRPr="0037566D">
              <w:rPr>
                <w:webHidden/>
              </w:rPr>
              <w:fldChar w:fldCharType="separate"/>
            </w:r>
            <w:r w:rsidR="00333F57">
              <w:rPr>
                <w:webHidden/>
              </w:rPr>
              <w:t>42</w:t>
            </w:r>
            <w:r w:rsidRPr="0037566D">
              <w:rPr>
                <w:webHidden/>
              </w:rPr>
              <w:fldChar w:fldCharType="end"/>
            </w:r>
          </w:hyperlink>
        </w:p>
        <w:p w14:paraId="127B15DC" w14:textId="77777777" w:rsidR="0048086E" w:rsidRPr="0037566D" w:rsidRDefault="00D45064" w:rsidP="00B90ADB">
          <w:pPr>
            <w:pStyle w:val="TDC2"/>
            <w:rPr>
              <w:rFonts w:eastAsiaTheme="minorEastAsia"/>
              <w:lang w:val="en-GB" w:eastAsia="en-GB"/>
            </w:rPr>
          </w:pPr>
          <w:hyperlink w:anchor="_Toc486815157" w:history="1">
            <w:r w:rsidR="0048086E" w:rsidRPr="0037566D">
              <w:rPr>
                <w:rStyle w:val="Hipervnculo"/>
                <w:u w:val="none"/>
              </w:rPr>
              <w:t>3.3 REQUISITOS DE USUARIO</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_Toc486815157 \h </w:instrText>
            </w:r>
            <w:r w:rsidR="0048086E" w:rsidRPr="0037566D">
              <w:rPr>
                <w:webHidden/>
              </w:rPr>
            </w:r>
            <w:r w:rsidR="0048086E" w:rsidRPr="0037566D">
              <w:rPr>
                <w:webHidden/>
              </w:rPr>
              <w:fldChar w:fldCharType="separate"/>
            </w:r>
            <w:r w:rsidR="00333F57">
              <w:rPr>
                <w:webHidden/>
              </w:rPr>
              <w:t>43</w:t>
            </w:r>
            <w:r w:rsidR="0048086E" w:rsidRPr="0037566D">
              <w:rPr>
                <w:webHidden/>
              </w:rPr>
              <w:fldChar w:fldCharType="end"/>
            </w:r>
          </w:hyperlink>
        </w:p>
        <w:p w14:paraId="17024655"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58" w:history="1">
            <w:r w:rsidRPr="0037566D">
              <w:rPr>
                <w:rStyle w:val="Hipervnculo"/>
                <w:u w:val="none"/>
              </w:rPr>
              <w:t>3.3.1 REQUISITOS DE USUARIO COMUNES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_Toc486815158 \h </w:instrText>
            </w:r>
            <w:r w:rsidRPr="0037566D">
              <w:rPr>
                <w:webHidden/>
              </w:rPr>
            </w:r>
            <w:r w:rsidRPr="0037566D">
              <w:rPr>
                <w:webHidden/>
              </w:rPr>
              <w:fldChar w:fldCharType="separate"/>
            </w:r>
            <w:r w:rsidR="00333F57">
              <w:rPr>
                <w:webHidden/>
              </w:rPr>
              <w:t>43</w:t>
            </w:r>
            <w:r w:rsidRPr="0037566D">
              <w:rPr>
                <w:webHidden/>
              </w:rPr>
              <w:fldChar w:fldCharType="end"/>
            </w:r>
          </w:hyperlink>
        </w:p>
        <w:p w14:paraId="4D50E134"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59" w:history="1">
            <w:r w:rsidRPr="0037566D">
              <w:rPr>
                <w:rStyle w:val="Hipervnculo"/>
                <w:u w:val="none"/>
              </w:rPr>
              <w:t>3.3.2 REQUISITOS DE USUARIO –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_Toc486815159 \h </w:instrText>
            </w:r>
            <w:r w:rsidRPr="0037566D">
              <w:rPr>
                <w:webHidden/>
              </w:rPr>
            </w:r>
            <w:r w:rsidRPr="0037566D">
              <w:rPr>
                <w:webHidden/>
              </w:rPr>
              <w:fldChar w:fldCharType="separate"/>
            </w:r>
            <w:r w:rsidR="00333F57">
              <w:rPr>
                <w:webHidden/>
              </w:rPr>
              <w:t>43</w:t>
            </w:r>
            <w:r w:rsidRPr="0037566D">
              <w:rPr>
                <w:webHidden/>
              </w:rPr>
              <w:fldChar w:fldCharType="end"/>
            </w:r>
          </w:hyperlink>
        </w:p>
        <w:p w14:paraId="32DC55D1"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60" w:history="1">
            <w:r w:rsidRPr="0037566D">
              <w:rPr>
                <w:rStyle w:val="Hipervnculo"/>
                <w:u w:val="none"/>
              </w:rPr>
              <w:t>3.3.2 REQUISITOS DE USUARIO –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_Toc486815160 \h </w:instrText>
            </w:r>
            <w:r w:rsidRPr="0037566D">
              <w:rPr>
                <w:webHidden/>
              </w:rPr>
            </w:r>
            <w:r w:rsidRPr="0037566D">
              <w:rPr>
                <w:webHidden/>
              </w:rPr>
              <w:fldChar w:fldCharType="separate"/>
            </w:r>
            <w:r w:rsidR="00333F57">
              <w:rPr>
                <w:webHidden/>
              </w:rPr>
              <w:t>44</w:t>
            </w:r>
            <w:r w:rsidRPr="0037566D">
              <w:rPr>
                <w:webHidden/>
              </w:rPr>
              <w:fldChar w:fldCharType="end"/>
            </w:r>
          </w:hyperlink>
        </w:p>
        <w:p w14:paraId="49D5092B" w14:textId="77777777" w:rsidR="0048086E" w:rsidRPr="0037566D" w:rsidRDefault="00D45064" w:rsidP="00B90ADB">
          <w:pPr>
            <w:pStyle w:val="TDC2"/>
            <w:rPr>
              <w:rFonts w:eastAsiaTheme="minorEastAsia"/>
              <w:lang w:val="en-GB" w:eastAsia="en-GB"/>
            </w:rPr>
          </w:pPr>
          <w:hyperlink w:anchor="_Toc486815161" w:history="1">
            <w:r w:rsidR="0048086E" w:rsidRPr="0037566D">
              <w:rPr>
                <w:rStyle w:val="Hipervnculo"/>
                <w:u w:val="none"/>
              </w:rPr>
              <w:t>3.4 ANÁLISIS DE ALTERNATIVAS</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_Toc486815161 \h </w:instrText>
            </w:r>
            <w:r w:rsidR="0048086E" w:rsidRPr="0037566D">
              <w:rPr>
                <w:webHidden/>
              </w:rPr>
            </w:r>
            <w:r w:rsidR="0048086E" w:rsidRPr="0037566D">
              <w:rPr>
                <w:webHidden/>
              </w:rPr>
              <w:fldChar w:fldCharType="separate"/>
            </w:r>
            <w:r w:rsidR="00333F57">
              <w:rPr>
                <w:webHidden/>
              </w:rPr>
              <w:t>45</w:t>
            </w:r>
            <w:r w:rsidR="0048086E" w:rsidRPr="0037566D">
              <w:rPr>
                <w:webHidden/>
              </w:rPr>
              <w:fldChar w:fldCharType="end"/>
            </w:r>
          </w:hyperlink>
        </w:p>
        <w:p w14:paraId="0CCD9316"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62" w:history="1">
            <w:r w:rsidRPr="0037566D">
              <w:rPr>
                <w:rStyle w:val="Hipervnculo"/>
                <w:u w:val="none"/>
              </w:rPr>
              <w:t>3.4.1 TECNOLOGÍAS BACK-END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_Toc486815162 \h </w:instrText>
            </w:r>
            <w:r w:rsidRPr="0037566D">
              <w:rPr>
                <w:webHidden/>
              </w:rPr>
            </w:r>
            <w:r w:rsidRPr="0037566D">
              <w:rPr>
                <w:webHidden/>
              </w:rPr>
              <w:fldChar w:fldCharType="separate"/>
            </w:r>
            <w:r w:rsidR="00333F57">
              <w:rPr>
                <w:webHidden/>
              </w:rPr>
              <w:t>45</w:t>
            </w:r>
            <w:r w:rsidRPr="0037566D">
              <w:rPr>
                <w:webHidden/>
              </w:rPr>
              <w:fldChar w:fldCharType="end"/>
            </w:r>
          </w:hyperlink>
        </w:p>
        <w:p w14:paraId="45906C0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63" w:history="1">
            <w:r w:rsidRPr="0037566D">
              <w:rPr>
                <w:rStyle w:val="Hipervnculo"/>
                <w:u w:val="none"/>
              </w:rPr>
              <w:t>3.4.2 TECNOLOGÍAS FRONT-END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_Toc486815163 \h </w:instrText>
            </w:r>
            <w:r w:rsidRPr="0037566D">
              <w:rPr>
                <w:webHidden/>
              </w:rPr>
            </w:r>
            <w:r w:rsidRPr="0037566D">
              <w:rPr>
                <w:webHidden/>
              </w:rPr>
              <w:fldChar w:fldCharType="separate"/>
            </w:r>
            <w:r w:rsidR="00333F57">
              <w:rPr>
                <w:webHidden/>
              </w:rPr>
              <w:t>51</w:t>
            </w:r>
            <w:r w:rsidRPr="0037566D">
              <w:rPr>
                <w:webHidden/>
              </w:rPr>
              <w:fldChar w:fldCharType="end"/>
            </w:r>
          </w:hyperlink>
        </w:p>
        <w:p w14:paraId="508C91B2"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70" w:history="1">
            <w:r w:rsidRPr="0037566D">
              <w:rPr>
                <w:rStyle w:val="Hipervnculo"/>
                <w:u w:val="none"/>
              </w:rPr>
              <w:t>3.4.3 BASE DE DATOS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_Toc486815170 \h </w:instrText>
            </w:r>
            <w:r w:rsidRPr="0037566D">
              <w:rPr>
                <w:webHidden/>
              </w:rPr>
            </w:r>
            <w:r w:rsidRPr="0037566D">
              <w:rPr>
                <w:webHidden/>
              </w:rPr>
              <w:fldChar w:fldCharType="separate"/>
            </w:r>
            <w:r w:rsidR="00333F57">
              <w:rPr>
                <w:webHidden/>
              </w:rPr>
              <w:t>52</w:t>
            </w:r>
            <w:r w:rsidRPr="0037566D">
              <w:rPr>
                <w:webHidden/>
              </w:rPr>
              <w:fldChar w:fldCharType="end"/>
            </w:r>
          </w:hyperlink>
        </w:p>
        <w:p w14:paraId="3BBE3501" w14:textId="77777777" w:rsidR="0048086E" w:rsidRPr="0037566D" w:rsidRDefault="00D45064" w:rsidP="00B90ADB">
          <w:pPr>
            <w:pStyle w:val="TDC2"/>
            <w:rPr>
              <w:rFonts w:eastAsiaTheme="minorEastAsia"/>
              <w:lang w:val="en-GB" w:eastAsia="en-GB"/>
            </w:rPr>
          </w:pPr>
          <w:hyperlink w:anchor="_Toc486815171" w:history="1">
            <w:r w:rsidR="0048086E" w:rsidRPr="0037566D">
              <w:rPr>
                <w:rStyle w:val="Hipervnculo"/>
                <w:u w:val="none"/>
              </w:rPr>
              <w:t>3.5. DESCRIPCIÓN DE LA ALTERNATIVA SELECCIONADA</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_Toc486815171 \h </w:instrText>
            </w:r>
            <w:r w:rsidR="0048086E" w:rsidRPr="0037566D">
              <w:rPr>
                <w:webHidden/>
              </w:rPr>
            </w:r>
            <w:r w:rsidR="0048086E" w:rsidRPr="0037566D">
              <w:rPr>
                <w:webHidden/>
              </w:rPr>
              <w:fldChar w:fldCharType="separate"/>
            </w:r>
            <w:r w:rsidR="00333F57">
              <w:rPr>
                <w:webHidden/>
              </w:rPr>
              <w:t>54</w:t>
            </w:r>
            <w:r w:rsidR="0048086E" w:rsidRPr="0037566D">
              <w:rPr>
                <w:webHidden/>
              </w:rPr>
              <w:fldChar w:fldCharType="end"/>
            </w:r>
          </w:hyperlink>
        </w:p>
        <w:p w14:paraId="0B042AF4"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72" w:history="1">
            <w:r w:rsidRPr="0037566D">
              <w:rPr>
                <w:rStyle w:val="Hipervnculo"/>
                <w:u w:val="none"/>
              </w:rPr>
              <w:t>3.5.1 TECNOLOGÍAS BACK-END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_Toc486815172 \h </w:instrText>
            </w:r>
            <w:r w:rsidRPr="0037566D">
              <w:rPr>
                <w:webHidden/>
              </w:rPr>
            </w:r>
            <w:r w:rsidRPr="0037566D">
              <w:rPr>
                <w:webHidden/>
              </w:rPr>
              <w:fldChar w:fldCharType="separate"/>
            </w:r>
            <w:r w:rsidR="00333F57">
              <w:rPr>
                <w:webHidden/>
              </w:rPr>
              <w:t>54</w:t>
            </w:r>
            <w:r w:rsidRPr="0037566D">
              <w:rPr>
                <w:webHidden/>
              </w:rPr>
              <w:fldChar w:fldCharType="end"/>
            </w:r>
          </w:hyperlink>
        </w:p>
        <w:p w14:paraId="39F07FF9"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73" w:history="1">
            <w:r w:rsidRPr="0037566D">
              <w:rPr>
                <w:rStyle w:val="Hipervnculo"/>
                <w:u w:val="none"/>
                <w:lang w:val="en-GB"/>
              </w:rPr>
              <w:t>3.5.2 TECNOLOGÍAS FRONT-END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_Toc486815173 \h </w:instrText>
            </w:r>
            <w:r w:rsidRPr="0037566D">
              <w:rPr>
                <w:webHidden/>
              </w:rPr>
            </w:r>
            <w:r w:rsidRPr="0037566D">
              <w:rPr>
                <w:webHidden/>
              </w:rPr>
              <w:fldChar w:fldCharType="separate"/>
            </w:r>
            <w:r w:rsidR="00333F57">
              <w:rPr>
                <w:webHidden/>
              </w:rPr>
              <w:t>56</w:t>
            </w:r>
            <w:r w:rsidRPr="0037566D">
              <w:rPr>
                <w:webHidden/>
              </w:rPr>
              <w:fldChar w:fldCharType="end"/>
            </w:r>
          </w:hyperlink>
        </w:p>
        <w:p w14:paraId="5A6A492C"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74" w:history="1">
            <w:r w:rsidRPr="0037566D">
              <w:rPr>
                <w:rStyle w:val="Hipervnculo"/>
                <w:u w:val="none"/>
              </w:rPr>
              <w:t>3.5.3 BASE DE DATOS Y GESTOR DE BASE DE DATOS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_Toc486815174 \h </w:instrText>
            </w:r>
            <w:r w:rsidRPr="0037566D">
              <w:rPr>
                <w:webHidden/>
              </w:rPr>
            </w:r>
            <w:r w:rsidRPr="0037566D">
              <w:rPr>
                <w:webHidden/>
              </w:rPr>
              <w:fldChar w:fldCharType="separate"/>
            </w:r>
            <w:r w:rsidR="00333F57">
              <w:rPr>
                <w:webHidden/>
              </w:rPr>
              <w:t>57</w:t>
            </w:r>
            <w:r w:rsidRPr="0037566D">
              <w:rPr>
                <w:webHidden/>
              </w:rPr>
              <w:fldChar w:fldCharType="end"/>
            </w:r>
          </w:hyperlink>
        </w:p>
        <w:p w14:paraId="3A861565" w14:textId="77777777" w:rsidR="0048086E" w:rsidRDefault="0048086E" w:rsidP="00B90ADB">
          <w:pPr>
            <w:pStyle w:val="TDC2"/>
            <w:rPr>
              <w:rStyle w:val="Hipervnculo"/>
              <w:u w:val="none"/>
            </w:rPr>
          </w:pPr>
          <w:r>
            <w:rPr>
              <w:rStyle w:val="Hipervnculo"/>
              <w:u w:val="none"/>
            </w:rPr>
            <w:t xml:space="preserve">      </w:t>
          </w:r>
          <w:hyperlink w:anchor="_Toc486815175" w:history="1">
            <w:r w:rsidRPr="0037566D">
              <w:rPr>
                <w:rStyle w:val="Hipervnculo"/>
                <w:u w:val="none"/>
              </w:rPr>
              <w:t>3.5.4 SISTEMA OPERATIVO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_Toc486815175 \h </w:instrText>
            </w:r>
            <w:r w:rsidRPr="0037566D">
              <w:rPr>
                <w:webHidden/>
              </w:rPr>
            </w:r>
            <w:r w:rsidRPr="0037566D">
              <w:rPr>
                <w:webHidden/>
              </w:rPr>
              <w:fldChar w:fldCharType="separate"/>
            </w:r>
            <w:r w:rsidR="00333F57">
              <w:rPr>
                <w:webHidden/>
              </w:rPr>
              <w:t>58</w:t>
            </w:r>
            <w:r w:rsidRPr="0037566D">
              <w:rPr>
                <w:webHidden/>
              </w:rPr>
              <w:fldChar w:fldCharType="end"/>
            </w:r>
          </w:hyperlink>
        </w:p>
        <w:p w14:paraId="44EF998F" w14:textId="77777777" w:rsidR="0048086E" w:rsidRPr="00CC4533" w:rsidRDefault="0048086E" w:rsidP="0048086E">
          <w:pPr>
            <w:spacing w:after="0"/>
            <w:rPr>
              <w:rFonts w:eastAsiaTheme="minorEastAsia"/>
              <w:noProof/>
            </w:rPr>
          </w:pPr>
        </w:p>
        <w:p w14:paraId="1FC632A7" w14:textId="68E56D82" w:rsidR="0048086E" w:rsidRDefault="0048086E" w:rsidP="0048086E">
          <w:pPr>
            <w:spacing w:line="276" w:lineRule="auto"/>
            <w:rPr>
              <w:b/>
              <w:bCs/>
              <w:sz w:val="20"/>
            </w:rPr>
          </w:pPr>
          <w:r w:rsidRPr="0037566D">
            <w:rPr>
              <w:b/>
              <w:bCs/>
              <w:sz w:val="20"/>
            </w:rPr>
            <w:fldChar w:fldCharType="end"/>
          </w:r>
        </w:p>
      </w:sdtContent>
    </w:sdt>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228" w:name="_Toc486444088"/>
      <w:r>
        <w:lastRenderedPageBreak/>
        <w:br w:type="page"/>
      </w:r>
    </w:p>
    <w:p w14:paraId="4B4317DE" w14:textId="0D247E6A" w:rsidR="00142BF9" w:rsidRDefault="0042626E" w:rsidP="004D4A7E">
      <w:pPr>
        <w:pStyle w:val="Subttulo"/>
        <w:jc w:val="both"/>
      </w:pPr>
      <w:bookmarkStart w:id="229" w:name="_Toc505426634"/>
      <w:bookmarkStart w:id="230" w:name="_Toc505427018"/>
      <w:bookmarkStart w:id="231" w:name="_Toc505427207"/>
      <w:r>
        <w:lastRenderedPageBreak/>
        <w:t>3.1</w:t>
      </w:r>
      <w:r w:rsidR="00142BF9">
        <w:t xml:space="preserve"> </w:t>
      </w:r>
      <w:r>
        <w:t>Introducción</w:t>
      </w:r>
      <w:bookmarkEnd w:id="228"/>
      <w:bookmarkEnd w:id="229"/>
      <w:bookmarkEnd w:id="230"/>
      <w:bookmarkEnd w:id="231"/>
    </w:p>
    <w:p w14:paraId="67F76A6D" w14:textId="0082EA0A" w:rsidR="0074361A" w:rsidRDefault="0074361A" w:rsidP="00662744">
      <w:pPr>
        <w:spacing w:before="240"/>
      </w:pPr>
      <w:r>
        <w:tab/>
        <w:t>En este apartado se presenta la parte de análisis del proyecto,</w:t>
      </w:r>
      <w:r w:rsidR="00CD40C8">
        <w:t xml:space="preserve"> la cual es</w:t>
      </w:r>
      <w:r>
        <w:t xml:space="preserve"> </w:t>
      </w:r>
      <w:r w:rsidR="00CD40C8">
        <w:t>unas de las partes más importantes de cualquier proyecto de desarrollo software. D</w:t>
      </w:r>
      <w:r>
        <w:t xml:space="preserve">efiniremos los diferentes roles que puede tener un usuario que utilice la aplicación, así como los requisitos de usuario, un estudio más detallado de las tecnologías y herramientas a utilizar y finalmente cuales de estas hemos </w:t>
      </w:r>
      <w:r w:rsidR="00CD40C8">
        <w:t xml:space="preserve">seleccionado </w:t>
      </w:r>
      <w:r>
        <w:t>para el desarrollo de esta.</w:t>
      </w:r>
    </w:p>
    <w:p w14:paraId="19BABC14" w14:textId="77777777" w:rsidR="00CD40C8" w:rsidRPr="0074361A" w:rsidRDefault="00CD40C8" w:rsidP="0074361A"/>
    <w:p w14:paraId="2BCE14FF" w14:textId="33640E7D" w:rsidR="00142BF9" w:rsidRDefault="00662744" w:rsidP="000A7BF6">
      <w:pPr>
        <w:pStyle w:val="Subttulo"/>
      </w:pPr>
      <w:bookmarkStart w:id="232" w:name="_Toc486444089"/>
      <w:bookmarkStart w:id="233" w:name="_Toc505426635"/>
      <w:bookmarkStart w:id="234" w:name="_Toc505427019"/>
      <w:bookmarkStart w:id="235" w:name="_Toc505427208"/>
      <w:r>
        <w:t>3.2</w:t>
      </w:r>
      <w:r w:rsidR="0042626E">
        <w:t xml:space="preserve"> Identificación de usuarios participantes en el sistema</w:t>
      </w:r>
      <w:bookmarkEnd w:id="232"/>
      <w:bookmarkEnd w:id="233"/>
      <w:bookmarkEnd w:id="234"/>
      <w:bookmarkEnd w:id="235"/>
    </w:p>
    <w:p w14:paraId="1C084A4A" w14:textId="77777777" w:rsidR="00142BF9" w:rsidRDefault="00142BF9" w:rsidP="00142BF9">
      <w:pPr>
        <w:spacing w:line="276" w:lineRule="auto"/>
        <w:jc w:val="left"/>
      </w:pPr>
      <w:r>
        <w:tab/>
      </w:r>
      <w:r>
        <w:br/>
      </w:r>
      <w:r>
        <w:tab/>
        <w:t>Cabe destacar que nuestra aplicación contará con dos roles de usuario:</w:t>
      </w:r>
    </w:p>
    <w:p w14:paraId="4E515C74" w14:textId="05518287" w:rsidR="00D371B3" w:rsidRDefault="00A64B86">
      <w:pPr>
        <w:pStyle w:val="Subttulo"/>
        <w:ind w:firstLine="720"/>
        <w:rPr>
          <w:ins w:id="236" w:author="wences martinez suarez" w:date="2017-06-26T16:16:00Z"/>
        </w:rPr>
        <w:pPrChange w:id="237" w:author="wences martinez suarez" w:date="2017-06-26T16:14:00Z">
          <w:pPr>
            <w:numPr>
              <w:ilvl w:val="1"/>
              <w:numId w:val="10"/>
            </w:numPr>
            <w:spacing w:line="276" w:lineRule="auto"/>
            <w:ind w:left="1440" w:hanging="360"/>
            <w:jc w:val="left"/>
          </w:pPr>
        </w:pPrChange>
      </w:pPr>
      <w:bookmarkStart w:id="238" w:name="_Toc505426636"/>
      <w:bookmarkStart w:id="239" w:name="_Toc505427020"/>
      <w:bookmarkStart w:id="240" w:name="_Toc505427209"/>
      <w:ins w:id="241" w:author="wences martinez suarez" w:date="2017-06-26T16:14:00Z">
        <w:r>
          <w:t xml:space="preserve">3.2.1 </w:t>
        </w:r>
      </w:ins>
      <w:commentRangeStart w:id="242"/>
      <w:r w:rsidR="00142BF9" w:rsidRPr="00A9290F">
        <w:t>Rol de estudiante</w:t>
      </w:r>
      <w:bookmarkEnd w:id="238"/>
      <w:bookmarkEnd w:id="239"/>
      <w:bookmarkEnd w:id="240"/>
    </w:p>
    <w:p w14:paraId="0516AF96" w14:textId="2254A68F" w:rsidR="00142BF9" w:rsidRPr="00A64B86" w:rsidRDefault="00A64B86">
      <w:pPr>
        <w:ind w:left="720" w:firstLine="720"/>
        <w:rPr>
          <w:u w:val="single"/>
          <w:rPrChange w:id="243" w:author="wences martinez suarez" w:date="2017-06-26T16:14:00Z">
            <w:rPr/>
          </w:rPrChange>
        </w:rPr>
        <w:pPrChange w:id="244" w:author="wences martinez suarez" w:date="2017-06-26T16:18:00Z">
          <w:pPr>
            <w:numPr>
              <w:ilvl w:val="1"/>
              <w:numId w:val="10"/>
            </w:numPr>
            <w:spacing w:line="276" w:lineRule="auto"/>
            <w:ind w:left="1440" w:hanging="360"/>
            <w:jc w:val="left"/>
          </w:pPr>
        </w:pPrChange>
      </w:pPr>
      <w:ins w:id="245" w:author="wences martinez suarez" w:date="2017-06-26T16:14:00Z">
        <w:r>
          <w:t>L</w:t>
        </w:r>
      </w:ins>
      <w:ins w:id="246" w:author="wences martinez suarez" w:date="2017-06-26T16:11:00Z">
        <w:r w:rsidR="00893A4C">
          <w:t>a aplicaci</w:t>
        </w:r>
      </w:ins>
      <w:ins w:id="247" w:author="wences martinez suarez" w:date="2017-06-26T16:12:00Z">
        <w:r w:rsidR="00893A4C">
          <w:t>ón</w:t>
        </w:r>
      </w:ins>
      <w:ins w:id="248" w:author="wences martinez suarez" w:date="2017-06-26T16:11:00Z">
        <w:r w:rsidR="00893A4C">
          <w:t xml:space="preserve"> web permitirá crear un perfil de </w:t>
        </w:r>
      </w:ins>
      <w:ins w:id="249" w:author="wences martinez suarez" w:date="2017-06-26T16:12:00Z">
        <w:r w:rsidR="00893A4C">
          <w:t>estudiante</w:t>
        </w:r>
      </w:ins>
      <w:ins w:id="250" w:author="wences martinez suarez" w:date="2017-06-26T16:11:00Z">
        <w:r w:rsidR="00893A4C">
          <w:t xml:space="preserve"> detallando su perfil profesional, así como los estudios u otras </w:t>
        </w:r>
      </w:ins>
      <w:ins w:id="251" w:author="wences martinez suarez" w:date="2017-06-26T16:12:00Z">
        <w:r w:rsidR="00893A4C">
          <w:t>competencias profesionales</w:t>
        </w:r>
      </w:ins>
      <w:ins w:id="252" w:author="wences martinez suarez" w:date="2017-06-26T16:11:00Z">
        <w:r w:rsidR="00893A4C">
          <w:t xml:space="preserve"> que curse en la actualidad o aquellos que ya posea el usuario. </w:t>
        </w:r>
      </w:ins>
      <w:ins w:id="253" w:author="wences martinez suarez" w:date="2017-06-26T16:12:00Z">
        <w:r>
          <w:t>El estudiante tambi</w:t>
        </w:r>
      </w:ins>
      <w:ins w:id="254" w:author="wences martinez suarez" w:date="2017-06-26T16:13:00Z">
        <w:r>
          <w:t xml:space="preserve">én podrá inscribirse a aquellas ofertas de prácticas que sean de su interés, </w:t>
        </w:r>
        <w:r w:rsidRPr="00171B0E">
          <w:t>participando</w:t>
        </w:r>
        <w:r>
          <w:t xml:space="preserve"> en los procesos de selección respectivos</w:t>
        </w:r>
      </w:ins>
      <w:ins w:id="255" w:author="wences martinez suarez" w:date="2017-06-26T16:11:00Z">
        <w:r w:rsidR="00893A4C">
          <w:t>.</w:t>
        </w:r>
      </w:ins>
      <w:del w:id="256" w:author="wences martinez suarez" w:date="2017-06-26T16:10:00Z">
        <w:r w:rsidR="00142BF9" w:rsidDel="00893A4C">
          <w:delText>.</w:delText>
        </w:r>
      </w:del>
    </w:p>
    <w:p w14:paraId="2CEF95B2" w14:textId="23092620" w:rsidR="00D371B3" w:rsidRDefault="00A64B86">
      <w:pPr>
        <w:pStyle w:val="Subttulo"/>
        <w:ind w:firstLine="720"/>
        <w:rPr>
          <w:ins w:id="257" w:author="wences martinez suarez" w:date="2017-06-26T16:16:00Z"/>
        </w:rPr>
        <w:pPrChange w:id="258" w:author="wences martinez suarez" w:date="2017-06-26T16:16:00Z">
          <w:pPr>
            <w:numPr>
              <w:ilvl w:val="1"/>
              <w:numId w:val="10"/>
            </w:numPr>
            <w:spacing w:line="276" w:lineRule="auto"/>
            <w:ind w:left="1440" w:hanging="360"/>
            <w:jc w:val="left"/>
          </w:pPr>
        </w:pPrChange>
      </w:pPr>
      <w:bookmarkStart w:id="259" w:name="_Toc505426637"/>
      <w:bookmarkStart w:id="260" w:name="_Toc505427021"/>
      <w:bookmarkStart w:id="261" w:name="_Toc505427210"/>
      <w:ins w:id="262" w:author="wences martinez suarez" w:date="2017-06-26T16:14:00Z">
        <w:r w:rsidRPr="00A9290F">
          <w:t>3.</w:t>
        </w:r>
      </w:ins>
      <w:r w:rsidR="00662744">
        <w:t>2</w:t>
      </w:r>
      <w:ins w:id="263" w:author="wences martinez suarez" w:date="2017-06-26T16:14:00Z">
        <w:r w:rsidRPr="00A9290F">
          <w:t xml:space="preserve">.2 </w:t>
        </w:r>
      </w:ins>
      <w:r w:rsidR="00142BF9" w:rsidRPr="00A9290F">
        <w:t>Rol de empresa</w:t>
      </w:r>
      <w:bookmarkEnd w:id="259"/>
      <w:bookmarkEnd w:id="260"/>
      <w:bookmarkEnd w:id="261"/>
      <w:del w:id="264" w:author="wences martinez suarez" w:date="2017-06-26T16:15:00Z">
        <w:r w:rsidR="00142BF9" w:rsidRPr="00A9290F" w:rsidDel="00A64B86">
          <w:delText>.</w:delText>
        </w:r>
        <w:commentRangeEnd w:id="242"/>
        <w:r w:rsidR="0066275B" w:rsidRPr="00A64B86" w:rsidDel="00A64B86">
          <w:rPr>
            <w:rStyle w:val="Refdecomentario"/>
            <w:rFonts w:ascii="Calibri" w:eastAsia="Calibri" w:hAnsi="Calibri"/>
            <w:noProof/>
            <w:u w:val="single"/>
            <w:lang w:val="en-GB" w:eastAsia="en-US"/>
            <w:rPrChange w:id="265" w:author="wences martinez suarez" w:date="2017-06-26T16:15:00Z">
              <w:rPr>
                <w:rStyle w:val="Refdecomentario"/>
                <w:rFonts w:ascii="Calibri" w:eastAsia="Calibri" w:hAnsi="Calibri"/>
                <w:b/>
                <w:noProof/>
                <w:lang w:val="en-GB" w:eastAsia="en-US"/>
              </w:rPr>
            </w:rPrChange>
          </w:rPr>
          <w:commentReference w:id="242"/>
        </w:r>
      </w:del>
    </w:p>
    <w:p w14:paraId="459B8846" w14:textId="2144FFAF" w:rsidR="00D371B3" w:rsidRPr="00171B0E" w:rsidRDefault="00D371B3">
      <w:pPr>
        <w:ind w:left="720" w:firstLine="720"/>
        <w:pPrChange w:id="266" w:author="wences martinez suarez" w:date="2017-06-26T16:16:00Z">
          <w:pPr>
            <w:numPr>
              <w:ilvl w:val="1"/>
              <w:numId w:val="10"/>
            </w:numPr>
            <w:spacing w:line="276" w:lineRule="auto"/>
            <w:ind w:left="1440" w:hanging="360"/>
            <w:jc w:val="left"/>
          </w:pPr>
        </w:pPrChange>
      </w:pPr>
      <w:ins w:id="267" w:author="wences martinez suarez" w:date="2017-06-26T16:15:00Z">
        <w:r>
          <w:t xml:space="preserve">Respecto al </w:t>
        </w:r>
      </w:ins>
      <w:ins w:id="268" w:author="wences martinez suarez" w:date="2017-06-26T16:16:00Z">
        <w:r w:rsidR="00C41F66">
          <w:t>rol</w:t>
        </w:r>
      </w:ins>
      <w:ins w:id="269" w:author="wences martinez suarez" w:date="2017-06-26T16:15:00Z">
        <w:r>
          <w:t xml:space="preserve"> de empresa, esta </w:t>
        </w:r>
      </w:ins>
      <w:ins w:id="270" w:author="wences martinez suarez" w:date="2017-06-26T16:17:00Z">
        <w:r w:rsidR="00C41F66">
          <w:t>aplicación</w:t>
        </w:r>
      </w:ins>
      <w:ins w:id="271" w:author="wences martinez suarez" w:date="2017-06-26T16:15:00Z">
        <w:r>
          <w:t xml:space="preserve"> web</w:t>
        </w:r>
        <w:r w:rsidRPr="006C774D">
          <w:t xml:space="preserve"> </w:t>
        </w:r>
        <w:r>
          <w:t xml:space="preserve">permitirá crear un perfil de empresa detallando sus </w:t>
        </w:r>
        <w:r w:rsidR="00C41F66">
          <w:t>datos as</w:t>
        </w:r>
      </w:ins>
      <w:ins w:id="272" w:author="wences martinez suarez" w:date="2017-06-26T16:17:00Z">
        <w:r w:rsidR="00C41F66">
          <w:t>í como su</w:t>
        </w:r>
      </w:ins>
      <w:ins w:id="273" w:author="wences martinez suarez" w:date="2017-06-26T16:15:00Z">
        <w:r>
          <w:t xml:space="preserve"> sector de trabajo</w:t>
        </w:r>
      </w:ins>
      <w:ins w:id="274" w:author="wences martinez suarez" w:date="2017-06-26T16:17:00Z">
        <w:r w:rsidR="00C41F66">
          <w:t>. Las empresas</w:t>
        </w:r>
      </w:ins>
      <w:ins w:id="275" w:author="wences martinez suarez" w:date="2017-06-26T16:15:00Z">
        <w:r>
          <w:t xml:space="preserve"> </w:t>
        </w:r>
      </w:ins>
      <w:ins w:id="276" w:author="wences martinez suarez" w:date="2017-06-26T16:17:00Z">
        <w:r w:rsidR="00C41F66">
          <w:t>podrán</w:t>
        </w:r>
      </w:ins>
      <w:ins w:id="277" w:author="wences martinez suarez" w:date="2017-06-26T16:15:00Z">
        <w:r w:rsidR="00C41F66">
          <w:t xml:space="preserve"> crear</w:t>
        </w:r>
        <w:r>
          <w:t xml:space="preserve"> ofertas de prácticas laborales para que los estudiantes puedan inscribirse en ellas</w:t>
        </w:r>
        <w:r w:rsidR="00C41F66">
          <w:t xml:space="preserve"> si lo desean, iniciando respectivamente los procesos de selecci</w:t>
        </w:r>
      </w:ins>
      <w:ins w:id="278" w:author="wences martinez suarez" w:date="2017-06-26T16:18:00Z">
        <w:r w:rsidR="00C41F66">
          <w:t>ón pertinentes.</w:t>
        </w:r>
      </w:ins>
    </w:p>
    <w:p w14:paraId="7C599667" w14:textId="77777777" w:rsidR="00142BF9" w:rsidRPr="00142819" w:rsidRDefault="00142BF9" w:rsidP="00EC0D4C">
      <w:pPr>
        <w:ind w:firstLine="720"/>
      </w:pPr>
      <w:r>
        <w:t>Lógicamente habrá diferencias entre estos dos roles, ya que a pesar de que algunas funcionalidades de la aplicación serán las mismas para ambos, habrá otras que sean específicas únicamente para un usuario con el rol de estudiante y otras para un usuario con el rol de empresa. Estas funcionalidades las veremos detalladas a continuación en el apartado requisitos de usuario.</w:t>
      </w:r>
    </w:p>
    <w:p w14:paraId="13EBF21E" w14:textId="77777777" w:rsidR="00142BF9" w:rsidRPr="00142BF9" w:rsidRDefault="00142BF9" w:rsidP="00D77714">
      <w:pPr>
        <w:jc w:val="left"/>
      </w:pPr>
    </w:p>
    <w:p w14:paraId="5DB436BF" w14:textId="0A4A63D6" w:rsidR="00142BF9" w:rsidRDefault="00662744" w:rsidP="004D4A7E">
      <w:pPr>
        <w:pStyle w:val="Subttulo"/>
        <w:jc w:val="both"/>
      </w:pPr>
      <w:bookmarkStart w:id="279" w:name="_Toc486444090"/>
      <w:bookmarkStart w:id="280" w:name="_Toc505426638"/>
      <w:bookmarkStart w:id="281" w:name="_Toc505427022"/>
      <w:bookmarkStart w:id="282" w:name="_Toc505427211"/>
      <w:r>
        <w:lastRenderedPageBreak/>
        <w:t>3</w:t>
      </w:r>
      <w:r w:rsidR="00142BF9">
        <w:t>.3</w:t>
      </w:r>
      <w:r w:rsidR="00917855">
        <w:t xml:space="preserve"> Requisitos de usuario</w:t>
      </w:r>
      <w:bookmarkEnd w:id="279"/>
      <w:bookmarkEnd w:id="280"/>
      <w:bookmarkEnd w:id="281"/>
      <w:bookmarkEnd w:id="282"/>
    </w:p>
    <w:p w14:paraId="65A53306" w14:textId="3751641F" w:rsidR="00142BF9" w:rsidRDefault="00142BF9" w:rsidP="00EC0D4C">
      <w:r>
        <w:br/>
      </w:r>
      <w:r>
        <w:tab/>
      </w:r>
      <w:r w:rsidR="004354E1">
        <w:t>Como hemos mencionado anteriormente</w:t>
      </w:r>
      <w:r w:rsidR="00FF4700">
        <w:t xml:space="preserve"> </w:t>
      </w:r>
      <w:r w:rsidR="004354E1">
        <w:t xml:space="preserve">los requisitos de usuario son de gran importancia para el buen desarrollo de cualquier producto software. Este tipo de requisitos son declaraciones en lenguaje natural de los servicios que </w:t>
      </w:r>
      <w:r w:rsidR="005874B2">
        <w:t>un usuario</w:t>
      </w:r>
      <w:r w:rsidR="004354E1">
        <w:t xml:space="preserve"> espera que el sistema provea y aquellas restricciones bajo las que debe funcionar. </w:t>
      </w:r>
    </w:p>
    <w:p w14:paraId="0DA34DC4" w14:textId="77777777" w:rsidR="005874B2" w:rsidRDefault="005874B2" w:rsidP="00EC0D4C">
      <w:r>
        <w:tab/>
        <w:t>A continuación se detallarán los requisitos de usuario divididos en 3 apartados; requisitos de usuarios comunes a los dos roles de usuario existentes, requisitos de usuarios propios del rol de estudiante y por último requisitos de usuario propios del rol de empresa.</w:t>
      </w:r>
    </w:p>
    <w:p w14:paraId="4CEB10D9" w14:textId="53855C5B" w:rsidR="005874B2" w:rsidRPr="005874B2" w:rsidRDefault="00662744" w:rsidP="00EC0D4C">
      <w:pPr>
        <w:pStyle w:val="Subttulo"/>
        <w:ind w:firstLine="720"/>
      </w:pPr>
      <w:bookmarkStart w:id="283" w:name="_Toc505426639"/>
      <w:bookmarkStart w:id="284" w:name="_Toc505427023"/>
      <w:bookmarkStart w:id="285" w:name="_Toc505427212"/>
      <w:r>
        <w:t>3</w:t>
      </w:r>
      <w:r w:rsidR="00EC0D4C">
        <w:t xml:space="preserve">.3.1 </w:t>
      </w:r>
      <w:r w:rsidR="005874B2" w:rsidRPr="005874B2">
        <w:t>Requisitos de usuario comunes</w:t>
      </w:r>
      <w:bookmarkEnd w:id="283"/>
      <w:bookmarkEnd w:id="284"/>
      <w:bookmarkEnd w:id="285"/>
    </w:p>
    <w:p w14:paraId="70F23AF5" w14:textId="615FAFF0" w:rsidR="005874B2" w:rsidRDefault="005874B2" w:rsidP="00EC0D4C">
      <w:pPr>
        <w:numPr>
          <w:ilvl w:val="0"/>
          <w:numId w:val="11"/>
        </w:numPr>
        <w:spacing w:line="240" w:lineRule="auto"/>
        <w:rPr>
          <w:szCs w:val="22"/>
        </w:rPr>
      </w:pPr>
      <w:commentRangeStart w:id="286"/>
      <w:del w:id="287" w:author="wences martinez suarez" w:date="2017-06-23T08:36:00Z">
        <w:r w:rsidRPr="005874B2" w:rsidDel="000413D9">
          <w:rPr>
            <w:szCs w:val="22"/>
          </w:rPr>
          <w:delText>El usuario podrá r</w:delText>
        </w:r>
      </w:del>
      <w:ins w:id="288" w:author="wences martinez suarez" w:date="2017-06-23T08:36:00Z">
        <w:r w:rsidR="000413D9">
          <w:rPr>
            <w:szCs w:val="22"/>
          </w:rPr>
          <w:t>R</w:t>
        </w:r>
      </w:ins>
      <w:r w:rsidR="00176DFC">
        <w:rPr>
          <w:szCs w:val="22"/>
        </w:rPr>
        <w:t>egistr</w:t>
      </w:r>
      <w:ins w:id="289" w:author="wences martinez suarez" w:date="2017-06-23T08:36:00Z">
        <w:r w:rsidR="000413D9">
          <w:rPr>
            <w:szCs w:val="22"/>
          </w:rPr>
          <w:t>o</w:t>
        </w:r>
      </w:ins>
      <w:del w:id="290" w:author="wences martinez suarez" w:date="2017-06-23T08:36:00Z">
        <w:r w:rsidR="00176DFC" w:rsidDel="000413D9">
          <w:rPr>
            <w:szCs w:val="22"/>
          </w:rPr>
          <w:delText>arse</w:delText>
        </w:r>
      </w:del>
      <w:r w:rsidR="00176DFC">
        <w:rPr>
          <w:szCs w:val="22"/>
        </w:rPr>
        <w:t xml:space="preserve"> en la aplicación </w:t>
      </w:r>
      <w:r w:rsidRPr="005874B2">
        <w:rPr>
          <w:szCs w:val="22"/>
        </w:rPr>
        <w:t xml:space="preserve">mediante un formulario </w:t>
      </w:r>
      <w:r w:rsidRPr="00E5499A">
        <w:rPr>
          <w:szCs w:val="22"/>
        </w:rPr>
        <w:t>web.</w:t>
      </w:r>
    </w:p>
    <w:p w14:paraId="3DCDAA1C" w14:textId="68EEF9CE" w:rsidR="00666108" w:rsidRPr="00E5499A" w:rsidRDefault="00666108" w:rsidP="00EC0D4C">
      <w:pPr>
        <w:numPr>
          <w:ilvl w:val="0"/>
          <w:numId w:val="11"/>
        </w:numPr>
        <w:spacing w:line="240" w:lineRule="auto"/>
        <w:rPr>
          <w:szCs w:val="22"/>
        </w:rPr>
      </w:pPr>
      <w:r>
        <w:rPr>
          <w:szCs w:val="22"/>
        </w:rPr>
        <w:t>Recuperación de contraseña de usuario.</w:t>
      </w:r>
    </w:p>
    <w:p w14:paraId="17CCB8F3" w14:textId="70B6517E" w:rsidR="005874B2" w:rsidRDefault="000413D9" w:rsidP="00EC0D4C">
      <w:pPr>
        <w:numPr>
          <w:ilvl w:val="0"/>
          <w:numId w:val="11"/>
        </w:numPr>
        <w:spacing w:line="240" w:lineRule="auto"/>
        <w:rPr>
          <w:szCs w:val="22"/>
        </w:rPr>
      </w:pPr>
      <w:ins w:id="291" w:author="wences martinez suarez" w:date="2017-06-23T08:36:00Z">
        <w:r>
          <w:rPr>
            <w:szCs w:val="22"/>
          </w:rPr>
          <w:t>Modificación de</w:t>
        </w:r>
      </w:ins>
      <w:del w:id="292" w:author="wences martinez suarez" w:date="2017-06-23T08:36:00Z">
        <w:r w:rsidR="00E5499A" w:rsidRPr="00E5499A" w:rsidDel="000413D9">
          <w:rPr>
            <w:szCs w:val="22"/>
          </w:rPr>
          <w:delText>El usuario podrá c</w:delText>
        </w:r>
        <w:r w:rsidR="00D77714" w:rsidDel="000413D9">
          <w:rPr>
            <w:szCs w:val="22"/>
          </w:rPr>
          <w:delText xml:space="preserve">ambiar sus </w:delText>
        </w:r>
      </w:del>
      <w:ins w:id="293" w:author="wences martinez suarez" w:date="2017-06-23T08:36:00Z">
        <w:r>
          <w:rPr>
            <w:szCs w:val="22"/>
          </w:rPr>
          <w:t xml:space="preserve"> </w:t>
        </w:r>
      </w:ins>
      <w:r w:rsidR="00D77714">
        <w:rPr>
          <w:szCs w:val="22"/>
        </w:rPr>
        <w:t xml:space="preserve">credenciales de acceso </w:t>
      </w:r>
      <w:r w:rsidR="00A84CF3">
        <w:rPr>
          <w:szCs w:val="22"/>
        </w:rPr>
        <w:t xml:space="preserve">y datos básicos </w:t>
      </w:r>
      <w:r w:rsidR="00D77714">
        <w:rPr>
          <w:szCs w:val="22"/>
        </w:rPr>
        <w:t xml:space="preserve">cuando </w:t>
      </w:r>
      <w:ins w:id="294" w:author="wences martinez suarez" w:date="2017-06-23T08:37:00Z">
        <w:r>
          <w:rPr>
            <w:szCs w:val="22"/>
          </w:rPr>
          <w:t>el usuario</w:t>
        </w:r>
      </w:ins>
      <w:del w:id="295" w:author="wences martinez suarez" w:date="2017-06-23T08:37:00Z">
        <w:r w:rsidR="00D77714" w:rsidDel="000413D9">
          <w:rPr>
            <w:szCs w:val="22"/>
          </w:rPr>
          <w:delText>lo</w:delText>
        </w:r>
      </w:del>
      <w:r w:rsidR="00D77714">
        <w:rPr>
          <w:szCs w:val="22"/>
        </w:rPr>
        <w:t xml:space="preserve"> desee (email y contraseña).</w:t>
      </w:r>
    </w:p>
    <w:p w14:paraId="23E00424" w14:textId="5D55A651" w:rsidR="00C548BB" w:rsidRDefault="000413D9" w:rsidP="00EC0D4C">
      <w:pPr>
        <w:numPr>
          <w:ilvl w:val="0"/>
          <w:numId w:val="11"/>
        </w:numPr>
        <w:spacing w:line="240" w:lineRule="auto"/>
        <w:rPr>
          <w:szCs w:val="22"/>
        </w:rPr>
      </w:pPr>
      <w:ins w:id="296" w:author="wences martinez suarez" w:date="2017-06-23T08:37:00Z">
        <w:r>
          <w:rPr>
            <w:szCs w:val="22"/>
          </w:rPr>
          <w:t>E</w:t>
        </w:r>
      </w:ins>
      <w:del w:id="297" w:author="wences martinez suarez" w:date="2017-06-23T08:37:00Z">
        <w:r w:rsidR="00D77714" w:rsidDel="000413D9">
          <w:rPr>
            <w:szCs w:val="22"/>
          </w:rPr>
          <w:delText>El usuario podrá e</w:delText>
        </w:r>
      </w:del>
      <w:r w:rsidR="00D77714">
        <w:rPr>
          <w:szCs w:val="22"/>
        </w:rPr>
        <w:t>limina</w:t>
      </w:r>
      <w:ins w:id="298" w:author="wences martinez suarez" w:date="2017-06-23T08:37:00Z">
        <w:r>
          <w:rPr>
            <w:szCs w:val="22"/>
          </w:rPr>
          <w:t>ción de</w:t>
        </w:r>
      </w:ins>
      <w:del w:id="299" w:author="wences martinez suarez" w:date="2017-06-23T08:37:00Z">
        <w:r w:rsidR="00D77714" w:rsidDel="000413D9">
          <w:rPr>
            <w:szCs w:val="22"/>
          </w:rPr>
          <w:delText>r</w:delText>
        </w:r>
      </w:del>
      <w:r w:rsidR="00D77714">
        <w:rPr>
          <w:szCs w:val="22"/>
        </w:rPr>
        <w:t xml:space="preserve"> </w:t>
      </w:r>
      <w:del w:id="300" w:author="wences martinez suarez" w:date="2017-06-23T08:37:00Z">
        <w:r w:rsidR="00D77714" w:rsidDel="000413D9">
          <w:rPr>
            <w:szCs w:val="22"/>
          </w:rPr>
          <w:delText xml:space="preserve">su </w:delText>
        </w:r>
      </w:del>
      <w:r w:rsidR="00D77714">
        <w:rPr>
          <w:szCs w:val="22"/>
        </w:rPr>
        <w:t>cuenta de la aplicación web cuando</w:t>
      </w:r>
      <w:ins w:id="301" w:author="wences martinez suarez" w:date="2017-06-23T08:37:00Z">
        <w:r w:rsidR="00AA4F4F">
          <w:rPr>
            <w:szCs w:val="22"/>
          </w:rPr>
          <w:t>.</w:t>
        </w:r>
      </w:ins>
      <w:del w:id="302" w:author="wences martinez suarez" w:date="2017-06-23T08:37:00Z">
        <w:r w:rsidR="00D77714" w:rsidDel="00AA4F4F">
          <w:rPr>
            <w:szCs w:val="22"/>
          </w:rPr>
          <w:delText xml:space="preserve"> lo desee.</w:delText>
        </w:r>
      </w:del>
    </w:p>
    <w:p w14:paraId="640BA5F4" w14:textId="2E537A98" w:rsidR="00D77714" w:rsidRDefault="00C548BB" w:rsidP="00EC0D4C">
      <w:pPr>
        <w:numPr>
          <w:ilvl w:val="0"/>
          <w:numId w:val="11"/>
        </w:numPr>
        <w:spacing w:line="240" w:lineRule="auto"/>
        <w:rPr>
          <w:szCs w:val="22"/>
        </w:rPr>
      </w:pPr>
      <w:del w:id="303" w:author="wences martinez suarez" w:date="2017-06-23T08:37:00Z">
        <w:r w:rsidDel="00AA4F4F">
          <w:rPr>
            <w:szCs w:val="22"/>
          </w:rPr>
          <w:delText>El usuario podrá ponerse en contacto</w:delText>
        </w:r>
        <w:r w:rsidR="00D46C73" w:rsidDel="00AA4F4F">
          <w:rPr>
            <w:szCs w:val="22"/>
          </w:rPr>
          <w:delText xml:space="preserve"> mediante el</w:delText>
        </w:r>
      </w:del>
      <w:ins w:id="304" w:author="wences martinez suarez" w:date="2017-06-23T08:37:00Z">
        <w:r w:rsidR="00AA4F4F">
          <w:rPr>
            <w:szCs w:val="22"/>
          </w:rPr>
          <w:t xml:space="preserve">Envío </w:t>
        </w:r>
      </w:ins>
      <w:del w:id="305" w:author="wences martinez suarez" w:date="2017-06-23T08:37:00Z">
        <w:r w:rsidR="00D46C73" w:rsidDel="00AA4F4F">
          <w:rPr>
            <w:szCs w:val="22"/>
          </w:rPr>
          <w:delText xml:space="preserve"> </w:delText>
        </w:r>
        <w:commentRangeStart w:id="306"/>
        <w:r w:rsidR="00D46C73" w:rsidDel="00AA4F4F">
          <w:rPr>
            <w:szCs w:val="22"/>
          </w:rPr>
          <w:delText xml:space="preserve">envió </w:delText>
        </w:r>
      </w:del>
      <w:commentRangeEnd w:id="306"/>
      <w:r w:rsidR="0066275B">
        <w:rPr>
          <w:rStyle w:val="Refdecomentario"/>
          <w:rFonts w:ascii="Calibri" w:eastAsia="Calibri" w:hAnsi="Calibri"/>
          <w:noProof/>
          <w:lang w:val="en-GB" w:eastAsia="en-US"/>
        </w:rPr>
        <w:commentReference w:id="306"/>
      </w:r>
      <w:r w:rsidR="00D46C73">
        <w:rPr>
          <w:szCs w:val="22"/>
        </w:rPr>
        <w:t>de mensaje</w:t>
      </w:r>
      <w:r w:rsidR="00484A10">
        <w:rPr>
          <w:szCs w:val="22"/>
        </w:rPr>
        <w:t>s</w:t>
      </w:r>
      <w:r>
        <w:rPr>
          <w:szCs w:val="22"/>
        </w:rPr>
        <w:t xml:space="preserve"> con </w:t>
      </w:r>
      <w:r w:rsidR="00D46C73">
        <w:rPr>
          <w:szCs w:val="22"/>
        </w:rPr>
        <w:t xml:space="preserve">otros usuarios registrados de la aplicación. En el caso de los estudiantes estos podrán mandar mensajes a las empresas, y en el caso de las empresas estas </w:t>
      </w:r>
      <w:r w:rsidR="00484A10">
        <w:rPr>
          <w:szCs w:val="22"/>
        </w:rPr>
        <w:t xml:space="preserve">solo </w:t>
      </w:r>
      <w:r w:rsidR="00D46C73">
        <w:rPr>
          <w:szCs w:val="22"/>
        </w:rPr>
        <w:t>podrán mandar mensajes a los estudiantes.</w:t>
      </w:r>
      <w:commentRangeEnd w:id="286"/>
      <w:r w:rsidR="0066275B">
        <w:rPr>
          <w:rStyle w:val="Refdecomentario"/>
          <w:rFonts w:ascii="Calibri" w:eastAsia="Calibri" w:hAnsi="Calibri"/>
          <w:noProof/>
          <w:lang w:val="en-GB" w:eastAsia="en-US"/>
        </w:rPr>
        <w:commentReference w:id="286"/>
      </w:r>
    </w:p>
    <w:p w14:paraId="5392DA2E" w14:textId="77777777" w:rsidR="00EC0D4C" w:rsidRDefault="00EC0D4C" w:rsidP="00EC0D4C">
      <w:pPr>
        <w:spacing w:line="240" w:lineRule="auto"/>
        <w:rPr>
          <w:szCs w:val="22"/>
        </w:rPr>
      </w:pPr>
    </w:p>
    <w:p w14:paraId="2DEA696B" w14:textId="597E8881" w:rsidR="00D77714" w:rsidRDefault="00662744" w:rsidP="00EC0D4C">
      <w:pPr>
        <w:pStyle w:val="Subttulo"/>
        <w:ind w:firstLine="720"/>
      </w:pPr>
      <w:bookmarkStart w:id="307" w:name="_Toc505426640"/>
      <w:bookmarkStart w:id="308" w:name="_Toc505427024"/>
      <w:bookmarkStart w:id="309" w:name="_Toc505427213"/>
      <w:r>
        <w:t>3</w:t>
      </w:r>
      <w:r w:rsidR="00EC0D4C">
        <w:t xml:space="preserve">.3.2 </w:t>
      </w:r>
      <w:r w:rsidR="00D77714" w:rsidRPr="00D77714">
        <w:t>Requisitos de usuario – rol de estudiante</w:t>
      </w:r>
      <w:bookmarkEnd w:id="307"/>
      <w:bookmarkEnd w:id="308"/>
      <w:bookmarkEnd w:id="309"/>
    </w:p>
    <w:p w14:paraId="14DAF74E" w14:textId="573D5515" w:rsidR="00D77714" w:rsidRDefault="00D77714" w:rsidP="00EC0D4C">
      <w:pPr>
        <w:numPr>
          <w:ilvl w:val="0"/>
          <w:numId w:val="12"/>
        </w:numPr>
        <w:spacing w:line="276" w:lineRule="auto"/>
        <w:rPr>
          <w:szCs w:val="22"/>
        </w:rPr>
      </w:pPr>
      <w:del w:id="310" w:author="wences martinez suarez" w:date="2017-06-26T16:19:00Z">
        <w:r w:rsidRPr="00D77714" w:rsidDel="0029357E">
          <w:rPr>
            <w:szCs w:val="22"/>
          </w:rPr>
          <w:delText>El usuario con rol de estudiante podrá c</w:delText>
        </w:r>
      </w:del>
      <w:ins w:id="311" w:author="wences martinez suarez" w:date="2017-06-26T16:19:00Z">
        <w:r w:rsidR="0029357E">
          <w:rPr>
            <w:szCs w:val="22"/>
          </w:rPr>
          <w:t>C</w:t>
        </w:r>
      </w:ins>
      <w:r w:rsidRPr="00D77714">
        <w:rPr>
          <w:szCs w:val="22"/>
        </w:rPr>
        <w:t>onfigurar y editar su perfil profesional detallando sus datos académicos</w:t>
      </w:r>
      <w:r w:rsidR="0045476F">
        <w:rPr>
          <w:szCs w:val="22"/>
        </w:rPr>
        <w:t xml:space="preserve"> y otras competencias</w:t>
      </w:r>
      <w:r w:rsidRPr="00D77714">
        <w:rPr>
          <w:szCs w:val="22"/>
        </w:rPr>
        <w:t xml:space="preserve"> (es</w:t>
      </w:r>
      <w:r w:rsidR="0045476F">
        <w:rPr>
          <w:szCs w:val="22"/>
        </w:rPr>
        <w:t>tudios, experiencias laborales</w:t>
      </w:r>
      <w:r w:rsidRPr="00D77714">
        <w:rPr>
          <w:szCs w:val="22"/>
        </w:rPr>
        <w:t>, cualidades y aficiones e intereses si lo desea).</w:t>
      </w:r>
    </w:p>
    <w:p w14:paraId="2F4E1F1D" w14:textId="1DB9A2B1" w:rsidR="0045476F" w:rsidRPr="0045476F" w:rsidRDefault="0029357E" w:rsidP="00EC0D4C">
      <w:pPr>
        <w:numPr>
          <w:ilvl w:val="0"/>
          <w:numId w:val="12"/>
        </w:numPr>
        <w:spacing w:line="276" w:lineRule="auto"/>
        <w:rPr>
          <w:szCs w:val="22"/>
        </w:rPr>
      </w:pPr>
      <w:ins w:id="312" w:author="wences martinez suarez" w:date="2017-06-26T16:19:00Z">
        <w:r>
          <w:rPr>
            <w:szCs w:val="22"/>
          </w:rPr>
          <w:t xml:space="preserve">Realizar </w:t>
        </w:r>
      </w:ins>
      <w:del w:id="313" w:author="wences martinez suarez" w:date="2017-06-26T16:19:00Z">
        <w:r w:rsidR="0045476F" w:rsidRPr="00223D3C" w:rsidDel="0029357E">
          <w:rPr>
            <w:szCs w:val="22"/>
          </w:rPr>
          <w:delText xml:space="preserve">El usuario con rol </w:delText>
        </w:r>
        <w:r w:rsidR="0045476F" w:rsidDel="0029357E">
          <w:rPr>
            <w:szCs w:val="22"/>
          </w:rPr>
          <w:delText>de estudiante podrá hacer una b</w:delText>
        </w:r>
      </w:del>
      <w:ins w:id="314" w:author="wences martinez suarez" w:date="2017-06-26T16:19:00Z">
        <w:r>
          <w:rPr>
            <w:szCs w:val="22"/>
          </w:rPr>
          <w:t>b</w:t>
        </w:r>
      </w:ins>
      <w:r w:rsidR="0045476F">
        <w:rPr>
          <w:szCs w:val="22"/>
        </w:rPr>
        <w:t>úsqueda</w:t>
      </w:r>
      <w:ins w:id="315" w:author="wences martinez suarez" w:date="2017-06-26T16:19:00Z">
        <w:r>
          <w:rPr>
            <w:szCs w:val="22"/>
          </w:rPr>
          <w:t>s</w:t>
        </w:r>
      </w:ins>
      <w:r w:rsidR="0045476F">
        <w:rPr>
          <w:szCs w:val="22"/>
        </w:rPr>
        <w:t xml:space="preserve"> filtrada</w:t>
      </w:r>
      <w:ins w:id="316" w:author="wences martinez suarez" w:date="2017-06-26T16:19:00Z">
        <w:r>
          <w:rPr>
            <w:szCs w:val="22"/>
          </w:rPr>
          <w:t>s</w:t>
        </w:r>
      </w:ins>
      <w:r w:rsidR="0045476F">
        <w:rPr>
          <w:szCs w:val="22"/>
        </w:rPr>
        <w:t xml:space="preserve"> de aquellas ofertas que hayan sido creadas por empresas. Se podrá filtrar la búsqueda por comunidad autónoma, perfil de estudios requerido</w:t>
      </w:r>
      <w:r w:rsidR="002E5138">
        <w:rPr>
          <w:szCs w:val="22"/>
        </w:rPr>
        <w:t>, remuneración</w:t>
      </w:r>
      <w:r w:rsidR="0045476F">
        <w:rPr>
          <w:szCs w:val="22"/>
        </w:rPr>
        <w:t xml:space="preserve"> y por el estado de la oferta (oferta abierta o cerrada).</w:t>
      </w:r>
    </w:p>
    <w:p w14:paraId="630C62B7" w14:textId="5823C9E4" w:rsidR="00C548BB" w:rsidRDefault="00176DFC" w:rsidP="00EC0D4C">
      <w:pPr>
        <w:numPr>
          <w:ilvl w:val="0"/>
          <w:numId w:val="12"/>
        </w:numPr>
        <w:spacing w:line="276" w:lineRule="auto"/>
        <w:rPr>
          <w:szCs w:val="22"/>
        </w:rPr>
      </w:pPr>
      <w:del w:id="317" w:author="wences martinez suarez" w:date="2017-06-26T16:20:00Z">
        <w:r w:rsidDel="0029357E">
          <w:rPr>
            <w:szCs w:val="22"/>
          </w:rPr>
          <w:lastRenderedPageBreak/>
          <w:delText xml:space="preserve">El usuario </w:delText>
        </w:r>
        <w:r w:rsidR="0045476F" w:rsidDel="0029357E">
          <w:rPr>
            <w:szCs w:val="22"/>
          </w:rPr>
          <w:delText>con rol de estudiante podrá inscribirse</w:delText>
        </w:r>
      </w:del>
      <w:ins w:id="318" w:author="wences martinez suarez" w:date="2017-06-26T16:20:00Z">
        <w:r w:rsidR="0029357E">
          <w:rPr>
            <w:szCs w:val="22"/>
          </w:rPr>
          <w:t>Inscripción</w:t>
        </w:r>
      </w:ins>
      <w:r w:rsidR="0045476F">
        <w:rPr>
          <w:szCs w:val="22"/>
        </w:rPr>
        <w:t xml:space="preserve"> en aquellas ofertas</w:t>
      </w:r>
      <w:ins w:id="319" w:author="wences martinez suarez" w:date="2017-06-26T16:20:00Z">
        <w:r w:rsidR="0029357E">
          <w:rPr>
            <w:szCs w:val="22"/>
          </w:rPr>
          <w:t xml:space="preserve"> de prácticas</w:t>
        </w:r>
      </w:ins>
      <w:r w:rsidR="0045476F">
        <w:rPr>
          <w:szCs w:val="22"/>
        </w:rPr>
        <w:t xml:space="preserve"> que estén abiertas</w:t>
      </w:r>
      <w:r w:rsidR="0008510C">
        <w:rPr>
          <w:szCs w:val="22"/>
        </w:rPr>
        <w:t xml:space="preserve"> (entrando en el proceso de selección de la misma)</w:t>
      </w:r>
      <w:r w:rsidR="00C548BB">
        <w:rPr>
          <w:szCs w:val="22"/>
        </w:rPr>
        <w:t>, así como también des</w:t>
      </w:r>
      <w:r w:rsidR="0020207A">
        <w:rPr>
          <w:szCs w:val="22"/>
        </w:rPr>
        <w:t xml:space="preserve"> inscribirse</w:t>
      </w:r>
      <w:r w:rsidR="00C548BB">
        <w:rPr>
          <w:szCs w:val="22"/>
        </w:rPr>
        <w:t xml:space="preserve"> de aquellas en las que ya estuviera inscrito con anterioridad</w:t>
      </w:r>
      <w:r w:rsidR="00484A10">
        <w:rPr>
          <w:szCs w:val="22"/>
        </w:rPr>
        <w:t>.</w:t>
      </w:r>
    </w:p>
    <w:p w14:paraId="6D33F5BF" w14:textId="0C0C6C89" w:rsidR="00484A10" w:rsidRDefault="00836504" w:rsidP="00EC0D4C">
      <w:pPr>
        <w:numPr>
          <w:ilvl w:val="0"/>
          <w:numId w:val="12"/>
        </w:numPr>
        <w:spacing w:line="276" w:lineRule="auto"/>
        <w:rPr>
          <w:szCs w:val="22"/>
        </w:rPr>
      </w:pPr>
      <w:del w:id="320" w:author="wences martinez suarez" w:date="2017-06-26T16:20:00Z">
        <w:r w:rsidRPr="00836504" w:rsidDel="0029357E">
          <w:rPr>
            <w:szCs w:val="22"/>
          </w:rPr>
          <w:delText>El usuario podrá ver en todo</w:delText>
        </w:r>
      </w:del>
      <w:ins w:id="321" w:author="wences martinez suarez" w:date="2017-06-26T16:20:00Z">
        <w:r w:rsidR="0029357E">
          <w:rPr>
            <w:szCs w:val="22"/>
          </w:rPr>
          <w:t xml:space="preserve">Visualización </w:t>
        </w:r>
      </w:ins>
      <w:del w:id="322" w:author="wences martinez suarez" w:date="2017-06-26T16:20:00Z">
        <w:r w:rsidRPr="00836504" w:rsidDel="0029357E">
          <w:rPr>
            <w:szCs w:val="22"/>
          </w:rPr>
          <w:delText xml:space="preserve"> </w:delText>
        </w:r>
      </w:del>
      <w:del w:id="323" w:author="wences martinez suarez" w:date="2017-06-26T16:21:00Z">
        <w:r w:rsidRPr="00836504" w:rsidDel="006C62F2">
          <w:rPr>
            <w:szCs w:val="22"/>
          </w:rPr>
          <w:delText xml:space="preserve">momento </w:delText>
        </w:r>
      </w:del>
      <w:ins w:id="324" w:author="wences martinez suarez" w:date="2017-06-26T16:20:00Z">
        <w:r w:rsidR="006C62F2">
          <w:rPr>
            <w:szCs w:val="22"/>
          </w:rPr>
          <w:t>d</w:t>
        </w:r>
      </w:ins>
      <w:r w:rsidRPr="00836504">
        <w:rPr>
          <w:szCs w:val="22"/>
        </w:rPr>
        <w:t xml:space="preserve">el estado del proceso de selección de la/s oferta/s en las que esté inscrito. Una vez finalizado el plazo de inscripción de la oferta (la empresa establece </w:t>
      </w:r>
      <w:r w:rsidR="00484A10">
        <w:rPr>
          <w:szCs w:val="22"/>
        </w:rPr>
        <w:t>la duración), el estudiante entra en la primera fase del proceso de selección automáticamente (15 días de duración), y si durante esta primera fase</w:t>
      </w:r>
      <w:r w:rsidRPr="00836504">
        <w:rPr>
          <w:szCs w:val="22"/>
        </w:rPr>
        <w:t xml:space="preserve"> la empresa selecciona al estudiante para </w:t>
      </w:r>
      <w:r w:rsidR="00484A10">
        <w:rPr>
          <w:szCs w:val="22"/>
        </w:rPr>
        <w:t>la siguiente fase (fase final)</w:t>
      </w:r>
      <w:r w:rsidRPr="00836504">
        <w:rPr>
          <w:szCs w:val="22"/>
        </w:rPr>
        <w:t xml:space="preserve">, el sistema notificará al estudiante con un mensaje y pasará a la </w:t>
      </w:r>
      <w:r w:rsidR="00484A10">
        <w:rPr>
          <w:szCs w:val="22"/>
        </w:rPr>
        <w:t>fase final</w:t>
      </w:r>
      <w:r w:rsidRPr="00836504">
        <w:rPr>
          <w:szCs w:val="22"/>
        </w:rPr>
        <w:t xml:space="preserve">. </w:t>
      </w:r>
      <w:r w:rsidR="00484A10">
        <w:rPr>
          <w:szCs w:val="22"/>
        </w:rPr>
        <w:t>En el caso de que la empresa</w:t>
      </w:r>
      <w:r w:rsidRPr="00836504">
        <w:rPr>
          <w:szCs w:val="22"/>
        </w:rPr>
        <w:t xml:space="preserve"> no selecciona</w:t>
      </w:r>
      <w:r w:rsidR="00484A10">
        <w:rPr>
          <w:szCs w:val="22"/>
        </w:rPr>
        <w:t>se</w:t>
      </w:r>
      <w:r w:rsidRPr="00836504">
        <w:rPr>
          <w:szCs w:val="22"/>
        </w:rPr>
        <w:t xml:space="preserve"> al estudiante</w:t>
      </w:r>
      <w:r w:rsidR="00484A10">
        <w:rPr>
          <w:szCs w:val="22"/>
        </w:rPr>
        <w:t xml:space="preserve"> durante esta primera fase</w:t>
      </w:r>
      <w:r w:rsidRPr="00836504">
        <w:rPr>
          <w:szCs w:val="22"/>
        </w:rPr>
        <w:t xml:space="preserve">, el estudiante quedará fuera del proceso de selección, siendo notificado por el sistema por medio de un mensaje. </w:t>
      </w:r>
    </w:p>
    <w:p w14:paraId="7D679678" w14:textId="77777777" w:rsidR="00836504" w:rsidRPr="00484A10" w:rsidRDefault="00484A10" w:rsidP="00EC0D4C">
      <w:pPr>
        <w:spacing w:line="276" w:lineRule="auto"/>
        <w:ind w:left="1440"/>
        <w:rPr>
          <w:szCs w:val="22"/>
        </w:rPr>
      </w:pPr>
      <w:r>
        <w:rPr>
          <w:szCs w:val="22"/>
        </w:rPr>
        <w:t>Una vez avanzado a la fase final</w:t>
      </w:r>
      <w:r w:rsidR="001E5A83">
        <w:rPr>
          <w:szCs w:val="22"/>
        </w:rPr>
        <w:t xml:space="preserve"> (duración de 15 días)</w:t>
      </w:r>
      <w:r>
        <w:rPr>
          <w:szCs w:val="22"/>
        </w:rPr>
        <w:t xml:space="preserve">, </w:t>
      </w:r>
      <w:r w:rsidR="00836504" w:rsidRPr="00484A10">
        <w:rPr>
          <w:szCs w:val="22"/>
        </w:rPr>
        <w:t xml:space="preserve">la empresa </w:t>
      </w:r>
      <w:r>
        <w:rPr>
          <w:szCs w:val="22"/>
        </w:rPr>
        <w:t xml:space="preserve">debe </w:t>
      </w:r>
      <w:r w:rsidR="00836504" w:rsidRPr="00484A10">
        <w:rPr>
          <w:szCs w:val="22"/>
        </w:rPr>
        <w:t>selecciona</w:t>
      </w:r>
      <w:r>
        <w:rPr>
          <w:szCs w:val="22"/>
        </w:rPr>
        <w:t>r</w:t>
      </w:r>
      <w:r w:rsidR="00836504" w:rsidRPr="00484A10">
        <w:rPr>
          <w:szCs w:val="22"/>
        </w:rPr>
        <w:t xml:space="preserve"> al estudiante</w:t>
      </w:r>
      <w:r w:rsidR="001E5A83">
        <w:rPr>
          <w:szCs w:val="22"/>
        </w:rPr>
        <w:t xml:space="preserve"> que disfrutará</w:t>
      </w:r>
      <w:r w:rsidR="00836504" w:rsidRPr="00484A10">
        <w:rPr>
          <w:szCs w:val="22"/>
        </w:rPr>
        <w:t xml:space="preserve"> de la oferta de</w:t>
      </w:r>
      <w:r w:rsidR="001E5A83">
        <w:rPr>
          <w:szCs w:val="22"/>
        </w:rPr>
        <w:t xml:space="preserve"> prácticas. Cuando la empresa seleccione al estudiante a escoger, </w:t>
      </w:r>
      <w:r w:rsidR="00836504" w:rsidRPr="00484A10">
        <w:rPr>
          <w:szCs w:val="22"/>
        </w:rPr>
        <w:t xml:space="preserve">el sistema </w:t>
      </w:r>
      <w:r w:rsidR="001E5A83">
        <w:rPr>
          <w:szCs w:val="22"/>
        </w:rPr>
        <w:t xml:space="preserve">se lo </w:t>
      </w:r>
      <w:r w:rsidR="00836504" w:rsidRPr="00484A10">
        <w:rPr>
          <w:szCs w:val="22"/>
        </w:rPr>
        <w:t>notificará con un mensaje, mientras que los demás estudiantes inscritos en esa oferta serán avisados por el sistema mediante un mensaje de que la ofert</w:t>
      </w:r>
      <w:r w:rsidR="001E5A83">
        <w:rPr>
          <w:szCs w:val="22"/>
        </w:rPr>
        <w:t>a de prácticas ha sido cerrada y no han sido seleccionados.</w:t>
      </w:r>
    </w:p>
    <w:p w14:paraId="0A0483FD" w14:textId="72768F2A" w:rsidR="00C548BB" w:rsidRPr="00836504" w:rsidRDefault="00C548BB" w:rsidP="00EC0D4C">
      <w:pPr>
        <w:numPr>
          <w:ilvl w:val="0"/>
          <w:numId w:val="12"/>
        </w:numPr>
        <w:spacing w:line="276" w:lineRule="auto"/>
        <w:rPr>
          <w:szCs w:val="22"/>
        </w:rPr>
      </w:pPr>
      <w:del w:id="325" w:author="wences martinez suarez" w:date="2017-06-26T16:21:00Z">
        <w:r w:rsidRPr="00836504" w:rsidDel="006C62F2">
          <w:rPr>
            <w:szCs w:val="22"/>
          </w:rPr>
          <w:delText>El usuario con rol de estudiante podrá hacer una</w:delText>
        </w:r>
      </w:del>
      <w:ins w:id="326" w:author="wences martinez suarez" w:date="2017-06-26T16:21:00Z">
        <w:r w:rsidR="006C62F2">
          <w:rPr>
            <w:szCs w:val="22"/>
          </w:rPr>
          <w:t>Realizar</w:t>
        </w:r>
      </w:ins>
      <w:r w:rsidRPr="00836504">
        <w:rPr>
          <w:szCs w:val="22"/>
        </w:rPr>
        <w:t xml:space="preserve"> búsqueda</w:t>
      </w:r>
      <w:ins w:id="327" w:author="wences martinez suarez" w:date="2017-06-26T16:21:00Z">
        <w:r w:rsidR="006C62F2">
          <w:rPr>
            <w:szCs w:val="22"/>
          </w:rPr>
          <w:t>s</w:t>
        </w:r>
      </w:ins>
      <w:r w:rsidRPr="00836504">
        <w:rPr>
          <w:szCs w:val="22"/>
        </w:rPr>
        <w:t xml:space="preserve"> filtrada</w:t>
      </w:r>
      <w:ins w:id="328" w:author="wences martinez suarez" w:date="2017-06-26T16:21:00Z">
        <w:r w:rsidR="006C62F2">
          <w:rPr>
            <w:szCs w:val="22"/>
          </w:rPr>
          <w:t>s</w:t>
        </w:r>
      </w:ins>
      <w:r w:rsidRPr="00836504">
        <w:rPr>
          <w:szCs w:val="22"/>
        </w:rPr>
        <w:t xml:space="preserve"> de aquellas empresas que también estén registradas en la aplicación, así como ver la información relativa a estas (ofertas publicadas, perfil de la empresa). Se podrá filtrar por comunidad autónoma y por el sector de trabajo de la empresa.</w:t>
      </w:r>
    </w:p>
    <w:p w14:paraId="6A484744" w14:textId="77777777" w:rsidR="00D46C73" w:rsidRDefault="00D46C73" w:rsidP="00FF4700">
      <w:pPr>
        <w:spacing w:line="276" w:lineRule="auto"/>
        <w:jc w:val="left"/>
        <w:rPr>
          <w:szCs w:val="22"/>
        </w:rPr>
      </w:pPr>
    </w:p>
    <w:p w14:paraId="71E2EB0B" w14:textId="494A3E05" w:rsidR="00D46C73" w:rsidRDefault="00662744" w:rsidP="00EC0D4C">
      <w:pPr>
        <w:pStyle w:val="Subttulo"/>
        <w:ind w:firstLine="720"/>
      </w:pPr>
      <w:bookmarkStart w:id="329" w:name="_Toc505426641"/>
      <w:bookmarkStart w:id="330" w:name="_Toc505427025"/>
      <w:bookmarkStart w:id="331" w:name="_Toc505427214"/>
      <w:r>
        <w:t>3.</w:t>
      </w:r>
      <w:r w:rsidR="00EC0D4C">
        <w:t xml:space="preserve">3.2 </w:t>
      </w:r>
      <w:r w:rsidR="00D46C73" w:rsidRPr="00D46C73">
        <w:t>Requisitos de usuario – rol de empresa</w:t>
      </w:r>
      <w:bookmarkEnd w:id="329"/>
      <w:bookmarkEnd w:id="330"/>
      <w:bookmarkEnd w:id="331"/>
    </w:p>
    <w:p w14:paraId="2960020E" w14:textId="2612A7FB" w:rsidR="00854CD5" w:rsidRDefault="00D46C73" w:rsidP="00EC0D4C">
      <w:pPr>
        <w:numPr>
          <w:ilvl w:val="0"/>
          <w:numId w:val="12"/>
        </w:numPr>
        <w:spacing w:line="276" w:lineRule="auto"/>
        <w:rPr>
          <w:szCs w:val="22"/>
        </w:rPr>
      </w:pPr>
      <w:del w:id="332" w:author="wences martinez suarez" w:date="2017-06-26T16:21:00Z">
        <w:r w:rsidRPr="00854CD5" w:rsidDel="006C62F2">
          <w:rPr>
            <w:szCs w:val="22"/>
          </w:rPr>
          <w:delText xml:space="preserve">El usuario con rol de </w:delText>
        </w:r>
        <w:r w:rsidR="00672C8F" w:rsidRPr="00854CD5" w:rsidDel="006C62F2">
          <w:rPr>
            <w:szCs w:val="22"/>
          </w:rPr>
          <w:delText>empresa podrá configurar</w:delText>
        </w:r>
      </w:del>
      <w:ins w:id="333" w:author="wences martinez suarez" w:date="2017-06-26T16:21:00Z">
        <w:r w:rsidR="006C62F2">
          <w:rPr>
            <w:szCs w:val="22"/>
          </w:rPr>
          <w:t>Configuración de</w:t>
        </w:r>
      </w:ins>
      <w:del w:id="334" w:author="wences martinez suarez" w:date="2017-06-26T16:21:00Z">
        <w:r w:rsidR="00672C8F" w:rsidRPr="00854CD5" w:rsidDel="006C62F2">
          <w:rPr>
            <w:szCs w:val="22"/>
          </w:rPr>
          <w:delText xml:space="preserve"> su</w:delText>
        </w:r>
      </w:del>
      <w:r w:rsidR="00672C8F" w:rsidRPr="00854CD5">
        <w:rPr>
          <w:szCs w:val="22"/>
        </w:rPr>
        <w:t xml:space="preserve"> perfil con una descripción en base a las actividades profesionales a las que se dedique.</w:t>
      </w:r>
    </w:p>
    <w:p w14:paraId="633B8CB4" w14:textId="54F231F1" w:rsidR="00D46C73" w:rsidRPr="00854CD5" w:rsidRDefault="00D46C73" w:rsidP="00EC0D4C">
      <w:pPr>
        <w:numPr>
          <w:ilvl w:val="0"/>
          <w:numId w:val="12"/>
        </w:numPr>
        <w:spacing w:line="276" w:lineRule="auto"/>
        <w:rPr>
          <w:szCs w:val="22"/>
        </w:rPr>
      </w:pPr>
      <w:del w:id="335" w:author="wences martinez suarez" w:date="2017-06-26T16:21:00Z">
        <w:r w:rsidRPr="00854CD5" w:rsidDel="006C62F2">
          <w:rPr>
            <w:szCs w:val="22"/>
          </w:rPr>
          <w:delText xml:space="preserve">El usuario con rol </w:delText>
        </w:r>
        <w:r w:rsidR="00672C8F" w:rsidRPr="00854CD5" w:rsidDel="006C62F2">
          <w:rPr>
            <w:szCs w:val="22"/>
          </w:rPr>
          <w:delText>de empresa</w:delText>
        </w:r>
        <w:r w:rsidRPr="00854CD5" w:rsidDel="006C62F2">
          <w:rPr>
            <w:szCs w:val="22"/>
          </w:rPr>
          <w:delText xml:space="preserve"> podrá hacer </w:delText>
        </w:r>
        <w:r w:rsidR="00672C8F" w:rsidRPr="00854CD5" w:rsidDel="006C62F2">
          <w:rPr>
            <w:szCs w:val="22"/>
          </w:rPr>
          <w:delText>una</w:delText>
        </w:r>
      </w:del>
      <w:ins w:id="336" w:author="wences martinez suarez" w:date="2017-06-26T16:21:00Z">
        <w:r w:rsidR="006C62F2">
          <w:rPr>
            <w:szCs w:val="22"/>
          </w:rPr>
          <w:t>Realizar una</w:t>
        </w:r>
      </w:ins>
      <w:r w:rsidR="00672C8F" w:rsidRPr="00854CD5">
        <w:rPr>
          <w:szCs w:val="22"/>
        </w:rPr>
        <w:t xml:space="preserve"> búsqueda filtrada de los estudiantes que estén registrados en la aplicación, así como ver su perfil e información</w:t>
      </w:r>
      <w:ins w:id="337" w:author="wences martinez suarez" w:date="2017-06-26T16:22:00Z">
        <w:r w:rsidR="006C62F2">
          <w:rPr>
            <w:szCs w:val="22"/>
          </w:rPr>
          <w:t>, además de la opción de</w:t>
        </w:r>
      </w:ins>
      <w:del w:id="338" w:author="wences martinez suarez" w:date="2017-06-26T16:22:00Z">
        <w:r w:rsidR="00B764CA" w:rsidDel="006C62F2">
          <w:rPr>
            <w:szCs w:val="22"/>
          </w:rPr>
          <w:delText xml:space="preserve"> o</w:delText>
        </w:r>
      </w:del>
      <w:r w:rsidR="00B764CA">
        <w:rPr>
          <w:szCs w:val="22"/>
        </w:rPr>
        <w:t xml:space="preserve"> ponerse en contacto con ellos</w:t>
      </w:r>
      <w:r w:rsidRPr="00854CD5">
        <w:rPr>
          <w:szCs w:val="22"/>
        </w:rPr>
        <w:t>. Se podrá filtrar la b</w:t>
      </w:r>
      <w:r w:rsidR="00672C8F" w:rsidRPr="00854CD5">
        <w:rPr>
          <w:szCs w:val="22"/>
        </w:rPr>
        <w:t xml:space="preserve">úsqueda por comunidad autónoma y por </w:t>
      </w:r>
      <w:r w:rsidRPr="00854CD5">
        <w:rPr>
          <w:szCs w:val="22"/>
        </w:rPr>
        <w:t xml:space="preserve">perfil de estudios </w:t>
      </w:r>
      <w:r w:rsidR="00672C8F" w:rsidRPr="00854CD5">
        <w:rPr>
          <w:szCs w:val="22"/>
        </w:rPr>
        <w:t>del estudiante.</w:t>
      </w:r>
    </w:p>
    <w:p w14:paraId="7E91C960" w14:textId="1D4414FE" w:rsidR="00D46C73" w:rsidRDefault="00D46C73" w:rsidP="00EC0D4C">
      <w:pPr>
        <w:numPr>
          <w:ilvl w:val="0"/>
          <w:numId w:val="12"/>
        </w:numPr>
        <w:spacing w:line="276" w:lineRule="auto"/>
        <w:rPr>
          <w:szCs w:val="22"/>
        </w:rPr>
      </w:pPr>
      <w:del w:id="339" w:author="wences martinez suarez" w:date="2017-06-26T16:22:00Z">
        <w:r w:rsidRPr="00672C8F" w:rsidDel="006C62F2">
          <w:rPr>
            <w:szCs w:val="22"/>
          </w:rPr>
          <w:delText xml:space="preserve">El usuario con rol de </w:delText>
        </w:r>
        <w:r w:rsidR="00672C8F" w:rsidRPr="00672C8F" w:rsidDel="006C62F2">
          <w:rPr>
            <w:szCs w:val="22"/>
          </w:rPr>
          <w:delText>empresa podrá</w:delText>
        </w:r>
      </w:del>
      <w:ins w:id="340" w:author="wences martinez suarez" w:date="2017-06-26T16:22:00Z">
        <w:r w:rsidR="006C62F2">
          <w:rPr>
            <w:szCs w:val="22"/>
          </w:rPr>
          <w:t>Creación</w:t>
        </w:r>
      </w:ins>
      <w:del w:id="341" w:author="wences martinez suarez" w:date="2017-06-26T16:22:00Z">
        <w:r w:rsidR="00672C8F" w:rsidRPr="00672C8F" w:rsidDel="006C62F2">
          <w:rPr>
            <w:szCs w:val="22"/>
          </w:rPr>
          <w:delText xml:space="preserve"> crear</w:delText>
        </w:r>
      </w:del>
      <w:ins w:id="342" w:author="wences martinez suarez" w:date="2017-06-26T16:22:00Z">
        <w:r w:rsidR="006C62F2">
          <w:rPr>
            <w:szCs w:val="22"/>
          </w:rPr>
          <w:t xml:space="preserve"> de</w:t>
        </w:r>
      </w:ins>
      <w:r w:rsidR="00672C8F" w:rsidRPr="00672C8F">
        <w:rPr>
          <w:szCs w:val="22"/>
        </w:rPr>
        <w:t xml:space="preserve"> ofertas de prácticas de trabajo, indicando la necesaria información al respecto (actividade</w:t>
      </w:r>
      <w:r w:rsidR="00E604B8">
        <w:rPr>
          <w:szCs w:val="22"/>
        </w:rPr>
        <w:t>s a realizar y duración de las prácticas, horario, ubicación,</w:t>
      </w:r>
      <w:r w:rsidR="00672C8F">
        <w:rPr>
          <w:szCs w:val="22"/>
        </w:rPr>
        <w:t xml:space="preserve"> remuneración</w:t>
      </w:r>
      <w:r w:rsidR="00E604B8">
        <w:rPr>
          <w:szCs w:val="22"/>
        </w:rPr>
        <w:t xml:space="preserve">, plazo de inscripción, </w:t>
      </w:r>
      <w:r w:rsidR="0020207A">
        <w:rPr>
          <w:szCs w:val="22"/>
        </w:rPr>
        <w:t>etc.)</w:t>
      </w:r>
    </w:p>
    <w:p w14:paraId="39E76EF9" w14:textId="21EABABA" w:rsidR="00D46C73" w:rsidRPr="00E604B8" w:rsidRDefault="0008510C" w:rsidP="00EC0D4C">
      <w:pPr>
        <w:numPr>
          <w:ilvl w:val="0"/>
          <w:numId w:val="12"/>
        </w:numPr>
        <w:spacing w:line="276" w:lineRule="auto"/>
        <w:rPr>
          <w:szCs w:val="22"/>
        </w:rPr>
      </w:pPr>
      <w:del w:id="343" w:author="wences martinez suarez" w:date="2017-06-26T16:22:00Z">
        <w:r w:rsidRPr="00E604B8" w:rsidDel="00370B1C">
          <w:rPr>
            <w:szCs w:val="22"/>
          </w:rPr>
          <w:lastRenderedPageBreak/>
          <w:delText>Se creará un proceso</w:delText>
        </w:r>
      </w:del>
      <w:ins w:id="344" w:author="wences martinez suarez" w:date="2017-06-26T16:22:00Z">
        <w:r w:rsidR="00370B1C">
          <w:rPr>
            <w:szCs w:val="22"/>
          </w:rPr>
          <w:t>Gestión del proceso</w:t>
        </w:r>
      </w:ins>
      <w:r w:rsidRPr="00E604B8">
        <w:rPr>
          <w:szCs w:val="22"/>
        </w:rPr>
        <w:t xml:space="preserve"> de selección p</w:t>
      </w:r>
      <w:r w:rsidR="00E604B8" w:rsidRPr="00E604B8">
        <w:rPr>
          <w:szCs w:val="22"/>
        </w:rPr>
        <w:t xml:space="preserve">or cada oferta creada, donde </w:t>
      </w:r>
      <w:ins w:id="345" w:author="wences martinez suarez" w:date="2017-06-26T16:23:00Z">
        <w:r w:rsidR="00370B1C">
          <w:rPr>
            <w:szCs w:val="22"/>
          </w:rPr>
          <w:t>la empresa</w:t>
        </w:r>
      </w:ins>
      <w:del w:id="346" w:author="wences martinez suarez" w:date="2017-06-26T16:23:00Z">
        <w:r w:rsidR="00E604B8" w:rsidRPr="00E604B8" w:rsidDel="00370B1C">
          <w:rPr>
            <w:szCs w:val="22"/>
          </w:rPr>
          <w:delText xml:space="preserve">el usuario con el rol de </w:delText>
        </w:r>
        <w:r w:rsidR="00E604B8" w:rsidDel="00370B1C">
          <w:rPr>
            <w:szCs w:val="22"/>
          </w:rPr>
          <w:delText>empresa</w:delText>
        </w:r>
      </w:del>
      <w:r w:rsidR="00E604B8">
        <w:rPr>
          <w:szCs w:val="22"/>
        </w:rPr>
        <w:t xml:space="preserve">, </w:t>
      </w:r>
      <w:r w:rsidR="00E604B8" w:rsidRPr="00E604B8">
        <w:rPr>
          <w:szCs w:val="22"/>
        </w:rPr>
        <w:t xml:space="preserve">una vez cerrado el plazo de inscripción de la oferta, </w:t>
      </w:r>
      <w:r w:rsidR="00E604B8">
        <w:rPr>
          <w:szCs w:val="22"/>
        </w:rPr>
        <w:t xml:space="preserve">podrá </w:t>
      </w:r>
      <w:r w:rsidRPr="00E604B8">
        <w:rPr>
          <w:szCs w:val="22"/>
        </w:rPr>
        <w:t xml:space="preserve">en primer lugar </w:t>
      </w:r>
      <w:r w:rsidR="001E5A83">
        <w:rPr>
          <w:szCs w:val="22"/>
        </w:rPr>
        <w:t>(primera fase</w:t>
      </w:r>
      <w:r w:rsidR="007952F8">
        <w:rPr>
          <w:szCs w:val="22"/>
        </w:rPr>
        <w:t xml:space="preserve"> -15 días de duración</w:t>
      </w:r>
      <w:r w:rsidR="001E5A83">
        <w:rPr>
          <w:szCs w:val="22"/>
        </w:rPr>
        <w:t xml:space="preserve">) </w:t>
      </w:r>
      <w:r w:rsidR="00E604B8" w:rsidRPr="00E604B8">
        <w:rPr>
          <w:szCs w:val="22"/>
        </w:rPr>
        <w:t>elegir</w:t>
      </w:r>
      <w:r w:rsidR="001E5A83">
        <w:rPr>
          <w:szCs w:val="22"/>
        </w:rPr>
        <w:t xml:space="preserve"> aquellos estudiantes que considere oportunos para pasar a la siguiente fase (fase final</w:t>
      </w:r>
      <w:r w:rsidR="007952F8">
        <w:rPr>
          <w:szCs w:val="22"/>
        </w:rPr>
        <w:t xml:space="preserve"> – 15 días de duración</w:t>
      </w:r>
      <w:r w:rsidR="001E5A83">
        <w:rPr>
          <w:szCs w:val="22"/>
        </w:rPr>
        <w:t>)</w:t>
      </w:r>
      <w:r w:rsidR="00836504">
        <w:rPr>
          <w:szCs w:val="22"/>
        </w:rPr>
        <w:t xml:space="preserve"> </w:t>
      </w:r>
      <w:r w:rsidRPr="00E604B8">
        <w:rPr>
          <w:szCs w:val="22"/>
        </w:rPr>
        <w:t>y</w:t>
      </w:r>
      <w:r w:rsidR="00E604B8" w:rsidRPr="00E604B8">
        <w:rPr>
          <w:szCs w:val="22"/>
        </w:rPr>
        <w:t xml:space="preserve"> posteriormente seleccionar al estudiante </w:t>
      </w:r>
      <w:r w:rsidR="00B764CA">
        <w:rPr>
          <w:szCs w:val="22"/>
        </w:rPr>
        <w:t xml:space="preserve">finalmente </w:t>
      </w:r>
      <w:r w:rsidR="00E604B8" w:rsidRPr="00E604B8">
        <w:rPr>
          <w:szCs w:val="22"/>
        </w:rPr>
        <w:t>elegido para disfr</w:t>
      </w:r>
      <w:r w:rsidR="00B764CA">
        <w:rPr>
          <w:szCs w:val="22"/>
        </w:rPr>
        <w:t>utar de las p</w:t>
      </w:r>
      <w:r w:rsidR="001E5A83">
        <w:rPr>
          <w:szCs w:val="22"/>
        </w:rPr>
        <w:t>rácticas laborales.</w:t>
      </w:r>
    </w:p>
    <w:p w14:paraId="7E990D1C" w14:textId="7CA38667" w:rsidR="00D46C73" w:rsidRDefault="0006073F" w:rsidP="00D46C73">
      <w:pPr>
        <w:ind w:left="1440"/>
        <w:jc w:val="left"/>
        <w:rPr>
          <w:szCs w:val="22"/>
        </w:rPr>
      </w:pPr>
      <w:r>
        <w:rPr>
          <w:szCs w:val="22"/>
        </w:rPr>
        <w:br/>
      </w:r>
    </w:p>
    <w:p w14:paraId="5098F663" w14:textId="62A02001" w:rsidR="00595E84" w:rsidRDefault="00662744" w:rsidP="000A7BF6">
      <w:pPr>
        <w:pStyle w:val="Subttulo"/>
      </w:pPr>
      <w:bookmarkStart w:id="347" w:name="_Toc486444091"/>
      <w:bookmarkStart w:id="348" w:name="_Toc505426642"/>
      <w:bookmarkStart w:id="349" w:name="_Toc505427026"/>
      <w:bookmarkStart w:id="350" w:name="_Toc505427215"/>
      <w:r>
        <w:t>3.</w:t>
      </w:r>
      <w:r w:rsidR="00EC0D4C">
        <w:t>4</w:t>
      </w:r>
      <w:r w:rsidR="00142BF9">
        <w:t xml:space="preserve"> </w:t>
      </w:r>
      <w:r w:rsidR="00EC0D4C">
        <w:t>Análisis de alternativas</w:t>
      </w:r>
      <w:bookmarkEnd w:id="347"/>
      <w:bookmarkEnd w:id="348"/>
      <w:bookmarkEnd w:id="349"/>
      <w:bookmarkEnd w:id="350"/>
    </w:p>
    <w:p w14:paraId="173120B0" w14:textId="24ED81F7" w:rsidR="00595E84" w:rsidRDefault="00595E84" w:rsidP="00595E84">
      <w:r>
        <w:tab/>
      </w:r>
      <w:r>
        <w:br/>
      </w:r>
      <w:r>
        <w:tab/>
        <w:t>A continuación se hará un estudio comparativo de las diferentes herramientas nombradas anteriormente. En primer lugar se mostrará una breve descripción de los lenguajes de programación y sus correspondientes frameworks que más se utilizan en el desarrollo web y que formarán la parte back-end de nuestra aplicación:</w:t>
      </w:r>
    </w:p>
    <w:p w14:paraId="4FCD36D0" w14:textId="0E1566F7" w:rsidR="00EC0D4C" w:rsidRDefault="00662744" w:rsidP="00EC0D4C">
      <w:pPr>
        <w:pStyle w:val="Subttulo"/>
      </w:pPr>
      <w:bookmarkStart w:id="351" w:name="_Toc505426643"/>
      <w:bookmarkStart w:id="352" w:name="_Toc505427027"/>
      <w:bookmarkStart w:id="353" w:name="_Toc505427216"/>
      <w:r>
        <w:t>3.</w:t>
      </w:r>
      <w:r w:rsidR="00EC0D4C">
        <w:t>4.1 Tecnolog</w:t>
      </w:r>
      <w:r w:rsidR="00297586">
        <w:t>ías back-end</w:t>
      </w:r>
      <w:bookmarkEnd w:id="351"/>
      <w:bookmarkEnd w:id="352"/>
      <w:bookmarkEnd w:id="353"/>
    </w:p>
    <w:p w14:paraId="545F22F2" w14:textId="58E56F59" w:rsidR="00067D7C" w:rsidRDefault="00662744" w:rsidP="00EC0D4C">
      <w:pPr>
        <w:spacing w:before="240"/>
        <w:ind w:left="720"/>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595E84" w:rsidRPr="000A7CA9">
        <w:rPr>
          <w:rStyle w:val="nfasissutil"/>
          <w:b/>
          <w:iCs w:val="0"/>
        </w:rPr>
        <w:t xml:space="preserve">PHP: </w:t>
      </w:r>
      <w:r w:rsidR="00595E84" w:rsidRPr="007B362F">
        <w:t>es el lenguaje más usado para el desarrollo web en la actualidad. Es un lenguaje de código abierto el cual lleva desarrollándose más de 20 años, basado en los lenguajes #C y PERL. PHP cuenta con una gran comunidad de desarrolladores y usuarios a sus espaldas, así como numerosas aplicaciones web de éxito en las que se ha utilizado este lenguaje (Yahoo, Wikipedia, Wordpress o Flickr).</w:t>
      </w:r>
    </w:p>
    <w:p w14:paraId="242B7C2B" w14:textId="53F0CAF3" w:rsidR="00EC0D4C" w:rsidRPr="007B362F" w:rsidRDefault="00EC0D4C" w:rsidP="00EC0D4C">
      <w:pPr>
        <w:ind w:left="720"/>
      </w:pPr>
      <w:r w:rsidRPr="00EC0D4C">
        <w:t>Una de las principales ventajas de PHP es que este lenguaje es uno de los más demandados por las empresas y es compatible con la mayoría de sistemas operativos y plataformas, y cuenta con varios frameworks de desarrollo (Laravel o Symphony) que hacen su uso mucho más ameno.</w:t>
      </w:r>
    </w:p>
    <w:p w14:paraId="4639E5B6" w14:textId="77777777" w:rsidR="00AC1B05" w:rsidRDefault="00595E84" w:rsidP="00AC1B05">
      <w:pPr>
        <w:keepNext/>
        <w:ind w:left="3240"/>
        <w:jc w:val="left"/>
      </w:pPr>
      <w:r w:rsidRPr="000A7CA9">
        <w:rPr>
          <w:rStyle w:val="nfasissutil"/>
          <w:b/>
          <w:iCs w:val="0"/>
        </w:rPr>
        <w:lastRenderedPageBreak/>
        <w:t xml:space="preserve"> </w:t>
      </w:r>
      <w:r w:rsidR="00067D7C">
        <w:rPr>
          <w:noProof/>
          <w:lang w:val="es-ES_tradnl" w:eastAsia="es-ES_tradnl"/>
        </w:rPr>
        <w:drawing>
          <wp:inline distT="0" distB="0" distL="0" distR="0" wp14:anchorId="02E5FEA6" wp14:editId="11577C1E">
            <wp:extent cx="1771650" cy="1053726"/>
            <wp:effectExtent l="0" t="0" r="0" b="0"/>
            <wp:docPr id="15" name="Imagen 15" descr="C:\Users\wences\AppData\Local\Microsoft\Windows\INetCache\Content.Word\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wences\AppData\Local\Microsoft\Windows\INetCache\Content.Word\php.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649" t="9010" r="8649" b="9008"/>
                    <a:stretch/>
                  </pic:blipFill>
                  <pic:spPr bwMode="auto">
                    <a:xfrm>
                      <a:off x="0" y="0"/>
                      <a:ext cx="1781577" cy="1059630"/>
                    </a:xfrm>
                    <a:prstGeom prst="rect">
                      <a:avLst/>
                    </a:prstGeom>
                    <a:noFill/>
                    <a:ln>
                      <a:noFill/>
                    </a:ln>
                    <a:extLst>
                      <a:ext uri="{53640926-AAD7-44D8-BBD7-CCE9431645EC}">
                        <a14:shadowObscured xmlns:a14="http://schemas.microsoft.com/office/drawing/2010/main"/>
                      </a:ext>
                    </a:extLst>
                  </pic:spPr>
                </pic:pic>
              </a:graphicData>
            </a:graphic>
          </wp:inline>
        </w:drawing>
      </w:r>
    </w:p>
    <w:p w14:paraId="4A5E2F7A" w14:textId="1AF8908D" w:rsidR="00067D7C" w:rsidRDefault="00AC1B05" w:rsidP="00AC1B05">
      <w:pPr>
        <w:pStyle w:val="Descripcin"/>
        <w:ind w:left="3600"/>
        <w:jc w:val="left"/>
      </w:pPr>
      <w:r>
        <w:t xml:space="preserve">      </w:t>
      </w:r>
      <w:bookmarkStart w:id="354"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t xml:space="preserve"> </w:t>
      </w:r>
      <w:r w:rsidR="00067D7C">
        <w:t>Logo PHP</w:t>
      </w:r>
      <w:bookmarkEnd w:id="354"/>
    </w:p>
    <w:p w14:paraId="10FE8EBF" w14:textId="77777777" w:rsidR="007B362F" w:rsidRDefault="007B362F" w:rsidP="007B362F"/>
    <w:p w14:paraId="644146FD" w14:textId="565DE5B3" w:rsidR="00067D7C" w:rsidRDefault="00662744" w:rsidP="00EC0D4C">
      <w:pPr>
        <w:ind w:left="720"/>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 xml:space="preserve">Ruby: </w:t>
      </w:r>
      <w:r w:rsidR="00595E84" w:rsidRPr="00147369">
        <w:t>es un lenguaje de programación orientado a objetos lanzado al mercado en 1995. Generalmente cuando se habla del lenguaje Ruby en el ámbito de la programación web se suele hablar de Ruby on Rails, framework de desarrollo que se utiliza para construir aplicaciones web bajo el lenguaje Ruby. Este framework es de código libre y en los últimos años ha ganado una notable importancia en el mercado de las aplicaciones web, contando con una gran comunidad de desarrolladores a sus espaldas. Twitter, Github, LinkedIn o SlideShare son algunas de las aplicaciones desarrolladas en Ruby on Rails. Algunas de las ventajas de utilizar este framework para el desarrollo web es la rapidez y facilidad que aporta el entorno de trabajo para construir la aplicación, así como también lo sencillo y rápido que es incluir paquetes de librerías en el proyecto.</w:t>
      </w:r>
    </w:p>
    <w:p w14:paraId="1C13540A" w14:textId="77777777" w:rsidR="00AC1B05" w:rsidRDefault="00067D7C" w:rsidP="00AC1B05">
      <w:pPr>
        <w:keepNext/>
        <w:ind w:left="2880"/>
        <w:jc w:val="left"/>
      </w:pPr>
      <w:r>
        <w:rPr>
          <w:rStyle w:val="nfasissutil"/>
          <w:b/>
          <w:iCs w:val="0"/>
        </w:rPr>
        <w:t xml:space="preserve">     </w:t>
      </w:r>
      <w:r w:rsidR="00D45064">
        <w:rPr>
          <w:rStyle w:val="nfasissutil"/>
          <w:b/>
          <w:iCs w:val="0"/>
          <w:noProof/>
        </w:rPr>
        <w:pict w14:anchorId="4233DA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ruby" style="width:144.65pt;height:62.6pt;mso-width-percent:0;mso-height-percent:0;mso-width-percent:0;mso-height-percent:0">
            <v:imagedata r:id="rId59" o:title="ruby" croptop="18814f" cropbottom="15992f" cropleft="8052f" cropright="7023f"/>
          </v:shape>
        </w:pict>
      </w:r>
    </w:p>
    <w:p w14:paraId="353D0920" w14:textId="7D29D1E6" w:rsidR="00067D7C" w:rsidRDefault="00AC1B05" w:rsidP="00AC1B05">
      <w:pPr>
        <w:pStyle w:val="Descripcin"/>
        <w:ind w:left="3600"/>
        <w:jc w:val="left"/>
        <w:rPr>
          <w:rStyle w:val="nfasissutil"/>
          <w:b/>
          <w:iCs/>
        </w:rPr>
      </w:pPr>
      <w:r>
        <w:t xml:space="preserve">      </w:t>
      </w:r>
      <w:bookmarkStart w:id="355"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67D7C">
        <w:t xml:space="preserve"> Logo Ruby</w:t>
      </w:r>
      <w:bookmarkEnd w:id="355"/>
    </w:p>
    <w:p w14:paraId="228BB611" w14:textId="0ED8F994" w:rsidR="00595E84" w:rsidRPr="000A7CA9" w:rsidRDefault="00595E84" w:rsidP="00067D7C">
      <w:pPr>
        <w:ind w:left="1440" w:firstLine="720"/>
        <w:jc w:val="left"/>
        <w:rPr>
          <w:rStyle w:val="nfasissutil"/>
          <w:b/>
          <w:iCs w:val="0"/>
        </w:rPr>
      </w:pPr>
    </w:p>
    <w:p w14:paraId="321B5F43" w14:textId="2D48B445" w:rsidR="00EC0D4C" w:rsidRDefault="00662744" w:rsidP="00EC0D4C">
      <w:pPr>
        <w:ind w:left="720"/>
        <w:jc w:val="left"/>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595E84" w:rsidRPr="000A7CA9">
        <w:rPr>
          <w:rStyle w:val="nfasissutil"/>
          <w:b/>
          <w:iCs w:val="0"/>
        </w:rPr>
        <w:t xml:space="preserve">Python: </w:t>
      </w:r>
      <w:r w:rsidR="00595E84" w:rsidRPr="00147369">
        <w:t>es uno de los lenguajes de alto nivel más populares entre los programadores, el cual fue creado a finales de los 80. Python se caracteriza por ser un lenguaje potente, flexible y fácil de desarrollar.</w:t>
      </w:r>
    </w:p>
    <w:p w14:paraId="1D058125" w14:textId="0590A149" w:rsidR="00AA6151" w:rsidRDefault="00EC0D4C" w:rsidP="00EC0D4C">
      <w:pPr>
        <w:ind w:left="720"/>
        <w:jc w:val="left"/>
        <w:rPr>
          <w:rStyle w:val="nfasissutil"/>
          <w:b/>
          <w:iCs w:val="0"/>
        </w:rPr>
      </w:pPr>
      <w:r w:rsidRPr="00EC0D4C">
        <w:lastRenderedPageBreak/>
        <w:t>Aunque no es el lenguaje más utilizado en el ámbito del desarrollo web, Python cuenta un potente framework llamado Django y dispone de una amplia documentación. Aplicaciones web como Instagram, Pinterest o The New York Times son solo algunas de las aplicaciones que se han desarrollado con este lenguaje.</w:t>
      </w:r>
      <w:r>
        <w:rPr>
          <w:rStyle w:val="nfasissutil"/>
          <w:b/>
          <w:iCs w:val="0"/>
        </w:rPr>
        <w:tab/>
      </w:r>
      <w:r w:rsidR="00595E84" w:rsidRPr="000A7CA9">
        <w:rPr>
          <w:rStyle w:val="nfasissutil"/>
          <w:b/>
          <w:iCs w:val="0"/>
        </w:rPr>
        <w:t xml:space="preserve"> </w:t>
      </w:r>
    </w:p>
    <w:p w14:paraId="1AFAA193" w14:textId="77777777" w:rsidR="00EC0D4C" w:rsidRDefault="00EC0D4C" w:rsidP="00EC0D4C">
      <w:pPr>
        <w:ind w:left="720"/>
        <w:jc w:val="left"/>
        <w:rPr>
          <w:rStyle w:val="nfasissutil"/>
          <w:b/>
          <w:iCs w:val="0"/>
        </w:rPr>
      </w:pPr>
    </w:p>
    <w:p w14:paraId="1A018E92" w14:textId="77777777" w:rsidR="005A0315" w:rsidRDefault="00AA6151" w:rsidP="005A0315">
      <w:pPr>
        <w:keepNext/>
        <w:ind w:left="2880" w:firstLine="720"/>
        <w:jc w:val="left"/>
      </w:pPr>
      <w:r>
        <w:rPr>
          <w:rStyle w:val="nfasissutil"/>
          <w:b/>
          <w:iCs w:val="0"/>
          <w:noProof/>
          <w:lang w:val="es-ES_tradnl" w:eastAsia="es-ES_tradnl"/>
        </w:rPr>
        <w:drawing>
          <wp:inline distT="0" distB="0" distL="0" distR="0" wp14:anchorId="7530B2FC" wp14:editId="7075998C">
            <wp:extent cx="1333500" cy="1476375"/>
            <wp:effectExtent l="0" t="0" r="0" b="9525"/>
            <wp:docPr id="16" name="Imagen 16" descr="C:\Users\wences\AppData\Local\Microsoft\Windows\INetCache\Content.Word\pyth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wences\AppData\Local\Microsoft\Windows\INetCache\Content.Word\python-log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3500" cy="1476375"/>
                    </a:xfrm>
                    <a:prstGeom prst="rect">
                      <a:avLst/>
                    </a:prstGeom>
                    <a:noFill/>
                    <a:ln>
                      <a:noFill/>
                    </a:ln>
                  </pic:spPr>
                </pic:pic>
              </a:graphicData>
            </a:graphic>
          </wp:inline>
        </w:drawing>
      </w:r>
    </w:p>
    <w:p w14:paraId="3F03F300" w14:textId="19F68220" w:rsidR="00AA6151" w:rsidRDefault="005A0315" w:rsidP="005A0315">
      <w:pPr>
        <w:pStyle w:val="Descripcin"/>
        <w:ind w:left="2880" w:firstLine="720"/>
        <w:jc w:val="left"/>
        <w:rPr>
          <w:rStyle w:val="nfasissutil"/>
          <w:b/>
          <w:iCs/>
        </w:rPr>
      </w:pPr>
      <w:bookmarkStart w:id="356"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t xml:space="preserve"> </w:t>
      </w:r>
      <w:r w:rsidR="00AA6151">
        <w:t>Logo Python</w:t>
      </w:r>
      <w:bookmarkEnd w:id="356"/>
      <w:r w:rsidR="00AA6151">
        <w:br/>
      </w:r>
    </w:p>
    <w:p w14:paraId="18881DDA" w14:textId="77777777" w:rsidR="00EC0D4C" w:rsidRPr="00EC0D4C" w:rsidRDefault="00EC0D4C" w:rsidP="00EC0D4C"/>
    <w:p w14:paraId="430276DD" w14:textId="0009EB45" w:rsidR="00595E84" w:rsidRPr="00BD052A" w:rsidRDefault="00662744" w:rsidP="00EC0D4C">
      <w:pPr>
        <w:ind w:left="720"/>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595E84" w:rsidRPr="000A7CA9">
        <w:rPr>
          <w:rStyle w:val="nfasissutil"/>
          <w:b/>
          <w:iCs w:val="0"/>
        </w:rPr>
        <w:t xml:space="preserve">ASP.NET: </w:t>
      </w:r>
      <w:r w:rsidR="00595E84" w:rsidRPr="00147369">
        <w:t>ASP.NET, el cual es la continuación de ASP, es una plataforma web desarrollada por Microsoft la cual proporciona todos aquellos recursos y servicios necesarios para desarrollar y compilar aplicaciones web. El lenguaje de programación que utiliza este entorno por lo general suele ser #C o Visual Basic. Una importante desventaja es que es un software de código propietario por lo que hay que abonar el coste de aquellas licencias si se desea utilizar este entorno.</w:t>
      </w:r>
    </w:p>
    <w:p w14:paraId="5728CB02" w14:textId="6C00542A" w:rsidR="00EC0D4C" w:rsidRDefault="00662744" w:rsidP="00EC0D4C">
      <w:pPr>
        <w:ind w:left="720"/>
        <w:jc w:val="left"/>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3D7F6F" w:rsidRPr="000A7CA9">
        <w:rPr>
          <w:rStyle w:val="nfasissutil"/>
          <w:b/>
          <w:iCs w:val="0"/>
        </w:rPr>
        <w:t xml:space="preserve">Java EE: </w:t>
      </w:r>
      <w:r w:rsidR="00BC1366" w:rsidRPr="00147369">
        <w:t xml:space="preserve">Java Enterprise Edition es una plataforma de programación </w:t>
      </w:r>
      <w:r w:rsidR="003D7F6F" w:rsidRPr="00147369">
        <w:t xml:space="preserve">o conjunto de estándares </w:t>
      </w:r>
      <w:r w:rsidR="00BC1366" w:rsidRPr="00147369">
        <w:t>destinada a desarrollar y ejecutar software de aplicaciones en el lenguaje de programaci</w:t>
      </w:r>
      <w:r w:rsidR="003D7F6F" w:rsidRPr="00147369">
        <w:t>ón Java, la cual h</w:t>
      </w:r>
      <w:r w:rsidR="00BC1366" w:rsidRPr="00147369">
        <w:t xml:space="preserve">ace uso de componentes modulares </w:t>
      </w:r>
      <w:r w:rsidR="003D7F6F" w:rsidRPr="00147369">
        <w:t>y se ejecuta sobre un servidor de aplicaciones. El objetivo que se pretender conseguir usando este entorno es el poder desarrollar aplicaciones que sean portables entre plataformas y escalables. Esta plataforma es de código abierto lo que no supone ningún coste adicional a la hora de utilizarla.</w:t>
      </w:r>
    </w:p>
    <w:p w14:paraId="560B21AF" w14:textId="0C08FC8C" w:rsidR="00EC0D4C" w:rsidRPr="00EC0D4C" w:rsidRDefault="00EC0D4C" w:rsidP="00EC0D4C">
      <w:pPr>
        <w:ind w:left="720"/>
        <w:jc w:val="left"/>
        <w:rPr>
          <w:rStyle w:val="nfasissutil"/>
          <w:iCs w:val="0"/>
        </w:rPr>
      </w:pPr>
      <w:r w:rsidRPr="00EC0D4C">
        <w:rPr>
          <w:rStyle w:val="nfasissutil"/>
          <w:iCs w:val="0"/>
        </w:rPr>
        <w:lastRenderedPageBreak/>
        <w:t>Algunas de las tecnologías o frameworks más usadas y destinadas al desarrollo web que se integran con los estándares de la plataforma Java EE son: JavaServer Faces framework, Spring framework o Struts framework.</w:t>
      </w:r>
    </w:p>
    <w:p w14:paraId="337F498D" w14:textId="77777777" w:rsidR="005A0315" w:rsidRDefault="00D45064" w:rsidP="005A0315">
      <w:pPr>
        <w:keepNext/>
        <w:ind w:left="2160" w:firstLine="720"/>
        <w:jc w:val="left"/>
      </w:pPr>
      <w:r>
        <w:rPr>
          <w:rStyle w:val="nfasissutil"/>
          <w:b/>
          <w:iCs w:val="0"/>
          <w:noProof/>
        </w:rPr>
        <w:pict w14:anchorId="5A4F8DDE">
          <v:shape id="_x0000_i1058" type="#_x0000_t75" alt="java_ee" style="width:155.9pt;height:67pt;mso-width-percent:0;mso-height-percent:0;mso-width-percent:0;mso-height-percent:0">
            <v:imagedata r:id="rId61" o:title="java_ee"/>
          </v:shape>
        </w:pict>
      </w:r>
    </w:p>
    <w:p w14:paraId="0DBBCA4E" w14:textId="6C635843" w:rsidR="00AA6151" w:rsidRPr="000A7CA9" w:rsidRDefault="005A0315" w:rsidP="005A0315">
      <w:pPr>
        <w:pStyle w:val="Descripcin"/>
        <w:ind w:left="2880" w:firstLine="720"/>
        <w:jc w:val="left"/>
        <w:rPr>
          <w:rStyle w:val="nfasissutil"/>
          <w:b/>
          <w:iCs/>
        </w:rPr>
      </w:pPr>
      <w:bookmarkStart w:id="357" w:name="_Toc50542734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14</w:t>
      </w:r>
      <w:r>
        <w:fldChar w:fldCharType="end"/>
      </w:r>
      <w:r>
        <w:t xml:space="preserve"> </w:t>
      </w:r>
      <w:r w:rsidR="00AA6151">
        <w:t>Logo Java EE</w:t>
      </w:r>
      <w:bookmarkEnd w:id="357"/>
      <w:r w:rsidR="00AA6151">
        <w:br/>
      </w:r>
    </w:p>
    <w:p w14:paraId="4747E849" w14:textId="4644F010" w:rsidR="00595E84" w:rsidRDefault="00595E84" w:rsidP="002518AB">
      <w:pPr>
        <w:ind w:left="720"/>
        <w:jc w:val="left"/>
        <w:rPr>
          <w:rStyle w:val="nfasissutil"/>
          <w:iCs w:val="0"/>
        </w:rPr>
      </w:pPr>
      <w:r>
        <w:rPr>
          <w:rStyle w:val="nfasissutil"/>
          <w:iCs w:val="0"/>
        </w:rPr>
        <w:br/>
      </w:r>
    </w:p>
    <w:p w14:paraId="219A7809" w14:textId="77777777" w:rsidR="00595E84" w:rsidRDefault="002518AB" w:rsidP="00595E84">
      <w:pPr>
        <w:ind w:firstLine="360"/>
        <w:jc w:val="left"/>
      </w:pPr>
      <w:r>
        <w:t xml:space="preserve">A continuación se hará una comparativa real entre dos de los lenguajes y frameworks más usados expuestos anteriormente. </w:t>
      </w:r>
      <w:r w:rsidR="00595E84">
        <w:t>En primer lugar se han incluido los resultados de un benchmark que mide el rendimiento proporcionado por lenguajes como PHP y frameworks como Ruby on Rails o Laravel respecto a la capacidad de procesamiento de peticiones por segundo.</w:t>
      </w:r>
    </w:p>
    <w:p w14:paraId="48BA85E8" w14:textId="77777777" w:rsidR="00AA6151" w:rsidRPr="006211ED" w:rsidRDefault="00AA6151" w:rsidP="00595E84">
      <w:pPr>
        <w:jc w:val="left"/>
        <w:rPr>
          <w:noProof/>
          <w:lang w:eastAsia="en-GB"/>
        </w:rPr>
      </w:pPr>
    </w:p>
    <w:p w14:paraId="0F595C04" w14:textId="77777777" w:rsidR="005A0315" w:rsidRDefault="00C40120" w:rsidP="005A0315">
      <w:pPr>
        <w:keepNext/>
        <w:jc w:val="left"/>
      </w:pPr>
      <w:r>
        <w:rPr>
          <w:noProof/>
          <w:lang w:val="es-ES_tradnl" w:eastAsia="es-ES_tradnl"/>
        </w:rPr>
        <w:lastRenderedPageBreak/>
        <w:drawing>
          <wp:inline distT="0" distB="0" distL="0" distR="0" wp14:anchorId="6A666EB1" wp14:editId="08BFFF87">
            <wp:extent cx="5734050" cy="3752850"/>
            <wp:effectExtent l="0" t="0" r="0" b="0"/>
            <wp:docPr id="4" name="Imagen 4" descr="ruby-on-rails-vs-php-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uby-on-rails-vs-php-performance"/>
                    <pic:cNvPicPr>
                      <a:picLocks noChangeAspect="1" noChangeArrowheads="1"/>
                    </pic:cNvPicPr>
                  </pic:nvPicPr>
                  <pic:blipFill rotWithShape="1">
                    <a:blip r:embed="rId62">
                      <a:extLst>
                        <a:ext uri="{28A0092B-C50C-407E-A947-70E740481C1C}">
                          <a14:useLocalDpi xmlns:a14="http://schemas.microsoft.com/office/drawing/2010/main" val="0"/>
                        </a:ext>
                      </a:extLst>
                    </a:blip>
                    <a:srcRect b="2716"/>
                    <a:stretch/>
                  </pic:blipFill>
                  <pic:spPr bwMode="auto">
                    <a:xfrm>
                      <a:off x="0" y="0"/>
                      <a:ext cx="573405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3DFBAA11" w14:textId="29583226" w:rsidR="00595E84" w:rsidRDefault="005A0315" w:rsidP="005A0315">
      <w:pPr>
        <w:pStyle w:val="Descripcin"/>
        <w:ind w:left="2160"/>
        <w:jc w:val="left"/>
      </w:pPr>
      <w:r>
        <w:t xml:space="preserve">       </w:t>
      </w:r>
      <w:bookmarkStart w:id="358" w:name="_Toc50542734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15</w:t>
      </w:r>
      <w:r>
        <w:fldChar w:fldCharType="end"/>
      </w:r>
      <w:r>
        <w:rPr>
          <w:sz w:val="20"/>
          <w:szCs w:val="20"/>
        </w:rPr>
        <w:t xml:space="preserve"> </w:t>
      </w:r>
      <w:r w:rsidR="000919E7">
        <w:rPr>
          <w:sz w:val="20"/>
          <w:szCs w:val="20"/>
        </w:rPr>
        <w:t>Gráfico benchmark de rendimiento.</w:t>
      </w:r>
      <w:bookmarkEnd w:id="358"/>
      <w:r w:rsidR="00595E84">
        <w:t xml:space="preserve"> </w:t>
      </w:r>
    </w:p>
    <w:p w14:paraId="7AB81BE0" w14:textId="77777777" w:rsidR="0006073F" w:rsidRDefault="0006073F" w:rsidP="00595E84">
      <w:pPr>
        <w:ind w:firstLine="720"/>
        <w:jc w:val="left"/>
      </w:pPr>
    </w:p>
    <w:p w14:paraId="04124814" w14:textId="77777777" w:rsidR="00595E84" w:rsidRDefault="00595E84" w:rsidP="00595E84">
      <w:pPr>
        <w:ind w:firstLine="720"/>
        <w:jc w:val="left"/>
      </w:pPr>
      <w:r>
        <w:t>Podemos observar que el lenguaje PHP es el que más peticiones por segundo es capaz de procesar, y es normal, ya que este lenguaje ha sido diseñado específica</w:t>
      </w:r>
      <w:r w:rsidR="0006073F">
        <w:t>mente para el desarrollo web y proporciona</w:t>
      </w:r>
      <w:r>
        <w:t xml:space="preserve"> un buen rendimiento en este aspecto, pero cuando este se integra en frameworks como CodeIgniter o Laravel, el rendimiento baja drásticamente. Por otro lado tenemos el framework anteriormente mencionado Ruby on Rails, que según podemos observar proporciona un rendimiento mejor que Laravel pero menor que CodeIgniter.</w:t>
      </w:r>
    </w:p>
    <w:p w14:paraId="4C63E9BA" w14:textId="77777777" w:rsidR="00595E84" w:rsidRDefault="00595E84" w:rsidP="00595E84">
      <w:pPr>
        <w:jc w:val="left"/>
      </w:pPr>
      <w:r>
        <w:tab/>
        <w:t xml:space="preserve">No menos importante, lo pequeña o grande que sea la comunidad de desarrolladores detrás de cada lenguaje o framework es de gran importancia, ya que cuanta más documentación, información o problemas resueltos haya sobre ese lenguaje o framework, más ayuda encontraremos y más fácil será desarrollar la aplicación web. En la siguiente imagen se puede observar una comparativa sobre el </w:t>
      </w:r>
      <w:r>
        <w:lastRenderedPageBreak/>
        <w:t>número de preguntas hechas en internet a cerca del lenguaje PHP y sus diferentes frameworks, así como también para Ruby on Rails.</w:t>
      </w:r>
    </w:p>
    <w:p w14:paraId="790A6444" w14:textId="77777777" w:rsidR="000B6B7D" w:rsidRDefault="00C40120" w:rsidP="000B6B7D">
      <w:pPr>
        <w:keepNext/>
        <w:jc w:val="left"/>
      </w:pPr>
      <w:r>
        <w:rPr>
          <w:noProof/>
          <w:lang w:val="es-ES_tradnl" w:eastAsia="es-ES_tradnl"/>
        </w:rPr>
        <w:drawing>
          <wp:inline distT="0" distB="0" distL="0" distR="0" wp14:anchorId="11B49608" wp14:editId="295BC811">
            <wp:extent cx="5600700" cy="4219575"/>
            <wp:effectExtent l="0" t="0" r="0" b="9525"/>
            <wp:docPr id="5" name="Imagen 5" descr="ruby-on-rails-vs-php-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by-on-rails-vs-php-questions"/>
                    <pic:cNvPicPr>
                      <a:picLocks noChangeAspect="1" noChangeArrowheads="1"/>
                    </pic:cNvPicPr>
                  </pic:nvPicPr>
                  <pic:blipFill rotWithShape="1">
                    <a:blip r:embed="rId63">
                      <a:extLst>
                        <a:ext uri="{28A0092B-C50C-407E-A947-70E740481C1C}">
                          <a14:useLocalDpi xmlns:a14="http://schemas.microsoft.com/office/drawing/2010/main" val="0"/>
                        </a:ext>
                      </a:extLst>
                    </a:blip>
                    <a:srcRect b="3696"/>
                    <a:stretch/>
                  </pic:blipFill>
                  <pic:spPr bwMode="auto">
                    <a:xfrm>
                      <a:off x="0" y="0"/>
                      <a:ext cx="5600700" cy="4219575"/>
                    </a:xfrm>
                    <a:prstGeom prst="rect">
                      <a:avLst/>
                    </a:prstGeom>
                    <a:noFill/>
                    <a:ln>
                      <a:noFill/>
                    </a:ln>
                    <a:extLst>
                      <a:ext uri="{53640926-AAD7-44D8-BBD7-CCE9431645EC}">
                        <a14:shadowObscured xmlns:a14="http://schemas.microsoft.com/office/drawing/2010/main"/>
                      </a:ext>
                    </a:extLst>
                  </pic:spPr>
                </pic:pic>
              </a:graphicData>
            </a:graphic>
          </wp:inline>
        </w:drawing>
      </w:r>
    </w:p>
    <w:p w14:paraId="300A62D5" w14:textId="1188E72E" w:rsidR="00595E84" w:rsidRDefault="000B6B7D" w:rsidP="000B6B7D">
      <w:pPr>
        <w:pStyle w:val="Descripcin"/>
        <w:ind w:left="1440" w:firstLine="720"/>
        <w:jc w:val="left"/>
      </w:pPr>
      <w:bookmarkStart w:id="359" w:name="_Toc50542735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16</w:t>
      </w:r>
      <w:r>
        <w:fldChar w:fldCharType="end"/>
      </w:r>
      <w:r>
        <w:rPr>
          <w:sz w:val="20"/>
        </w:rPr>
        <w:t xml:space="preserve"> G</w:t>
      </w:r>
      <w:r w:rsidR="000919E7">
        <w:rPr>
          <w:sz w:val="20"/>
        </w:rPr>
        <w:t>ráfico de preguntas realizadas</w:t>
      </w:r>
      <w:r>
        <w:rPr>
          <w:sz w:val="20"/>
        </w:rPr>
        <w:t xml:space="preserve"> en Internet.</w:t>
      </w:r>
      <w:bookmarkEnd w:id="359"/>
      <w:r w:rsidR="00595E84">
        <w:t xml:space="preserve"> </w:t>
      </w:r>
    </w:p>
    <w:p w14:paraId="197E4C30" w14:textId="77777777" w:rsidR="0006073F" w:rsidRDefault="0006073F" w:rsidP="00595E84">
      <w:pPr>
        <w:jc w:val="left"/>
      </w:pPr>
    </w:p>
    <w:p w14:paraId="1D3D99DE" w14:textId="77777777" w:rsidR="00595E84" w:rsidRDefault="00595E84" w:rsidP="00595E84">
      <w:pPr>
        <w:jc w:val="left"/>
      </w:pPr>
      <w:r>
        <w:tab/>
        <w:t>Podemos observar que PHP tiene más preguntas relacionadas que cualquiera de los frameworks en los que se usa y que Ruby on Rails también. No obstante, si hacemos una comparativa del número de preguntas que se hacen en Internet respecto a los diferentes frameworks, Ruby On Rails es el que marca la diferencia siendo el framework sobre el que más preguntas se hace, creando así una amplia varieda</w:t>
      </w:r>
      <w:r w:rsidR="0006073F">
        <w:t>d de información y ayuda acerca de este</w:t>
      </w:r>
      <w:r>
        <w:t>.</w:t>
      </w:r>
    </w:p>
    <w:p w14:paraId="40474CE1" w14:textId="77777777" w:rsidR="00EC0D4C" w:rsidRDefault="00EC0D4C" w:rsidP="00595E84">
      <w:pPr>
        <w:jc w:val="left"/>
      </w:pPr>
    </w:p>
    <w:p w14:paraId="0A5D3320" w14:textId="4B66A69F" w:rsidR="00EC0D4C" w:rsidRDefault="00662744" w:rsidP="00EC0D4C">
      <w:pPr>
        <w:pStyle w:val="Subttulo"/>
      </w:pPr>
      <w:bookmarkStart w:id="360" w:name="_Toc505426644"/>
      <w:bookmarkStart w:id="361" w:name="_Toc505427028"/>
      <w:bookmarkStart w:id="362" w:name="_Toc505427217"/>
      <w:r>
        <w:lastRenderedPageBreak/>
        <w:t>3.</w:t>
      </w:r>
      <w:r w:rsidR="00EC0D4C">
        <w:t>4.2 Tecnolog</w:t>
      </w:r>
      <w:r w:rsidR="00297586">
        <w:t>ías front-end</w:t>
      </w:r>
      <w:bookmarkEnd w:id="360"/>
      <w:bookmarkEnd w:id="361"/>
      <w:bookmarkEnd w:id="362"/>
    </w:p>
    <w:p w14:paraId="5F44979D" w14:textId="77777777" w:rsidR="00595E84" w:rsidRDefault="00595E84" w:rsidP="00EC0D4C">
      <w:pPr>
        <w:spacing w:before="240"/>
        <w:jc w:val="left"/>
      </w:pPr>
      <w:r>
        <w:tab/>
        <w:t>Una vez analizados los distintos lenguajes y plataformas que formarán nuestro back-end, veremos las distintas tecnologías del lado del cliente (front-end) que más se utilizan hoy en día. El front-end de una aplicación es de suma importancia, ya que las tecnologías que lo componen se encargan de mostrar la parte visual de nuestra aplicación al usuario. Estas son algunos de los lenguajes más utilizados hoy en día:</w:t>
      </w:r>
    </w:p>
    <w:p w14:paraId="65794430" w14:textId="389B0EEF" w:rsidR="00595E84" w:rsidRDefault="00662744" w:rsidP="00EC0D4C">
      <w:pPr>
        <w:ind w:left="720"/>
        <w:jc w:val="left"/>
      </w:pPr>
      <w:bookmarkStart w:id="363" w:name="_Toc486815164"/>
      <w:bookmarkStart w:id="364" w:name="_Toc505426645"/>
      <w:bookmarkStart w:id="365" w:name="_Toc505427029"/>
      <w:bookmarkStart w:id="366" w:name="_Toc505427218"/>
      <w:r>
        <w:rPr>
          <w:rStyle w:val="SubttuloCar"/>
        </w:rPr>
        <w:t>3.</w:t>
      </w:r>
      <w:r w:rsidR="00EC0D4C" w:rsidRPr="00EC0D4C">
        <w:rPr>
          <w:rStyle w:val="SubttuloCar"/>
        </w:rPr>
        <w:t xml:space="preserve">4.2.1 </w:t>
      </w:r>
      <w:r w:rsidR="00595E84" w:rsidRPr="00EC0D4C">
        <w:rPr>
          <w:rStyle w:val="SubttuloCar"/>
        </w:rPr>
        <w:t>HTML (HyperText Markup Language)</w:t>
      </w:r>
      <w:bookmarkEnd w:id="363"/>
      <w:bookmarkEnd w:id="364"/>
      <w:bookmarkEnd w:id="365"/>
      <w:bookmarkEnd w:id="366"/>
      <w:r w:rsidR="00595E84">
        <w:t>: mundialmente conocido, el lenguaje HTML es un estándar que define una estructura básica y un código (HTML) por el que se define el contenido de una página web. Con este lenguaje el principal objetivo que se busca es el dar formato a los diversos contenidos de una página web y presentarlos ante un navegador.</w:t>
      </w:r>
    </w:p>
    <w:p w14:paraId="7839E3B0" w14:textId="738683E5" w:rsidR="00595E84" w:rsidRDefault="00662744" w:rsidP="00EC0D4C">
      <w:pPr>
        <w:ind w:left="720"/>
        <w:jc w:val="left"/>
      </w:pPr>
      <w:bookmarkStart w:id="367" w:name="_Toc486815165"/>
      <w:bookmarkStart w:id="368" w:name="_Toc505426646"/>
      <w:bookmarkStart w:id="369" w:name="_Toc505427030"/>
      <w:bookmarkStart w:id="370" w:name="_Toc505427219"/>
      <w:r>
        <w:rPr>
          <w:rStyle w:val="SubttuloCar"/>
        </w:rPr>
        <w:t>3.</w:t>
      </w:r>
      <w:r w:rsidR="00EC0D4C" w:rsidRPr="00EC0D4C">
        <w:rPr>
          <w:rStyle w:val="SubttuloCar"/>
        </w:rPr>
        <w:t xml:space="preserve">4.2.2 </w:t>
      </w:r>
      <w:r w:rsidR="00595E84" w:rsidRPr="00EC0D4C">
        <w:rPr>
          <w:rStyle w:val="SubttuloCar"/>
        </w:rPr>
        <w:t>XML (eXtensive Markup Language):</w:t>
      </w:r>
      <w:bookmarkEnd w:id="367"/>
      <w:bookmarkEnd w:id="368"/>
      <w:bookmarkEnd w:id="369"/>
      <w:bookmarkEnd w:id="370"/>
      <w:r w:rsidR="00595E84">
        <w:t xml:space="preserve"> este lenguaje fue desarrollado para organizar contenidos y describir la información de una página web. Aunque su sus características puedan ser similares a las del HTML, el XML suele funcionar como un complemento del HTML por lo general.</w:t>
      </w:r>
      <w:r w:rsidR="00595E84">
        <w:br/>
      </w:r>
      <w:r w:rsidR="00595E84" w:rsidRPr="008F6B15">
        <w:t>http://www.maestrosdelweb.com/xmlvshtml/</w:t>
      </w:r>
    </w:p>
    <w:p w14:paraId="5FE0D99C" w14:textId="1D566904" w:rsidR="00595E84" w:rsidRDefault="00662744" w:rsidP="00EC0D4C">
      <w:pPr>
        <w:ind w:left="720"/>
        <w:jc w:val="left"/>
      </w:pPr>
      <w:bookmarkStart w:id="371" w:name="_Toc486815166"/>
      <w:bookmarkStart w:id="372" w:name="_Toc505426647"/>
      <w:bookmarkStart w:id="373" w:name="_Toc505427031"/>
      <w:bookmarkStart w:id="374" w:name="_Toc505427220"/>
      <w:r>
        <w:rPr>
          <w:rStyle w:val="SubttuloCar"/>
        </w:rPr>
        <w:t>3.</w:t>
      </w:r>
      <w:r w:rsidR="00EC0D4C" w:rsidRPr="00EC0D4C">
        <w:rPr>
          <w:rStyle w:val="SubttuloCar"/>
        </w:rPr>
        <w:t xml:space="preserve">4.2.3 </w:t>
      </w:r>
      <w:r w:rsidR="00595E84" w:rsidRPr="00EC0D4C">
        <w:rPr>
          <w:rStyle w:val="SubttuloCar"/>
        </w:rPr>
        <w:t>Javascript</w:t>
      </w:r>
      <w:bookmarkEnd w:id="371"/>
      <w:bookmarkEnd w:id="372"/>
      <w:bookmarkEnd w:id="373"/>
      <w:bookmarkEnd w:id="374"/>
      <w:r w:rsidR="00595E84">
        <w:t>: este lenguaje, principalmente influenciado por Java,  es un lenguaje que ejecuta el código en el lado del cliente (front-end) en cuanto a aplicaciones web se refiere. Se ha convertido en uno de los lenguajes más populares de internet y con él se pretende mejorar la experiencia del usuario, mejorando la interfaz de usuario y haciendo las páginas webs más dinámicas.</w:t>
      </w:r>
    </w:p>
    <w:p w14:paraId="50092D7B" w14:textId="4789FC59" w:rsidR="007967C7" w:rsidRDefault="00662744" w:rsidP="00EC0D4C">
      <w:pPr>
        <w:ind w:left="720"/>
        <w:jc w:val="left"/>
      </w:pPr>
      <w:bookmarkStart w:id="375" w:name="_Toc486815167"/>
      <w:bookmarkStart w:id="376" w:name="_Toc505426648"/>
      <w:bookmarkStart w:id="377" w:name="_Toc505427032"/>
      <w:bookmarkStart w:id="378" w:name="_Toc505427221"/>
      <w:r>
        <w:rPr>
          <w:rStyle w:val="SubttuloCar"/>
        </w:rPr>
        <w:t>3.</w:t>
      </w:r>
      <w:r w:rsidR="00EC0D4C" w:rsidRPr="00EC0D4C">
        <w:rPr>
          <w:rStyle w:val="SubttuloCar"/>
        </w:rPr>
        <w:t xml:space="preserve">4.2.4 </w:t>
      </w:r>
      <w:r w:rsidR="002518AB" w:rsidRPr="00EC0D4C">
        <w:rPr>
          <w:rStyle w:val="SubttuloCar"/>
        </w:rPr>
        <w:t>AngularJS</w:t>
      </w:r>
      <w:bookmarkEnd w:id="375"/>
      <w:bookmarkEnd w:id="376"/>
      <w:bookmarkEnd w:id="377"/>
      <w:bookmarkEnd w:id="378"/>
      <w:r w:rsidR="002518AB">
        <w:t xml:space="preserve">: este framework, el cual utiliza el lenguaje JavaScript, es uno de los frameworks </w:t>
      </w:r>
      <w:r w:rsidR="007967C7">
        <w:t>que más fama ha cogido en el último año</w:t>
      </w:r>
      <w:r w:rsidR="002518AB">
        <w:t xml:space="preserve"> para el desarrollo front-end </w:t>
      </w:r>
      <w:r w:rsidR="007967C7">
        <w:t>de aplicaciones web dinámicas. AngularJS, que actualmente está en la versión 2.0,</w:t>
      </w:r>
      <w:r w:rsidR="007967C7" w:rsidRPr="007967C7">
        <w:t xml:space="preserve"> permite usar HTML como su lenguaje de plantilla y permite extender la sintaxis de HTML para </w:t>
      </w:r>
      <w:r w:rsidR="007967C7">
        <w:t xml:space="preserve">configurar </w:t>
      </w:r>
      <w:r w:rsidR="007967C7" w:rsidRPr="007967C7">
        <w:t xml:space="preserve">los componentes </w:t>
      </w:r>
      <w:r w:rsidR="007967C7">
        <w:t>de su aplicación de forma clara y dinámica.</w:t>
      </w:r>
    </w:p>
    <w:p w14:paraId="4D27E5FE" w14:textId="792F83F8" w:rsidR="00595E84" w:rsidRDefault="00662744" w:rsidP="00EC0D4C">
      <w:pPr>
        <w:ind w:left="720"/>
        <w:jc w:val="left"/>
      </w:pPr>
      <w:bookmarkStart w:id="379" w:name="_Toc486815168"/>
      <w:bookmarkStart w:id="380" w:name="_Toc505426649"/>
      <w:bookmarkStart w:id="381" w:name="_Toc505427033"/>
      <w:bookmarkStart w:id="382" w:name="_Toc505427222"/>
      <w:r>
        <w:rPr>
          <w:rStyle w:val="SubttuloCar"/>
        </w:rPr>
        <w:lastRenderedPageBreak/>
        <w:t>3.</w:t>
      </w:r>
      <w:r w:rsidR="00EC0D4C" w:rsidRPr="00EC0D4C">
        <w:rPr>
          <w:rStyle w:val="SubttuloCar"/>
        </w:rPr>
        <w:t xml:space="preserve">4.2.5 </w:t>
      </w:r>
      <w:r w:rsidR="00595E84" w:rsidRPr="00EC0D4C">
        <w:rPr>
          <w:rStyle w:val="SubttuloCar"/>
        </w:rPr>
        <w:t>CSS (Cascading Style Sheets):</w:t>
      </w:r>
      <w:bookmarkEnd w:id="379"/>
      <w:bookmarkEnd w:id="380"/>
      <w:bookmarkEnd w:id="381"/>
      <w:bookmarkEnd w:id="382"/>
      <w:r w:rsidR="00595E84">
        <w:t xml:space="preserve"> este lenguaje se utiliza para establecer el diseño visual de las páginas web (escritas por lo general en HTML o XML). Se suele combinar con HTML y Javascript, con el objetivo de crear páginas con una interfaz de usuarios </w:t>
      </w:r>
      <w:r w:rsidR="007967C7">
        <w:t>atractiva</w:t>
      </w:r>
      <w:r w:rsidR="00595E84">
        <w:t xml:space="preserve">.  </w:t>
      </w:r>
    </w:p>
    <w:p w14:paraId="59F091AD" w14:textId="46DFF8A5" w:rsidR="000A213A" w:rsidRDefault="00662744" w:rsidP="00EC0D4C">
      <w:pPr>
        <w:ind w:left="720"/>
      </w:pPr>
      <w:bookmarkStart w:id="383" w:name="_Toc486815169"/>
      <w:bookmarkStart w:id="384" w:name="_Toc505426650"/>
      <w:bookmarkStart w:id="385" w:name="_Toc505427034"/>
      <w:bookmarkStart w:id="386" w:name="_Toc505427223"/>
      <w:r>
        <w:rPr>
          <w:rStyle w:val="SubttuloCar"/>
        </w:rPr>
        <w:t>3</w:t>
      </w:r>
      <w:r w:rsidR="00EC0D4C" w:rsidRPr="00EC0D4C">
        <w:rPr>
          <w:rStyle w:val="SubttuloCar"/>
        </w:rPr>
        <w:t xml:space="preserve">.4.2.6 </w:t>
      </w:r>
      <w:r w:rsidR="00595E84" w:rsidRPr="00EC0D4C">
        <w:rPr>
          <w:rStyle w:val="SubttuloCar"/>
        </w:rPr>
        <w:t>Bootstrap</w:t>
      </w:r>
      <w:bookmarkEnd w:id="383"/>
      <w:bookmarkEnd w:id="384"/>
      <w:bookmarkEnd w:id="385"/>
      <w:bookmarkEnd w:id="386"/>
      <w:r w:rsidR="00595E84">
        <w:t>: este framework de código abierto lanzado en el año 2011 es una de las herramientas de diseño web que más se ha incorporado en proyectos de desarrollo web en estos últimos años. Bootstrap proporciona un conjunto de hojas de estilo que contienen definiciones básicas de estilo para todos los componentes de HTML y CSS (</w:t>
      </w:r>
      <w:r w:rsidR="00595E84" w:rsidRPr="0016289C">
        <w:t>tipografía, formularios, botones,</w:t>
      </w:r>
      <w:r w:rsidR="00595E84">
        <w:t xml:space="preserve"> etc.) </w:t>
      </w:r>
    </w:p>
    <w:p w14:paraId="43F5DD62" w14:textId="77777777" w:rsidR="000B6B7D" w:rsidRDefault="000A213A" w:rsidP="000B6B7D">
      <w:pPr>
        <w:keepNext/>
        <w:ind w:left="1440" w:firstLine="720"/>
        <w:jc w:val="left"/>
      </w:pPr>
      <w:r>
        <w:rPr>
          <w:noProof/>
          <w:lang w:val="es-ES_tradnl" w:eastAsia="es-ES_tradnl"/>
        </w:rPr>
        <w:drawing>
          <wp:inline distT="0" distB="0" distL="0" distR="0" wp14:anchorId="267F744F" wp14:editId="2336469C">
            <wp:extent cx="2533650" cy="1200150"/>
            <wp:effectExtent l="0" t="0" r="0" b="0"/>
            <wp:docPr id="17" name="Imagen 17" descr="C:\Users\wences\AppData\Local\Microsoft\Windows\INetCache\Content.Word\get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wences\AppData\Local\Microsoft\Windows\INetCache\Content.Word\getbootstrap.png"/>
                    <pic:cNvPicPr>
                      <a:picLocks noChangeAspect="1" noChangeArrowheads="1"/>
                    </pic:cNvPicPr>
                  </pic:nvPicPr>
                  <pic:blipFill>
                    <a:blip r:embed="rId64">
                      <a:extLst>
                        <a:ext uri="{28A0092B-C50C-407E-A947-70E740481C1C}">
                          <a14:useLocalDpi xmlns:a14="http://schemas.microsoft.com/office/drawing/2010/main" val="0"/>
                        </a:ext>
                      </a:extLst>
                    </a:blip>
                    <a:srcRect b="5263"/>
                    <a:stretch>
                      <a:fillRect/>
                    </a:stretch>
                  </pic:blipFill>
                  <pic:spPr bwMode="auto">
                    <a:xfrm>
                      <a:off x="0" y="0"/>
                      <a:ext cx="2533650" cy="1200150"/>
                    </a:xfrm>
                    <a:prstGeom prst="rect">
                      <a:avLst/>
                    </a:prstGeom>
                    <a:noFill/>
                    <a:ln>
                      <a:noFill/>
                    </a:ln>
                  </pic:spPr>
                </pic:pic>
              </a:graphicData>
            </a:graphic>
          </wp:inline>
        </w:drawing>
      </w:r>
    </w:p>
    <w:p w14:paraId="224AD035" w14:textId="0DAF246D" w:rsidR="000A213A" w:rsidRDefault="000B6B7D" w:rsidP="000B6B7D">
      <w:pPr>
        <w:pStyle w:val="Descripcin"/>
        <w:ind w:left="2160" w:firstLine="720"/>
        <w:jc w:val="left"/>
      </w:pPr>
      <w:bookmarkStart w:id="387" w:name="_Toc50542735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17</w:t>
      </w:r>
      <w:r>
        <w:fldChar w:fldCharType="end"/>
      </w:r>
      <w:r>
        <w:rPr>
          <w:sz w:val="20"/>
        </w:rPr>
        <w:t xml:space="preserve"> </w:t>
      </w:r>
      <w:r w:rsidR="000A213A" w:rsidRPr="000A213A">
        <w:rPr>
          <w:sz w:val="20"/>
        </w:rPr>
        <w:t>Logo Bootstrap</w:t>
      </w:r>
      <w:bookmarkEnd w:id="387"/>
      <w:r w:rsidR="000A213A">
        <w:br/>
      </w:r>
    </w:p>
    <w:p w14:paraId="40F7490F" w14:textId="77777777" w:rsidR="00EC0D4C" w:rsidRDefault="00595E84" w:rsidP="00EC0D4C">
      <w:pPr>
        <w:ind w:left="720"/>
      </w:pPr>
      <w:r>
        <w:t xml:space="preserve">Este framework facilita y mejora la tarea de maquetación de una aplicación web, proporcionando un diseño </w:t>
      </w:r>
      <w:r w:rsidR="000B6B7D">
        <w:t>“</w:t>
      </w:r>
      <w:r>
        <w:t>responsive</w:t>
      </w:r>
      <w:r w:rsidR="000B6B7D">
        <w:t>”</w:t>
      </w:r>
      <w:r>
        <w:t xml:space="preserve"> el cual se adapta a todo tipo de dispositivos.</w:t>
      </w:r>
    </w:p>
    <w:p w14:paraId="6B0B06DF" w14:textId="77777777" w:rsidR="00297586" w:rsidRDefault="00297586" w:rsidP="00EC0D4C">
      <w:pPr>
        <w:ind w:left="720"/>
      </w:pPr>
    </w:p>
    <w:p w14:paraId="01D68643" w14:textId="386D9D78" w:rsidR="000919E7" w:rsidRDefault="00662744" w:rsidP="00EC0D4C">
      <w:pPr>
        <w:pStyle w:val="Subttulo"/>
      </w:pPr>
      <w:bookmarkStart w:id="388" w:name="_Toc505426651"/>
      <w:bookmarkStart w:id="389" w:name="_Toc505427035"/>
      <w:bookmarkStart w:id="390" w:name="_Toc505427224"/>
      <w:r>
        <w:t>3.</w:t>
      </w:r>
      <w:r w:rsidR="00EC0D4C">
        <w:t>4.3 Base de datos</w:t>
      </w:r>
      <w:bookmarkEnd w:id="388"/>
      <w:bookmarkEnd w:id="389"/>
      <w:bookmarkEnd w:id="390"/>
      <w:r w:rsidR="000919E7">
        <w:tab/>
      </w:r>
      <w:r w:rsidR="000919E7">
        <w:tab/>
        <w:t xml:space="preserve">     </w:t>
      </w:r>
    </w:p>
    <w:p w14:paraId="7228313E" w14:textId="44FDBDBE" w:rsidR="00595E84" w:rsidRDefault="00595E84" w:rsidP="00EC0D4C">
      <w:pPr>
        <w:spacing w:before="240"/>
        <w:ind w:firstLine="360"/>
        <w:jc w:val="left"/>
      </w:pPr>
      <w:r>
        <w:t xml:space="preserve">Por último y </w:t>
      </w:r>
      <w:r w:rsidR="00927D8B">
        <w:t>como mencionamos en</w:t>
      </w:r>
      <w:r w:rsidR="00EC0D4C">
        <w:t xml:space="preserve"> el apartado 1.4</w:t>
      </w:r>
      <w:r w:rsidR="00927D8B">
        <w:t xml:space="preserve"> de “Estudios y análisis previos”</w:t>
      </w:r>
      <w:r w:rsidR="00EC0D4C">
        <w:t xml:space="preserve"> perteneciente al documento 1 “Memoria”</w:t>
      </w:r>
      <w:r w:rsidR="00927D8B">
        <w:t>,</w:t>
      </w:r>
      <w:r>
        <w:t xml:space="preserve"> uno de los elementos clave en una aplicación web es el sistema de gestión de bases de datos</w:t>
      </w:r>
      <w:r w:rsidR="00927D8B">
        <w:t>.</w:t>
      </w:r>
      <w:r>
        <w:t xml:space="preserve"> </w:t>
      </w:r>
    </w:p>
    <w:p w14:paraId="0AF60FDD" w14:textId="77777777" w:rsidR="00595E84" w:rsidRDefault="00595E84" w:rsidP="00595E84">
      <w:pPr>
        <w:ind w:firstLine="720"/>
        <w:jc w:val="left"/>
      </w:pPr>
      <w:r>
        <w:t>MySQL, PostgreSQL,</w:t>
      </w:r>
      <w:r w:rsidR="00927D8B">
        <w:t xml:space="preserve"> MariaDB</w:t>
      </w:r>
      <w:r>
        <w:t xml:space="preserve"> o Microsoft </w:t>
      </w:r>
      <w:r w:rsidR="00927D8B">
        <w:t>SQL Server</w:t>
      </w:r>
      <w:r>
        <w:t xml:space="preserve"> son algunos de los lenguajes de bases de datos relacionales más usados, mientras que por otro lado MongoDB</w:t>
      </w:r>
      <w:r w:rsidR="00927D8B">
        <w:t>, CouchDB o Redis son</w:t>
      </w:r>
      <w:r>
        <w:t xml:space="preserve"> uno de los lenguajes de bases de datos no relacional líder en la actualidad.</w:t>
      </w:r>
    </w:p>
    <w:p w14:paraId="1CCB39F9" w14:textId="77777777" w:rsidR="00595E84" w:rsidRDefault="00595E84" w:rsidP="00595E84">
      <w:pPr>
        <w:jc w:val="left"/>
      </w:pPr>
      <w:r>
        <w:lastRenderedPageBreak/>
        <w:tab/>
        <w:t>A continuación se muestra un benchmark de rendimiento, donde podremos ver una comparativa de los lenguajes relacionales anteriormente mencionados, PostgreSQL</w:t>
      </w:r>
      <w:r w:rsidR="00927D8B">
        <w:t>, MariaDB</w:t>
      </w:r>
      <w:r>
        <w:t xml:space="preserve"> y MySQL. Este benchmark mide el tiempo que tarda (en milisegundos) cada lenguaje en hacer diferentes operaciones de lectura y escritura.</w:t>
      </w:r>
    </w:p>
    <w:p w14:paraId="07E7D5D6" w14:textId="77777777" w:rsidR="0002783D" w:rsidRDefault="00C40120" w:rsidP="0002783D">
      <w:pPr>
        <w:keepNext/>
        <w:jc w:val="left"/>
      </w:pPr>
      <w:r>
        <w:rPr>
          <w:noProof/>
          <w:lang w:val="es-ES_tradnl" w:eastAsia="es-ES_tradnl"/>
        </w:rPr>
        <w:drawing>
          <wp:inline distT="0" distB="0" distL="0" distR="0" wp14:anchorId="2232DC85" wp14:editId="14428DF2">
            <wp:extent cx="5876925" cy="3124200"/>
            <wp:effectExtent l="0" t="0" r="0" b="0"/>
            <wp:docPr id="6" name="Imagen 6" descr="mysql vs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vs postgresq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6925" cy="3124200"/>
                    </a:xfrm>
                    <a:prstGeom prst="rect">
                      <a:avLst/>
                    </a:prstGeom>
                    <a:noFill/>
                    <a:ln>
                      <a:noFill/>
                    </a:ln>
                  </pic:spPr>
                </pic:pic>
              </a:graphicData>
            </a:graphic>
          </wp:inline>
        </w:drawing>
      </w:r>
    </w:p>
    <w:p w14:paraId="7617B7DA" w14:textId="76F4019E" w:rsidR="00F41EA8" w:rsidRDefault="0002783D" w:rsidP="0002783D">
      <w:pPr>
        <w:pStyle w:val="Descripcin"/>
        <w:ind w:left="2160" w:firstLine="720"/>
        <w:jc w:val="left"/>
      </w:pPr>
      <w:bookmarkStart w:id="391" w:name="_Toc50542735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18</w:t>
      </w:r>
      <w:r>
        <w:fldChar w:fldCharType="end"/>
      </w:r>
      <w:r>
        <w:t xml:space="preserve"> </w:t>
      </w:r>
      <w:r w:rsidR="00F41EA8">
        <w:t xml:space="preserve"> Gráfico </w:t>
      </w:r>
      <w:r>
        <w:t xml:space="preserve">comparativo </w:t>
      </w:r>
      <w:r w:rsidR="00F41EA8">
        <w:t>de rendimiento</w:t>
      </w:r>
      <w:r>
        <w:t>.</w:t>
      </w:r>
      <w:bookmarkEnd w:id="391"/>
    </w:p>
    <w:p w14:paraId="1812F0BA" w14:textId="775A1342" w:rsidR="00595E84" w:rsidRDefault="00595E84" w:rsidP="00595E84">
      <w:pPr>
        <w:jc w:val="left"/>
      </w:pPr>
    </w:p>
    <w:p w14:paraId="29A9CE36" w14:textId="77777777" w:rsidR="00595E84" w:rsidRDefault="00595E84" w:rsidP="00595E84">
      <w:pPr>
        <w:jc w:val="left"/>
      </w:pPr>
      <w:r>
        <w:tab/>
        <w:t xml:space="preserve">Podemos observar que salvo en la operación de escritura donde MySQL proporciona un mejor rendimiento, PostgreSQL es el lenguaje que mejor rendimiento proporciona a la hora de hacer </w:t>
      </w:r>
      <w:r w:rsidR="00927D8B">
        <w:t>consultas simples y complejas en base de datos, seguidas en segundo lugar por MariaDB</w:t>
      </w:r>
      <w:r>
        <w:t>.</w:t>
      </w:r>
    </w:p>
    <w:p w14:paraId="7258C1C2" w14:textId="77777777" w:rsidR="00595E84" w:rsidRDefault="00595E84" w:rsidP="00595E84">
      <w:pPr>
        <w:jc w:val="left"/>
      </w:pPr>
      <w:r>
        <w:tab/>
        <w:t>Otra comparación necesaria es entre MySQL y MongoDB, ya que estos últimos años el lenguaje no relacional MongoDB ha ganado mucho protagonismo, debido a su escalabilidad y rendimiento frente a grandes volúmenes de datos</w:t>
      </w:r>
      <w:r w:rsidR="00927D8B">
        <w:t xml:space="preserve"> y estructuras variables</w:t>
      </w:r>
      <w:r>
        <w:t>. En la siguiente tabla podemos ver dos tipos de operaciones (insert y select) hechas por estos dos lenguajes, para 10,100 y 1000 columnas. Los resultados están expresados en milisegundos.</w:t>
      </w:r>
    </w:p>
    <w:p w14:paraId="02F662EF" w14:textId="4E94F5C2" w:rsidR="001B3F72" w:rsidRPr="001B3F72" w:rsidRDefault="001B3F72" w:rsidP="001B3F72">
      <w:pPr>
        <w:pStyle w:val="Descripcin"/>
        <w:keepNext/>
        <w:ind w:left="2160" w:firstLine="720"/>
        <w:rPr>
          <w:sz w:val="20"/>
        </w:rPr>
      </w:pPr>
      <w:bookmarkStart w:id="392" w:name="_Toc486816833"/>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w:t>
      </w:r>
      <w:r>
        <w:fldChar w:fldCharType="end"/>
      </w:r>
      <w:r>
        <w:t xml:space="preserve"> </w:t>
      </w:r>
      <w:r w:rsidRPr="00CA6D22">
        <w:rPr>
          <w:sz w:val="20"/>
        </w:rPr>
        <w:t>Comparativa entre MongoDB y MySQL</w:t>
      </w:r>
      <w:bookmarkEnd w:id="392"/>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Caption w:val="Tabla 1.1 Comparativa entre MongoDB y MySQL"/>
      </w:tblPr>
      <w:tblGrid>
        <w:gridCol w:w="3089"/>
        <w:gridCol w:w="3074"/>
        <w:gridCol w:w="3084"/>
      </w:tblGrid>
      <w:tr w:rsidR="00595E84" w14:paraId="576F35AB" w14:textId="77777777" w:rsidTr="00F41EA8">
        <w:trPr>
          <w:trHeight w:hRule="exact" w:val="397"/>
        </w:trPr>
        <w:tc>
          <w:tcPr>
            <w:tcW w:w="3089" w:type="dxa"/>
            <w:tcBorders>
              <w:top w:val="single" w:sz="4" w:space="0" w:color="BFBFBF"/>
              <w:left w:val="single" w:sz="4" w:space="0" w:color="BFBFBF"/>
              <w:bottom w:val="single" w:sz="4" w:space="0" w:color="666666"/>
              <w:right w:val="single" w:sz="4" w:space="0" w:color="BFBFBF"/>
            </w:tcBorders>
            <w:shd w:val="clear" w:color="auto" w:fill="D9D9D9"/>
          </w:tcPr>
          <w:p w14:paraId="54897937" w14:textId="77777777" w:rsidR="00595E84" w:rsidRPr="00F753AC" w:rsidRDefault="00595E84" w:rsidP="00B25CA3">
            <w:pPr>
              <w:spacing w:line="276" w:lineRule="auto"/>
              <w:jc w:val="center"/>
              <w:rPr>
                <w:rFonts w:ascii="Calibri" w:eastAsia="Calibri" w:hAnsi="Calibri"/>
                <w:b/>
                <w:bCs/>
                <w:iCs/>
                <w:szCs w:val="22"/>
              </w:rPr>
            </w:pPr>
            <w:r w:rsidRPr="00F753AC">
              <w:rPr>
                <w:rFonts w:ascii="Calibri" w:eastAsia="Calibri" w:hAnsi="Calibri"/>
                <w:b/>
                <w:bCs/>
                <w:iCs/>
                <w:szCs w:val="22"/>
              </w:rPr>
              <w:t>10 COLUMNAS</w:t>
            </w:r>
          </w:p>
        </w:tc>
        <w:tc>
          <w:tcPr>
            <w:tcW w:w="3074" w:type="dxa"/>
            <w:tcBorders>
              <w:top w:val="single" w:sz="4" w:space="0" w:color="BFBFBF"/>
              <w:left w:val="single" w:sz="4" w:space="0" w:color="BFBFBF"/>
              <w:right w:val="single" w:sz="4" w:space="0" w:color="BFBFBF"/>
            </w:tcBorders>
            <w:shd w:val="clear" w:color="auto" w:fill="D9D9D9"/>
          </w:tcPr>
          <w:p w14:paraId="38FC1BF5" w14:textId="77777777" w:rsidR="00595E84" w:rsidRPr="00A543FF" w:rsidRDefault="00595E84" w:rsidP="00B25CA3">
            <w:pPr>
              <w:spacing w:line="276" w:lineRule="auto"/>
              <w:jc w:val="center"/>
              <w:rPr>
                <w:rFonts w:ascii="Calibri" w:eastAsia="Calibri" w:hAnsi="Calibri"/>
                <w:b/>
                <w:bCs/>
                <w:szCs w:val="22"/>
              </w:rPr>
            </w:pPr>
            <w:r w:rsidRPr="00A543FF">
              <w:rPr>
                <w:rFonts w:ascii="Calibri" w:eastAsia="Calibri" w:hAnsi="Calibri"/>
                <w:b/>
                <w:bCs/>
                <w:szCs w:val="22"/>
              </w:rPr>
              <w:t>MYSQL</w:t>
            </w:r>
          </w:p>
        </w:tc>
        <w:tc>
          <w:tcPr>
            <w:tcW w:w="3084" w:type="dxa"/>
            <w:tcBorders>
              <w:top w:val="single" w:sz="4" w:space="0" w:color="BFBFBF"/>
              <w:left w:val="single" w:sz="4" w:space="0" w:color="BFBFBF"/>
              <w:right w:val="single" w:sz="4" w:space="0" w:color="BFBFBF"/>
            </w:tcBorders>
            <w:shd w:val="clear" w:color="auto" w:fill="D9D9D9"/>
          </w:tcPr>
          <w:p w14:paraId="3AC94BD6" w14:textId="77777777" w:rsidR="00595E84" w:rsidRPr="00A543FF" w:rsidRDefault="00595E84" w:rsidP="00B25CA3">
            <w:pPr>
              <w:spacing w:line="276" w:lineRule="auto"/>
              <w:jc w:val="center"/>
              <w:rPr>
                <w:rFonts w:ascii="Calibri" w:eastAsia="Calibri" w:hAnsi="Calibri"/>
                <w:b/>
                <w:bCs/>
                <w:szCs w:val="22"/>
              </w:rPr>
            </w:pPr>
            <w:r w:rsidRPr="00A543FF">
              <w:rPr>
                <w:rFonts w:ascii="Calibri" w:eastAsia="Calibri" w:hAnsi="Calibri"/>
                <w:b/>
                <w:bCs/>
                <w:szCs w:val="22"/>
              </w:rPr>
              <w:t>MongoDB</w:t>
            </w:r>
          </w:p>
        </w:tc>
      </w:tr>
      <w:tr w:rsidR="00595E84" w14:paraId="265487F5" w14:textId="77777777" w:rsidTr="00F41EA8">
        <w:trPr>
          <w:trHeight w:hRule="exact" w:val="397"/>
        </w:trPr>
        <w:tc>
          <w:tcPr>
            <w:tcW w:w="3089" w:type="dxa"/>
            <w:tcBorders>
              <w:top w:val="nil"/>
              <w:left w:val="single" w:sz="4" w:space="0" w:color="BFBFBF"/>
              <w:bottom w:val="nil"/>
            </w:tcBorders>
            <w:shd w:val="clear" w:color="auto" w:fill="FFFFFF"/>
          </w:tcPr>
          <w:p w14:paraId="606AD4A9" w14:textId="77777777" w:rsidR="00595E84" w:rsidRPr="00F753AC" w:rsidRDefault="00595E84" w:rsidP="00B25CA3">
            <w:pPr>
              <w:spacing w:line="276" w:lineRule="auto"/>
              <w:jc w:val="center"/>
              <w:rPr>
                <w:rFonts w:ascii="Calibri" w:eastAsia="Calibri" w:hAnsi="Calibri"/>
                <w:iCs/>
                <w:szCs w:val="22"/>
              </w:rPr>
            </w:pPr>
            <w:r w:rsidRPr="00F753AC">
              <w:rPr>
                <w:rFonts w:ascii="Calibri" w:eastAsia="Calibri" w:hAnsi="Calibri"/>
                <w:iCs/>
                <w:szCs w:val="22"/>
              </w:rPr>
              <w:t>insert</w:t>
            </w:r>
          </w:p>
        </w:tc>
        <w:tc>
          <w:tcPr>
            <w:tcW w:w="3074" w:type="dxa"/>
            <w:shd w:val="clear" w:color="auto" w:fill="auto"/>
          </w:tcPr>
          <w:p w14:paraId="7D6D34AD"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1702 ms</w:t>
            </w:r>
          </w:p>
        </w:tc>
        <w:tc>
          <w:tcPr>
            <w:tcW w:w="3084" w:type="dxa"/>
            <w:tcBorders>
              <w:right w:val="single" w:sz="4" w:space="0" w:color="BFBFBF"/>
            </w:tcBorders>
            <w:shd w:val="clear" w:color="auto" w:fill="auto"/>
          </w:tcPr>
          <w:p w14:paraId="618AD685"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11 ms</w:t>
            </w:r>
          </w:p>
        </w:tc>
      </w:tr>
      <w:tr w:rsidR="00595E84" w14:paraId="25641E36" w14:textId="77777777" w:rsidTr="00F41EA8">
        <w:trPr>
          <w:trHeight w:hRule="exact" w:val="397"/>
        </w:trPr>
        <w:tc>
          <w:tcPr>
            <w:tcW w:w="3089" w:type="dxa"/>
            <w:tcBorders>
              <w:left w:val="single" w:sz="4" w:space="0" w:color="BFBFBF"/>
              <w:bottom w:val="nil"/>
            </w:tcBorders>
            <w:shd w:val="clear" w:color="auto" w:fill="FFFFFF"/>
          </w:tcPr>
          <w:p w14:paraId="13F07B1A" w14:textId="77777777" w:rsidR="00595E84" w:rsidRPr="00F753AC" w:rsidRDefault="00595E84" w:rsidP="00B25CA3">
            <w:pPr>
              <w:spacing w:line="276" w:lineRule="auto"/>
              <w:jc w:val="center"/>
              <w:rPr>
                <w:rFonts w:ascii="Calibri" w:eastAsia="Calibri" w:hAnsi="Calibri"/>
                <w:iCs/>
                <w:szCs w:val="22"/>
              </w:rPr>
            </w:pPr>
            <w:r w:rsidRPr="00F753AC">
              <w:rPr>
                <w:rFonts w:ascii="Calibri" w:eastAsia="Calibri" w:hAnsi="Calibri"/>
                <w:iCs/>
                <w:szCs w:val="22"/>
              </w:rPr>
              <w:t>select</w:t>
            </w:r>
          </w:p>
        </w:tc>
        <w:tc>
          <w:tcPr>
            <w:tcW w:w="3074" w:type="dxa"/>
            <w:shd w:val="clear" w:color="auto" w:fill="auto"/>
          </w:tcPr>
          <w:p w14:paraId="0BAF57A9"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11 ms</w:t>
            </w:r>
          </w:p>
        </w:tc>
        <w:tc>
          <w:tcPr>
            <w:tcW w:w="3084" w:type="dxa"/>
            <w:tcBorders>
              <w:right w:val="single" w:sz="4" w:space="0" w:color="BFBFBF"/>
            </w:tcBorders>
            <w:shd w:val="clear" w:color="auto" w:fill="auto"/>
          </w:tcPr>
          <w:p w14:paraId="60C29F3F"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12 ms</w:t>
            </w:r>
          </w:p>
        </w:tc>
      </w:tr>
      <w:tr w:rsidR="00595E84" w14:paraId="1F026EBB" w14:textId="77777777" w:rsidTr="00F41EA8">
        <w:trPr>
          <w:trHeight w:hRule="exact" w:val="397"/>
        </w:trPr>
        <w:tc>
          <w:tcPr>
            <w:tcW w:w="3089" w:type="dxa"/>
            <w:tcBorders>
              <w:left w:val="single" w:sz="4" w:space="0" w:color="BFBFBF"/>
              <w:bottom w:val="nil"/>
            </w:tcBorders>
            <w:shd w:val="clear" w:color="auto" w:fill="D9D9D9"/>
          </w:tcPr>
          <w:p w14:paraId="0CE7CDCB" w14:textId="77777777" w:rsidR="00595E84" w:rsidRPr="00F753AC" w:rsidRDefault="00595E84" w:rsidP="00B25CA3">
            <w:pPr>
              <w:spacing w:line="276" w:lineRule="auto"/>
              <w:jc w:val="center"/>
              <w:rPr>
                <w:rFonts w:ascii="Calibri" w:eastAsia="Calibri" w:hAnsi="Calibri"/>
                <w:b/>
                <w:iCs/>
                <w:szCs w:val="22"/>
              </w:rPr>
            </w:pPr>
            <w:r w:rsidRPr="00F753AC">
              <w:rPr>
                <w:rFonts w:ascii="Calibri" w:eastAsia="Calibri" w:hAnsi="Calibri"/>
                <w:b/>
                <w:iCs/>
                <w:szCs w:val="22"/>
              </w:rPr>
              <w:t>100 COLUMNAS</w:t>
            </w:r>
          </w:p>
        </w:tc>
        <w:tc>
          <w:tcPr>
            <w:tcW w:w="3074" w:type="dxa"/>
            <w:shd w:val="clear" w:color="auto" w:fill="D9D9D9"/>
          </w:tcPr>
          <w:p w14:paraId="33CEA5DC" w14:textId="77777777" w:rsidR="00595E84" w:rsidRPr="00A543FF" w:rsidRDefault="00595E84" w:rsidP="00B25CA3">
            <w:pPr>
              <w:spacing w:line="276" w:lineRule="auto"/>
              <w:rPr>
                <w:rFonts w:ascii="Calibri" w:eastAsia="Calibri" w:hAnsi="Calibri"/>
                <w:szCs w:val="22"/>
              </w:rPr>
            </w:pPr>
          </w:p>
        </w:tc>
        <w:tc>
          <w:tcPr>
            <w:tcW w:w="3084" w:type="dxa"/>
            <w:tcBorders>
              <w:right w:val="single" w:sz="4" w:space="0" w:color="BFBFBF"/>
            </w:tcBorders>
            <w:shd w:val="clear" w:color="auto" w:fill="D9D9D9"/>
          </w:tcPr>
          <w:p w14:paraId="19BDBCD8" w14:textId="77777777" w:rsidR="00595E84" w:rsidRPr="00A543FF" w:rsidRDefault="00595E84" w:rsidP="00B25CA3">
            <w:pPr>
              <w:spacing w:line="276" w:lineRule="auto"/>
              <w:jc w:val="center"/>
              <w:rPr>
                <w:rFonts w:ascii="Calibri" w:eastAsia="Calibri" w:hAnsi="Calibri"/>
                <w:szCs w:val="22"/>
              </w:rPr>
            </w:pPr>
          </w:p>
        </w:tc>
      </w:tr>
      <w:tr w:rsidR="00595E84" w14:paraId="190BD1ED" w14:textId="77777777" w:rsidTr="00F41EA8">
        <w:trPr>
          <w:trHeight w:hRule="exact" w:val="397"/>
        </w:trPr>
        <w:tc>
          <w:tcPr>
            <w:tcW w:w="3089" w:type="dxa"/>
            <w:tcBorders>
              <w:left w:val="single" w:sz="4" w:space="0" w:color="BFBFBF"/>
              <w:bottom w:val="nil"/>
            </w:tcBorders>
            <w:shd w:val="clear" w:color="auto" w:fill="FFFFFF"/>
          </w:tcPr>
          <w:p w14:paraId="3B5EC19E" w14:textId="77777777" w:rsidR="00595E84" w:rsidRPr="00F753AC" w:rsidRDefault="00595E84" w:rsidP="00B25CA3">
            <w:pPr>
              <w:spacing w:line="276" w:lineRule="auto"/>
              <w:jc w:val="center"/>
              <w:rPr>
                <w:rFonts w:ascii="Calibri" w:eastAsia="Calibri" w:hAnsi="Calibri"/>
                <w:iCs/>
                <w:szCs w:val="22"/>
              </w:rPr>
            </w:pPr>
            <w:r w:rsidRPr="00F753AC">
              <w:rPr>
                <w:rFonts w:ascii="Calibri" w:eastAsia="Calibri" w:hAnsi="Calibri"/>
                <w:iCs/>
                <w:szCs w:val="22"/>
              </w:rPr>
              <w:t>insert</w:t>
            </w:r>
          </w:p>
        </w:tc>
        <w:tc>
          <w:tcPr>
            <w:tcW w:w="3074" w:type="dxa"/>
            <w:shd w:val="clear" w:color="auto" w:fill="auto"/>
          </w:tcPr>
          <w:p w14:paraId="3D36A164"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 xml:space="preserve">8171 ms </w:t>
            </w:r>
          </w:p>
        </w:tc>
        <w:tc>
          <w:tcPr>
            <w:tcW w:w="3084" w:type="dxa"/>
            <w:tcBorders>
              <w:right w:val="single" w:sz="4" w:space="0" w:color="BFBFBF"/>
            </w:tcBorders>
            <w:shd w:val="clear" w:color="auto" w:fill="auto"/>
          </w:tcPr>
          <w:p w14:paraId="73DA4EBE"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 xml:space="preserve">10 ms </w:t>
            </w:r>
          </w:p>
        </w:tc>
      </w:tr>
      <w:tr w:rsidR="00595E84" w14:paraId="39892C5A" w14:textId="77777777" w:rsidTr="00F41EA8">
        <w:trPr>
          <w:trHeight w:hRule="exact" w:val="397"/>
        </w:trPr>
        <w:tc>
          <w:tcPr>
            <w:tcW w:w="3089" w:type="dxa"/>
            <w:tcBorders>
              <w:left w:val="single" w:sz="4" w:space="0" w:color="BFBFBF"/>
              <w:bottom w:val="nil"/>
            </w:tcBorders>
            <w:shd w:val="clear" w:color="auto" w:fill="FFFFFF"/>
          </w:tcPr>
          <w:p w14:paraId="75813129" w14:textId="77777777" w:rsidR="00595E84" w:rsidRPr="00F753AC" w:rsidRDefault="00595E84" w:rsidP="00B25CA3">
            <w:pPr>
              <w:spacing w:line="276" w:lineRule="auto"/>
              <w:jc w:val="center"/>
              <w:rPr>
                <w:rFonts w:ascii="Calibri" w:eastAsia="Calibri" w:hAnsi="Calibri"/>
                <w:iCs/>
                <w:szCs w:val="22"/>
              </w:rPr>
            </w:pPr>
            <w:r w:rsidRPr="00F753AC">
              <w:rPr>
                <w:rFonts w:ascii="Calibri" w:eastAsia="Calibri" w:hAnsi="Calibri"/>
                <w:iCs/>
                <w:szCs w:val="22"/>
              </w:rPr>
              <w:t>select</w:t>
            </w:r>
          </w:p>
        </w:tc>
        <w:tc>
          <w:tcPr>
            <w:tcW w:w="3074" w:type="dxa"/>
            <w:shd w:val="clear" w:color="auto" w:fill="auto"/>
          </w:tcPr>
          <w:p w14:paraId="7847D758"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167 ms</w:t>
            </w:r>
          </w:p>
        </w:tc>
        <w:tc>
          <w:tcPr>
            <w:tcW w:w="3084" w:type="dxa"/>
            <w:tcBorders>
              <w:right w:val="single" w:sz="4" w:space="0" w:color="BFBFBF"/>
            </w:tcBorders>
            <w:shd w:val="clear" w:color="auto" w:fill="auto"/>
          </w:tcPr>
          <w:p w14:paraId="771D4912"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60 ms</w:t>
            </w:r>
          </w:p>
        </w:tc>
      </w:tr>
      <w:tr w:rsidR="00595E84" w14:paraId="0954B2EF" w14:textId="77777777" w:rsidTr="00F41EA8">
        <w:trPr>
          <w:trHeight w:hRule="exact" w:val="397"/>
        </w:trPr>
        <w:tc>
          <w:tcPr>
            <w:tcW w:w="3089" w:type="dxa"/>
            <w:tcBorders>
              <w:left w:val="single" w:sz="4" w:space="0" w:color="BFBFBF"/>
              <w:bottom w:val="nil"/>
            </w:tcBorders>
            <w:shd w:val="clear" w:color="auto" w:fill="D9D9D9"/>
          </w:tcPr>
          <w:p w14:paraId="5E77596D" w14:textId="77777777" w:rsidR="00595E84" w:rsidRPr="00F753AC" w:rsidRDefault="00595E84" w:rsidP="00B25CA3">
            <w:pPr>
              <w:spacing w:line="276" w:lineRule="auto"/>
              <w:jc w:val="center"/>
              <w:rPr>
                <w:rFonts w:ascii="Calibri" w:eastAsia="Calibri" w:hAnsi="Calibri"/>
                <w:b/>
                <w:iCs/>
                <w:szCs w:val="22"/>
              </w:rPr>
            </w:pPr>
            <w:r w:rsidRPr="00F753AC">
              <w:rPr>
                <w:rFonts w:ascii="Calibri" w:eastAsia="Calibri" w:hAnsi="Calibri"/>
                <w:b/>
                <w:iCs/>
                <w:szCs w:val="22"/>
              </w:rPr>
              <w:t>1000 COLUMNAS</w:t>
            </w:r>
          </w:p>
        </w:tc>
        <w:tc>
          <w:tcPr>
            <w:tcW w:w="3074" w:type="dxa"/>
            <w:shd w:val="clear" w:color="auto" w:fill="D9D9D9"/>
          </w:tcPr>
          <w:p w14:paraId="23AE978C" w14:textId="77777777" w:rsidR="00595E84" w:rsidRPr="00A543FF" w:rsidRDefault="00595E84" w:rsidP="00B25CA3">
            <w:pPr>
              <w:spacing w:line="276" w:lineRule="auto"/>
              <w:rPr>
                <w:rFonts w:ascii="Calibri" w:eastAsia="Calibri" w:hAnsi="Calibri"/>
                <w:szCs w:val="22"/>
              </w:rPr>
            </w:pPr>
          </w:p>
        </w:tc>
        <w:tc>
          <w:tcPr>
            <w:tcW w:w="3084" w:type="dxa"/>
            <w:tcBorders>
              <w:right w:val="single" w:sz="4" w:space="0" w:color="BFBFBF"/>
            </w:tcBorders>
            <w:shd w:val="clear" w:color="auto" w:fill="D9D9D9"/>
          </w:tcPr>
          <w:p w14:paraId="7BF88D61" w14:textId="77777777" w:rsidR="00595E84" w:rsidRPr="00A543FF" w:rsidRDefault="00595E84" w:rsidP="00B25CA3">
            <w:pPr>
              <w:spacing w:line="276" w:lineRule="auto"/>
              <w:rPr>
                <w:rFonts w:ascii="Calibri" w:eastAsia="Calibri" w:hAnsi="Calibri"/>
                <w:szCs w:val="22"/>
              </w:rPr>
            </w:pPr>
          </w:p>
        </w:tc>
      </w:tr>
      <w:tr w:rsidR="00595E84" w14:paraId="0EBCD9FD" w14:textId="77777777" w:rsidTr="00F41EA8">
        <w:trPr>
          <w:trHeight w:hRule="exact" w:val="397"/>
        </w:trPr>
        <w:tc>
          <w:tcPr>
            <w:tcW w:w="3089" w:type="dxa"/>
            <w:tcBorders>
              <w:left w:val="single" w:sz="4" w:space="0" w:color="BFBFBF"/>
              <w:bottom w:val="nil"/>
            </w:tcBorders>
            <w:shd w:val="clear" w:color="auto" w:fill="FFFFFF"/>
          </w:tcPr>
          <w:p w14:paraId="1161357F" w14:textId="77777777" w:rsidR="00595E84" w:rsidRPr="00F753AC" w:rsidRDefault="00595E84" w:rsidP="00B25CA3">
            <w:pPr>
              <w:spacing w:line="276" w:lineRule="auto"/>
              <w:jc w:val="center"/>
              <w:rPr>
                <w:rFonts w:ascii="Calibri" w:eastAsia="Calibri" w:hAnsi="Calibri"/>
                <w:iCs/>
                <w:szCs w:val="22"/>
              </w:rPr>
            </w:pPr>
            <w:r w:rsidRPr="00F753AC">
              <w:rPr>
                <w:rFonts w:ascii="Calibri" w:eastAsia="Calibri" w:hAnsi="Calibri"/>
                <w:iCs/>
                <w:szCs w:val="22"/>
              </w:rPr>
              <w:t>insert</w:t>
            </w:r>
          </w:p>
        </w:tc>
        <w:tc>
          <w:tcPr>
            <w:tcW w:w="3074" w:type="dxa"/>
            <w:shd w:val="clear" w:color="auto" w:fill="auto"/>
          </w:tcPr>
          <w:p w14:paraId="594E053A"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94813 ms</w:t>
            </w:r>
          </w:p>
        </w:tc>
        <w:tc>
          <w:tcPr>
            <w:tcW w:w="3084" w:type="dxa"/>
            <w:tcBorders>
              <w:right w:val="single" w:sz="4" w:space="0" w:color="BFBFBF"/>
            </w:tcBorders>
            <w:shd w:val="clear" w:color="auto" w:fill="auto"/>
          </w:tcPr>
          <w:p w14:paraId="212B75D6"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13 ms</w:t>
            </w:r>
          </w:p>
          <w:p w14:paraId="1B545E92" w14:textId="77777777" w:rsidR="00595E84" w:rsidRPr="00A543FF" w:rsidRDefault="00595E84" w:rsidP="00B25CA3">
            <w:pPr>
              <w:spacing w:line="276" w:lineRule="auto"/>
              <w:jc w:val="center"/>
              <w:rPr>
                <w:rFonts w:ascii="Calibri" w:eastAsia="Calibri" w:hAnsi="Calibri"/>
                <w:szCs w:val="22"/>
              </w:rPr>
            </w:pPr>
          </w:p>
        </w:tc>
      </w:tr>
      <w:tr w:rsidR="00595E84" w14:paraId="69D7E74F" w14:textId="77777777" w:rsidTr="00F41EA8">
        <w:trPr>
          <w:trHeight w:hRule="exact" w:val="397"/>
        </w:trPr>
        <w:tc>
          <w:tcPr>
            <w:tcW w:w="3089" w:type="dxa"/>
            <w:tcBorders>
              <w:left w:val="single" w:sz="4" w:space="0" w:color="BFBFBF"/>
              <w:bottom w:val="single" w:sz="4" w:space="0" w:color="BFBFBF"/>
            </w:tcBorders>
            <w:shd w:val="clear" w:color="auto" w:fill="FFFFFF"/>
          </w:tcPr>
          <w:p w14:paraId="7E03754E" w14:textId="77777777" w:rsidR="00595E84" w:rsidRPr="00F753AC" w:rsidRDefault="00595E84" w:rsidP="00B25CA3">
            <w:pPr>
              <w:spacing w:line="276" w:lineRule="auto"/>
              <w:jc w:val="center"/>
              <w:rPr>
                <w:rFonts w:ascii="Calibri" w:eastAsia="Calibri" w:hAnsi="Calibri"/>
                <w:iCs/>
                <w:szCs w:val="22"/>
              </w:rPr>
            </w:pPr>
            <w:r w:rsidRPr="00F753AC">
              <w:rPr>
                <w:rFonts w:ascii="Calibri" w:eastAsia="Calibri" w:hAnsi="Calibri"/>
                <w:iCs/>
                <w:szCs w:val="22"/>
              </w:rPr>
              <w:t>select</w:t>
            </w:r>
          </w:p>
        </w:tc>
        <w:tc>
          <w:tcPr>
            <w:tcW w:w="3074" w:type="dxa"/>
            <w:tcBorders>
              <w:bottom w:val="single" w:sz="4" w:space="0" w:color="BFBFBF"/>
            </w:tcBorders>
            <w:shd w:val="clear" w:color="auto" w:fill="auto"/>
          </w:tcPr>
          <w:p w14:paraId="65B82C97"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 xml:space="preserve">1013 ms </w:t>
            </w:r>
          </w:p>
        </w:tc>
        <w:tc>
          <w:tcPr>
            <w:tcW w:w="3084" w:type="dxa"/>
            <w:tcBorders>
              <w:bottom w:val="single" w:sz="4" w:space="0" w:color="BFBFBF"/>
              <w:right w:val="single" w:sz="4" w:space="0" w:color="BFBFBF"/>
            </w:tcBorders>
            <w:shd w:val="clear" w:color="auto" w:fill="auto"/>
          </w:tcPr>
          <w:p w14:paraId="6593956A" w14:textId="77777777" w:rsidR="00595E84" w:rsidRPr="00A543FF" w:rsidRDefault="00595E84" w:rsidP="00B25CA3">
            <w:pPr>
              <w:spacing w:line="276" w:lineRule="auto"/>
              <w:jc w:val="center"/>
              <w:rPr>
                <w:rFonts w:ascii="Calibri" w:eastAsia="Calibri" w:hAnsi="Calibri"/>
                <w:szCs w:val="22"/>
              </w:rPr>
            </w:pPr>
            <w:r w:rsidRPr="00A543FF">
              <w:rPr>
                <w:rFonts w:ascii="Calibri" w:eastAsia="Calibri" w:hAnsi="Calibri"/>
                <w:szCs w:val="22"/>
              </w:rPr>
              <w:t>677 ms</w:t>
            </w:r>
          </w:p>
        </w:tc>
      </w:tr>
    </w:tbl>
    <w:p w14:paraId="1AD1BFCE" w14:textId="5083D703" w:rsidR="00595E84" w:rsidRDefault="00595E84" w:rsidP="00595E84">
      <w:pPr>
        <w:jc w:val="left"/>
      </w:pPr>
    </w:p>
    <w:p w14:paraId="7BB81035" w14:textId="77777777" w:rsidR="00595E84" w:rsidRDefault="00595E84" w:rsidP="007E1985">
      <w:pPr>
        <w:ind w:firstLine="720"/>
        <w:jc w:val="left"/>
      </w:pPr>
      <w:r>
        <w:t>Tras observar los resultados podemos ver que MongoDB es notablemente mejor que MySQL respecto a operaciones tipo “select” e "insert” sobre la base de datos.</w:t>
      </w:r>
    </w:p>
    <w:p w14:paraId="5F52C14E" w14:textId="77777777" w:rsidR="00595E84" w:rsidRPr="00595E84" w:rsidRDefault="00595E84" w:rsidP="00595E84"/>
    <w:p w14:paraId="04CEB783" w14:textId="2818335B" w:rsidR="00142BF9" w:rsidRPr="00142BF9" w:rsidRDefault="00662744" w:rsidP="000A7BF6">
      <w:pPr>
        <w:pStyle w:val="Subttulo"/>
      </w:pPr>
      <w:bookmarkStart w:id="393" w:name="_Toc486444092"/>
      <w:bookmarkStart w:id="394" w:name="_Toc505426652"/>
      <w:bookmarkStart w:id="395" w:name="_Toc505427036"/>
      <w:bookmarkStart w:id="396" w:name="_Toc505427225"/>
      <w:r>
        <w:t>3</w:t>
      </w:r>
      <w:r w:rsidR="00142BF9">
        <w:t>.5. DESCRIPCIÓN DE LA ALTERNATIVA SELECCIONADA</w:t>
      </w:r>
      <w:bookmarkEnd w:id="393"/>
      <w:bookmarkEnd w:id="394"/>
      <w:bookmarkEnd w:id="395"/>
      <w:bookmarkEnd w:id="396"/>
      <w:r w:rsidR="00142BF9">
        <w:tab/>
      </w:r>
    </w:p>
    <w:p w14:paraId="0962DED5" w14:textId="77777777" w:rsidR="00927D8B" w:rsidRDefault="00927D8B" w:rsidP="00927D8B">
      <w:pPr>
        <w:jc w:val="left"/>
      </w:pPr>
      <w:r>
        <w:tab/>
      </w:r>
    </w:p>
    <w:p w14:paraId="0B654BE1" w14:textId="6640ACD0" w:rsidR="00E25C3D" w:rsidRDefault="00177EB3" w:rsidP="00927D8B">
      <w:pPr>
        <w:ind w:firstLine="720"/>
        <w:jc w:val="left"/>
      </w:pPr>
      <w:r>
        <w:t xml:space="preserve">Una vez realizado el estudio de alternativas </w:t>
      </w:r>
      <w:r w:rsidR="0006073F">
        <w:t>escogeremos</w:t>
      </w:r>
      <w:r>
        <w:t xml:space="preserve"> entre aquellas tecnologías o </w:t>
      </w:r>
      <w:r w:rsidR="00947571">
        <w:t>herramientas</w:t>
      </w:r>
      <w:r>
        <w:t xml:space="preserve"> que más se ajusten para el desarrollo de este proyecto. A continuación se detallarán </w:t>
      </w:r>
      <w:r w:rsidR="00947571">
        <w:t>aquellas herramientas que hemos seleccionado para el back-end y front-end, así como la base de datos y el sistema operativo.</w:t>
      </w:r>
    </w:p>
    <w:p w14:paraId="481CBF45" w14:textId="1D8FE16F" w:rsidR="00177EB3" w:rsidRPr="00297586" w:rsidRDefault="00662744" w:rsidP="00297586">
      <w:pPr>
        <w:pStyle w:val="Subttulo"/>
        <w:ind w:firstLine="720"/>
      </w:pPr>
      <w:bookmarkStart w:id="397" w:name="_Toc505426653"/>
      <w:bookmarkStart w:id="398" w:name="_Toc505427037"/>
      <w:bookmarkStart w:id="399" w:name="_Toc505427226"/>
      <w:r>
        <w:t>3.</w:t>
      </w:r>
      <w:r w:rsidR="00F41EA8" w:rsidRPr="00297586">
        <w:t xml:space="preserve">5.1 </w:t>
      </w:r>
      <w:r w:rsidR="00827C4A" w:rsidRPr="00297586">
        <w:t>Tecnologías back-end</w:t>
      </w:r>
      <w:bookmarkEnd w:id="397"/>
      <w:bookmarkEnd w:id="398"/>
      <w:bookmarkEnd w:id="399"/>
    </w:p>
    <w:p w14:paraId="11E28D51" w14:textId="77777777" w:rsidR="00177EB3" w:rsidRDefault="00177EB3" w:rsidP="00177EB3">
      <w:pPr>
        <w:ind w:left="720" w:firstLine="720"/>
        <w:jc w:val="left"/>
      </w:pPr>
      <w:r>
        <w:t>Tras analizar las diferentes alternativas para el back-end de nuestro proyect</w:t>
      </w:r>
      <w:r w:rsidR="00442DAC">
        <w:t xml:space="preserve">o </w:t>
      </w:r>
      <w:r>
        <w:t>con los respectivos frameworks existentes, utilizar</w:t>
      </w:r>
      <w:r w:rsidR="00442DAC">
        <w:t xml:space="preserve">é </w:t>
      </w:r>
      <w:r>
        <w:t>el lenguaje Ruby con Ruby on Rails como</w:t>
      </w:r>
      <w:r w:rsidR="00947571">
        <w:t xml:space="preserve"> </w:t>
      </w:r>
      <w:r>
        <w:t>framework principal para el desarrollo de la aplicación.</w:t>
      </w:r>
      <w:r w:rsidR="00442DAC">
        <w:t xml:space="preserve"> A pesar de que PHP o Java son lenguajes realmente buenos así como sus </w:t>
      </w:r>
      <w:r w:rsidR="00AB2F23">
        <w:t xml:space="preserve">diferentes </w:t>
      </w:r>
      <w:r w:rsidR="00442DAC">
        <w:t xml:space="preserve">frameworks, Ruby on Rails se caracteriza </w:t>
      </w:r>
      <w:r w:rsidR="00442DAC">
        <w:lastRenderedPageBreak/>
        <w:t>por la facilidad y rapidez que proporciona para desarrollar aplicaciones web</w:t>
      </w:r>
      <w:r w:rsidR="00AB2F23">
        <w:t>. A continuación se expondrán algunas de las ventajas de usar Ruby On Rails:</w:t>
      </w:r>
    </w:p>
    <w:p w14:paraId="3B540856" w14:textId="77777777" w:rsidR="00AB2F23" w:rsidRDefault="00AB2F23" w:rsidP="00AB2F23">
      <w:pPr>
        <w:numPr>
          <w:ilvl w:val="0"/>
          <w:numId w:val="20"/>
        </w:numPr>
        <w:jc w:val="left"/>
      </w:pPr>
      <w:r>
        <w:t xml:space="preserve">Este framework </w:t>
      </w:r>
      <w:r w:rsidR="0051502E">
        <w:t>sigue el patr</w:t>
      </w:r>
      <w:r w:rsidR="00947571">
        <w:t>ón MVC</w:t>
      </w:r>
      <w:r w:rsidR="0051502E">
        <w:t xml:space="preserve"> visto anteriormente y </w:t>
      </w:r>
      <w:r>
        <w:t>proporciona una estructura estándar de aplicación web al inicio de cualquier proyecto, haciendo que el prog</w:t>
      </w:r>
      <w:r w:rsidR="00947571">
        <w:t>ramador no tenga que partir de cero</w:t>
      </w:r>
      <w:r>
        <w:t>.</w:t>
      </w:r>
    </w:p>
    <w:p w14:paraId="21D08FA7" w14:textId="77777777" w:rsidR="00AB2F23" w:rsidRDefault="00AB2F23" w:rsidP="00AB2F23">
      <w:pPr>
        <w:numPr>
          <w:ilvl w:val="0"/>
          <w:numId w:val="20"/>
        </w:numPr>
        <w:jc w:val="left"/>
      </w:pPr>
      <w:r>
        <w:t>Existen cientos de paquetes de librerías (en ruby llamadas gemas) que se pueden incorporar fácilmente a nuestro proyecto, las cuales reciben un soporte continuo y nos permiten cubrir necesidades como la autenticación, seguridad o incluir cualquier otra herramienta como librerías de JavaScript</w:t>
      </w:r>
      <w:r w:rsidR="0006073F">
        <w:t xml:space="preserve"> a nuestro proyecto</w:t>
      </w:r>
      <w:r>
        <w:t>.</w:t>
      </w:r>
    </w:p>
    <w:p w14:paraId="5923CD49" w14:textId="77777777" w:rsidR="00AB2F23" w:rsidRDefault="00AB2F23" w:rsidP="00AB2F23">
      <w:pPr>
        <w:numPr>
          <w:ilvl w:val="0"/>
          <w:numId w:val="20"/>
        </w:numPr>
        <w:jc w:val="left"/>
      </w:pPr>
      <w:r>
        <w:t>Una de los aspectos más interesantes de Ruby on Rails respecto a la programación es la limpieza y sencillez con la que el código se escribe</w:t>
      </w:r>
      <w:r w:rsidR="00947571">
        <w:t>, evitando la duplicidad de este y reutiliz</w:t>
      </w:r>
      <w:r w:rsidR="0006073F">
        <w:t>ando los componentes a medida que se va</w:t>
      </w:r>
      <w:r w:rsidR="00947571">
        <w:t>n creando.</w:t>
      </w:r>
    </w:p>
    <w:p w14:paraId="4D875EA2" w14:textId="77777777" w:rsidR="00AB2F23" w:rsidRDefault="00AB2F23" w:rsidP="00AB2F23">
      <w:pPr>
        <w:numPr>
          <w:ilvl w:val="0"/>
          <w:numId w:val="20"/>
        </w:numPr>
        <w:jc w:val="left"/>
      </w:pPr>
      <w:r>
        <w:t>Otro de los puntos fuertes de Ruby on Rails</w:t>
      </w:r>
      <w:r w:rsidR="0051502E">
        <w:t xml:space="preserve">, como ya hemos mencionado en el anterior apartado, es que aparte de ser de código abierto, </w:t>
      </w:r>
      <w:r>
        <w:t xml:space="preserve">la comunidad de desarrolladores que </w:t>
      </w:r>
      <w:r w:rsidR="0051502E">
        <w:t>respalda esta herramienta es muy grande</w:t>
      </w:r>
      <w:r w:rsidR="00947571">
        <w:t>,</w:t>
      </w:r>
      <w:r w:rsidR="00FD0CE7">
        <w:t xml:space="preserve"> ofreciendo un buen soporte y ayuda para </w:t>
      </w:r>
      <w:r w:rsidR="0051502E">
        <w:t xml:space="preserve">nuevos desarrolladores que se adentren con </w:t>
      </w:r>
      <w:r w:rsidR="0097049E">
        <w:t>este framework</w:t>
      </w:r>
      <w:r w:rsidR="0051502E">
        <w:t>.</w:t>
      </w:r>
    </w:p>
    <w:p w14:paraId="5D464305" w14:textId="77777777" w:rsidR="0051502E" w:rsidRDefault="0051502E" w:rsidP="00AB2F23">
      <w:pPr>
        <w:numPr>
          <w:ilvl w:val="0"/>
          <w:numId w:val="20"/>
        </w:numPr>
        <w:jc w:val="left"/>
      </w:pPr>
      <w:r>
        <w:t xml:space="preserve">Debido a su crecimiento en los últimos 10 años esta herramienta se ha convertido en la elección de muchos desarrolladores o empresas para crear su aplicación web, lo que ha hecho que </w:t>
      </w:r>
      <w:r w:rsidR="00E25C3D">
        <w:t>actualmente muchas</w:t>
      </w:r>
      <w:r>
        <w:t xml:space="preserve"> compañías demanden un perfil de desarrollador web </w:t>
      </w:r>
      <w:r w:rsidR="00FD0CE7">
        <w:t xml:space="preserve">más concreto </w:t>
      </w:r>
      <w:r>
        <w:t xml:space="preserve">con conocimiento de este framework. </w:t>
      </w:r>
    </w:p>
    <w:p w14:paraId="4DEC8F46" w14:textId="3B446860" w:rsidR="007E1985" w:rsidRDefault="00D45064" w:rsidP="003C0BA9">
      <w:pPr>
        <w:keepNext/>
        <w:ind w:left="2880" w:firstLine="720"/>
        <w:jc w:val="left"/>
      </w:pPr>
      <w:r>
        <w:rPr>
          <w:noProof/>
        </w:rPr>
        <w:lastRenderedPageBreak/>
        <w:pict w14:anchorId="39026AAB">
          <v:shape id="_x0000_i1057" type="#_x0000_t75" alt="Ruby_on_Rails-logo" style="width:117.1pt;height:139.6pt;mso-width-percent:0;mso-height-percent:0;mso-width-percent:0;mso-height-percent:0">
            <v:imagedata r:id="rId66" o:title="Ruby_on_Rails-logo"/>
          </v:shape>
        </w:pict>
      </w:r>
    </w:p>
    <w:p w14:paraId="3FC520C1" w14:textId="2390CB24" w:rsidR="007E1985" w:rsidRPr="00C04C85" w:rsidRDefault="007E1985" w:rsidP="007E1985">
      <w:pPr>
        <w:pStyle w:val="Descripcin"/>
        <w:ind w:left="2160"/>
        <w:jc w:val="left"/>
        <w:rPr>
          <w:lang w:val="en-GB"/>
        </w:rPr>
      </w:pPr>
      <w:r w:rsidRPr="00C04C85">
        <w:rPr>
          <w:lang w:val="en-GB"/>
        </w:rPr>
        <w:t xml:space="preserve">           </w:t>
      </w:r>
      <w:r w:rsidR="003C0BA9" w:rsidRPr="00C04C85">
        <w:rPr>
          <w:lang w:val="en-GB"/>
        </w:rPr>
        <w:tab/>
        <w:t xml:space="preserve">     </w:t>
      </w:r>
      <w:bookmarkStart w:id="400" w:name="_Toc505427353"/>
      <w:r w:rsidRPr="00C04C85">
        <w:rPr>
          <w:lang w:val="en-GB"/>
        </w:rPr>
        <w:t xml:space="preserve">Figura </w:t>
      </w:r>
      <w:r>
        <w:fldChar w:fldCharType="begin"/>
      </w:r>
      <w:r w:rsidRPr="00C04C85">
        <w:rPr>
          <w:lang w:val="en-GB"/>
        </w:rPr>
        <w:instrText xml:space="preserve"> </w:instrText>
      </w:r>
      <w:r w:rsidR="00327A0A">
        <w:rPr>
          <w:lang w:val="en-GB"/>
        </w:rPr>
        <w:instrText>SEQ</w:instrText>
      </w:r>
      <w:r w:rsidRPr="00C04C85">
        <w:rPr>
          <w:lang w:val="en-GB"/>
        </w:rPr>
        <w:instrText xml:space="preserve"> Figura \* ARABIC </w:instrText>
      </w:r>
      <w:r>
        <w:fldChar w:fldCharType="separate"/>
      </w:r>
      <w:r w:rsidR="00C04C85">
        <w:rPr>
          <w:noProof/>
          <w:lang w:val="en-GB"/>
        </w:rPr>
        <w:t>19</w:t>
      </w:r>
      <w:r>
        <w:fldChar w:fldCharType="end"/>
      </w:r>
      <w:r w:rsidRPr="00C04C85">
        <w:rPr>
          <w:lang w:val="en-GB"/>
        </w:rPr>
        <w:t xml:space="preserve"> Logo del fraemework Ruby On Rails</w:t>
      </w:r>
      <w:bookmarkEnd w:id="400"/>
    </w:p>
    <w:p w14:paraId="0BC77635" w14:textId="77777777" w:rsidR="00E25C3D" w:rsidRPr="00C04C85" w:rsidRDefault="00E25C3D" w:rsidP="00E25C3D">
      <w:pPr>
        <w:jc w:val="left"/>
        <w:rPr>
          <w:lang w:val="en-GB"/>
        </w:rPr>
      </w:pPr>
      <w:r w:rsidRPr="00C04C85">
        <w:rPr>
          <w:lang w:val="en-GB"/>
        </w:rPr>
        <w:tab/>
      </w:r>
    </w:p>
    <w:p w14:paraId="7E0E8B1E" w14:textId="721C0A72" w:rsidR="00E25C3D" w:rsidRPr="00297586" w:rsidRDefault="00662744" w:rsidP="00297586">
      <w:pPr>
        <w:pStyle w:val="Subttulo"/>
        <w:ind w:firstLine="720"/>
        <w:rPr>
          <w:lang w:val="en-GB"/>
        </w:rPr>
      </w:pPr>
      <w:bookmarkStart w:id="401" w:name="_Toc505426654"/>
      <w:bookmarkStart w:id="402" w:name="_Toc505427038"/>
      <w:bookmarkStart w:id="403" w:name="_Toc505427227"/>
      <w:r>
        <w:rPr>
          <w:lang w:val="en-GB"/>
        </w:rPr>
        <w:t>3.</w:t>
      </w:r>
      <w:r w:rsidR="00F41EA8" w:rsidRPr="00297586">
        <w:rPr>
          <w:lang w:val="en-GB"/>
        </w:rPr>
        <w:t xml:space="preserve">5.2 </w:t>
      </w:r>
      <w:r w:rsidR="00E25C3D" w:rsidRPr="00297586">
        <w:rPr>
          <w:lang w:val="en-GB"/>
        </w:rPr>
        <w:t>Tecnologías front-end</w:t>
      </w:r>
      <w:bookmarkEnd w:id="401"/>
      <w:bookmarkEnd w:id="402"/>
      <w:bookmarkEnd w:id="403"/>
    </w:p>
    <w:p w14:paraId="0EFC0320" w14:textId="77777777" w:rsidR="00E25C3D" w:rsidRDefault="00E25C3D" w:rsidP="00297586">
      <w:pPr>
        <w:spacing w:before="240"/>
        <w:ind w:left="720" w:firstLine="720"/>
        <w:jc w:val="left"/>
      </w:pPr>
      <w:r>
        <w:t xml:space="preserve">Las tecnologías </w:t>
      </w:r>
      <w:r w:rsidR="009B085D">
        <w:t xml:space="preserve">elegidas que </w:t>
      </w:r>
      <w:r>
        <w:t xml:space="preserve">cubrirán las necesidades en el lado del cliente para este </w:t>
      </w:r>
      <w:r w:rsidR="009B085D">
        <w:t xml:space="preserve">proyecto </w:t>
      </w:r>
      <w:r>
        <w:t xml:space="preserve">serán varias de las anteriormente mencionadas. HTML y CSS serán los lenguajes </w:t>
      </w:r>
      <w:r w:rsidR="009B085D">
        <w:t xml:space="preserve">principales con las que el proyecto contará y por otro lado se ha decidido incluir </w:t>
      </w:r>
      <w:r w:rsidR="00827C4A">
        <w:t xml:space="preserve">la librería </w:t>
      </w:r>
      <w:r w:rsidR="009B085D">
        <w:t>JavaScript y el framework de diseño Bootstrap, los cuales aportarán un diseño dinámico a la aplicación web con el objetivo de mejorar la experiencia de usuario.</w:t>
      </w:r>
    </w:p>
    <w:p w14:paraId="6DA7FF6F" w14:textId="77777777" w:rsidR="00935B3E" w:rsidRDefault="00D45064" w:rsidP="00297586">
      <w:pPr>
        <w:keepNext/>
        <w:spacing w:before="240"/>
        <w:ind w:left="1440" w:firstLine="720"/>
        <w:jc w:val="left"/>
      </w:pPr>
      <w:r>
        <w:rPr>
          <w:noProof/>
        </w:rPr>
        <w:pict w14:anchorId="2CC306FA">
          <v:shape id="_x0000_i1056" type="#_x0000_t75" alt="js-css-html5" style="width:230.4pt;height:136.5pt;mso-width-percent:0;mso-height-percent:0;mso-width-percent:0;mso-height-percent:0">
            <v:imagedata r:id="rId67" o:title="js-css-html5"/>
          </v:shape>
        </w:pict>
      </w:r>
    </w:p>
    <w:p w14:paraId="55ABE426" w14:textId="02EC60A7" w:rsidR="00F41EA8" w:rsidRDefault="00935B3E" w:rsidP="00935B3E">
      <w:pPr>
        <w:pStyle w:val="Descripcin"/>
        <w:ind w:left="2160" w:firstLine="720"/>
        <w:jc w:val="left"/>
      </w:pPr>
      <w:bookmarkStart w:id="404" w:name="_Toc50542735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20</w:t>
      </w:r>
      <w:r>
        <w:fldChar w:fldCharType="end"/>
      </w:r>
      <w:r>
        <w:t xml:space="preserve"> </w:t>
      </w:r>
      <w:r w:rsidR="00F41EA8">
        <w:t>Logos HTML5, Javascript y CSS3</w:t>
      </w:r>
      <w:bookmarkEnd w:id="404"/>
    </w:p>
    <w:p w14:paraId="15A2EF5F" w14:textId="77777777" w:rsidR="00DC70F7" w:rsidRDefault="00794A91" w:rsidP="00794A91">
      <w:pPr>
        <w:jc w:val="left"/>
      </w:pPr>
      <w:r>
        <w:tab/>
      </w:r>
    </w:p>
    <w:p w14:paraId="778D517F" w14:textId="77777777" w:rsidR="00DC70F7" w:rsidRDefault="00DC70F7" w:rsidP="00DC70F7">
      <w:pPr>
        <w:pStyle w:val="Subttulo"/>
        <w:ind w:firstLine="720"/>
      </w:pPr>
    </w:p>
    <w:p w14:paraId="75109499" w14:textId="00271DD4" w:rsidR="00794A91" w:rsidRPr="00DC70F7" w:rsidRDefault="00662744" w:rsidP="00DC70F7">
      <w:pPr>
        <w:pStyle w:val="Subttulo"/>
        <w:ind w:firstLine="720"/>
      </w:pPr>
      <w:bookmarkStart w:id="405" w:name="_Toc505426655"/>
      <w:bookmarkStart w:id="406" w:name="_Toc505427039"/>
      <w:bookmarkStart w:id="407" w:name="_Toc505427228"/>
      <w:r>
        <w:lastRenderedPageBreak/>
        <w:t>3.</w:t>
      </w:r>
      <w:r w:rsidR="00F41EA8" w:rsidRPr="00DC70F7">
        <w:t xml:space="preserve">5.3 </w:t>
      </w:r>
      <w:r w:rsidR="00794A91" w:rsidRPr="00DC70F7">
        <w:t>Base de datos</w:t>
      </w:r>
      <w:r w:rsidR="00F5753E" w:rsidRPr="00DC70F7">
        <w:t xml:space="preserve"> y gestor de base de datos</w:t>
      </w:r>
      <w:bookmarkEnd w:id="405"/>
      <w:bookmarkEnd w:id="406"/>
      <w:bookmarkEnd w:id="407"/>
    </w:p>
    <w:p w14:paraId="1821B7B5" w14:textId="77777777" w:rsidR="00F95C71" w:rsidRDefault="00794A91" w:rsidP="00DC70F7">
      <w:pPr>
        <w:spacing w:before="240"/>
        <w:ind w:left="720" w:firstLine="720"/>
        <w:jc w:val="left"/>
      </w:pPr>
      <w:r>
        <w:t xml:space="preserve">Un aspecto que condiciona en </w:t>
      </w:r>
      <w:r w:rsidR="00F95C71">
        <w:t>gran</w:t>
      </w:r>
      <w:r>
        <w:t xml:space="preserve"> medida la elección del tipo de base de datos en el desarrollo de una aplicación web es el tipo de aplicaci</w:t>
      </w:r>
      <w:r w:rsidR="00F95C71">
        <w:t xml:space="preserve">ón </w:t>
      </w:r>
      <w:r>
        <w:t>que vamos a crear y que finalidad tendrá. Debido a que nuestra aplicación c</w:t>
      </w:r>
      <w:r w:rsidR="00F95C71">
        <w:t>ontará</w:t>
      </w:r>
      <w:r>
        <w:t xml:space="preserve"> con </w:t>
      </w:r>
      <w:r w:rsidR="00E00C94">
        <w:t>elementos que se deberán relacionar (</w:t>
      </w:r>
      <w:r>
        <w:t>usuarios de diferentes roles, mensajería</w:t>
      </w:r>
      <w:r w:rsidR="00F95C71">
        <w:t xml:space="preserve"> entre usuarios</w:t>
      </w:r>
      <w:r>
        <w:t>, inscripciones en ofertas de prácticas de trabajo, procesos de selección</w:t>
      </w:r>
      <w:r w:rsidR="00E00C94">
        <w:t>, curriculums, etc.) el tipo de base de datos que utilicemos debe ser relacional.</w:t>
      </w:r>
      <w:r w:rsidR="00E00C94">
        <w:br/>
      </w:r>
      <w:r w:rsidR="00E00C94">
        <w:tab/>
        <w:t xml:space="preserve">Al haber escogido Ruby on Rails como framework principal de desarrollo, </w:t>
      </w:r>
      <w:r w:rsidR="00F95C71">
        <w:t xml:space="preserve">este nos brinda una base de datos </w:t>
      </w:r>
      <w:r w:rsidR="00E52041">
        <w:t xml:space="preserve">relacional </w:t>
      </w:r>
      <w:r w:rsidR="00F95C71">
        <w:t xml:space="preserve">por defecto (SQLite3), la cual se puede </w:t>
      </w:r>
      <w:r w:rsidR="0097049E">
        <w:t>sustituir</w:t>
      </w:r>
      <w:r w:rsidR="00F95C71">
        <w:t xml:space="preserve"> fácilmente por cualquier otra. Según los estudios de las diferentes bases de datos relacionales que hemos hecho en el apartado anterior, PostgreSQL parece la base de datos más adecuada para integrar con el framework Ruby on Rails, ya que cuenta con un rendimiento mejor que MySQL.</w:t>
      </w:r>
    </w:p>
    <w:p w14:paraId="6091539F" w14:textId="7B7AB531" w:rsidR="00E52041" w:rsidRDefault="00F95C71" w:rsidP="00E52041">
      <w:pPr>
        <w:ind w:left="720" w:firstLine="720"/>
        <w:jc w:val="left"/>
      </w:pPr>
      <w:r>
        <w:t>Aparte de los resultados expuestos entre Post</w:t>
      </w:r>
      <w:r w:rsidR="007924C4">
        <w:t>gr</w:t>
      </w:r>
      <w:r>
        <w:t>eSQL y MySQL en el apartado anterior, otra de las ventajas que</w:t>
      </w:r>
      <w:r w:rsidR="007924C4">
        <w:t xml:space="preserve"> tiene utilizar PostgreSQL es que debido al crecimiento que ha tenido en los últimos años, las últimas versiones de Ruby on Rails incluyen un soporte para l</w:t>
      </w:r>
      <w:r w:rsidR="008A73AA">
        <w:t>as diferentes funcionalidades que ofrece</w:t>
      </w:r>
      <w:r w:rsidR="007924C4">
        <w:t xml:space="preserve"> Pos</w:t>
      </w:r>
      <w:r w:rsidR="008A73AA">
        <w:t>tgreSQL como el tratamiento de arrays o la creación de diferentes tipos de claves primarias.</w:t>
      </w:r>
      <w:r w:rsidR="00E52041">
        <w:t xml:space="preserve"> Por último, otro aspecto a mencionar es la buena concurrencia que PostgreSQL proporciona al sistema si hay varios usuarios conectados a la aplicación </w:t>
      </w:r>
      <w:r w:rsidR="0097049E">
        <w:t xml:space="preserve">web </w:t>
      </w:r>
      <w:r w:rsidR="00E52041">
        <w:t xml:space="preserve">al mismo tiempo, característica </w:t>
      </w:r>
      <w:r w:rsidR="0097049E">
        <w:t xml:space="preserve">esencial para aplicaciones con múltiples </w:t>
      </w:r>
      <w:r w:rsidR="00E52041">
        <w:t>usuarios</w:t>
      </w:r>
      <w:r w:rsidR="0097049E">
        <w:t xml:space="preserve"> </w:t>
      </w:r>
      <w:r w:rsidR="00F5753E">
        <w:t>simultáneos</w:t>
      </w:r>
      <w:r w:rsidR="00E52041">
        <w:t>.</w:t>
      </w:r>
    </w:p>
    <w:p w14:paraId="5CB0E699" w14:textId="77777777" w:rsidR="000D1ADF" w:rsidRDefault="00F5753E" w:rsidP="000D1ADF">
      <w:pPr>
        <w:ind w:left="720" w:firstLine="720"/>
        <w:jc w:val="left"/>
      </w:pPr>
      <w:r>
        <w:t>Otra de las ventajas de escoger PostgreSQL como base de datos de nuestra aplicaci</w:t>
      </w:r>
      <w:r w:rsidR="00592B34">
        <w:t>ón es la herramienta pgAdmin</w:t>
      </w:r>
      <w:r w:rsidR="0037092A">
        <w:t xml:space="preserve"> III</w:t>
      </w:r>
      <w:r w:rsidR="00592B34">
        <w:t>, entorno de escritorio visual que utilizaremos para gestionar la base de datos de la aplicación de forma rápida, sencilla y gráfica.</w:t>
      </w:r>
      <w:r w:rsidR="00DC70F7">
        <w:t xml:space="preserve">   </w:t>
      </w:r>
      <w:r w:rsidR="000D1ADF">
        <w:t xml:space="preserve">    </w:t>
      </w:r>
    </w:p>
    <w:p w14:paraId="699E650B" w14:textId="77777777" w:rsidR="000D1ADF" w:rsidRDefault="000D1ADF" w:rsidP="000D1ADF">
      <w:pPr>
        <w:ind w:left="720" w:firstLine="720"/>
        <w:jc w:val="left"/>
      </w:pPr>
      <w:r>
        <w:tab/>
      </w:r>
    </w:p>
    <w:p w14:paraId="63D404B4" w14:textId="52A32C19" w:rsidR="00935B3E" w:rsidRDefault="000D1ADF" w:rsidP="000D1ADF">
      <w:pPr>
        <w:ind w:left="720" w:firstLine="720"/>
        <w:jc w:val="left"/>
      </w:pPr>
      <w:r>
        <w:tab/>
      </w:r>
      <w:r w:rsidR="00D45064">
        <w:rPr>
          <w:noProof/>
        </w:rPr>
        <w:pict w14:anchorId="50EF6B07">
          <v:shape id="_x0000_i1055" type="#_x0000_t75" alt="postgresql" style="width:204.75pt;height:82.65pt;mso-width-percent:0;mso-height-percent:0;mso-width-percent:0;mso-height-percent:0">
            <v:imagedata r:id="rId68" o:title="postgresql" cropbottom="7802f"/>
          </v:shape>
        </w:pict>
      </w:r>
    </w:p>
    <w:p w14:paraId="740A268F" w14:textId="3A00B8D7" w:rsidR="00935B3E" w:rsidRPr="00DC70F7" w:rsidRDefault="00DC70F7" w:rsidP="00935B3E">
      <w:pPr>
        <w:pStyle w:val="Descripcin"/>
        <w:ind w:left="2160" w:firstLine="720"/>
        <w:jc w:val="left"/>
        <w:rPr>
          <w:sz w:val="20"/>
          <w:szCs w:val="20"/>
        </w:rPr>
      </w:pPr>
      <w:r>
        <w:lastRenderedPageBreak/>
        <w:t xml:space="preserve">        </w:t>
      </w:r>
      <w:bookmarkStart w:id="408" w:name="_Toc505427355"/>
      <w:r w:rsidR="00935B3E" w:rsidRPr="00DC70F7">
        <w:rPr>
          <w:sz w:val="20"/>
          <w:szCs w:val="20"/>
        </w:rPr>
        <w:t xml:space="preserve">Figura </w:t>
      </w:r>
      <w:r w:rsidR="00935B3E" w:rsidRPr="00DC70F7">
        <w:rPr>
          <w:sz w:val="20"/>
          <w:szCs w:val="20"/>
        </w:rPr>
        <w:fldChar w:fldCharType="begin"/>
      </w:r>
      <w:r w:rsidR="00935B3E" w:rsidRPr="00DC70F7">
        <w:rPr>
          <w:sz w:val="20"/>
          <w:szCs w:val="20"/>
        </w:rPr>
        <w:instrText xml:space="preserve"> </w:instrText>
      </w:r>
      <w:r w:rsidR="00327A0A">
        <w:rPr>
          <w:sz w:val="20"/>
          <w:szCs w:val="20"/>
        </w:rPr>
        <w:instrText>SEQ</w:instrText>
      </w:r>
      <w:r w:rsidR="00935B3E" w:rsidRPr="00DC70F7">
        <w:rPr>
          <w:sz w:val="20"/>
          <w:szCs w:val="20"/>
        </w:rPr>
        <w:instrText xml:space="preserve"> Figura \* ARABIC </w:instrText>
      </w:r>
      <w:r w:rsidR="00935B3E" w:rsidRPr="00DC70F7">
        <w:rPr>
          <w:sz w:val="20"/>
          <w:szCs w:val="20"/>
        </w:rPr>
        <w:fldChar w:fldCharType="separate"/>
      </w:r>
      <w:r w:rsidR="00C04C85" w:rsidRPr="00DC70F7">
        <w:rPr>
          <w:noProof/>
          <w:sz w:val="20"/>
          <w:szCs w:val="20"/>
        </w:rPr>
        <w:t>21</w:t>
      </w:r>
      <w:r w:rsidR="00935B3E" w:rsidRPr="00DC70F7">
        <w:rPr>
          <w:sz w:val="20"/>
          <w:szCs w:val="20"/>
        </w:rPr>
        <w:fldChar w:fldCharType="end"/>
      </w:r>
      <w:r w:rsidR="00935B3E" w:rsidRPr="00DC70F7">
        <w:rPr>
          <w:sz w:val="20"/>
          <w:szCs w:val="20"/>
        </w:rPr>
        <w:t xml:space="preserve"> </w:t>
      </w:r>
      <w:r w:rsidR="00791C9E" w:rsidRPr="00DC70F7">
        <w:rPr>
          <w:sz w:val="20"/>
          <w:szCs w:val="20"/>
        </w:rPr>
        <w:t xml:space="preserve"> Logo PostgreSQL</w:t>
      </w:r>
      <w:bookmarkEnd w:id="408"/>
    </w:p>
    <w:p w14:paraId="6A396959" w14:textId="44762E5D" w:rsidR="00E52041" w:rsidRDefault="00592B34" w:rsidP="00935B3E">
      <w:pPr>
        <w:pStyle w:val="Descripcin"/>
        <w:jc w:val="left"/>
      </w:pPr>
      <w:r>
        <w:br/>
      </w:r>
    </w:p>
    <w:p w14:paraId="378B7C6F" w14:textId="28B8ECD4" w:rsidR="008A73AA" w:rsidRDefault="00662744" w:rsidP="00DC70F7">
      <w:pPr>
        <w:pStyle w:val="Subttulo"/>
        <w:ind w:firstLine="720"/>
      </w:pPr>
      <w:bookmarkStart w:id="409" w:name="_Toc505426656"/>
      <w:bookmarkStart w:id="410" w:name="_Toc505427040"/>
      <w:bookmarkStart w:id="411" w:name="_Toc505427229"/>
      <w:r>
        <w:t>3.</w:t>
      </w:r>
      <w:r w:rsidR="00F41EA8">
        <w:t>5.4</w:t>
      </w:r>
      <w:r w:rsidR="00791C9E">
        <w:t xml:space="preserve"> </w:t>
      </w:r>
      <w:r w:rsidR="008A73AA" w:rsidRPr="008A73AA">
        <w:t>Sistema operativo</w:t>
      </w:r>
      <w:bookmarkEnd w:id="409"/>
      <w:bookmarkEnd w:id="410"/>
      <w:bookmarkEnd w:id="411"/>
    </w:p>
    <w:p w14:paraId="17DE472B" w14:textId="77777777" w:rsidR="008F3BE5" w:rsidRDefault="008A73AA" w:rsidP="00DC70F7">
      <w:pPr>
        <w:spacing w:before="240"/>
        <w:ind w:left="720" w:firstLine="720"/>
        <w:jc w:val="left"/>
      </w:pPr>
      <w:r>
        <w:t xml:space="preserve">Dos de los sistemas operativos más utilizados para el desarrollo de aplicaciones web con Ruby on Rails son Linux o mac OS. </w:t>
      </w:r>
      <w:r w:rsidR="00947571">
        <w:t>En este caso escogeremos Linux como sistema operativo, más concretamente la distribución Ubuntu 14.04 LTS, ya que esta es una de las distribuciones más sencillas de usar y cuenta con una amplia documentación.</w:t>
      </w:r>
    </w:p>
    <w:p w14:paraId="17209FD9" w14:textId="77777777" w:rsidR="00935B3E" w:rsidRDefault="00D45064" w:rsidP="00DC70F7">
      <w:pPr>
        <w:keepNext/>
        <w:spacing w:before="240"/>
        <w:ind w:left="2160" w:firstLine="720"/>
        <w:jc w:val="left"/>
      </w:pPr>
      <w:r>
        <w:rPr>
          <w:noProof/>
        </w:rPr>
        <w:pict w14:anchorId="0BE9CCF4">
          <v:shape id="_x0000_i1054" type="#_x0000_t75" alt="ubuntu-logo14" style="width:162.15pt;height:72.65pt;mso-width-percent:0;mso-height-percent:0;mso-width-percent:0;mso-height-percent:0">
            <v:imagedata r:id="rId69" o:title="ubuntu-logo14"/>
          </v:shape>
        </w:pict>
      </w:r>
    </w:p>
    <w:p w14:paraId="095DC862" w14:textId="0BD829BE" w:rsidR="008F3BE5" w:rsidRDefault="00935B3E" w:rsidP="00935B3E">
      <w:pPr>
        <w:pStyle w:val="Descripcin"/>
        <w:ind w:left="2160" w:firstLine="720"/>
        <w:jc w:val="left"/>
      </w:pPr>
      <w:r>
        <w:t xml:space="preserve">      </w:t>
      </w:r>
      <w:bookmarkStart w:id="412" w:name="_Toc50542735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22</w:t>
      </w:r>
      <w:r>
        <w:fldChar w:fldCharType="end"/>
      </w:r>
      <w:r>
        <w:t xml:space="preserve"> </w:t>
      </w:r>
      <w:r w:rsidR="008F3BE5">
        <w:t>Logo Ubuntu 14.04 LTS</w:t>
      </w:r>
      <w:bookmarkEnd w:id="412"/>
    </w:p>
    <w:p w14:paraId="76C9FB65" w14:textId="77777777" w:rsidR="00FF1B9B" w:rsidRDefault="00FF1B9B" w:rsidP="00FF1B9B">
      <w:pPr>
        <w:pStyle w:val="Ttulo1"/>
        <w:jc w:val="center"/>
      </w:pPr>
    </w:p>
    <w:p w14:paraId="51D17C94" w14:textId="77777777" w:rsidR="00DC70F7" w:rsidRDefault="00DC70F7" w:rsidP="00DC70F7"/>
    <w:p w14:paraId="6CA51BD8" w14:textId="77777777" w:rsidR="00DC70F7" w:rsidRDefault="00DC70F7" w:rsidP="00DC70F7"/>
    <w:p w14:paraId="152A24C2" w14:textId="77777777" w:rsidR="00DC70F7" w:rsidRDefault="00DC70F7" w:rsidP="00DC70F7"/>
    <w:p w14:paraId="0CD0E08D" w14:textId="77777777" w:rsidR="00DC70F7" w:rsidRDefault="00DC70F7" w:rsidP="00DC70F7"/>
    <w:p w14:paraId="44432BEF" w14:textId="77777777" w:rsidR="00DC70F7" w:rsidRDefault="00DC70F7" w:rsidP="00DC70F7"/>
    <w:p w14:paraId="5FF937D4" w14:textId="77777777" w:rsidR="00DC70F7" w:rsidRDefault="00DC70F7" w:rsidP="00DC70F7"/>
    <w:p w14:paraId="76DFAF35" w14:textId="77777777" w:rsidR="00DC70F7" w:rsidRDefault="00DC70F7" w:rsidP="00DC70F7"/>
    <w:p w14:paraId="7E51735E" w14:textId="77777777" w:rsidR="00DC70F7" w:rsidRDefault="00DC70F7" w:rsidP="00DC70F7"/>
    <w:p w14:paraId="15C3EBBD" w14:textId="45D2BE67"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413" w:name="_Toc505426657"/>
      <w:bookmarkStart w:id="414" w:name="_Toc505427041"/>
      <w:bookmarkStart w:id="415" w:name="_Toc505427230"/>
      <w:r>
        <w:t>DOCUMENTO 4: ANÁLISIS DE REQUISITOS DEL SISTEMA</w:t>
      </w:r>
      <w:bookmarkEnd w:id="413"/>
      <w:bookmarkEnd w:id="414"/>
      <w:bookmarkEnd w:id="415"/>
    </w:p>
    <w:p w14:paraId="5651C05A" w14:textId="77777777" w:rsidR="00FF1B9B" w:rsidRDefault="00FF1B9B" w:rsidP="00FF1B9B"/>
    <w:p w14:paraId="77791239" w14:textId="77777777" w:rsidR="00DC70F7" w:rsidRDefault="00DC70F7" w:rsidP="00FF1B9B"/>
    <w:p w14:paraId="194D2A78" w14:textId="77777777" w:rsidR="00FF1B9B" w:rsidRDefault="00FF1B9B" w:rsidP="00FF1B9B">
      <w:pPr>
        <w:pStyle w:val="indep"/>
        <w:jc w:val="center"/>
        <w:rPr>
          <w:b/>
          <w:bCs/>
          <w:sz w:val="28"/>
        </w:rPr>
      </w:pPr>
      <w:r>
        <w:rPr>
          <w:b/>
          <w:bCs/>
          <w:sz w:val="28"/>
        </w:rPr>
        <w:t>D. MARTÍNEZ SUÁREZ, Wenceslao</w:t>
      </w:r>
    </w:p>
    <w:p w14:paraId="4062F50A" w14:textId="77777777" w:rsidR="00FF1B9B" w:rsidRDefault="00FF1B9B" w:rsidP="00FF1B9B">
      <w:pPr>
        <w:pStyle w:val="indep"/>
        <w:jc w:val="center"/>
        <w:rPr>
          <w:b/>
          <w:bCs/>
          <w:sz w:val="28"/>
        </w:rPr>
      </w:pPr>
      <w:r>
        <w:rPr>
          <w:b/>
          <w:bCs/>
          <w:sz w:val="28"/>
        </w:rPr>
        <w:t>TUTOR: Dña. SUAREZ CABAL, María José</w:t>
      </w:r>
    </w:p>
    <w:p w14:paraId="2F5F6A5C" w14:textId="77777777" w:rsidR="00FF1B9B" w:rsidRDefault="00FF1B9B" w:rsidP="00FF1B9B">
      <w:pPr>
        <w:pStyle w:val="indep"/>
        <w:rPr>
          <w:b/>
          <w:bCs/>
          <w:sz w:val="28"/>
        </w:rPr>
      </w:pPr>
    </w:p>
    <w:p w14:paraId="7A800A35" w14:textId="77777777" w:rsidR="00FF1B9B" w:rsidRDefault="00FF1B9B" w:rsidP="00FF1B9B">
      <w:pPr>
        <w:pStyle w:val="indep"/>
        <w:jc w:val="center"/>
        <w:rPr>
          <w:b/>
          <w:bCs/>
          <w:sz w:val="28"/>
        </w:rPr>
      </w:pPr>
      <w:r>
        <w:rPr>
          <w:b/>
          <w:bCs/>
          <w:sz w:val="28"/>
        </w:rPr>
        <w:t>FECHA: Julio 2017</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1019071512"/>
        <w:docPartObj>
          <w:docPartGallery w:val="Table of Contents"/>
          <w:docPartUnique/>
        </w:docPartObj>
      </w:sdtPr>
      <w:sdtEndPr>
        <w:rPr>
          <w:b/>
          <w:bCs/>
          <w:sz w:val="20"/>
          <w:szCs w:val="24"/>
        </w:rPr>
      </w:sdtEndPr>
      <w:sdtContent>
        <w:p w14:paraId="56075D2E" w14:textId="77777777" w:rsidR="0048086E" w:rsidRDefault="0048086E" w:rsidP="0048086E">
          <w:pPr>
            <w:pStyle w:val="TtuloTDC"/>
            <w:rPr>
              <w:rFonts w:ascii="Times New Roman" w:eastAsia="Times New Roman" w:hAnsi="Times New Roman" w:cs="Times New Roman"/>
              <w:color w:val="auto"/>
              <w:sz w:val="22"/>
              <w:szCs w:val="20"/>
              <w:lang w:val="es-ES" w:eastAsia="es-ES"/>
            </w:rPr>
          </w:pPr>
        </w:p>
        <w:p w14:paraId="738E9928" w14:textId="77777777" w:rsidR="0048086E" w:rsidRDefault="0048086E" w:rsidP="0048086E">
          <w:pPr>
            <w:pStyle w:val="TtuloTDC"/>
            <w:rPr>
              <w:rStyle w:val="Ttulo1Car"/>
              <w:rFonts w:ascii="Times New Roman" w:eastAsiaTheme="majorEastAsia" w:hAnsi="Times New Roman"/>
              <w:color w:val="000000" w:themeColor="text1"/>
              <w:sz w:val="44"/>
              <w:szCs w:val="44"/>
            </w:rPr>
          </w:pPr>
          <w:bookmarkStart w:id="416" w:name="_Toc505426658"/>
          <w:bookmarkStart w:id="417" w:name="_Toc505427042"/>
          <w:bookmarkStart w:id="418" w:name="_Toc505427231"/>
          <w:r w:rsidRPr="00520BAA">
            <w:rPr>
              <w:rStyle w:val="Ttulo1Car"/>
              <w:rFonts w:ascii="Times New Roman" w:eastAsiaTheme="majorEastAsia" w:hAnsi="Times New Roman"/>
              <w:color w:val="000000" w:themeColor="text1"/>
              <w:sz w:val="44"/>
              <w:szCs w:val="44"/>
            </w:rPr>
            <w:t>Índice de contenidos</w:t>
          </w:r>
          <w:bookmarkEnd w:id="416"/>
          <w:bookmarkEnd w:id="417"/>
          <w:bookmarkEnd w:id="418"/>
        </w:p>
        <w:p w14:paraId="40967F81" w14:textId="54035032" w:rsidR="0048086E" w:rsidRPr="0037566D" w:rsidRDefault="0048086E"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C9B0A0E" w14:textId="2D9B94B1" w:rsidR="0048086E" w:rsidRPr="00CC4533" w:rsidRDefault="0048086E" w:rsidP="0048086E">
          <w:pPr>
            <w:spacing w:after="0"/>
            <w:rPr>
              <w:rFonts w:eastAsiaTheme="minorEastAsia"/>
              <w:noProof/>
            </w:rPr>
          </w:pPr>
        </w:p>
        <w:p w14:paraId="12DDAB42" w14:textId="77777777" w:rsidR="0048086E" w:rsidRPr="00CC4533" w:rsidRDefault="00D45064" w:rsidP="00333F57">
          <w:pPr>
            <w:pStyle w:val="TDC1"/>
            <w:rPr>
              <w:rStyle w:val="Hipervnculo"/>
              <w:b/>
              <w:noProof/>
              <w:sz w:val="20"/>
              <w:u w:val="none"/>
            </w:rPr>
          </w:pPr>
          <w:hyperlink w:anchor="_Toc486815176" w:history="1">
            <w:r w:rsidR="0048086E" w:rsidRPr="00CC4533">
              <w:rPr>
                <w:rStyle w:val="Hipervnculo"/>
                <w:b/>
                <w:noProof/>
                <w:sz w:val="20"/>
                <w:u w:val="none"/>
              </w:rPr>
              <w:t>DOCUMENTO 4: ANÁLISIS DE REQUISITOS DEL SISTEMA</w:t>
            </w:r>
            <w:r w:rsidR="0048086E" w:rsidRPr="00CC4533">
              <w:rPr>
                <w:noProof/>
                <w:webHidden/>
              </w:rPr>
              <w:tab/>
            </w:r>
            <w:r w:rsidR="0048086E" w:rsidRPr="00CC4533">
              <w:rPr>
                <w:noProof/>
                <w:webHidden/>
              </w:rPr>
              <w:fldChar w:fldCharType="begin"/>
            </w:r>
            <w:r w:rsidR="0048086E" w:rsidRPr="00CC4533">
              <w:rPr>
                <w:noProof/>
                <w:webHidden/>
              </w:rPr>
              <w:instrText xml:space="preserve"> </w:instrText>
            </w:r>
            <w:r w:rsidR="00327A0A">
              <w:rPr>
                <w:noProof/>
                <w:webHidden/>
              </w:rPr>
              <w:instrText>PAGEREF</w:instrText>
            </w:r>
            <w:r w:rsidR="0048086E" w:rsidRPr="00CC4533">
              <w:rPr>
                <w:noProof/>
                <w:webHidden/>
              </w:rPr>
              <w:instrText xml:space="preserve"> _Toc486815176 \h </w:instrText>
            </w:r>
            <w:r w:rsidR="0048086E" w:rsidRPr="00CC4533">
              <w:rPr>
                <w:noProof/>
                <w:webHidden/>
              </w:rPr>
            </w:r>
            <w:r w:rsidR="0048086E" w:rsidRPr="00CC4533">
              <w:rPr>
                <w:noProof/>
                <w:webHidden/>
              </w:rPr>
              <w:fldChar w:fldCharType="separate"/>
            </w:r>
            <w:r w:rsidR="00333F57">
              <w:rPr>
                <w:noProof/>
                <w:webHidden/>
              </w:rPr>
              <w:t>59</w:t>
            </w:r>
            <w:r w:rsidR="0048086E" w:rsidRPr="00CC4533">
              <w:rPr>
                <w:noProof/>
                <w:webHidden/>
              </w:rPr>
              <w:fldChar w:fldCharType="end"/>
            </w:r>
          </w:hyperlink>
        </w:p>
        <w:p w14:paraId="5CFFB34E" w14:textId="77777777" w:rsidR="0048086E" w:rsidRPr="00CC4533" w:rsidRDefault="0048086E" w:rsidP="0048086E">
          <w:pPr>
            <w:spacing w:after="0"/>
            <w:rPr>
              <w:rFonts w:eastAsiaTheme="minorEastAsia"/>
              <w:noProof/>
            </w:rPr>
          </w:pPr>
        </w:p>
        <w:p w14:paraId="588E973E" w14:textId="77777777" w:rsidR="0048086E" w:rsidRPr="0037566D" w:rsidRDefault="0048086E" w:rsidP="00333F57">
          <w:pPr>
            <w:pStyle w:val="TDC1"/>
            <w:rPr>
              <w:rFonts w:eastAsiaTheme="minorEastAsia"/>
              <w:noProof/>
              <w:lang w:val="en-GB" w:eastAsia="en-GB"/>
            </w:rPr>
          </w:pPr>
          <w:r>
            <w:rPr>
              <w:rStyle w:val="Hipervnculo"/>
              <w:noProof/>
              <w:sz w:val="20"/>
              <w:u w:val="none"/>
            </w:rPr>
            <w:t xml:space="preserve">     </w:t>
          </w:r>
          <w:hyperlink w:anchor="_Toc486815177" w:history="1">
            <w:r w:rsidRPr="0037566D">
              <w:rPr>
                <w:rStyle w:val="Hipervnculo"/>
                <w:noProof/>
                <w:sz w:val="20"/>
                <w:u w:val="none"/>
              </w:rPr>
              <w:t>4.1 INTRODUCCIÓN</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_Toc486815177 \h </w:instrText>
            </w:r>
            <w:r w:rsidRPr="0037566D">
              <w:rPr>
                <w:noProof/>
                <w:webHidden/>
              </w:rPr>
            </w:r>
            <w:r w:rsidRPr="0037566D">
              <w:rPr>
                <w:noProof/>
                <w:webHidden/>
              </w:rPr>
              <w:fldChar w:fldCharType="separate"/>
            </w:r>
            <w:r w:rsidR="00333F57">
              <w:rPr>
                <w:noProof/>
                <w:webHidden/>
              </w:rPr>
              <w:t>61</w:t>
            </w:r>
            <w:r w:rsidRPr="0037566D">
              <w:rPr>
                <w:noProof/>
                <w:webHidden/>
              </w:rPr>
              <w:fldChar w:fldCharType="end"/>
            </w:r>
          </w:hyperlink>
        </w:p>
        <w:p w14:paraId="714D128B" w14:textId="77777777" w:rsidR="0048086E" w:rsidRPr="0037566D" w:rsidRDefault="00D45064" w:rsidP="00B90ADB">
          <w:pPr>
            <w:pStyle w:val="TDC2"/>
            <w:rPr>
              <w:rFonts w:eastAsiaTheme="minorEastAsia"/>
              <w:lang w:val="en-GB" w:eastAsia="en-GB"/>
            </w:rPr>
          </w:pPr>
          <w:hyperlink w:anchor="_Toc486815178" w:history="1">
            <w:r w:rsidR="0048086E" w:rsidRPr="0037566D">
              <w:rPr>
                <w:rStyle w:val="Hipervnculo"/>
                <w:u w:val="none"/>
              </w:rPr>
              <w:t>4.2 SUBSISTEMAS DE ANÁLISIS Y CASOS DE USO</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_Toc486815178 \h </w:instrText>
            </w:r>
            <w:r w:rsidR="0048086E" w:rsidRPr="0037566D">
              <w:rPr>
                <w:webHidden/>
              </w:rPr>
            </w:r>
            <w:r w:rsidR="0048086E" w:rsidRPr="0037566D">
              <w:rPr>
                <w:webHidden/>
              </w:rPr>
              <w:fldChar w:fldCharType="separate"/>
            </w:r>
            <w:r w:rsidR="00333F57">
              <w:rPr>
                <w:webHidden/>
              </w:rPr>
              <w:t>61</w:t>
            </w:r>
            <w:r w:rsidR="0048086E" w:rsidRPr="0037566D">
              <w:rPr>
                <w:webHidden/>
              </w:rPr>
              <w:fldChar w:fldCharType="end"/>
            </w:r>
          </w:hyperlink>
        </w:p>
        <w:p w14:paraId="34CD435A"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79" w:history="1">
            <w:r w:rsidRPr="0037566D">
              <w:rPr>
                <w:rStyle w:val="Hipervnculo"/>
                <w:u w:val="none"/>
              </w:rPr>
              <w:t>4.2.1 ACCESO DE USUARIOS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_Toc486815179 \h </w:instrText>
            </w:r>
            <w:r w:rsidRPr="0037566D">
              <w:rPr>
                <w:webHidden/>
              </w:rPr>
            </w:r>
            <w:r w:rsidRPr="0037566D">
              <w:rPr>
                <w:webHidden/>
              </w:rPr>
              <w:fldChar w:fldCharType="separate"/>
            </w:r>
            <w:r w:rsidR="00333F57">
              <w:rPr>
                <w:webHidden/>
              </w:rPr>
              <w:t>62</w:t>
            </w:r>
            <w:r w:rsidRPr="0037566D">
              <w:rPr>
                <w:webHidden/>
              </w:rPr>
              <w:fldChar w:fldCharType="end"/>
            </w:r>
          </w:hyperlink>
        </w:p>
        <w:p w14:paraId="419D9A0E"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0" w:history="1">
            <w:r w:rsidRPr="0037566D">
              <w:rPr>
                <w:rStyle w:val="Hipervnculo"/>
                <w:u w:val="none"/>
              </w:rPr>
              <w:t>4.2.1.1 REGISTRO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_Toc486815180 \h </w:instrText>
            </w:r>
            <w:r w:rsidRPr="0037566D">
              <w:rPr>
                <w:webHidden/>
              </w:rPr>
            </w:r>
            <w:r w:rsidRPr="0037566D">
              <w:rPr>
                <w:webHidden/>
              </w:rPr>
              <w:fldChar w:fldCharType="separate"/>
            </w:r>
            <w:r w:rsidR="00333F57">
              <w:rPr>
                <w:webHidden/>
              </w:rPr>
              <w:t>62</w:t>
            </w:r>
            <w:r w:rsidRPr="0037566D">
              <w:rPr>
                <w:webHidden/>
              </w:rPr>
              <w:fldChar w:fldCharType="end"/>
            </w:r>
          </w:hyperlink>
        </w:p>
        <w:p w14:paraId="562BD411"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1" w:history="1">
            <w:r w:rsidRPr="0037566D">
              <w:rPr>
                <w:rStyle w:val="Hipervnculo"/>
                <w:u w:val="none"/>
              </w:rPr>
              <w:t>4.2.1.2 LOGIN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_Toc486815181 \h </w:instrText>
            </w:r>
            <w:r w:rsidRPr="0037566D">
              <w:rPr>
                <w:webHidden/>
              </w:rPr>
            </w:r>
            <w:r w:rsidRPr="0037566D">
              <w:rPr>
                <w:webHidden/>
              </w:rPr>
              <w:fldChar w:fldCharType="separate"/>
            </w:r>
            <w:r w:rsidR="00333F57">
              <w:rPr>
                <w:webHidden/>
              </w:rPr>
              <w:t>63</w:t>
            </w:r>
            <w:r w:rsidRPr="0037566D">
              <w:rPr>
                <w:webHidden/>
              </w:rPr>
              <w:fldChar w:fldCharType="end"/>
            </w:r>
          </w:hyperlink>
        </w:p>
        <w:p w14:paraId="6A7366DE"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2" w:history="1">
            <w:r w:rsidRPr="0037566D">
              <w:rPr>
                <w:rStyle w:val="Hipervnculo"/>
                <w:u w:val="none"/>
              </w:rPr>
              <w:t>4.2.1.3 RECUPERACIÓN DE CONTRASEÑA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_Toc486815182 \h </w:instrText>
            </w:r>
            <w:r w:rsidRPr="0037566D">
              <w:rPr>
                <w:webHidden/>
              </w:rPr>
            </w:r>
            <w:r w:rsidRPr="0037566D">
              <w:rPr>
                <w:webHidden/>
              </w:rPr>
              <w:fldChar w:fldCharType="separate"/>
            </w:r>
            <w:r w:rsidR="00333F57">
              <w:rPr>
                <w:webHidden/>
              </w:rPr>
              <w:t>64</w:t>
            </w:r>
            <w:r w:rsidRPr="0037566D">
              <w:rPr>
                <w:webHidden/>
              </w:rPr>
              <w:fldChar w:fldCharType="end"/>
            </w:r>
          </w:hyperlink>
        </w:p>
        <w:p w14:paraId="683E328E"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3" w:history="1">
            <w:r w:rsidRPr="0037566D">
              <w:rPr>
                <w:rStyle w:val="Hipervnculo"/>
                <w:u w:val="none"/>
              </w:rPr>
              <w:t>4.2.2 GESTIÓN DE LA INFORMACIÓN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_Toc486815183 \h </w:instrText>
            </w:r>
            <w:r w:rsidRPr="0037566D">
              <w:rPr>
                <w:webHidden/>
              </w:rPr>
            </w:r>
            <w:r w:rsidRPr="0037566D">
              <w:rPr>
                <w:webHidden/>
              </w:rPr>
              <w:fldChar w:fldCharType="separate"/>
            </w:r>
            <w:r w:rsidR="00333F57">
              <w:rPr>
                <w:webHidden/>
              </w:rPr>
              <w:t>64</w:t>
            </w:r>
            <w:r w:rsidRPr="0037566D">
              <w:rPr>
                <w:webHidden/>
              </w:rPr>
              <w:fldChar w:fldCharType="end"/>
            </w:r>
          </w:hyperlink>
        </w:p>
        <w:p w14:paraId="35265E9C"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4" w:history="1">
            <w:r w:rsidRPr="0037566D">
              <w:rPr>
                <w:rStyle w:val="Hipervnculo"/>
                <w:u w:val="none"/>
              </w:rPr>
              <w:t>4.2.2.1 MODIFICAR INFORMACIÓN BÁSICA DE CUENTA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_Toc486815184 \h </w:instrText>
            </w:r>
            <w:r w:rsidRPr="0037566D">
              <w:rPr>
                <w:webHidden/>
              </w:rPr>
            </w:r>
            <w:r w:rsidRPr="0037566D">
              <w:rPr>
                <w:webHidden/>
              </w:rPr>
              <w:fldChar w:fldCharType="separate"/>
            </w:r>
            <w:r w:rsidR="00333F57">
              <w:rPr>
                <w:webHidden/>
              </w:rPr>
              <w:t>65</w:t>
            </w:r>
            <w:r w:rsidRPr="0037566D">
              <w:rPr>
                <w:webHidden/>
              </w:rPr>
              <w:fldChar w:fldCharType="end"/>
            </w:r>
          </w:hyperlink>
        </w:p>
        <w:p w14:paraId="1C08452A"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5" w:history="1">
            <w:r w:rsidRPr="0037566D">
              <w:rPr>
                <w:rStyle w:val="Hipervnculo"/>
                <w:u w:val="none"/>
              </w:rPr>
              <w:t>4.2.2.2 CONFIGURAR PERFIL PROFESIONAL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_Toc486815185 \h </w:instrText>
            </w:r>
            <w:r w:rsidRPr="0037566D">
              <w:rPr>
                <w:webHidden/>
              </w:rPr>
            </w:r>
            <w:r w:rsidRPr="0037566D">
              <w:rPr>
                <w:webHidden/>
              </w:rPr>
              <w:fldChar w:fldCharType="separate"/>
            </w:r>
            <w:r w:rsidR="00333F57">
              <w:rPr>
                <w:webHidden/>
              </w:rPr>
              <w:t>66</w:t>
            </w:r>
            <w:r w:rsidRPr="0037566D">
              <w:rPr>
                <w:webHidden/>
              </w:rPr>
              <w:fldChar w:fldCharType="end"/>
            </w:r>
          </w:hyperlink>
        </w:p>
        <w:p w14:paraId="04522278"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6" w:history="1">
            <w:r w:rsidRPr="0037566D">
              <w:rPr>
                <w:rStyle w:val="Hipervnculo"/>
                <w:u w:val="none"/>
              </w:rPr>
              <w:t>4.2.2.3 BORRAR CUENTA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_Toc486815186 \h </w:instrText>
            </w:r>
            <w:r w:rsidRPr="0037566D">
              <w:rPr>
                <w:webHidden/>
              </w:rPr>
            </w:r>
            <w:r w:rsidRPr="0037566D">
              <w:rPr>
                <w:webHidden/>
              </w:rPr>
              <w:fldChar w:fldCharType="separate"/>
            </w:r>
            <w:r w:rsidR="00333F57">
              <w:rPr>
                <w:webHidden/>
              </w:rPr>
              <w:t>66</w:t>
            </w:r>
            <w:r w:rsidRPr="0037566D">
              <w:rPr>
                <w:webHidden/>
              </w:rPr>
              <w:fldChar w:fldCharType="end"/>
            </w:r>
          </w:hyperlink>
        </w:p>
        <w:p w14:paraId="5E0110A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7" w:history="1">
            <w:r w:rsidRPr="0037566D">
              <w:rPr>
                <w:rStyle w:val="Hipervnculo"/>
                <w:u w:val="none"/>
              </w:rPr>
              <w:t>4.2.3 GESTIÓN DE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_Toc486815187 \h </w:instrText>
            </w:r>
            <w:r w:rsidRPr="0037566D">
              <w:rPr>
                <w:webHidden/>
              </w:rPr>
            </w:r>
            <w:r w:rsidRPr="0037566D">
              <w:rPr>
                <w:webHidden/>
              </w:rPr>
              <w:fldChar w:fldCharType="separate"/>
            </w:r>
            <w:r w:rsidR="00333F57">
              <w:rPr>
                <w:webHidden/>
              </w:rPr>
              <w:t>67</w:t>
            </w:r>
            <w:r w:rsidRPr="0037566D">
              <w:rPr>
                <w:webHidden/>
              </w:rPr>
              <w:fldChar w:fldCharType="end"/>
            </w:r>
          </w:hyperlink>
        </w:p>
        <w:p w14:paraId="69E81C26"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8" w:history="1">
            <w:r w:rsidRPr="0037566D">
              <w:rPr>
                <w:rStyle w:val="Hipervnculo"/>
                <w:u w:val="none"/>
              </w:rPr>
              <w:t>4.2.3.1 CREACIÓN DE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_Toc486815188 \h </w:instrText>
            </w:r>
            <w:r w:rsidRPr="0037566D">
              <w:rPr>
                <w:webHidden/>
              </w:rPr>
            </w:r>
            <w:r w:rsidRPr="0037566D">
              <w:rPr>
                <w:webHidden/>
              </w:rPr>
              <w:fldChar w:fldCharType="separate"/>
            </w:r>
            <w:r w:rsidR="00333F57">
              <w:rPr>
                <w:webHidden/>
              </w:rPr>
              <w:t>68</w:t>
            </w:r>
            <w:r w:rsidRPr="0037566D">
              <w:rPr>
                <w:webHidden/>
              </w:rPr>
              <w:fldChar w:fldCharType="end"/>
            </w:r>
          </w:hyperlink>
        </w:p>
        <w:p w14:paraId="088CBCF8"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9" w:history="1">
            <w:r w:rsidRPr="0037566D">
              <w:rPr>
                <w:rStyle w:val="Hipervnculo"/>
                <w:u w:val="none"/>
              </w:rPr>
              <w:t>4.2.3.2. INSCRIPCIÓN EN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_Toc486815189 \h </w:instrText>
            </w:r>
            <w:r w:rsidRPr="0037566D">
              <w:rPr>
                <w:webHidden/>
              </w:rPr>
            </w:r>
            <w:r w:rsidRPr="0037566D">
              <w:rPr>
                <w:webHidden/>
              </w:rPr>
              <w:fldChar w:fldCharType="separate"/>
            </w:r>
            <w:r w:rsidR="00333F57">
              <w:rPr>
                <w:webHidden/>
              </w:rPr>
              <w:t>69</w:t>
            </w:r>
            <w:r w:rsidRPr="0037566D">
              <w:rPr>
                <w:webHidden/>
              </w:rPr>
              <w:fldChar w:fldCharType="end"/>
            </w:r>
          </w:hyperlink>
        </w:p>
        <w:p w14:paraId="1A3A1D6F"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0" w:history="1">
            <w:r w:rsidRPr="0037566D">
              <w:rPr>
                <w:rStyle w:val="Hipervnculo"/>
                <w:u w:val="none"/>
              </w:rPr>
              <w:t>4.2.3.3 PROCESO DE SELECCIÓN –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_Toc486815190 \h </w:instrText>
            </w:r>
            <w:r w:rsidRPr="0037566D">
              <w:rPr>
                <w:webHidden/>
              </w:rPr>
            </w:r>
            <w:r w:rsidRPr="0037566D">
              <w:rPr>
                <w:webHidden/>
              </w:rPr>
              <w:fldChar w:fldCharType="separate"/>
            </w:r>
            <w:r w:rsidR="00333F57">
              <w:rPr>
                <w:webHidden/>
              </w:rPr>
              <w:t>69</w:t>
            </w:r>
            <w:r w:rsidRPr="0037566D">
              <w:rPr>
                <w:webHidden/>
              </w:rPr>
              <w:fldChar w:fldCharType="end"/>
            </w:r>
          </w:hyperlink>
        </w:p>
        <w:p w14:paraId="4287ECA9"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1" w:history="1">
            <w:r w:rsidRPr="0037566D">
              <w:rPr>
                <w:rStyle w:val="Hipervnculo"/>
                <w:u w:val="none"/>
              </w:rPr>
              <w:t>4.2.3.4 PROCESO DE SELECCIÓN –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_Toc486815191 \h </w:instrText>
            </w:r>
            <w:r w:rsidRPr="0037566D">
              <w:rPr>
                <w:webHidden/>
              </w:rPr>
            </w:r>
            <w:r w:rsidRPr="0037566D">
              <w:rPr>
                <w:webHidden/>
              </w:rPr>
              <w:fldChar w:fldCharType="separate"/>
            </w:r>
            <w:r w:rsidR="00333F57">
              <w:rPr>
                <w:webHidden/>
              </w:rPr>
              <w:t>70</w:t>
            </w:r>
            <w:r w:rsidRPr="0037566D">
              <w:rPr>
                <w:webHidden/>
              </w:rPr>
              <w:fldChar w:fldCharType="end"/>
            </w:r>
          </w:hyperlink>
        </w:p>
        <w:p w14:paraId="738EF837"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2" w:history="1">
            <w:r w:rsidRPr="0037566D">
              <w:rPr>
                <w:rStyle w:val="Hipervnculo"/>
                <w:u w:val="none"/>
              </w:rPr>
              <w:t>4.2.3.5 BÚSQUEDA DE ESTUDIANTES –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_Toc486815192 \h </w:instrText>
            </w:r>
            <w:r w:rsidRPr="0037566D">
              <w:rPr>
                <w:webHidden/>
              </w:rPr>
            </w:r>
            <w:r w:rsidRPr="0037566D">
              <w:rPr>
                <w:webHidden/>
              </w:rPr>
              <w:fldChar w:fldCharType="separate"/>
            </w:r>
            <w:r w:rsidR="00333F57">
              <w:rPr>
                <w:webHidden/>
              </w:rPr>
              <w:t>71</w:t>
            </w:r>
            <w:r w:rsidRPr="0037566D">
              <w:rPr>
                <w:webHidden/>
              </w:rPr>
              <w:fldChar w:fldCharType="end"/>
            </w:r>
          </w:hyperlink>
        </w:p>
        <w:p w14:paraId="4ED55A9A"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3" w:history="1">
            <w:r w:rsidRPr="0037566D">
              <w:rPr>
                <w:rStyle w:val="Hipervnculo"/>
                <w:u w:val="none"/>
              </w:rPr>
              <w:t>4.2.3.6 BÚSQUEDA DE EMPRESAS –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_Toc486815193 \h </w:instrText>
            </w:r>
            <w:r w:rsidRPr="0037566D">
              <w:rPr>
                <w:webHidden/>
              </w:rPr>
            </w:r>
            <w:r w:rsidRPr="0037566D">
              <w:rPr>
                <w:webHidden/>
              </w:rPr>
              <w:fldChar w:fldCharType="separate"/>
            </w:r>
            <w:r w:rsidR="00333F57">
              <w:rPr>
                <w:webHidden/>
              </w:rPr>
              <w:t>72</w:t>
            </w:r>
            <w:r w:rsidRPr="0037566D">
              <w:rPr>
                <w:webHidden/>
              </w:rPr>
              <w:fldChar w:fldCharType="end"/>
            </w:r>
          </w:hyperlink>
        </w:p>
        <w:p w14:paraId="6A01B34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4" w:history="1">
            <w:r w:rsidRPr="0037566D">
              <w:rPr>
                <w:rStyle w:val="Hipervnculo"/>
                <w:u w:val="none"/>
              </w:rPr>
              <w:t>4.2.4 COMUNICACIÓN ENTRE USUARIOS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_Toc486815194 \h </w:instrText>
            </w:r>
            <w:r w:rsidRPr="0037566D">
              <w:rPr>
                <w:webHidden/>
              </w:rPr>
            </w:r>
            <w:r w:rsidRPr="0037566D">
              <w:rPr>
                <w:webHidden/>
              </w:rPr>
              <w:fldChar w:fldCharType="separate"/>
            </w:r>
            <w:r w:rsidR="00333F57">
              <w:rPr>
                <w:webHidden/>
              </w:rPr>
              <w:t>72</w:t>
            </w:r>
            <w:r w:rsidRPr="0037566D">
              <w:rPr>
                <w:webHidden/>
              </w:rPr>
              <w:fldChar w:fldCharType="end"/>
            </w:r>
          </w:hyperlink>
        </w:p>
        <w:p w14:paraId="5E471211"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5" w:history="1">
            <w:r w:rsidRPr="0037566D">
              <w:rPr>
                <w:rStyle w:val="Hipervnculo"/>
                <w:u w:val="none"/>
              </w:rPr>
              <w:t>4.2.4.1 ENVÍO DE MENSAJES ENTRE ESTUDIANTES Y EMPRESAS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_Toc486815195 \h </w:instrText>
            </w:r>
            <w:r w:rsidRPr="0037566D">
              <w:rPr>
                <w:webHidden/>
              </w:rPr>
            </w:r>
            <w:r w:rsidRPr="0037566D">
              <w:rPr>
                <w:webHidden/>
              </w:rPr>
              <w:fldChar w:fldCharType="separate"/>
            </w:r>
            <w:r w:rsidR="00333F57">
              <w:rPr>
                <w:webHidden/>
              </w:rPr>
              <w:t>72</w:t>
            </w:r>
            <w:r w:rsidRPr="0037566D">
              <w:rPr>
                <w:webHidden/>
              </w:rPr>
              <w:fldChar w:fldCharType="end"/>
            </w:r>
          </w:hyperlink>
        </w:p>
        <w:p w14:paraId="678CF24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6" w:history="1">
            <w:r w:rsidRPr="0037566D">
              <w:rPr>
                <w:rStyle w:val="Hipervnculo"/>
                <w:u w:val="none"/>
              </w:rPr>
              <w:t>4.2.4.2 GESTIÓN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_Toc486815196 \h </w:instrText>
            </w:r>
            <w:r w:rsidRPr="0037566D">
              <w:rPr>
                <w:webHidden/>
              </w:rPr>
            </w:r>
            <w:r w:rsidRPr="0037566D">
              <w:rPr>
                <w:webHidden/>
              </w:rPr>
              <w:fldChar w:fldCharType="separate"/>
            </w:r>
            <w:r w:rsidR="00333F57">
              <w:rPr>
                <w:webHidden/>
              </w:rPr>
              <w:t>73</w:t>
            </w:r>
            <w:r w:rsidRPr="0037566D">
              <w:rPr>
                <w:webHidden/>
              </w:rPr>
              <w:fldChar w:fldCharType="end"/>
            </w:r>
          </w:hyperlink>
        </w:p>
        <w:p w14:paraId="2536D73F" w14:textId="77777777" w:rsidR="0048086E" w:rsidRPr="0037566D" w:rsidRDefault="00D45064" w:rsidP="00B90ADB">
          <w:pPr>
            <w:pStyle w:val="TDC2"/>
            <w:rPr>
              <w:rFonts w:eastAsiaTheme="minorEastAsia"/>
              <w:lang w:val="en-GB" w:eastAsia="en-GB"/>
            </w:rPr>
          </w:pPr>
          <w:hyperlink w:anchor="_Toc486815197" w:history="1">
            <w:r w:rsidR="0048086E" w:rsidRPr="0037566D">
              <w:rPr>
                <w:rStyle w:val="Hipervnculo"/>
                <w:u w:val="none"/>
              </w:rPr>
              <w:t>4.3 REQUISITOS NO FUNCIONALES</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_Toc486815197 \h </w:instrText>
            </w:r>
            <w:r w:rsidR="0048086E" w:rsidRPr="0037566D">
              <w:rPr>
                <w:webHidden/>
              </w:rPr>
            </w:r>
            <w:r w:rsidR="0048086E" w:rsidRPr="0037566D">
              <w:rPr>
                <w:webHidden/>
              </w:rPr>
              <w:fldChar w:fldCharType="separate"/>
            </w:r>
            <w:r w:rsidR="00333F57">
              <w:rPr>
                <w:webHidden/>
              </w:rPr>
              <w:t>74</w:t>
            </w:r>
            <w:r w:rsidR="0048086E" w:rsidRPr="0037566D">
              <w:rPr>
                <w:webHidden/>
              </w:rPr>
              <w:fldChar w:fldCharType="end"/>
            </w:r>
          </w:hyperlink>
        </w:p>
        <w:p w14:paraId="43EC5CBC" w14:textId="77777777" w:rsidR="0048086E" w:rsidRPr="0037566D" w:rsidRDefault="00D45064" w:rsidP="00B90ADB">
          <w:pPr>
            <w:pStyle w:val="TDC2"/>
            <w:rPr>
              <w:rFonts w:eastAsiaTheme="minorEastAsia"/>
              <w:lang w:val="en-GB" w:eastAsia="en-GB"/>
            </w:rPr>
          </w:pPr>
          <w:hyperlink w:anchor="_Toc486815198" w:history="1">
            <w:r w:rsidR="0048086E" w:rsidRPr="0037566D">
              <w:rPr>
                <w:rStyle w:val="Hipervnculo"/>
                <w:u w:val="none"/>
              </w:rPr>
              <w:t>4.4 MODELO DE DATOS</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_Toc486815198 \h </w:instrText>
            </w:r>
            <w:r w:rsidR="0048086E" w:rsidRPr="0037566D">
              <w:rPr>
                <w:webHidden/>
              </w:rPr>
            </w:r>
            <w:r w:rsidR="0048086E" w:rsidRPr="0037566D">
              <w:rPr>
                <w:webHidden/>
              </w:rPr>
              <w:fldChar w:fldCharType="separate"/>
            </w:r>
            <w:r w:rsidR="00333F57">
              <w:rPr>
                <w:webHidden/>
              </w:rPr>
              <w:t>74</w:t>
            </w:r>
            <w:r w:rsidR="0048086E" w:rsidRPr="0037566D">
              <w:rPr>
                <w:webHidden/>
              </w:rPr>
              <w:fldChar w:fldCharType="end"/>
            </w:r>
          </w:hyperlink>
        </w:p>
        <w:p w14:paraId="5DAE71C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9" w:history="1">
            <w:r w:rsidRPr="0037566D">
              <w:rPr>
                <w:rStyle w:val="Hipervnculo"/>
                <w:iCs/>
                <w:u w:val="none"/>
              </w:rPr>
              <w:t>4.4.1 DESCRIPCIÓN DE LOS MODELOS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_Toc486815199 \h </w:instrText>
            </w:r>
            <w:r w:rsidRPr="0037566D">
              <w:rPr>
                <w:webHidden/>
              </w:rPr>
            </w:r>
            <w:r w:rsidRPr="0037566D">
              <w:rPr>
                <w:webHidden/>
              </w:rPr>
              <w:fldChar w:fldCharType="separate"/>
            </w:r>
            <w:r w:rsidR="00333F57">
              <w:rPr>
                <w:webHidden/>
              </w:rPr>
              <w:t>75</w:t>
            </w:r>
            <w:r w:rsidRPr="0037566D">
              <w:rPr>
                <w:webHidden/>
              </w:rPr>
              <w:fldChar w:fldCharType="end"/>
            </w:r>
          </w:hyperlink>
        </w:p>
        <w:p w14:paraId="084F1B09"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200" w:history="1">
            <w:r w:rsidRPr="0037566D">
              <w:rPr>
                <w:rStyle w:val="Hipervnculo"/>
                <w:iCs/>
                <w:u w:val="none"/>
              </w:rPr>
              <w:t>4.4.1.1 SUBSISTEMA DE SESIÓN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_Toc486815200 \h </w:instrText>
            </w:r>
            <w:r w:rsidRPr="0037566D">
              <w:rPr>
                <w:webHidden/>
              </w:rPr>
            </w:r>
            <w:r w:rsidRPr="0037566D">
              <w:rPr>
                <w:webHidden/>
              </w:rPr>
              <w:fldChar w:fldCharType="separate"/>
            </w:r>
            <w:r w:rsidR="00333F57">
              <w:rPr>
                <w:webHidden/>
              </w:rPr>
              <w:t>75</w:t>
            </w:r>
            <w:r w:rsidRPr="0037566D">
              <w:rPr>
                <w:webHidden/>
              </w:rPr>
              <w:fldChar w:fldCharType="end"/>
            </w:r>
          </w:hyperlink>
        </w:p>
        <w:p w14:paraId="5DCCEFE6"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201" w:history="1">
            <w:r w:rsidRPr="0037566D">
              <w:rPr>
                <w:rStyle w:val="Hipervnculo"/>
                <w:iCs/>
                <w:u w:val="none"/>
              </w:rPr>
              <w:t>4.4.1.2 SUBSISTEMA DE GESTIÓN DE USUARIOS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_Toc486815201 \h </w:instrText>
            </w:r>
            <w:r w:rsidRPr="0037566D">
              <w:rPr>
                <w:webHidden/>
              </w:rPr>
            </w:r>
            <w:r w:rsidRPr="0037566D">
              <w:rPr>
                <w:webHidden/>
              </w:rPr>
              <w:fldChar w:fldCharType="separate"/>
            </w:r>
            <w:r w:rsidR="00333F57">
              <w:rPr>
                <w:webHidden/>
              </w:rPr>
              <w:t>75</w:t>
            </w:r>
            <w:r w:rsidRPr="0037566D">
              <w:rPr>
                <w:webHidden/>
              </w:rPr>
              <w:fldChar w:fldCharType="end"/>
            </w:r>
          </w:hyperlink>
        </w:p>
        <w:p w14:paraId="1A1C3D46" w14:textId="77777777" w:rsidR="0048086E" w:rsidRPr="0037566D" w:rsidRDefault="0048086E" w:rsidP="00B90ADB">
          <w:pPr>
            <w:pStyle w:val="TDC2"/>
            <w:rPr>
              <w:rFonts w:eastAsiaTheme="minorEastAsia"/>
              <w:lang w:val="en-GB" w:eastAsia="en-GB"/>
            </w:rPr>
          </w:pPr>
          <w:r>
            <w:rPr>
              <w:rStyle w:val="Hipervnculo"/>
              <w:u w:val="none"/>
            </w:rPr>
            <w:lastRenderedPageBreak/>
            <w:t xml:space="preserve">          </w:t>
          </w:r>
          <w:hyperlink w:anchor="_Toc486815202" w:history="1">
            <w:r w:rsidRPr="0037566D">
              <w:rPr>
                <w:rStyle w:val="Hipervnculo"/>
                <w:iCs/>
                <w:u w:val="none"/>
              </w:rPr>
              <w:t>4.4.1.3 SUBSISTEMA DE GESTIÓN DE INFORMACIÓN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_Toc486815202 \h </w:instrText>
            </w:r>
            <w:r w:rsidRPr="0037566D">
              <w:rPr>
                <w:webHidden/>
              </w:rPr>
            </w:r>
            <w:r w:rsidRPr="0037566D">
              <w:rPr>
                <w:webHidden/>
              </w:rPr>
              <w:fldChar w:fldCharType="separate"/>
            </w:r>
            <w:r w:rsidR="00333F57">
              <w:rPr>
                <w:webHidden/>
              </w:rPr>
              <w:t>76</w:t>
            </w:r>
            <w:r w:rsidRPr="0037566D">
              <w:rPr>
                <w:webHidden/>
              </w:rPr>
              <w:fldChar w:fldCharType="end"/>
            </w:r>
          </w:hyperlink>
        </w:p>
        <w:p w14:paraId="48675D6D"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203" w:history="1">
            <w:r w:rsidRPr="0037566D">
              <w:rPr>
                <w:rStyle w:val="Hipervnculo"/>
                <w:iCs/>
                <w:u w:val="none"/>
              </w:rPr>
              <w:t>4.4.1.4 SUBSISTEMA DE GESTIÓN DE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_Toc486815203 \h </w:instrText>
            </w:r>
            <w:r w:rsidRPr="0037566D">
              <w:rPr>
                <w:webHidden/>
              </w:rPr>
            </w:r>
            <w:r w:rsidRPr="0037566D">
              <w:rPr>
                <w:webHidden/>
              </w:rPr>
              <w:fldChar w:fldCharType="separate"/>
            </w:r>
            <w:r w:rsidR="00333F57">
              <w:rPr>
                <w:webHidden/>
              </w:rPr>
              <w:t>78</w:t>
            </w:r>
            <w:r w:rsidRPr="0037566D">
              <w:rPr>
                <w:webHidden/>
              </w:rPr>
              <w:fldChar w:fldCharType="end"/>
            </w:r>
          </w:hyperlink>
        </w:p>
        <w:p w14:paraId="407804E0" w14:textId="77777777" w:rsidR="0048086E" w:rsidRDefault="0048086E" w:rsidP="00B90ADB">
          <w:pPr>
            <w:pStyle w:val="TDC2"/>
            <w:rPr>
              <w:rStyle w:val="Hipervnculo"/>
              <w:u w:val="none"/>
            </w:rPr>
          </w:pPr>
          <w:r>
            <w:rPr>
              <w:rStyle w:val="Hipervnculo"/>
              <w:u w:val="none"/>
            </w:rPr>
            <w:t xml:space="preserve">          </w:t>
          </w:r>
          <w:hyperlink w:anchor="_Toc486815204" w:history="1">
            <w:r w:rsidRPr="0037566D">
              <w:rPr>
                <w:rStyle w:val="Hipervnculo"/>
                <w:iCs/>
                <w:u w:val="none"/>
              </w:rPr>
              <w:t>4.4.1.5 SUBSISTEMA DE GESTIÓN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_Toc486815204 \h </w:instrText>
            </w:r>
            <w:r w:rsidRPr="0037566D">
              <w:rPr>
                <w:webHidden/>
              </w:rPr>
            </w:r>
            <w:r w:rsidRPr="0037566D">
              <w:rPr>
                <w:webHidden/>
              </w:rPr>
              <w:fldChar w:fldCharType="separate"/>
            </w:r>
            <w:r w:rsidR="00333F57">
              <w:rPr>
                <w:webHidden/>
              </w:rPr>
              <w:t>79</w:t>
            </w:r>
            <w:r w:rsidRPr="0037566D">
              <w:rPr>
                <w:webHidden/>
              </w:rPr>
              <w:fldChar w:fldCharType="end"/>
            </w:r>
          </w:hyperlink>
        </w:p>
        <w:p w14:paraId="575FDCE4" w14:textId="77777777" w:rsidR="0048086E" w:rsidRPr="00CC4533" w:rsidRDefault="0048086E" w:rsidP="0048086E">
          <w:pPr>
            <w:spacing w:after="0"/>
            <w:rPr>
              <w:rFonts w:eastAsiaTheme="minorEastAsia"/>
              <w:noProof/>
            </w:rPr>
          </w:pPr>
        </w:p>
        <w:p w14:paraId="3E52DF30" w14:textId="68CD0010" w:rsidR="0048086E" w:rsidRDefault="0048086E" w:rsidP="0048086E">
          <w:pPr>
            <w:spacing w:line="276" w:lineRule="auto"/>
            <w:rPr>
              <w:b/>
              <w:bCs/>
              <w:sz w:val="20"/>
            </w:rPr>
          </w:pPr>
          <w:r w:rsidRPr="0037566D">
            <w:rPr>
              <w:b/>
              <w:bCs/>
              <w:sz w:val="20"/>
            </w:rPr>
            <w:fldChar w:fldCharType="end"/>
          </w:r>
        </w:p>
      </w:sdtContent>
    </w:sdt>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77777777" w:rsidR="000D1ADF" w:rsidRDefault="000D1ADF" w:rsidP="000E2970">
      <w:pPr>
        <w:jc w:val="left"/>
      </w:pPr>
    </w:p>
    <w:p w14:paraId="37A9D94B" w14:textId="5FEEF2C8" w:rsidR="008734EC" w:rsidRDefault="00FF1B9B" w:rsidP="00FF1B9B">
      <w:pPr>
        <w:pStyle w:val="Ttulo"/>
      </w:pPr>
      <w:bookmarkStart w:id="419" w:name="_Toc486444093"/>
      <w:bookmarkStart w:id="420" w:name="_Toc505426659"/>
      <w:bookmarkStart w:id="421" w:name="_Toc505427043"/>
      <w:bookmarkStart w:id="422" w:name="_Toc505427232"/>
      <w:r>
        <w:lastRenderedPageBreak/>
        <w:t>4</w:t>
      </w:r>
      <w:r w:rsidR="00127A07">
        <w:t>.</w:t>
      </w:r>
      <w:r>
        <w:t xml:space="preserve">1 </w:t>
      </w:r>
      <w:r w:rsidR="00DC70F7">
        <w:t>Introducción</w:t>
      </w:r>
      <w:bookmarkEnd w:id="419"/>
      <w:bookmarkEnd w:id="420"/>
      <w:bookmarkEnd w:id="421"/>
      <w:bookmarkEnd w:id="422"/>
    </w:p>
    <w:p w14:paraId="0A01ED96" w14:textId="77777777" w:rsidR="008734EC" w:rsidRPr="00F77080" w:rsidRDefault="008734EC" w:rsidP="00DC70F7">
      <w:pPr>
        <w:spacing w:before="240"/>
        <w:jc w:val="left"/>
        <w:rPr>
          <w:szCs w:val="22"/>
        </w:rPr>
      </w:pPr>
      <w:r w:rsidRPr="00F77080">
        <w:rPr>
          <w:szCs w:val="22"/>
        </w:rPr>
        <w:tab/>
      </w:r>
      <w:r w:rsidR="002172BF" w:rsidRPr="00F77080">
        <w:rPr>
          <w:szCs w:val="22"/>
        </w:rPr>
        <w:t>En primer lugar, haremos una identificación de los subsistemas de análisis, con lo que descompondremos nuestro sistema en diferentes subsistemas con el objetivo de facilitar el análisis. Una vez identificados los distintos subsistemas procederemos a la obtención de requisitos de sistema utilizando la técnica de casos de uso.</w:t>
      </w:r>
    </w:p>
    <w:p w14:paraId="4C8D6DF6" w14:textId="51EAF614" w:rsidR="002172BF" w:rsidRDefault="00F77080" w:rsidP="002172BF">
      <w:pPr>
        <w:jc w:val="left"/>
        <w:rPr>
          <w:szCs w:val="22"/>
          <w:shd w:val="clear" w:color="auto" w:fill="FFFFFF"/>
        </w:rPr>
      </w:pPr>
      <w:r w:rsidRPr="00F77080">
        <w:rPr>
          <w:szCs w:val="22"/>
        </w:rPr>
        <w:tab/>
        <w:t>Cabe destacar que</w:t>
      </w:r>
      <w:r>
        <w:rPr>
          <w:szCs w:val="22"/>
        </w:rPr>
        <w:t xml:space="preserve"> los casos de uso</w:t>
      </w:r>
      <w:r w:rsidRPr="00F77080">
        <w:rPr>
          <w:szCs w:val="22"/>
          <w:shd w:val="clear" w:color="auto" w:fill="FFFFFF"/>
        </w:rPr>
        <w:t xml:space="preserve"> describen las funciones que el sistema debe ejecutar cuando se realiza algún proceso concreto en él por parte de un usuario.</w:t>
      </w:r>
      <w:r>
        <w:rPr>
          <w:szCs w:val="22"/>
          <w:shd w:val="clear" w:color="auto" w:fill="FFFFFF"/>
        </w:rPr>
        <w:t xml:space="preserve"> G</w:t>
      </w:r>
      <w:r w:rsidRPr="00F77080">
        <w:rPr>
          <w:szCs w:val="22"/>
          <w:shd w:val="clear" w:color="auto" w:fill="FFFFFF"/>
        </w:rPr>
        <w:t xml:space="preserve">eneralmente se desglosa en una secuencia de iteraciones las cuales </w:t>
      </w:r>
      <w:r w:rsidR="00A25AB4">
        <w:rPr>
          <w:szCs w:val="22"/>
          <w:shd w:val="clear" w:color="auto" w:fill="FFFFFF"/>
        </w:rPr>
        <w:t>se</w:t>
      </w:r>
      <w:r w:rsidRPr="00F77080">
        <w:rPr>
          <w:szCs w:val="22"/>
          <w:shd w:val="clear" w:color="auto" w:fill="FFFFFF"/>
        </w:rPr>
        <w:t xml:space="preserve"> </w:t>
      </w:r>
      <w:commentRangeStart w:id="423"/>
      <w:r w:rsidRPr="00F77080">
        <w:rPr>
          <w:szCs w:val="22"/>
          <w:shd w:val="clear" w:color="auto" w:fill="FFFFFF"/>
        </w:rPr>
        <w:t>desarrolla</w:t>
      </w:r>
      <w:ins w:id="424" w:author="wences martinez suarez" w:date="2017-06-23T08:38:00Z">
        <w:r w:rsidR="00E2061C">
          <w:rPr>
            <w:szCs w:val="22"/>
            <w:shd w:val="clear" w:color="auto" w:fill="FFFFFF"/>
          </w:rPr>
          <w:t>rá</w:t>
        </w:r>
      </w:ins>
      <w:del w:id="425" w:author="wences martinez suarez" w:date="2017-06-23T08:38:00Z">
        <w:r w:rsidRPr="00F77080" w:rsidDel="00E2061C">
          <w:rPr>
            <w:szCs w:val="22"/>
            <w:shd w:val="clear" w:color="auto" w:fill="FFFFFF"/>
          </w:rPr>
          <w:delText>da</w:delText>
        </w:r>
      </w:del>
      <w:r w:rsidR="00A25AB4">
        <w:rPr>
          <w:szCs w:val="22"/>
          <w:shd w:val="clear" w:color="auto" w:fill="FFFFFF"/>
        </w:rPr>
        <w:t>n</w:t>
      </w:r>
      <w:r w:rsidRPr="00F77080">
        <w:rPr>
          <w:szCs w:val="22"/>
          <w:shd w:val="clear" w:color="auto" w:fill="FFFFFF"/>
        </w:rPr>
        <w:t xml:space="preserve"> </w:t>
      </w:r>
      <w:commentRangeEnd w:id="423"/>
      <w:r w:rsidR="0066275B">
        <w:rPr>
          <w:rStyle w:val="Refdecomentario"/>
          <w:rFonts w:ascii="Calibri" w:eastAsia="Calibri" w:hAnsi="Calibri"/>
          <w:noProof/>
          <w:lang w:val="en-GB" w:eastAsia="en-US"/>
        </w:rPr>
        <w:commentReference w:id="423"/>
      </w:r>
      <w:r w:rsidRPr="00F77080">
        <w:rPr>
          <w:szCs w:val="22"/>
          <w:shd w:val="clear" w:color="auto" w:fill="FFFFFF"/>
        </w:rPr>
        <w:t>entre el propio sistema y un usuario, con el fin de especificar la comunicación y el comportamiento que debe tener el sistema a medida que el usuario va interactuando con él.</w:t>
      </w:r>
    </w:p>
    <w:p w14:paraId="3DEF3D19" w14:textId="77777777" w:rsidR="003D4F84" w:rsidRDefault="003D4F84" w:rsidP="002172BF">
      <w:pPr>
        <w:jc w:val="left"/>
      </w:pPr>
    </w:p>
    <w:p w14:paraId="68C04C15" w14:textId="5B75D34D" w:rsidR="002172BF" w:rsidRPr="00690766" w:rsidRDefault="003D4F84">
      <w:pPr>
        <w:pStyle w:val="Subttulo"/>
        <w:jc w:val="both"/>
        <w:rPr>
          <w:rStyle w:val="nfasissutil"/>
          <w:b w:val="0"/>
          <w:iCs w:val="0"/>
          <w:sz w:val="22"/>
          <w:szCs w:val="20"/>
        </w:rPr>
        <w:pPrChange w:id="426" w:author="wences martinez suarez" w:date="2017-06-26T18:46:00Z">
          <w:pPr>
            <w:pStyle w:val="Subttulo"/>
          </w:pPr>
        </w:pPrChange>
      </w:pPr>
      <w:bookmarkStart w:id="427" w:name="_Toc486444095"/>
      <w:bookmarkStart w:id="428" w:name="_Toc505426660"/>
      <w:bookmarkStart w:id="429" w:name="_Toc505427044"/>
      <w:bookmarkStart w:id="430"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427"/>
      <w:bookmarkEnd w:id="428"/>
      <w:bookmarkEnd w:id="429"/>
      <w:bookmarkEnd w:id="430"/>
    </w:p>
    <w:p w14:paraId="3433BA0A" w14:textId="77777777" w:rsidR="00063E7C" w:rsidRDefault="00F77080" w:rsidP="002172BF">
      <w:r>
        <w:tab/>
      </w:r>
      <w:r>
        <w:br/>
      </w:r>
      <w:r>
        <w:tab/>
      </w:r>
      <w:r w:rsidR="00063E7C">
        <w:t>A continuación se expondrán l</w:t>
      </w:r>
      <w:r>
        <w:t xml:space="preserve">os subsistemas </w:t>
      </w:r>
      <w:r w:rsidR="00063E7C">
        <w:t xml:space="preserve">de la aplicación web </w:t>
      </w:r>
      <w:r>
        <w:t xml:space="preserve">que </w:t>
      </w:r>
      <w:r w:rsidR="00063E7C">
        <w:t>conformarán nuestro sistema principal:</w:t>
      </w:r>
    </w:p>
    <w:p w14:paraId="3F74E780" w14:textId="77777777" w:rsidR="00E876DB" w:rsidRDefault="00E876DB" w:rsidP="00B764CA">
      <w:pPr>
        <w:numPr>
          <w:ilvl w:val="0"/>
          <w:numId w:val="23"/>
        </w:numPr>
        <w:spacing w:line="240" w:lineRule="auto"/>
      </w:pPr>
      <w:r>
        <w:t>Acceso de usuarios.</w:t>
      </w:r>
    </w:p>
    <w:p w14:paraId="02E1F97D" w14:textId="77777777" w:rsidR="00063E7C" w:rsidRDefault="00E876DB" w:rsidP="00D33730">
      <w:pPr>
        <w:numPr>
          <w:ilvl w:val="0"/>
          <w:numId w:val="23"/>
        </w:numPr>
        <w:spacing w:line="240" w:lineRule="auto"/>
      </w:pPr>
      <w:r>
        <w:t>Gestión de la información de usuarios.</w:t>
      </w:r>
    </w:p>
    <w:p w14:paraId="322CD7AC" w14:textId="77777777" w:rsidR="00063E7C" w:rsidRDefault="00063E7C" w:rsidP="00B764CA">
      <w:pPr>
        <w:numPr>
          <w:ilvl w:val="0"/>
          <w:numId w:val="23"/>
        </w:numPr>
        <w:spacing w:line="240" w:lineRule="auto"/>
      </w:pPr>
      <w:r>
        <w:t>Gestión de ofertas de prácticas.</w:t>
      </w:r>
    </w:p>
    <w:p w14:paraId="7D5AC237" w14:textId="77777777" w:rsidR="00063E7C" w:rsidRDefault="00063E7C" w:rsidP="00B764CA">
      <w:pPr>
        <w:numPr>
          <w:ilvl w:val="0"/>
          <w:numId w:val="23"/>
        </w:numPr>
        <w:spacing w:line="240" w:lineRule="auto"/>
        <w:jc w:val="left"/>
        <w:rPr>
          <w:ins w:id="431" w:author="wences martinez suarez" w:date="2017-06-26T16:47:00Z"/>
        </w:rPr>
      </w:pPr>
      <w:r>
        <w:t>Comunicación entre usuarios.</w:t>
      </w:r>
    </w:p>
    <w:p w14:paraId="6DD43172" w14:textId="0079D103" w:rsidR="00171B0E" w:rsidRPr="00E738CF" w:rsidDel="00171B0E" w:rsidRDefault="00171B0E" w:rsidP="00B764CA">
      <w:pPr>
        <w:numPr>
          <w:ilvl w:val="0"/>
          <w:numId w:val="23"/>
        </w:numPr>
        <w:spacing w:line="240" w:lineRule="auto"/>
        <w:jc w:val="left"/>
        <w:rPr>
          <w:del w:id="432" w:author="wences martinez suarez" w:date="2017-06-26T16:47:00Z"/>
        </w:rPr>
      </w:pPr>
    </w:p>
    <w:p w14:paraId="1B273536" w14:textId="77777777" w:rsidR="00171B0E" w:rsidRDefault="00171B0E">
      <w:pPr>
        <w:ind w:firstLine="360"/>
        <w:rPr>
          <w:ins w:id="433" w:author="wences martinez suarez" w:date="2017-06-26T16:48:00Z"/>
        </w:rPr>
        <w:pPrChange w:id="434" w:author="wences martinez suarez" w:date="2017-06-26T16:43:00Z">
          <w:pPr>
            <w:jc w:val="left"/>
          </w:pPr>
        </w:pPrChange>
      </w:pPr>
      <w:ins w:id="435" w:author="wences martinez suarez" w:date="2017-06-26T16:44:00Z">
        <w:r w:rsidRPr="00E738CF">
          <w:t>A</w:t>
        </w:r>
        <w:r>
          <w:t xml:space="preserve"> </w:t>
        </w:r>
      </w:ins>
      <w:commentRangeStart w:id="436"/>
      <w:del w:id="437" w:author="wences martinez suarez" w:date="2017-06-26T16:44:00Z">
        <w:r w:rsidR="00063E7C" w:rsidDel="00171B0E">
          <w:delText>Cada</w:delText>
        </w:r>
        <w:commentRangeEnd w:id="436"/>
        <w:r w:rsidR="00450707" w:rsidDel="00171B0E">
          <w:rPr>
            <w:rStyle w:val="Refdecomentario"/>
            <w:rFonts w:ascii="Calibri" w:eastAsia="Calibri" w:hAnsi="Calibri"/>
            <w:noProof/>
            <w:lang w:val="en-GB" w:eastAsia="en-US"/>
          </w:rPr>
          <w:commentReference w:id="436"/>
        </w:r>
        <w:r w:rsidR="00063E7C" w:rsidDel="00171B0E">
          <w:delText xml:space="preserve"> subsistema tendrá asociados sus</w:delText>
        </w:r>
      </w:del>
      <w:ins w:id="438" w:author="wences martinez suarez" w:date="2017-06-26T16:44:00Z">
        <w:r>
          <w:t>continuación se describirán los</w:t>
        </w:r>
      </w:ins>
      <w:r w:rsidR="00063E7C">
        <w:t xml:space="preserve"> respectivos casos de uso</w:t>
      </w:r>
      <w:ins w:id="439" w:author="wences martinez suarez" w:date="2017-06-26T16:44:00Z">
        <w:r>
          <w:t xml:space="preserve"> de cada subsistema</w:t>
        </w:r>
      </w:ins>
      <w:ins w:id="440" w:author="wences martinez suarez" w:date="2017-06-26T16:45:00Z">
        <w:r>
          <w:t xml:space="preserve">, los cuales irán previamente </w:t>
        </w:r>
      </w:ins>
      <w:del w:id="441" w:author="wences martinez suarez" w:date="2017-06-26T16:45:00Z">
        <w:r w:rsidR="00063E7C" w:rsidDel="00171B0E">
          <w:delText xml:space="preserve">, </w:delText>
        </w:r>
        <w:r w:rsidR="00AF2CB6" w:rsidDel="00171B0E">
          <w:delText>los cuales detallaremos a continuación</w:delText>
        </w:r>
      </w:del>
      <w:ins w:id="442" w:author="wences martinez suarez" w:date="2017-06-26T16:43:00Z">
        <w:r>
          <w:t xml:space="preserve">acompañados de diagramas </w:t>
        </w:r>
      </w:ins>
      <w:ins w:id="443" w:author="wences martinez suarez" w:date="2017-06-26T16:46:00Z">
        <w:r>
          <w:t>para dar</w:t>
        </w:r>
      </w:ins>
      <w:ins w:id="444" w:author="wences martinez suarez" w:date="2017-06-26T16:44:00Z">
        <w:r>
          <w:t xml:space="preserve"> una visión inicial de </w:t>
        </w:r>
      </w:ins>
      <w:ins w:id="445" w:author="wences martinez suarez" w:date="2017-06-26T16:46:00Z">
        <w:r>
          <w:t>cada subsistema.</w:t>
        </w:r>
      </w:ins>
    </w:p>
    <w:p w14:paraId="44948E2E" w14:textId="77777777" w:rsidR="00D33730" w:rsidRDefault="00D33730" w:rsidP="00D33730">
      <w:pPr>
        <w:ind w:firstLine="360"/>
        <w:jc w:val="left"/>
      </w:pPr>
    </w:p>
    <w:p w14:paraId="121F4BDD" w14:textId="77777777" w:rsidR="00D33730" w:rsidRDefault="00D33730" w:rsidP="00D33730">
      <w:pPr>
        <w:ind w:firstLine="360"/>
        <w:jc w:val="left"/>
      </w:pPr>
    </w:p>
    <w:p w14:paraId="1DD9BBEE" w14:textId="4A312412" w:rsidR="00E876DB" w:rsidRDefault="00AF2CB6">
      <w:pPr>
        <w:ind w:firstLine="360"/>
        <w:jc w:val="left"/>
        <w:pPrChange w:id="446" w:author="wences martinez suarez" w:date="2017-06-26T16:43:00Z">
          <w:pPr>
            <w:jc w:val="left"/>
          </w:pPr>
        </w:pPrChange>
      </w:pPr>
      <w:del w:id="447" w:author="wences martinez suarez" w:date="2017-06-26T16:43:00Z">
        <w:r w:rsidDel="00171B0E">
          <w:delText>.</w:delText>
        </w:r>
      </w:del>
    </w:p>
    <w:p w14:paraId="450B6E5B" w14:textId="70C976B8" w:rsidR="00E876DB" w:rsidRPr="003D4F84" w:rsidRDefault="003D4F84">
      <w:pPr>
        <w:pStyle w:val="Subttulo"/>
        <w:ind w:firstLine="360"/>
        <w:pPrChange w:id="448" w:author="wences martinez suarez" w:date="2017-06-26T18:46:00Z">
          <w:pPr>
            <w:jc w:val="left"/>
          </w:pPr>
        </w:pPrChange>
      </w:pPr>
      <w:bookmarkStart w:id="449" w:name="_Toc505426661"/>
      <w:bookmarkStart w:id="450" w:name="_Toc505427045"/>
      <w:bookmarkStart w:id="451" w:name="_Toc505427234"/>
      <w:r>
        <w:lastRenderedPageBreak/>
        <w:t>4.2.1</w:t>
      </w:r>
      <w:ins w:id="452" w:author="wences martinez suarez" w:date="2017-06-26T16:47:00Z">
        <w:r w:rsidR="00171B0E" w:rsidRPr="00A9290F">
          <w:t xml:space="preserve"> </w:t>
        </w:r>
      </w:ins>
      <w:del w:id="453" w:author="wences martinez suarez" w:date="2017-06-26T17:16:00Z">
        <w:r w:rsidR="00E876DB" w:rsidRPr="00A9290F" w:rsidDel="00703B83">
          <w:delText xml:space="preserve">Subsistema 1 – </w:delText>
        </w:r>
      </w:del>
      <w:r w:rsidR="00E876DB" w:rsidRPr="00A9290F">
        <w:t>Acceso de usuarios</w:t>
      </w:r>
      <w:bookmarkEnd w:id="449"/>
      <w:bookmarkEnd w:id="450"/>
      <w:bookmarkEnd w:id="451"/>
    </w:p>
    <w:p w14:paraId="17F45EA8" w14:textId="2A774CA8" w:rsidR="00171B0E" w:rsidRDefault="00E876DB" w:rsidP="00D33730">
      <w:pPr>
        <w:spacing w:before="240"/>
        <w:rPr>
          <w:ins w:id="454" w:author="wences martinez suarez" w:date="2017-06-26T16:42:00Z"/>
        </w:rPr>
      </w:pPr>
      <w:r>
        <w:tab/>
        <w:t>A continuación se presentarán los casos de uso que analizaremos para el subsistema “Acceso de usuarios”, el cual engloba aquellas funcionalidades relacionadas con el acceso a la aplicación web (registro y login)</w:t>
      </w:r>
      <w:ins w:id="455" w:author="wences martinez suarez" w:date="2017-06-26T16:42:00Z">
        <w:r w:rsidR="00171B0E">
          <w:t>. Como podemos ver en el siguiente diagrama, este subsistema contará con dos casos de uso principales:</w:t>
        </w:r>
      </w:ins>
    </w:p>
    <w:p w14:paraId="07E5D231" w14:textId="0D319807" w:rsidR="009B20D4" w:rsidRDefault="000C4108" w:rsidP="009B20D4">
      <w:pPr>
        <w:keepNext/>
        <w:ind w:left="720" w:firstLine="720"/>
        <w:jc w:val="left"/>
      </w:pPr>
      <w:r>
        <w:rPr>
          <w:noProof/>
          <w:lang w:val="es-ES_tradnl" w:eastAsia="es-ES_tradnl"/>
        </w:rPr>
        <w:drawing>
          <wp:inline distT="0" distB="0" distL="0" distR="0" wp14:anchorId="14E2CB9B" wp14:editId="40580E83">
            <wp:extent cx="3981450" cy="2838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1450" cy="2838450"/>
                    </a:xfrm>
                    <a:prstGeom prst="rect">
                      <a:avLst/>
                    </a:prstGeom>
                    <a:noFill/>
                    <a:ln>
                      <a:noFill/>
                    </a:ln>
                  </pic:spPr>
                </pic:pic>
              </a:graphicData>
            </a:graphic>
          </wp:inline>
        </w:drawing>
      </w:r>
    </w:p>
    <w:p w14:paraId="10C9DE8F" w14:textId="74AD0B63" w:rsidR="00F877C8" w:rsidRPr="00230DF4" w:rsidRDefault="009B20D4">
      <w:pPr>
        <w:pStyle w:val="Descripcin"/>
        <w:ind w:left="2160" w:firstLine="720"/>
        <w:jc w:val="left"/>
        <w:rPr>
          <w:ins w:id="456" w:author="wences martinez suarez" w:date="2017-06-26T16:49:00Z"/>
          <w:sz w:val="20"/>
        </w:rPr>
        <w:pPrChange w:id="457" w:author="wences martinez suarez" w:date="2017-06-26T16:42:00Z">
          <w:pPr>
            <w:jc w:val="left"/>
          </w:pPr>
        </w:pPrChange>
      </w:pPr>
      <w:bookmarkStart w:id="458" w:name="_Toc50542735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23</w:t>
      </w:r>
      <w:r>
        <w:fldChar w:fldCharType="end"/>
      </w:r>
      <w:r w:rsidR="00230DF4" w:rsidRPr="00230DF4">
        <w:rPr>
          <w:sz w:val="20"/>
        </w:rPr>
        <w:t xml:space="preserve"> Subsistema acceso de usuarios</w:t>
      </w:r>
      <w:bookmarkEnd w:id="458"/>
    </w:p>
    <w:p w14:paraId="62956B2E" w14:textId="2B6BCD1F" w:rsidR="00E876DB" w:rsidRPr="00A84CF3" w:rsidRDefault="00E876DB">
      <w:pPr>
        <w:ind w:firstLine="720"/>
        <w:jc w:val="left"/>
        <w:pPrChange w:id="459" w:author="wences martinez suarez" w:date="2017-06-26T16:42:00Z">
          <w:pPr>
            <w:jc w:val="left"/>
          </w:pPr>
        </w:pPrChange>
      </w:pPr>
      <w:del w:id="460" w:author="wences martinez suarez" w:date="2017-06-26T16:49:00Z">
        <w:r w:rsidDel="00F877C8">
          <w:delText>.</w:delText>
        </w:r>
      </w:del>
    </w:p>
    <w:p w14:paraId="193DA08D" w14:textId="7DE88E9D" w:rsidR="00E876DB" w:rsidRPr="00E55287" w:rsidRDefault="00070C43" w:rsidP="00070C43">
      <w:pPr>
        <w:pStyle w:val="Subttulo"/>
        <w:ind w:firstLine="720"/>
      </w:pPr>
      <w:bookmarkStart w:id="461" w:name="_Toc505426662"/>
      <w:bookmarkStart w:id="462" w:name="_Toc505427046"/>
      <w:bookmarkStart w:id="463" w:name="_Toc505427235"/>
      <w:r>
        <w:t>4.2.1.1</w:t>
      </w:r>
      <w:r w:rsidR="00F03765">
        <w:t xml:space="preserve"> </w:t>
      </w:r>
      <w:r w:rsidR="00E876DB">
        <w:t>Registro de usuario</w:t>
      </w:r>
      <w:bookmarkEnd w:id="461"/>
      <w:bookmarkEnd w:id="462"/>
      <w:bookmarkEnd w:id="463"/>
    </w:p>
    <w:p w14:paraId="6C44F6B8" w14:textId="3FB5CA62" w:rsidR="00E876DB" w:rsidRDefault="00E876DB" w:rsidP="00E876DB">
      <w:pPr>
        <w:numPr>
          <w:ilvl w:val="0"/>
          <w:numId w:val="26"/>
        </w:numPr>
        <w:spacing w:line="240" w:lineRule="auto"/>
        <w:jc w:val="left"/>
      </w:pPr>
      <w:r w:rsidRPr="00563F74">
        <w:rPr>
          <w:u w:val="single"/>
        </w:rPr>
        <w:t>Actores</w:t>
      </w:r>
      <w:r>
        <w:t xml:space="preserve">: </w:t>
      </w:r>
      <w:commentRangeStart w:id="464"/>
      <w:del w:id="465" w:author="wences martinez suarez" w:date="2017-06-26T16:52:00Z">
        <w:r w:rsidDel="00E738CF">
          <w:delText>usuario</w:delText>
        </w:r>
      </w:del>
      <w:commentRangeEnd w:id="464"/>
      <w:r w:rsidR="0066275B">
        <w:rPr>
          <w:rStyle w:val="Refdecomentario"/>
          <w:rFonts w:ascii="Calibri" w:eastAsia="Calibri" w:hAnsi="Calibri"/>
          <w:noProof/>
          <w:lang w:val="en-GB" w:eastAsia="en-US"/>
        </w:rPr>
        <w:commentReference w:id="464"/>
      </w:r>
      <w:del w:id="466" w:author="wences martinez suarez" w:date="2017-06-26T16:52:00Z">
        <w:r w:rsidDel="00E738CF">
          <w:delText xml:space="preserve"> (rol de estudiante y empresa)</w:delText>
        </w:r>
      </w:del>
      <w:ins w:id="467" w:author="wences martinez suarez" w:date="2017-06-26T16:52:00Z">
        <w:r w:rsidR="00E738CF">
          <w:t>estudiante o empresa.</w:t>
        </w:r>
      </w:ins>
    </w:p>
    <w:p w14:paraId="2CB9E535" w14:textId="0FEF537D" w:rsidR="00E876DB" w:rsidRDefault="00E876DB" w:rsidP="00E876DB">
      <w:pPr>
        <w:numPr>
          <w:ilvl w:val="0"/>
          <w:numId w:val="26"/>
        </w:numPr>
        <w:spacing w:line="240" w:lineRule="auto"/>
        <w:jc w:val="left"/>
      </w:pPr>
      <w:r w:rsidRPr="00563F74">
        <w:rPr>
          <w:u w:val="single"/>
        </w:rPr>
        <w:t>Precondiciones</w:t>
      </w:r>
      <w:r>
        <w:t xml:space="preserve">: </w:t>
      </w:r>
      <w:r w:rsidR="00220A77">
        <w:t>que el usuario no esté registrado en la aplicación.</w:t>
      </w:r>
    </w:p>
    <w:p w14:paraId="729AFF89" w14:textId="77777777" w:rsidR="00E876DB" w:rsidRDefault="00E876DB" w:rsidP="00E876DB">
      <w:pPr>
        <w:numPr>
          <w:ilvl w:val="0"/>
          <w:numId w:val="26"/>
        </w:numPr>
        <w:spacing w:line="240" w:lineRule="auto"/>
        <w:jc w:val="left"/>
      </w:pPr>
      <w:r w:rsidRPr="00563F74">
        <w:rPr>
          <w:u w:val="single"/>
        </w:rPr>
        <w:t>Descripción</w:t>
      </w:r>
      <w:r>
        <w:t xml:space="preserve">: el usuario </w:t>
      </w:r>
      <w:r w:rsidR="00875522">
        <w:t>se podrá registrar en la aplicación, creando un perfil de estudiante o un perfil de empresa.</w:t>
      </w:r>
    </w:p>
    <w:p w14:paraId="3F4A3071" w14:textId="53767D46" w:rsidR="00E876DB" w:rsidRDefault="00E876DB" w:rsidP="00D33730">
      <w:pPr>
        <w:numPr>
          <w:ilvl w:val="0"/>
          <w:numId w:val="26"/>
        </w:numPr>
        <w:spacing w:line="276" w:lineRule="auto"/>
        <w:jc w:val="left"/>
      </w:pPr>
      <w:r w:rsidRPr="00563F74">
        <w:rPr>
          <w:u w:val="single"/>
        </w:rPr>
        <w:t>Flujo normal del caso de uso:</w:t>
      </w:r>
      <w:r>
        <w:br/>
        <w:t xml:space="preserve">1. El usuario accede </w:t>
      </w:r>
      <w:r w:rsidR="00875522">
        <w:t xml:space="preserve">a la </w:t>
      </w:r>
      <w:r w:rsidR="00220A77">
        <w:t xml:space="preserve">pantalla principal de la </w:t>
      </w:r>
      <w:r w:rsidR="00875522">
        <w:t>aplicación web.</w:t>
      </w:r>
      <w:r w:rsidR="00875522">
        <w:br/>
        <w:t xml:space="preserve">2. El usuario accede a la página de </w:t>
      </w:r>
      <w:del w:id="468" w:author="wences martinez suarez" w:date="2017-06-26T16:52:00Z">
        <w:r w:rsidR="00875522" w:rsidDel="00E738CF">
          <w:delText xml:space="preserve">registro haciendo </w:delText>
        </w:r>
        <w:commentRangeStart w:id="469"/>
        <w:r w:rsidR="00875522" w:rsidDel="00E738CF">
          <w:delText>click en el botón “Registro”</w:delText>
        </w:r>
        <w:commentRangeEnd w:id="469"/>
        <w:r w:rsidR="0066275B" w:rsidDel="00E738CF">
          <w:rPr>
            <w:rStyle w:val="Refdecomentario"/>
            <w:rFonts w:ascii="Calibri" w:eastAsia="Calibri" w:hAnsi="Calibri"/>
            <w:noProof/>
            <w:lang w:val="en-GB" w:eastAsia="en-US"/>
          </w:rPr>
          <w:commentReference w:id="469"/>
        </w:r>
        <w:r w:rsidR="00875522" w:rsidDel="00E738CF">
          <w:delText xml:space="preserve"> ubicado en la parte superior derecha de la aplicación.</w:delText>
        </w:r>
        <w:r w:rsidDel="00E738CF">
          <w:br/>
        </w:r>
      </w:del>
      <w:ins w:id="470" w:author="wences martinez suarez" w:date="2017-06-26T16:52:00Z">
        <w:r w:rsidR="00E738CF">
          <w:t>registro.</w:t>
        </w:r>
      </w:ins>
      <w:del w:id="471" w:author="wences martinez suarez" w:date="2017-06-26T16:52:00Z">
        <w:r w:rsidR="00875522" w:rsidDel="00E738CF">
          <w:delText>3</w:delText>
        </w:r>
        <w:r w:rsidDel="00E738CF">
          <w:delText>.</w:delText>
        </w:r>
      </w:del>
      <w:ins w:id="472" w:author="wences martinez suarez" w:date="2017-06-26T16:52:00Z">
        <w:r w:rsidR="00E738CF">
          <w:br/>
          <w:t>3.</w:t>
        </w:r>
      </w:ins>
      <w:r>
        <w:t xml:space="preserve"> El usuario </w:t>
      </w:r>
      <w:r w:rsidR="00875522">
        <w:t xml:space="preserve">elige entre la opción de registrarse como estudiante o como empresa, </w:t>
      </w:r>
      <w:r w:rsidR="00875522">
        <w:lastRenderedPageBreak/>
        <w:t>accediendo al formulario de registro correspondiente.</w:t>
      </w:r>
      <w:r>
        <w:br/>
      </w:r>
      <w:r w:rsidR="00875522">
        <w:t>4</w:t>
      </w:r>
      <w:r>
        <w:t xml:space="preserve">. El usuario </w:t>
      </w:r>
      <w:r w:rsidR="00875522">
        <w:t>rellena el formulario de registro.</w:t>
      </w:r>
      <w:r>
        <w:br/>
      </w:r>
      <w:r w:rsidR="00875522">
        <w:t>5</w:t>
      </w:r>
      <w:r>
        <w:t xml:space="preserve">. El usuario </w:t>
      </w:r>
      <w:r w:rsidR="00875522">
        <w:t>envía el formulario rellenado.</w:t>
      </w:r>
      <w:ins w:id="473" w:author="wences martinez suarez" w:date="2017-06-26T16:53:00Z">
        <w:r w:rsidR="00E738CF">
          <w:br/>
          <w:t>6. El sistema valida la información</w:t>
        </w:r>
      </w:ins>
      <w:ins w:id="474" w:author="wences martinez suarez" w:date="2017-06-26T16:54:00Z">
        <w:r w:rsidR="00E738CF">
          <w:t xml:space="preserve"> y registra al usuario en la aplicación.</w:t>
        </w:r>
        <w:r w:rsidR="00E738CF">
          <w:br/>
          <w:t>7. El sistema notifica al usuario de que se ha registrado correctamente.</w:t>
        </w:r>
      </w:ins>
    </w:p>
    <w:p w14:paraId="3180DD01" w14:textId="5E60BD7C" w:rsidR="00E738CF" w:rsidRDefault="00E876DB" w:rsidP="00D33730">
      <w:pPr>
        <w:numPr>
          <w:ilvl w:val="0"/>
          <w:numId w:val="26"/>
        </w:numPr>
        <w:spacing w:line="276" w:lineRule="auto"/>
      </w:pPr>
      <w:del w:id="475" w:author="wences martinez suarez" w:date="2017-06-26T16:57:00Z">
        <w:r w:rsidRPr="00220A77" w:rsidDel="00E738CF">
          <w:rPr>
            <w:u w:val="single"/>
          </w:rPr>
          <w:delText>Flujo alternativo</w:delText>
        </w:r>
      </w:del>
      <w:ins w:id="476" w:author="wences martinez suarez" w:date="2017-06-26T16:57:00Z">
        <w:r w:rsidR="00E738CF">
          <w:rPr>
            <w:u w:val="single"/>
          </w:rPr>
          <w:t>Excepciones</w:t>
        </w:r>
      </w:ins>
      <w:r>
        <w:t>:</w:t>
      </w:r>
      <w:r w:rsidR="00875522">
        <w:br/>
      </w:r>
      <w:commentRangeStart w:id="477"/>
      <w:r w:rsidR="00875522">
        <w:t>5. Al enviar el formulario, si el usuario especifica un correo electrónico perteneciente a otro usuario ya registrado en la aplicación</w:t>
      </w:r>
      <w:r w:rsidR="00220A77">
        <w:t xml:space="preserve"> el sistema notificará al usuario este suceso comunicándole que introduzca otro correo electrónico. Lo mismo ocurrirá si el usuario no rellena alguno de los campos obligatorios del formulario (nombre, contraseña, edad, etc).</w:t>
      </w:r>
      <w:r>
        <w:br/>
      </w:r>
      <w:r w:rsidR="00875522">
        <w:t>5</w:t>
      </w:r>
      <w:r>
        <w:t xml:space="preserve">. Si el usuario accede a otro apartado o página de la aplicación antes de darte al botón de guardar </w:t>
      </w:r>
      <w:r w:rsidR="00875522">
        <w:t>el formulario de registro no se enviará y el usuario no se registrará en el sistema</w:t>
      </w:r>
      <w:r>
        <w:t>.</w:t>
      </w:r>
    </w:p>
    <w:commentRangeEnd w:id="477"/>
    <w:p w14:paraId="27A55166" w14:textId="77777777" w:rsidR="00E876DB" w:rsidRDefault="00AA1503" w:rsidP="00E876DB">
      <w:pPr>
        <w:spacing w:line="240" w:lineRule="auto"/>
        <w:jc w:val="left"/>
      </w:pPr>
      <w:r>
        <w:rPr>
          <w:rStyle w:val="Refdecomentario"/>
          <w:rFonts w:ascii="Calibri" w:eastAsia="Calibri" w:hAnsi="Calibri"/>
          <w:noProof/>
          <w:lang w:val="en-GB" w:eastAsia="en-US"/>
        </w:rPr>
        <w:commentReference w:id="477"/>
      </w:r>
    </w:p>
    <w:p w14:paraId="0C307945" w14:textId="4DB3088B" w:rsidR="00E876DB" w:rsidRPr="00563F74" w:rsidRDefault="00F03765" w:rsidP="00070C43">
      <w:pPr>
        <w:pStyle w:val="Subttulo"/>
        <w:ind w:firstLine="720"/>
      </w:pPr>
      <w:del w:id="478" w:author="wences martinez suarez" w:date="2017-06-26T16:48:00Z">
        <w:r w:rsidDel="00171B0E">
          <w:delText>1</w:delText>
        </w:r>
      </w:del>
      <w:bookmarkStart w:id="479" w:name="_Toc505426663"/>
      <w:bookmarkStart w:id="480" w:name="_Toc505427047"/>
      <w:bookmarkStart w:id="481" w:name="_Toc505427236"/>
      <w:r w:rsidR="00070C43">
        <w:t>4.2.1.2</w:t>
      </w:r>
      <w:r>
        <w:t xml:space="preserve"> </w:t>
      </w:r>
      <w:r w:rsidR="00220A77">
        <w:t>Login</w:t>
      </w:r>
      <w:r w:rsidR="00E876DB" w:rsidRPr="00563F74">
        <w:t xml:space="preserve"> de usuario</w:t>
      </w:r>
      <w:bookmarkEnd w:id="479"/>
      <w:bookmarkEnd w:id="480"/>
      <w:bookmarkEnd w:id="481"/>
    </w:p>
    <w:p w14:paraId="3AA8FCEC" w14:textId="5FF0F32A" w:rsidR="00E876DB" w:rsidRDefault="00E876DB" w:rsidP="00E876DB">
      <w:pPr>
        <w:numPr>
          <w:ilvl w:val="0"/>
          <w:numId w:val="26"/>
        </w:numPr>
        <w:spacing w:line="240" w:lineRule="auto"/>
        <w:jc w:val="left"/>
      </w:pPr>
      <w:r w:rsidRPr="00563F74">
        <w:rPr>
          <w:u w:val="single"/>
        </w:rPr>
        <w:t>Actores</w:t>
      </w:r>
      <w:r>
        <w:t xml:space="preserve">: </w:t>
      </w:r>
      <w:del w:id="482" w:author="wences martinez suarez" w:date="2017-06-26T16:57:00Z">
        <w:r w:rsidDel="00283B80">
          <w:delText xml:space="preserve">usuario </w:delText>
        </w:r>
      </w:del>
      <w:ins w:id="483" w:author="wences martinez suarez" w:date="2017-06-26T16:57:00Z">
        <w:r w:rsidR="00283B80">
          <w:t>empresa o estudiante</w:t>
        </w:r>
      </w:ins>
      <w:ins w:id="484" w:author="wences martinez suarez" w:date="2017-06-26T16:58:00Z">
        <w:r w:rsidR="00283B80">
          <w:t>.</w:t>
        </w:r>
      </w:ins>
      <w:del w:id="485" w:author="wences martinez suarez" w:date="2017-06-26T16:58:00Z">
        <w:r w:rsidDel="00283B80">
          <w:delText>(rol de estudiante y empresa)</w:delText>
        </w:r>
      </w:del>
    </w:p>
    <w:p w14:paraId="7FFBADB1" w14:textId="77777777" w:rsidR="00E876DB" w:rsidRDefault="00E876DB" w:rsidP="00E876DB">
      <w:pPr>
        <w:numPr>
          <w:ilvl w:val="0"/>
          <w:numId w:val="26"/>
        </w:numPr>
        <w:spacing w:line="240" w:lineRule="auto"/>
        <w:jc w:val="left"/>
      </w:pPr>
      <w:r w:rsidRPr="00563F74">
        <w:rPr>
          <w:u w:val="single"/>
        </w:rPr>
        <w:t>Precondiciones</w:t>
      </w:r>
      <w:r>
        <w:t>: el usuario debe estar registrado en la plataforma</w:t>
      </w:r>
      <w:r w:rsidR="00220A77">
        <w:t>.</w:t>
      </w:r>
    </w:p>
    <w:p w14:paraId="754355D6" w14:textId="77777777" w:rsidR="00E876DB" w:rsidRDefault="00E876DB" w:rsidP="00E876DB">
      <w:pPr>
        <w:numPr>
          <w:ilvl w:val="0"/>
          <w:numId w:val="26"/>
        </w:numPr>
        <w:spacing w:line="240" w:lineRule="auto"/>
        <w:jc w:val="left"/>
      </w:pPr>
      <w:r w:rsidRPr="00563F74">
        <w:rPr>
          <w:u w:val="single"/>
        </w:rPr>
        <w:t>Descripción</w:t>
      </w:r>
      <w:r>
        <w:t xml:space="preserve">: </w:t>
      </w:r>
      <w:r>
        <w:br/>
      </w:r>
      <w:r w:rsidR="00220A77">
        <w:t>El usuario podrá iniciar sesión en la aplicación web.</w:t>
      </w:r>
    </w:p>
    <w:p w14:paraId="3340DA5E" w14:textId="7F86FBCE" w:rsidR="00220A77" w:rsidRPr="00D93006" w:rsidRDefault="00E876DB" w:rsidP="00C32893">
      <w:pPr>
        <w:numPr>
          <w:ilvl w:val="0"/>
          <w:numId w:val="26"/>
        </w:numPr>
        <w:spacing w:line="276" w:lineRule="auto"/>
        <w:jc w:val="left"/>
        <w:rPr>
          <w:szCs w:val="22"/>
        </w:rPr>
      </w:pPr>
      <w:r w:rsidRPr="00E876DB">
        <w:rPr>
          <w:szCs w:val="22"/>
          <w:u w:val="single"/>
        </w:rPr>
        <w:t>Flujo normal del caso de uso:</w:t>
      </w:r>
      <w:r w:rsidRPr="00E876DB">
        <w:rPr>
          <w:szCs w:val="22"/>
        </w:rPr>
        <w:br/>
      </w:r>
      <w:r w:rsidR="00220A77">
        <w:t>1. El usuario accede a la pantalla principal de la aplicación web.</w:t>
      </w:r>
      <w:r w:rsidR="00220A77">
        <w:br/>
        <w:t xml:space="preserve">2. El usuario accede a la página de </w:t>
      </w:r>
      <w:del w:id="486" w:author="wences martinez suarez" w:date="2017-06-26T16:58:00Z">
        <w:r w:rsidR="00220A77" w:rsidDel="00283B80">
          <w:delText>login haciendo click en el botón “Login” ubicado en la parte superior derecha de la aplicación.</w:delText>
        </w:r>
        <w:r w:rsidR="00220A77" w:rsidDel="00283B80">
          <w:br/>
        </w:r>
      </w:del>
      <w:ins w:id="487" w:author="wences martinez suarez" w:date="2017-06-26T16:58:00Z">
        <w:r w:rsidR="00283B80">
          <w:t>login.</w:t>
        </w:r>
        <w:r w:rsidR="00283B80">
          <w:rPr>
            <w:szCs w:val="22"/>
          </w:rPr>
          <w:br/>
        </w:r>
      </w:ins>
      <w:r w:rsidR="00220A77">
        <w:t>3. El usuario rellena el formulario de login (email y contraseña).</w:t>
      </w:r>
      <w:r w:rsidR="00220A77">
        <w:br/>
        <w:t>4. El usuario envía el formulario rellenado.</w:t>
      </w:r>
      <w:ins w:id="488" w:author="wences martinez suarez" w:date="2017-06-26T16:58:00Z">
        <w:r w:rsidR="000E454D">
          <w:br/>
          <w:t>5. El sistema v</w:t>
        </w:r>
        <w:r w:rsidR="00DC1A85">
          <w:t>alida los datos enviados por el usuario e inicia sesi</w:t>
        </w:r>
      </w:ins>
      <w:ins w:id="489" w:author="wences martinez suarez" w:date="2017-06-26T16:59:00Z">
        <w:r w:rsidR="00DC1A85">
          <w:t>ón al usuario.</w:t>
        </w:r>
      </w:ins>
      <w:r w:rsidR="00220A77" w:rsidRPr="00C32893">
        <w:rPr>
          <w:szCs w:val="22"/>
        </w:rPr>
        <w:br/>
        <w:t xml:space="preserve">5. El </w:t>
      </w:r>
      <w:del w:id="490" w:author="wences martinez suarez" w:date="2017-06-26T16:59:00Z">
        <w:r w:rsidR="00220A77" w:rsidRPr="00C32893" w:rsidDel="00DC1A85">
          <w:rPr>
            <w:szCs w:val="22"/>
          </w:rPr>
          <w:delText xml:space="preserve">usuario </w:delText>
        </w:r>
      </w:del>
      <w:ins w:id="491" w:author="wences martinez suarez" w:date="2017-06-26T16:59:00Z">
        <w:r w:rsidR="00DC1A85">
          <w:rPr>
            <w:szCs w:val="22"/>
          </w:rPr>
          <w:t>sistema notifica al usuario el correcto inicio de sesión.</w:t>
        </w:r>
        <w:r w:rsidR="00DC1A85" w:rsidRPr="00C32893">
          <w:rPr>
            <w:szCs w:val="22"/>
          </w:rPr>
          <w:t xml:space="preserve"> </w:t>
        </w:r>
      </w:ins>
      <w:del w:id="492" w:author="wences martinez suarez" w:date="2017-06-26T16:59:00Z">
        <w:r w:rsidR="00220A77" w:rsidRPr="00C32893" w:rsidDel="00DC1A85">
          <w:rPr>
            <w:szCs w:val="22"/>
          </w:rPr>
          <w:delText>inicia sesión.</w:delText>
        </w:r>
      </w:del>
    </w:p>
    <w:p w14:paraId="5A062A14" w14:textId="0BF4D547" w:rsidR="00E876DB" w:rsidRDefault="00E876DB" w:rsidP="00D33730">
      <w:pPr>
        <w:numPr>
          <w:ilvl w:val="0"/>
          <w:numId w:val="26"/>
        </w:numPr>
        <w:spacing w:line="276" w:lineRule="auto"/>
        <w:jc w:val="left"/>
      </w:pPr>
      <w:del w:id="493" w:author="wences martinez suarez" w:date="2017-06-26T16:59:00Z">
        <w:r w:rsidRPr="00563F74" w:rsidDel="00DC1A85">
          <w:rPr>
            <w:u w:val="single"/>
          </w:rPr>
          <w:delText>Flujo alternativo</w:delText>
        </w:r>
      </w:del>
      <w:ins w:id="494" w:author="wences martinez suarez" w:date="2017-06-26T16:59:00Z">
        <w:r w:rsidR="00DC1A85">
          <w:rPr>
            <w:u w:val="single"/>
          </w:rPr>
          <w:t>Excepciones</w:t>
        </w:r>
      </w:ins>
      <w:r>
        <w:t>:</w:t>
      </w:r>
      <w:r w:rsidR="00220A77">
        <w:br/>
        <w:t xml:space="preserve">4. Al enviar el formulario, si el usuario introduce la dirección de email o la contraseña de forma </w:t>
      </w:r>
      <w:r w:rsidR="00221147">
        <w:t xml:space="preserve">incorrecta, </w:t>
      </w:r>
      <w:r w:rsidR="00220A77">
        <w:t xml:space="preserve">el sistema notificará al usuario este suceso comunicándole que introduzca de nuevo sus credenciales de forma </w:t>
      </w:r>
      <w:r w:rsidR="00221147">
        <w:t>correcta para poder iniciar sesión.</w:t>
      </w:r>
      <w:r>
        <w:br/>
        <w:t xml:space="preserve">4. Si el usuario accede a otro apartado o página de la aplicación antes de darte al botón de </w:t>
      </w:r>
      <w:r w:rsidR="00221147">
        <w:t>enviar el formulario los</w:t>
      </w:r>
      <w:r>
        <w:t xml:space="preserve"> datos introducidos no </w:t>
      </w:r>
      <w:r w:rsidR="00221147">
        <w:t>se enviará y el usuario no iniciará sesión.</w:t>
      </w:r>
    </w:p>
    <w:p w14:paraId="526E427E" w14:textId="77777777" w:rsidR="000C4108" w:rsidRDefault="000C4108" w:rsidP="000C4108">
      <w:pPr>
        <w:spacing w:line="276" w:lineRule="auto"/>
        <w:jc w:val="left"/>
      </w:pPr>
    </w:p>
    <w:p w14:paraId="712F1763" w14:textId="40919205" w:rsidR="000C4108" w:rsidRPr="00563F74" w:rsidRDefault="000C4108" w:rsidP="00070C43">
      <w:pPr>
        <w:pStyle w:val="Subttulo"/>
        <w:ind w:firstLine="720"/>
      </w:pPr>
      <w:del w:id="495" w:author="wences martinez suarez" w:date="2017-06-26T16:48:00Z">
        <w:r w:rsidDel="00171B0E">
          <w:lastRenderedPageBreak/>
          <w:delText>1</w:delText>
        </w:r>
      </w:del>
      <w:bookmarkStart w:id="496" w:name="_Toc505426664"/>
      <w:bookmarkStart w:id="497" w:name="_Toc505427048"/>
      <w:bookmarkStart w:id="498" w:name="_Toc505427237"/>
      <w:r w:rsidR="00070C43">
        <w:t>4.2.1.3</w:t>
      </w:r>
      <w:r>
        <w:t xml:space="preserve"> </w:t>
      </w:r>
      <w:r w:rsidR="0074025D">
        <w:t>Recuperación de contraseña de usuario</w:t>
      </w:r>
      <w:bookmarkEnd w:id="496"/>
      <w:bookmarkEnd w:id="497"/>
      <w:bookmarkEnd w:id="498"/>
    </w:p>
    <w:p w14:paraId="36A12614" w14:textId="77777777" w:rsidR="000C4108" w:rsidRDefault="000C4108" w:rsidP="000C4108">
      <w:pPr>
        <w:numPr>
          <w:ilvl w:val="0"/>
          <w:numId w:val="26"/>
        </w:numPr>
        <w:spacing w:line="240" w:lineRule="auto"/>
        <w:jc w:val="left"/>
      </w:pPr>
      <w:r w:rsidRPr="00563F74">
        <w:rPr>
          <w:u w:val="single"/>
        </w:rPr>
        <w:t>Actores</w:t>
      </w:r>
      <w:r>
        <w:t xml:space="preserve">: </w:t>
      </w:r>
      <w:del w:id="499" w:author="wences martinez suarez" w:date="2017-06-26T16:57:00Z">
        <w:r w:rsidDel="00283B80">
          <w:delText xml:space="preserve">usuario </w:delText>
        </w:r>
      </w:del>
      <w:ins w:id="500" w:author="wences martinez suarez" w:date="2017-06-26T16:57:00Z">
        <w:r>
          <w:t>empresa o estudiante</w:t>
        </w:r>
      </w:ins>
      <w:ins w:id="501" w:author="wences martinez suarez" w:date="2017-06-26T16:58:00Z">
        <w:r>
          <w:t>.</w:t>
        </w:r>
      </w:ins>
      <w:del w:id="502" w:author="wences martinez suarez" w:date="2017-06-26T16:58:00Z">
        <w:r w:rsidDel="00283B80">
          <w:delText>(rol de estudiante y empresa)</w:delText>
        </w:r>
      </w:del>
    </w:p>
    <w:p w14:paraId="5F3EA382" w14:textId="77777777" w:rsidR="000C4108" w:rsidRDefault="000C4108" w:rsidP="000C4108">
      <w:pPr>
        <w:numPr>
          <w:ilvl w:val="0"/>
          <w:numId w:val="26"/>
        </w:numPr>
        <w:spacing w:line="240" w:lineRule="auto"/>
        <w:jc w:val="left"/>
      </w:pPr>
      <w:r w:rsidRPr="00563F74">
        <w:rPr>
          <w:u w:val="single"/>
        </w:rPr>
        <w:t>Precondiciones</w:t>
      </w:r>
      <w:r>
        <w:t>: el usuario debe estar registrado en la plataforma.</w:t>
      </w:r>
    </w:p>
    <w:p w14:paraId="01138EB1" w14:textId="72E8DA3B" w:rsidR="000C4108" w:rsidRDefault="000C4108" w:rsidP="000C4108">
      <w:pPr>
        <w:numPr>
          <w:ilvl w:val="0"/>
          <w:numId w:val="26"/>
        </w:numPr>
        <w:spacing w:line="240" w:lineRule="auto"/>
        <w:jc w:val="left"/>
      </w:pPr>
      <w:r w:rsidRPr="00563F74">
        <w:rPr>
          <w:u w:val="single"/>
        </w:rPr>
        <w:t>Descripción</w:t>
      </w:r>
      <w:r>
        <w:t xml:space="preserve">: </w:t>
      </w:r>
      <w:r>
        <w:br/>
      </w:r>
      <w:r w:rsidR="00AB3E05">
        <w:t>El usuario podrá</w:t>
      </w:r>
      <w:r w:rsidR="0074025D">
        <w:t xml:space="preserve"> establecer una nueva contraseña en el caso de haberla extraviado.</w:t>
      </w:r>
    </w:p>
    <w:p w14:paraId="6655D552" w14:textId="4B7E00F1" w:rsidR="000C4108" w:rsidRPr="0074025D" w:rsidRDefault="000C4108" w:rsidP="0074025D">
      <w:pPr>
        <w:numPr>
          <w:ilvl w:val="0"/>
          <w:numId w:val="26"/>
        </w:numPr>
        <w:spacing w:line="276" w:lineRule="auto"/>
        <w:jc w:val="left"/>
        <w:rPr>
          <w:szCs w:val="22"/>
        </w:rPr>
      </w:pPr>
      <w:r w:rsidRPr="00E876DB">
        <w:rPr>
          <w:szCs w:val="22"/>
          <w:u w:val="single"/>
        </w:rPr>
        <w:t>Flujo normal del caso de uso:</w:t>
      </w:r>
      <w:r w:rsidRPr="00E876DB">
        <w:rPr>
          <w:szCs w:val="22"/>
        </w:rPr>
        <w:br/>
      </w:r>
      <w:r>
        <w:t>1. El usuario accede a la pantalla principal de la aplicación web.</w:t>
      </w:r>
      <w:r>
        <w:br/>
        <w:t xml:space="preserve">2. El usuario accede a la página de </w:t>
      </w:r>
      <w:del w:id="503" w:author="wences martinez suarez" w:date="2017-06-26T16:58:00Z">
        <w:r w:rsidDel="00283B80">
          <w:delText>login haciendo click en el botón “Login” ubicado en la parte superior derecha de la aplicación.</w:delText>
        </w:r>
        <w:r w:rsidDel="00283B80">
          <w:br/>
        </w:r>
      </w:del>
      <w:ins w:id="504" w:author="wences martinez suarez" w:date="2017-06-26T16:58:00Z">
        <w:r>
          <w:t>login.</w:t>
        </w:r>
        <w:r>
          <w:rPr>
            <w:szCs w:val="22"/>
          </w:rPr>
          <w:br/>
        </w:r>
      </w:ins>
      <w:r>
        <w:t xml:space="preserve">3. El usuario </w:t>
      </w:r>
      <w:r w:rsidR="0074025D">
        <w:t>accede a la pantalla de recuperar contraseña y envía su dirección de correo electrónico.</w:t>
      </w:r>
      <w:r w:rsidR="0074025D">
        <w:rPr>
          <w:szCs w:val="22"/>
        </w:rPr>
        <w:br/>
      </w:r>
      <w:r>
        <w:t xml:space="preserve">4. El </w:t>
      </w:r>
      <w:r w:rsidR="0074025D">
        <w:t>sistema le envía un email al correo electrónico establecido por el usuario con una URL única para reestablecer su contraseña.</w:t>
      </w:r>
      <w:ins w:id="505" w:author="wences martinez suarez" w:date="2017-06-26T16:58:00Z">
        <w:r>
          <w:br/>
          <w:t xml:space="preserve">5. </w:t>
        </w:r>
      </w:ins>
      <w:r w:rsidR="0074025D">
        <w:t>El usuario abre el mail y accede a la URL generada por la aplicación.</w:t>
      </w:r>
      <w:r w:rsidR="008852C3">
        <w:rPr>
          <w:szCs w:val="22"/>
        </w:rPr>
        <w:br/>
        <w:t>6</w:t>
      </w:r>
      <w:r w:rsidRPr="0074025D">
        <w:rPr>
          <w:szCs w:val="22"/>
        </w:rPr>
        <w:t xml:space="preserve">. </w:t>
      </w:r>
      <w:r w:rsidR="0074025D">
        <w:rPr>
          <w:szCs w:val="22"/>
        </w:rPr>
        <w:t>El usuario establece una nueva contraseña y guarda los cambios.</w:t>
      </w:r>
      <w:r w:rsidR="0074025D">
        <w:rPr>
          <w:szCs w:val="22"/>
        </w:rPr>
        <w:br/>
        <w:t>7. El sistema actualiza la contraseña de usuario existente por la nueva contraseña.</w:t>
      </w:r>
      <w:ins w:id="506" w:author="wences martinez suarez" w:date="2017-06-26T16:59:00Z">
        <w:r w:rsidRPr="0074025D">
          <w:rPr>
            <w:szCs w:val="22"/>
          </w:rPr>
          <w:t xml:space="preserve"> </w:t>
        </w:r>
      </w:ins>
      <w:del w:id="507" w:author="wences martinez suarez" w:date="2017-06-26T16:59:00Z">
        <w:r w:rsidRPr="0074025D" w:rsidDel="00DC1A85">
          <w:rPr>
            <w:szCs w:val="22"/>
          </w:rPr>
          <w:delText>inicia sesión.</w:delText>
        </w:r>
      </w:del>
    </w:p>
    <w:p w14:paraId="42A1EF41" w14:textId="0FF8A93A" w:rsidR="000C4108" w:rsidRDefault="000C4108" w:rsidP="000D1ADF">
      <w:pPr>
        <w:numPr>
          <w:ilvl w:val="0"/>
          <w:numId w:val="26"/>
        </w:numPr>
        <w:spacing w:line="276" w:lineRule="auto"/>
        <w:jc w:val="left"/>
      </w:pPr>
      <w:del w:id="508" w:author="wences martinez suarez" w:date="2017-06-26T16:59:00Z">
        <w:r w:rsidRPr="00563F74" w:rsidDel="00DC1A85">
          <w:rPr>
            <w:u w:val="single"/>
          </w:rPr>
          <w:delText>Flujo alternativo</w:delText>
        </w:r>
      </w:del>
      <w:ins w:id="509" w:author="wences martinez suarez" w:date="2017-06-26T16:59:00Z">
        <w:r>
          <w:rPr>
            <w:u w:val="single"/>
          </w:rPr>
          <w:t>Excepciones</w:t>
        </w:r>
      </w:ins>
      <w:r>
        <w:t>:</w:t>
      </w:r>
      <w:r w:rsidR="008852C3">
        <w:br/>
        <w:t>3</w:t>
      </w:r>
      <w:r>
        <w:t xml:space="preserve">. </w:t>
      </w:r>
      <w:r w:rsidR="008852C3">
        <w:t>Sí el usuario envía al sistema un correo electrónico no válido, este no podrá acceder al email de recuperaci</w:t>
      </w:r>
      <w:r w:rsidR="009C4B2B">
        <w:t>ón.</w:t>
      </w:r>
      <w:r w:rsidR="008852C3">
        <w:br/>
        <w:t>6. Si el usuario no accede a la URL generada y cambia la contraseña antes de dos horas de haber solicitado la recuperación de esta, el link expirará, con lo que el usuario tendrá que volver a solicitar la recuperación de contraseña.</w:t>
      </w:r>
    </w:p>
    <w:p w14:paraId="0439D3FB" w14:textId="77777777" w:rsidR="00CE7B1C" w:rsidRDefault="00CE7B1C" w:rsidP="002172BF">
      <w:pPr>
        <w:jc w:val="left"/>
        <w:rPr>
          <w:ins w:id="510" w:author="wences martinez suarez" w:date="2017-06-26T18:46:00Z"/>
          <w:u w:val="single"/>
        </w:rPr>
      </w:pPr>
    </w:p>
    <w:p w14:paraId="39892A9E" w14:textId="2995A1FB" w:rsidR="00AF2CB6" w:rsidRPr="00AA3016" w:rsidRDefault="002B77BD">
      <w:pPr>
        <w:pStyle w:val="Subttulo"/>
        <w:pPrChange w:id="511" w:author="wences martinez suarez" w:date="2017-06-26T18:46:00Z">
          <w:pPr>
            <w:jc w:val="left"/>
          </w:pPr>
        </w:pPrChange>
      </w:pPr>
      <w:r>
        <w:t xml:space="preserve">      </w:t>
      </w:r>
      <w:del w:id="512" w:author="wences martinez suarez" w:date="2017-06-26T18:46:00Z">
        <w:r w:rsidR="00AF2CB6" w:rsidRPr="00800BA5" w:rsidDel="00CE7B1C">
          <w:br/>
        </w:r>
      </w:del>
      <w:bookmarkStart w:id="513" w:name="_Toc505426665"/>
      <w:bookmarkStart w:id="514" w:name="_Toc505427049"/>
      <w:bookmarkStart w:id="515" w:name="_Toc505427238"/>
      <w:r>
        <w:t>4.2.2</w:t>
      </w:r>
      <w:ins w:id="516" w:author="wences martinez suarez" w:date="2017-06-26T17:00:00Z">
        <w:r w:rsidR="00B85B0D" w:rsidRPr="00A9290F">
          <w:t xml:space="preserve"> </w:t>
        </w:r>
      </w:ins>
      <w:del w:id="517" w:author="wences martinez suarez" w:date="2017-06-26T17:16:00Z">
        <w:r w:rsidR="00AF2CB6" w:rsidRPr="00A9290F" w:rsidDel="00703B83">
          <w:delText xml:space="preserve">Subsistema </w:delText>
        </w:r>
        <w:r w:rsidR="00E876DB" w:rsidRPr="00A9290F" w:rsidDel="00703B83">
          <w:delText xml:space="preserve">2 </w:delText>
        </w:r>
        <w:r w:rsidR="00AF2CB6" w:rsidRPr="00A9290F" w:rsidDel="00703B83">
          <w:delText xml:space="preserve">– </w:delText>
        </w:r>
      </w:del>
      <w:r w:rsidR="00AF2CB6" w:rsidRPr="00A9290F">
        <w:t>Gestión de la información de usuario</w:t>
      </w:r>
      <w:bookmarkEnd w:id="513"/>
      <w:bookmarkEnd w:id="514"/>
      <w:bookmarkEnd w:id="515"/>
    </w:p>
    <w:p w14:paraId="5E34B1B5" w14:textId="50767E07" w:rsidR="00A84CF3" w:rsidRDefault="00A84CF3" w:rsidP="00D33730">
      <w:pPr>
        <w:spacing w:before="240"/>
        <w:rPr>
          <w:ins w:id="518" w:author="wences martinez suarez" w:date="2017-06-26T17:05:00Z"/>
        </w:rPr>
      </w:pPr>
      <w:r>
        <w:tab/>
        <w:t>A continuación se presentarán los casos de uso que analizaremos para el subsistema “Gestión de la información de usuario”, el cual engloba aquellas funcionalidades que un usuario puede establecer respecto a su información (información de cuenta o información académica o profesional).</w:t>
      </w:r>
      <w:ins w:id="519" w:author="wences martinez suarez" w:date="2017-06-26T17:01:00Z">
        <w:r w:rsidR="00B85B0D">
          <w:t xml:space="preserve"> En el siguiente diagrama podemos ver los casos de uso principales de este subsistema.</w:t>
        </w:r>
      </w:ins>
    </w:p>
    <w:p w14:paraId="2F77860B" w14:textId="77777777" w:rsidR="009B20D4" w:rsidRDefault="00D45064" w:rsidP="009B20D4">
      <w:pPr>
        <w:keepNext/>
        <w:ind w:left="720" w:firstLine="720"/>
        <w:jc w:val="left"/>
      </w:pPr>
      <w:ins w:id="520" w:author="wences martinez suarez" w:date="2017-06-26T17:05:00Z">
        <w:r>
          <w:rPr>
            <w:noProof/>
          </w:rPr>
          <w:lastRenderedPageBreak/>
          <w:pict w14:anchorId="23686537">
            <v:shape id="_x0000_i1053" type="#_x0000_t75" alt="diagrama-gestion2" style="width:333.1pt;height:244.15pt;mso-width-percent:0;mso-height-percent:0;mso-width-percent:0;mso-height-percent:0">
              <v:imagedata r:id="rId71" o:title="diagrama-gestion2"/>
            </v:shape>
          </w:pict>
        </w:r>
      </w:ins>
    </w:p>
    <w:p w14:paraId="3B679C91" w14:textId="19C3B46A" w:rsidR="00723782" w:rsidRPr="00F07B22" w:rsidRDefault="009B20D4">
      <w:pPr>
        <w:pStyle w:val="Descripcin"/>
        <w:ind w:left="2160"/>
        <w:jc w:val="left"/>
        <w:rPr>
          <w:ins w:id="521" w:author="wences martinez suarez" w:date="2017-06-26T17:05:00Z"/>
          <w:sz w:val="20"/>
        </w:rPr>
        <w:pPrChange w:id="522" w:author="wences martinez suarez" w:date="2017-06-26T17:05:00Z">
          <w:pPr>
            <w:jc w:val="left"/>
          </w:pPr>
        </w:pPrChange>
      </w:pPr>
      <w:bookmarkStart w:id="523" w:name="_Toc50542735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24</w:t>
      </w:r>
      <w:r>
        <w:fldChar w:fldCharType="end"/>
      </w:r>
      <w:r>
        <w:rPr>
          <w:sz w:val="20"/>
        </w:rPr>
        <w:t xml:space="preserve"> </w:t>
      </w:r>
      <w:r w:rsidR="00F07B22" w:rsidRPr="00F07B22">
        <w:rPr>
          <w:sz w:val="20"/>
        </w:rPr>
        <w:t>Subsistema de gestión de la información de usuario</w:t>
      </w:r>
      <w:bookmarkEnd w:id="523"/>
    </w:p>
    <w:p w14:paraId="090EADDA" w14:textId="77777777" w:rsidR="00723782" w:rsidRPr="00A84CF3" w:rsidRDefault="00723782" w:rsidP="00C32893">
      <w:pPr>
        <w:jc w:val="left"/>
      </w:pPr>
    </w:p>
    <w:p w14:paraId="26926371" w14:textId="2910F1EC" w:rsidR="00AF2CB6" w:rsidRPr="00E55287" w:rsidRDefault="002B77BD" w:rsidP="002B77BD">
      <w:pPr>
        <w:pStyle w:val="Subttulo"/>
        <w:ind w:firstLine="720"/>
      </w:pPr>
      <w:bookmarkStart w:id="524" w:name="_Toc505426666"/>
      <w:bookmarkStart w:id="525" w:name="_Toc505427050"/>
      <w:bookmarkStart w:id="526" w:name="_Toc505427239"/>
      <w:r>
        <w:t>4.2.2.1</w:t>
      </w:r>
      <w:r w:rsidR="00F03765">
        <w:t xml:space="preserve"> </w:t>
      </w:r>
      <w:r w:rsidR="00AF2CB6" w:rsidRPr="00E55287">
        <w:t>Modificar información básica de cuenta</w:t>
      </w:r>
      <w:r w:rsidR="00A84CF3" w:rsidRPr="00E55287">
        <w:t xml:space="preserve"> de usuario</w:t>
      </w:r>
      <w:bookmarkEnd w:id="524"/>
      <w:bookmarkEnd w:id="525"/>
      <w:bookmarkEnd w:id="526"/>
    </w:p>
    <w:p w14:paraId="58FDB519" w14:textId="7728FC37" w:rsidR="00E55287" w:rsidRDefault="00E55287" w:rsidP="00E55287">
      <w:pPr>
        <w:numPr>
          <w:ilvl w:val="0"/>
          <w:numId w:val="26"/>
        </w:numPr>
        <w:spacing w:line="240" w:lineRule="auto"/>
        <w:jc w:val="left"/>
      </w:pPr>
      <w:r w:rsidRPr="00563F74">
        <w:rPr>
          <w:u w:val="single"/>
        </w:rPr>
        <w:t>Actores</w:t>
      </w:r>
      <w:r>
        <w:t xml:space="preserve">: </w:t>
      </w:r>
      <w:del w:id="527" w:author="wences martinez suarez" w:date="2017-06-26T17:05:00Z">
        <w:r w:rsidDel="00790FFF">
          <w:delText>usuario (rol de estudiante y empresa)</w:delText>
        </w:r>
      </w:del>
      <w:ins w:id="528" w:author="wences martinez suarez" w:date="2017-06-26T17:05:00Z">
        <w:r w:rsidR="00790FFF">
          <w:t>empresa o estudiante</w:t>
        </w:r>
      </w:ins>
      <w:ins w:id="529" w:author="wences martinez suarez" w:date="2017-06-26T17:06:00Z">
        <w:r w:rsidR="00E9410B">
          <w:t>.</w:t>
        </w:r>
      </w:ins>
    </w:p>
    <w:p w14:paraId="18197220" w14:textId="77777777" w:rsidR="00E55287" w:rsidRDefault="00E55287" w:rsidP="00E55287">
      <w:pPr>
        <w:numPr>
          <w:ilvl w:val="0"/>
          <w:numId w:val="26"/>
        </w:numPr>
        <w:spacing w:line="240" w:lineRule="auto"/>
        <w:jc w:val="left"/>
      </w:pPr>
      <w:r w:rsidRPr="00563F74">
        <w:rPr>
          <w:u w:val="single"/>
        </w:rPr>
        <w:t>Precondiciones</w:t>
      </w:r>
      <w:r>
        <w:t xml:space="preserve">: </w:t>
      </w:r>
      <w:r w:rsidR="00563F74">
        <w:t>el</w:t>
      </w:r>
      <w:r>
        <w:t xml:space="preserve"> usuario </w:t>
      </w:r>
      <w:r w:rsidR="00563F74">
        <w:t xml:space="preserve">debe estar </w:t>
      </w:r>
      <w:r>
        <w:t>registrado en la plataforma</w:t>
      </w:r>
      <w:r w:rsidR="00563F74">
        <w:t xml:space="preserve"> y haber iniciado sesión.</w:t>
      </w:r>
    </w:p>
    <w:p w14:paraId="233BFAA3" w14:textId="77777777" w:rsidR="00E55287" w:rsidRDefault="00E55287" w:rsidP="00E55287">
      <w:pPr>
        <w:numPr>
          <w:ilvl w:val="0"/>
          <w:numId w:val="26"/>
        </w:numPr>
        <w:spacing w:line="240" w:lineRule="auto"/>
        <w:jc w:val="left"/>
      </w:pPr>
      <w:r w:rsidRPr="00563F74">
        <w:rPr>
          <w:u w:val="single"/>
        </w:rPr>
        <w:t>Descripción</w:t>
      </w:r>
      <w:r>
        <w:t>: el usuario podrá cambiar la información básica de su cuenta (nombre, email, contraseña,</w:t>
      </w:r>
      <w:r w:rsidR="00563F74">
        <w:t xml:space="preserve"> fecha de nacimiento, etc.).</w:t>
      </w:r>
    </w:p>
    <w:p w14:paraId="4F0AFDDB" w14:textId="1469A880" w:rsidR="00563F74" w:rsidRDefault="00E55287" w:rsidP="006712D7">
      <w:pPr>
        <w:numPr>
          <w:ilvl w:val="0"/>
          <w:numId w:val="26"/>
        </w:numPr>
        <w:spacing w:line="276" w:lineRule="auto"/>
        <w:jc w:val="left"/>
      </w:pPr>
      <w:r w:rsidRPr="00563F74">
        <w:rPr>
          <w:u w:val="single"/>
        </w:rPr>
        <w:t>Flujo normal del caso de uso</w:t>
      </w:r>
      <w:r w:rsidR="00563F74" w:rsidRPr="00563F74">
        <w:rPr>
          <w:u w:val="single"/>
        </w:rPr>
        <w:t>:</w:t>
      </w:r>
      <w:r w:rsidR="00563F74">
        <w:br/>
        <w:t>1. El usuario accede a su perfil.</w:t>
      </w:r>
      <w:r w:rsidR="00563F74">
        <w:br/>
        <w:t>2. El usuario accede al apartado “Mi cuenta”.</w:t>
      </w:r>
      <w:r w:rsidR="00563F74">
        <w:br/>
        <w:t>3. El usuario modifica aquellos campos de su cuenta que desee cambiar.</w:t>
      </w:r>
      <w:r w:rsidR="00563F74">
        <w:br/>
        <w:t xml:space="preserve">4. </w:t>
      </w:r>
      <w:r w:rsidR="00E876DB">
        <w:t>El usuario g</w:t>
      </w:r>
      <w:r w:rsidR="00563F74">
        <w:t>uarda los cambios.</w:t>
      </w:r>
      <w:ins w:id="530" w:author="wences martinez suarez" w:date="2017-06-26T17:09:00Z">
        <w:r w:rsidR="00562EA0">
          <w:br/>
          <w:t>5. El sistema valida la información y actualiza los datos.</w:t>
        </w:r>
        <w:r w:rsidR="00562EA0">
          <w:br/>
          <w:t>6. El sistema notifica al usuario del éxito de la operaci</w:t>
        </w:r>
      </w:ins>
      <w:ins w:id="531" w:author="wences martinez suarez" w:date="2017-06-26T17:10:00Z">
        <w:r w:rsidR="00562EA0">
          <w:t>ón.</w:t>
        </w:r>
      </w:ins>
    </w:p>
    <w:p w14:paraId="73B98EB3" w14:textId="1249C05E" w:rsidR="00563F74" w:rsidRDefault="00E55287" w:rsidP="00244306">
      <w:pPr>
        <w:numPr>
          <w:ilvl w:val="0"/>
          <w:numId w:val="26"/>
        </w:numPr>
        <w:spacing w:line="240" w:lineRule="auto"/>
        <w:jc w:val="left"/>
      </w:pPr>
      <w:del w:id="532" w:author="wences martinez suarez" w:date="2017-06-26T17:06:00Z">
        <w:r w:rsidRPr="00A25AB4" w:rsidDel="007F20A6">
          <w:rPr>
            <w:u w:val="single"/>
          </w:rPr>
          <w:delText>Flujo alternativo</w:delText>
        </w:r>
      </w:del>
      <w:ins w:id="533" w:author="wences martinez suarez" w:date="2017-06-26T17:06:00Z">
        <w:r w:rsidR="007F20A6">
          <w:rPr>
            <w:u w:val="single"/>
          </w:rPr>
          <w:t>Excepciones</w:t>
        </w:r>
      </w:ins>
      <w:r w:rsidR="00563F74">
        <w:t>:</w:t>
      </w:r>
      <w:r w:rsidR="00563F74">
        <w:br/>
        <w:t>4. Si el usuario accede a otro apartado o página de la aplicación antes de darte al botón de guardar los nuevos datos introducidos no se guardarán.</w:t>
      </w:r>
    </w:p>
    <w:p w14:paraId="30A4688E" w14:textId="77777777" w:rsidR="00563F74" w:rsidRDefault="00563F74" w:rsidP="00563F74">
      <w:pPr>
        <w:spacing w:line="240" w:lineRule="auto"/>
        <w:jc w:val="left"/>
      </w:pPr>
    </w:p>
    <w:p w14:paraId="2E4BEF6C" w14:textId="5E7352B6" w:rsidR="00AF2CB6" w:rsidRPr="00563F74" w:rsidRDefault="002B77BD" w:rsidP="002B77BD">
      <w:pPr>
        <w:pStyle w:val="Subttulo"/>
        <w:ind w:firstLine="720"/>
      </w:pPr>
      <w:bookmarkStart w:id="534" w:name="_Toc505426667"/>
      <w:bookmarkStart w:id="535" w:name="_Toc505427051"/>
      <w:bookmarkStart w:id="536" w:name="_Toc505427240"/>
      <w:r>
        <w:t>4.2.2.2</w:t>
      </w:r>
      <w:r w:rsidR="00F03765">
        <w:t xml:space="preserve"> </w:t>
      </w:r>
      <w:r w:rsidR="00E61045" w:rsidRPr="00563F74">
        <w:t>Configurar perfil profesional</w:t>
      </w:r>
      <w:r w:rsidR="00A84CF3" w:rsidRPr="00563F74">
        <w:t xml:space="preserve"> de usuario</w:t>
      </w:r>
      <w:bookmarkEnd w:id="534"/>
      <w:bookmarkEnd w:id="535"/>
      <w:bookmarkEnd w:id="536"/>
    </w:p>
    <w:p w14:paraId="322CC1ED" w14:textId="46178C3D" w:rsidR="00563F74" w:rsidRDefault="00563F74" w:rsidP="00563F74">
      <w:pPr>
        <w:numPr>
          <w:ilvl w:val="0"/>
          <w:numId w:val="26"/>
        </w:numPr>
        <w:spacing w:line="240" w:lineRule="auto"/>
        <w:jc w:val="left"/>
      </w:pPr>
      <w:r w:rsidRPr="00563F74">
        <w:rPr>
          <w:u w:val="single"/>
        </w:rPr>
        <w:t>Actores</w:t>
      </w:r>
      <w:r>
        <w:t xml:space="preserve">: </w:t>
      </w:r>
      <w:del w:id="537" w:author="wences martinez suarez" w:date="2017-06-26T17:08:00Z">
        <w:r w:rsidDel="00C32893">
          <w:delText>usuario (rol de estudiante y empresa)</w:delText>
        </w:r>
      </w:del>
      <w:ins w:id="538" w:author="wences martinez suarez" w:date="2017-06-26T17:08:00Z">
        <w:r w:rsidR="00C32893">
          <w:t>empresa o estudiante.</w:t>
        </w:r>
      </w:ins>
    </w:p>
    <w:p w14:paraId="7A1863B5" w14:textId="77777777" w:rsidR="00563F74" w:rsidRDefault="00563F74" w:rsidP="00563F74">
      <w:pPr>
        <w:numPr>
          <w:ilvl w:val="0"/>
          <w:numId w:val="26"/>
        </w:numPr>
        <w:spacing w:line="240" w:lineRule="auto"/>
        <w:jc w:val="left"/>
      </w:pPr>
      <w:r w:rsidRPr="00563F74">
        <w:rPr>
          <w:u w:val="single"/>
        </w:rPr>
        <w:t>Precondiciones</w:t>
      </w:r>
      <w:r>
        <w:t>: el usuario debe estar registrado en la plataforma y haber iniciado sesión.</w:t>
      </w:r>
    </w:p>
    <w:p w14:paraId="14B602F4" w14:textId="71FA4803" w:rsidR="00FC08F0" w:rsidRDefault="00563F74" w:rsidP="00B764CA">
      <w:pPr>
        <w:numPr>
          <w:ilvl w:val="0"/>
          <w:numId w:val="26"/>
        </w:numPr>
        <w:spacing w:line="276" w:lineRule="auto"/>
        <w:jc w:val="left"/>
      </w:pPr>
      <w:r w:rsidRPr="00563F74">
        <w:rPr>
          <w:u w:val="single"/>
        </w:rPr>
        <w:t>Descripción</w:t>
      </w:r>
      <w:r>
        <w:t xml:space="preserve">: </w:t>
      </w:r>
      <w:r w:rsidR="00FC08F0">
        <w:br/>
        <w:t xml:space="preserve">1. Rol de estudiante: </w:t>
      </w:r>
      <w:r>
        <w:t>el usuario</w:t>
      </w:r>
      <w:r w:rsidR="00FC08F0">
        <w:t xml:space="preserve"> </w:t>
      </w:r>
      <w:del w:id="539" w:author="wences martinez suarez" w:date="2017-06-26T17:10:00Z">
        <w:r w:rsidR="00FC08F0" w:rsidDel="00562EA0">
          <w:delText>estudiante</w:delText>
        </w:r>
        <w:r w:rsidDel="00562EA0">
          <w:delText xml:space="preserve"> </w:delText>
        </w:r>
      </w:del>
      <w:r>
        <w:t xml:space="preserve">podrá </w:t>
      </w:r>
      <w:r w:rsidR="00FC08F0">
        <w:t xml:space="preserve">establecer aquella información de carácter profesional como </w:t>
      </w:r>
      <w:r w:rsidR="00FC08F0" w:rsidRPr="00D77714">
        <w:rPr>
          <w:szCs w:val="22"/>
        </w:rPr>
        <w:t>es</w:t>
      </w:r>
      <w:r w:rsidR="00FC08F0">
        <w:rPr>
          <w:szCs w:val="22"/>
        </w:rPr>
        <w:t>tudios, experiencias laborales</w:t>
      </w:r>
      <w:r w:rsidR="00FC08F0" w:rsidRPr="00D77714">
        <w:rPr>
          <w:szCs w:val="22"/>
        </w:rPr>
        <w:t xml:space="preserve">, </w:t>
      </w:r>
      <w:r w:rsidR="00FC08F0">
        <w:rPr>
          <w:szCs w:val="22"/>
        </w:rPr>
        <w:t xml:space="preserve">títulos u otras </w:t>
      </w:r>
      <w:r w:rsidR="00FC08F0" w:rsidRPr="00D77714">
        <w:rPr>
          <w:szCs w:val="22"/>
        </w:rPr>
        <w:t>cualidades</w:t>
      </w:r>
      <w:r>
        <w:t>.</w:t>
      </w:r>
      <w:r w:rsidR="00FC08F0">
        <w:br/>
        <w:t xml:space="preserve">2. Rol de empresa: el usuario </w:t>
      </w:r>
      <w:del w:id="540" w:author="wences martinez suarez" w:date="2017-06-26T17:10:00Z">
        <w:r w:rsidR="00FC08F0" w:rsidDel="00562EA0">
          <w:delText xml:space="preserve">empresa </w:delText>
        </w:r>
      </w:del>
      <w:r w:rsidR="00FC08F0">
        <w:t>podrá establecer aquella información de carácter profesional</w:t>
      </w:r>
      <w:r w:rsidR="00E876DB">
        <w:t>,</w:t>
      </w:r>
      <w:r w:rsidR="00FC08F0">
        <w:t xml:space="preserve"> como </w:t>
      </w:r>
      <w:r w:rsidR="00FC08F0">
        <w:rPr>
          <w:szCs w:val="22"/>
        </w:rPr>
        <w:t>las actividades</w:t>
      </w:r>
      <w:r w:rsidR="00E876DB">
        <w:rPr>
          <w:szCs w:val="22"/>
        </w:rPr>
        <w:t xml:space="preserve"> profesionales a las que se dedique.</w:t>
      </w:r>
    </w:p>
    <w:p w14:paraId="259C0935" w14:textId="2AAFD6C0" w:rsidR="00563F74" w:rsidRPr="00E876DB" w:rsidRDefault="00563F74" w:rsidP="00B764CA">
      <w:pPr>
        <w:numPr>
          <w:ilvl w:val="0"/>
          <w:numId w:val="26"/>
        </w:numPr>
        <w:spacing w:line="276" w:lineRule="auto"/>
        <w:jc w:val="left"/>
        <w:rPr>
          <w:szCs w:val="22"/>
        </w:rPr>
      </w:pPr>
      <w:r w:rsidRPr="00E876DB">
        <w:rPr>
          <w:szCs w:val="22"/>
          <w:u w:val="single"/>
        </w:rPr>
        <w:t>Flujo normal del caso de uso:</w:t>
      </w:r>
      <w:r w:rsidRPr="00E876DB">
        <w:rPr>
          <w:szCs w:val="22"/>
        </w:rPr>
        <w:br/>
        <w:t>1. El usuario accede a su perfil.</w:t>
      </w:r>
      <w:r w:rsidRPr="00E876DB">
        <w:rPr>
          <w:szCs w:val="22"/>
        </w:rPr>
        <w:br/>
        <w:t xml:space="preserve">2. El usuario accede al apartado “Mi </w:t>
      </w:r>
      <w:r w:rsidR="00E876DB" w:rsidRPr="00E876DB">
        <w:rPr>
          <w:szCs w:val="22"/>
        </w:rPr>
        <w:t>CV</w:t>
      </w:r>
      <w:r w:rsidRPr="00E876DB">
        <w:rPr>
          <w:szCs w:val="22"/>
        </w:rPr>
        <w:t>”.</w:t>
      </w:r>
      <w:r w:rsidRPr="00E876DB">
        <w:rPr>
          <w:szCs w:val="22"/>
        </w:rPr>
        <w:br/>
        <w:t xml:space="preserve">3. </w:t>
      </w:r>
      <w:r w:rsidR="00E876DB">
        <w:rPr>
          <w:szCs w:val="22"/>
        </w:rPr>
        <w:t>El usuario</w:t>
      </w:r>
      <w:r w:rsidR="00E876DB" w:rsidRPr="00E876DB">
        <w:rPr>
          <w:szCs w:val="22"/>
        </w:rPr>
        <w:t xml:space="preserve"> añadirá aquella información de carácter académica/profesional qu</w:t>
      </w:r>
      <w:r w:rsidR="00E876DB">
        <w:rPr>
          <w:szCs w:val="22"/>
        </w:rPr>
        <w:t>e desee establecer en su perfil, creando tantas competencias como crea necesario.</w:t>
      </w:r>
      <w:r w:rsidRPr="00E876DB">
        <w:rPr>
          <w:szCs w:val="22"/>
        </w:rPr>
        <w:br/>
        <w:t xml:space="preserve">4. </w:t>
      </w:r>
      <w:r w:rsidR="00E876DB">
        <w:rPr>
          <w:szCs w:val="22"/>
        </w:rPr>
        <w:t>El usuario g</w:t>
      </w:r>
      <w:r w:rsidRPr="00E876DB">
        <w:rPr>
          <w:szCs w:val="22"/>
        </w:rPr>
        <w:t>uarda</w:t>
      </w:r>
      <w:r w:rsidR="00E876DB">
        <w:rPr>
          <w:szCs w:val="22"/>
        </w:rPr>
        <w:t>rá</w:t>
      </w:r>
      <w:r w:rsidRPr="00E876DB">
        <w:rPr>
          <w:szCs w:val="22"/>
        </w:rPr>
        <w:t xml:space="preserve"> los cambios.</w:t>
      </w:r>
      <w:ins w:id="541" w:author="wences martinez suarez" w:date="2017-06-26T17:10:00Z">
        <w:r w:rsidR="00413217">
          <w:rPr>
            <w:szCs w:val="22"/>
          </w:rPr>
          <w:br/>
          <w:t>5. El sistema guardará la información enviada por el usuario y notificar</w:t>
        </w:r>
      </w:ins>
      <w:ins w:id="542" w:author="wences martinez suarez" w:date="2017-06-26T17:11:00Z">
        <w:r w:rsidR="00413217">
          <w:rPr>
            <w:szCs w:val="22"/>
          </w:rPr>
          <w:t>á a este del éxito del guardado.</w:t>
        </w:r>
      </w:ins>
    </w:p>
    <w:p w14:paraId="6E1A036D" w14:textId="23261B58" w:rsidR="00563F74" w:rsidRDefault="00563F74" w:rsidP="00B764CA">
      <w:pPr>
        <w:numPr>
          <w:ilvl w:val="0"/>
          <w:numId w:val="26"/>
        </w:numPr>
        <w:spacing w:line="276" w:lineRule="auto"/>
        <w:jc w:val="left"/>
      </w:pPr>
      <w:del w:id="543" w:author="wences martinez suarez" w:date="2017-06-26T17:11:00Z">
        <w:r w:rsidRPr="00563F74" w:rsidDel="00413217">
          <w:rPr>
            <w:u w:val="single"/>
          </w:rPr>
          <w:delText>Flujo alternativo</w:delText>
        </w:r>
      </w:del>
      <w:ins w:id="544" w:author="wences martinez suarez" w:date="2017-06-26T17:11:00Z">
        <w:r w:rsidR="00413217">
          <w:rPr>
            <w:u w:val="single"/>
          </w:rPr>
          <w:t>Excepciones</w:t>
        </w:r>
      </w:ins>
      <w:r>
        <w:t>:</w:t>
      </w:r>
      <w:r>
        <w:br/>
        <w:t>4. Si el usuario accede a otro apartado o página de la aplicación antes de darte al botón de guardar los nuevos datos introducidos no se guardarán.</w:t>
      </w:r>
    </w:p>
    <w:p w14:paraId="7702703E" w14:textId="77777777" w:rsidR="00563F74" w:rsidRPr="00563F74" w:rsidRDefault="00563F74" w:rsidP="00563F74">
      <w:pPr>
        <w:spacing w:line="240" w:lineRule="auto"/>
        <w:ind w:left="720"/>
        <w:jc w:val="left"/>
        <w:rPr>
          <w:u w:val="single"/>
        </w:rPr>
      </w:pPr>
    </w:p>
    <w:p w14:paraId="33990046" w14:textId="72AD2177" w:rsidR="00A84CF3" w:rsidRPr="00F03765" w:rsidRDefault="002B77BD" w:rsidP="002B77BD">
      <w:pPr>
        <w:pStyle w:val="Subttulo"/>
        <w:ind w:firstLine="720"/>
      </w:pPr>
      <w:bookmarkStart w:id="545" w:name="_Toc505426668"/>
      <w:bookmarkStart w:id="546" w:name="_Toc505427052"/>
      <w:bookmarkStart w:id="547" w:name="_Toc505427241"/>
      <w:r>
        <w:t>4.2.2.3</w:t>
      </w:r>
      <w:r w:rsidR="00F03765" w:rsidRPr="00F03765">
        <w:t xml:space="preserve"> </w:t>
      </w:r>
      <w:r w:rsidR="00F03765">
        <w:t>Borrar</w:t>
      </w:r>
      <w:r w:rsidR="00F03765" w:rsidRPr="00F03765">
        <w:t xml:space="preserve"> cuenta de usuario</w:t>
      </w:r>
      <w:bookmarkEnd w:id="545"/>
      <w:bookmarkEnd w:id="546"/>
      <w:bookmarkEnd w:id="547"/>
    </w:p>
    <w:p w14:paraId="0FAC39C0" w14:textId="7FF10752" w:rsidR="00F03765" w:rsidRDefault="00F03765" w:rsidP="00F03765">
      <w:pPr>
        <w:numPr>
          <w:ilvl w:val="0"/>
          <w:numId w:val="26"/>
        </w:numPr>
        <w:spacing w:line="240" w:lineRule="auto"/>
        <w:jc w:val="left"/>
      </w:pPr>
      <w:r w:rsidRPr="00563F74">
        <w:rPr>
          <w:u w:val="single"/>
        </w:rPr>
        <w:t>Actores</w:t>
      </w:r>
      <w:r>
        <w:t xml:space="preserve">: </w:t>
      </w:r>
      <w:ins w:id="548" w:author="wences martinez suarez" w:date="2017-06-26T17:11:00Z">
        <w:r w:rsidR="00E24F5A">
          <w:t>empresa o estudiante.</w:t>
        </w:r>
      </w:ins>
      <w:del w:id="549" w:author="wences martinez suarez" w:date="2017-06-26T17:11:00Z">
        <w:r w:rsidDel="00E24F5A">
          <w:delText>usuario (rol de estudiante y empresa)</w:delText>
        </w:r>
      </w:del>
    </w:p>
    <w:p w14:paraId="5D3036B1" w14:textId="77777777" w:rsidR="00F03765" w:rsidRDefault="00F03765" w:rsidP="00F03765">
      <w:pPr>
        <w:numPr>
          <w:ilvl w:val="0"/>
          <w:numId w:val="26"/>
        </w:numPr>
        <w:spacing w:line="240" w:lineRule="auto"/>
        <w:jc w:val="left"/>
      </w:pPr>
      <w:r w:rsidRPr="00563F74">
        <w:rPr>
          <w:u w:val="single"/>
        </w:rPr>
        <w:t>Precondiciones</w:t>
      </w:r>
      <w:r>
        <w:t>: el usuario debe estar registrado en la plataforma y haber iniciado sesión.</w:t>
      </w:r>
    </w:p>
    <w:p w14:paraId="1DAF0A21" w14:textId="021EDD31" w:rsidR="00F03765" w:rsidRDefault="00F03765" w:rsidP="00F03765">
      <w:pPr>
        <w:numPr>
          <w:ilvl w:val="0"/>
          <w:numId w:val="26"/>
        </w:numPr>
        <w:spacing w:line="276" w:lineRule="auto"/>
        <w:jc w:val="left"/>
      </w:pPr>
      <w:r w:rsidRPr="00563F74">
        <w:rPr>
          <w:u w:val="single"/>
        </w:rPr>
        <w:t>Descripción</w:t>
      </w:r>
      <w:r>
        <w:t xml:space="preserve">: </w:t>
      </w:r>
      <w:r>
        <w:br/>
        <w:t>El usuario</w:t>
      </w:r>
      <w:ins w:id="550" w:author="wences martinez suarez" w:date="2017-06-26T17:11:00Z">
        <w:r w:rsidR="00E24F5A">
          <w:t xml:space="preserve"> </w:t>
        </w:r>
      </w:ins>
      <w:del w:id="551" w:author="wences martinez suarez" w:date="2017-06-26T17:11:00Z">
        <w:r w:rsidDel="00E24F5A">
          <w:delText xml:space="preserve"> (tanto rol de estudiante como rol de empresa) </w:delText>
        </w:r>
      </w:del>
      <w:r>
        <w:t>podrá borrar su cuenta si ya no desea seguir formando parte de la plataforma, borrando todos los datos asociados que tenga (información, inscripciones a ofertas, ofertas creadas y mensajes).</w:t>
      </w:r>
    </w:p>
    <w:p w14:paraId="5F24680E" w14:textId="57DF36F8" w:rsidR="00F03765" w:rsidRPr="00F03765" w:rsidRDefault="00F03765" w:rsidP="00F03765">
      <w:pPr>
        <w:numPr>
          <w:ilvl w:val="0"/>
          <w:numId w:val="26"/>
        </w:numPr>
        <w:spacing w:line="276" w:lineRule="auto"/>
        <w:jc w:val="left"/>
        <w:rPr>
          <w:szCs w:val="22"/>
        </w:rPr>
      </w:pPr>
      <w:r w:rsidRPr="00E876DB">
        <w:rPr>
          <w:szCs w:val="22"/>
          <w:u w:val="single"/>
        </w:rPr>
        <w:t>Flujo normal del caso de uso:</w:t>
      </w:r>
      <w:r w:rsidRPr="00E876DB">
        <w:rPr>
          <w:szCs w:val="22"/>
        </w:rPr>
        <w:br/>
        <w:t>1. El usuario accede a su perfil.</w:t>
      </w:r>
      <w:r w:rsidRPr="00E876DB">
        <w:rPr>
          <w:szCs w:val="22"/>
        </w:rPr>
        <w:br/>
        <w:t xml:space="preserve">2. El usuario accede al apartado “Mi </w:t>
      </w:r>
      <w:r>
        <w:rPr>
          <w:szCs w:val="22"/>
        </w:rPr>
        <w:t>cuenta</w:t>
      </w:r>
      <w:r w:rsidRPr="00E876DB">
        <w:rPr>
          <w:szCs w:val="22"/>
        </w:rPr>
        <w:t>”.</w:t>
      </w:r>
      <w:r w:rsidRPr="00E876DB">
        <w:rPr>
          <w:szCs w:val="22"/>
        </w:rPr>
        <w:br/>
      </w:r>
      <w:r w:rsidRPr="00E876DB">
        <w:rPr>
          <w:szCs w:val="22"/>
        </w:rPr>
        <w:lastRenderedPageBreak/>
        <w:t xml:space="preserve">3. </w:t>
      </w:r>
      <w:r>
        <w:rPr>
          <w:szCs w:val="22"/>
        </w:rPr>
        <w:t xml:space="preserve">El usuario </w:t>
      </w:r>
      <w:del w:id="552" w:author="wences martinez suarez" w:date="2017-06-26T17:12:00Z">
        <w:r w:rsidDel="00E24F5A">
          <w:rPr>
            <w:szCs w:val="22"/>
          </w:rPr>
          <w:delText>hace presiona el botón de borrar cuenta</w:delText>
        </w:r>
      </w:del>
      <w:ins w:id="553" w:author="wences martinez suarez" w:date="2017-06-26T17:12:00Z">
        <w:r w:rsidR="00E24F5A">
          <w:rPr>
            <w:szCs w:val="22"/>
          </w:rPr>
          <w:t>selecciona borrar su cuenta</w:t>
        </w:r>
      </w:ins>
      <w:r>
        <w:rPr>
          <w:szCs w:val="22"/>
        </w:rPr>
        <w:t>.</w:t>
      </w:r>
      <w:r w:rsidRPr="00E876DB">
        <w:rPr>
          <w:szCs w:val="22"/>
        </w:rPr>
        <w:t xml:space="preserve"> </w:t>
      </w:r>
      <w:r w:rsidRPr="00E876DB">
        <w:rPr>
          <w:szCs w:val="22"/>
        </w:rPr>
        <w:br/>
        <w:t xml:space="preserve">4. </w:t>
      </w:r>
      <w:r>
        <w:rPr>
          <w:szCs w:val="22"/>
        </w:rPr>
        <w:t>El usuario acepta la confirmación del cuadro de diálogo.</w:t>
      </w:r>
      <w:ins w:id="554" w:author="wences martinez suarez" w:date="2017-06-26T17:12:00Z">
        <w:r w:rsidR="00E24F5A">
          <w:rPr>
            <w:szCs w:val="22"/>
          </w:rPr>
          <w:br/>
          <w:t>5. El sistema borra la cuenta del usuario, previamente expulsándole de la sesión iniciada.</w:t>
        </w:r>
      </w:ins>
    </w:p>
    <w:p w14:paraId="12B8D9A6" w14:textId="77777777" w:rsidR="00F03765" w:rsidRPr="00F03765" w:rsidRDefault="00F03765" w:rsidP="00F03765">
      <w:pPr>
        <w:spacing w:line="240" w:lineRule="auto"/>
        <w:ind w:left="1440"/>
        <w:jc w:val="left"/>
        <w:rPr>
          <w:u w:val="single"/>
        </w:rPr>
      </w:pPr>
    </w:p>
    <w:p w14:paraId="400BC1A1" w14:textId="63D6319D" w:rsidR="00CE7B1C" w:rsidRPr="00E813C6" w:rsidRDefault="00E813C6">
      <w:pPr>
        <w:pStyle w:val="Subttulo"/>
        <w:ind w:firstLine="360"/>
        <w:rPr>
          <w:ins w:id="555" w:author="wences martinez suarez" w:date="2017-06-26T18:47:00Z"/>
          <w:rPrChange w:id="556" w:author="wences martinez suarez" w:date="2017-06-26T18:47:00Z">
            <w:rPr>
              <w:ins w:id="557" w:author="wences martinez suarez" w:date="2017-06-26T18:47:00Z"/>
              <w:u w:val="single"/>
            </w:rPr>
          </w:rPrChange>
        </w:rPr>
        <w:pPrChange w:id="558" w:author="wences martinez suarez" w:date="2017-06-26T18:47:00Z">
          <w:pPr>
            <w:jc w:val="left"/>
          </w:pPr>
        </w:pPrChange>
      </w:pPr>
      <w:bookmarkStart w:id="559" w:name="_Toc505426669"/>
      <w:bookmarkStart w:id="560" w:name="_Toc505427053"/>
      <w:bookmarkStart w:id="561" w:name="_Toc505427242"/>
      <w:r>
        <w:t>4.2.3</w:t>
      </w:r>
      <w:ins w:id="562" w:author="wences martinez suarez" w:date="2017-06-26T17:15:00Z">
        <w:r w:rsidR="00703B83" w:rsidRPr="00E813C6">
          <w:t xml:space="preserve"> </w:t>
        </w:r>
      </w:ins>
      <w:commentRangeStart w:id="563"/>
      <w:del w:id="564" w:author="wences martinez suarez" w:date="2017-06-26T17:15:00Z">
        <w:r w:rsidR="00221147" w:rsidRPr="00E813C6" w:rsidDel="00703B83">
          <w:delText>Subsistema 3 –</w:delText>
        </w:r>
        <w:r w:rsidR="0034415A" w:rsidRPr="00E813C6" w:rsidDel="00703B83">
          <w:delText xml:space="preserve"> </w:delText>
        </w:r>
      </w:del>
      <w:r w:rsidR="0034415A" w:rsidRPr="00CE7B1C">
        <w:rPr>
          <w:rPrChange w:id="565" w:author="wences martinez suarez" w:date="2017-06-26T18:47:00Z">
            <w:rPr>
              <w:b/>
              <w:u w:val="single"/>
            </w:rPr>
          </w:rPrChange>
        </w:rPr>
        <w:t>Gestión de ofertas de prácticas</w:t>
      </w:r>
      <w:bookmarkEnd w:id="559"/>
      <w:bookmarkEnd w:id="560"/>
      <w:bookmarkEnd w:id="561"/>
    </w:p>
    <w:p w14:paraId="21D06687" w14:textId="4F88E4BE" w:rsidR="00703B83" w:rsidRDefault="00CE7B1C">
      <w:pPr>
        <w:spacing w:before="240"/>
        <w:ind w:left="360" w:firstLine="360"/>
        <w:rPr>
          <w:ins w:id="566" w:author="wences martinez suarez" w:date="2017-06-26T17:13:00Z"/>
        </w:rPr>
        <w:pPrChange w:id="567" w:author="wences martinez suarez" w:date="2017-06-26T18:47:00Z">
          <w:pPr>
            <w:jc w:val="left"/>
          </w:pPr>
        </w:pPrChange>
      </w:pPr>
      <w:ins w:id="568" w:author="wences martinez suarez" w:date="2017-06-26T18:47:00Z">
        <w:r w:rsidRPr="00CE7B1C">
          <w:rPr>
            <w:rPrChange w:id="569" w:author="wences martinez suarez" w:date="2017-06-26T18:47:00Z">
              <w:rPr>
                <w:lang w:val="en-GB"/>
              </w:rPr>
            </w:rPrChange>
          </w:rPr>
          <w:t>A</w:t>
        </w:r>
      </w:ins>
      <w:del w:id="570" w:author="wences martinez suarez" w:date="2017-06-26T18:47:00Z">
        <w:r w:rsidR="0034415A" w:rsidRPr="00DE0837" w:rsidDel="00CE7B1C">
          <w:rPr>
            <w:u w:val="single"/>
          </w:rPr>
          <w:br/>
        </w:r>
        <w:commentRangeEnd w:id="563"/>
        <w:r w:rsidR="00AA1503" w:rsidDel="00CE7B1C">
          <w:rPr>
            <w:rStyle w:val="Refdecomentario"/>
            <w:rFonts w:ascii="Calibri" w:eastAsia="Calibri" w:hAnsi="Calibri"/>
            <w:noProof/>
            <w:lang w:val="en-GB" w:eastAsia="en-US"/>
          </w:rPr>
          <w:commentReference w:id="563"/>
        </w:r>
        <w:r w:rsidR="0034415A" w:rsidRPr="00DE0837" w:rsidDel="00CE7B1C">
          <w:rPr>
            <w:u w:val="single"/>
          </w:rPr>
          <w:br/>
        </w:r>
        <w:r w:rsidR="00221147" w:rsidRPr="008E0FE8" w:rsidDel="00CE7B1C">
          <w:tab/>
          <w:delText>A</w:delText>
        </w:r>
      </w:del>
      <w:r w:rsidR="00221147" w:rsidRPr="008E0FE8">
        <w:t xml:space="preserve"> continuación se presentarán los casos de uso que analizarem</w:t>
      </w:r>
      <w:r w:rsidR="00221147" w:rsidRPr="000A7CA9">
        <w:t>os para el subsistema “</w:t>
      </w:r>
      <w:r w:rsidR="0034415A" w:rsidRPr="000A7CA9">
        <w:t>Gestión de ofertas de prácticas</w:t>
      </w:r>
      <w:r w:rsidR="00221147" w:rsidRPr="00CE7B1C">
        <w:t xml:space="preserve">”, el cual engloba aquellas funcionalidades relacionadas con </w:t>
      </w:r>
      <w:r w:rsidR="0034415A" w:rsidRPr="00CE7B1C">
        <w:t xml:space="preserve">la gestión de </w:t>
      </w:r>
      <w:r w:rsidR="00B764CA" w:rsidRPr="00CE7B1C">
        <w:t>ofertas de prácticas de trabajo</w:t>
      </w:r>
      <w:r w:rsidR="0034415A" w:rsidRPr="00CE7B1C">
        <w:t xml:space="preserve"> desde el punto de vista del rol de estudiante (inscripción en ofertas, proceso de selección) hasta el punto de vista del rol de empresa (creación de ofer</w:t>
      </w:r>
      <w:r w:rsidR="00CC0D58" w:rsidRPr="00CE7B1C">
        <w:t>tas,</w:t>
      </w:r>
      <w:r w:rsidR="00B764CA" w:rsidRPr="00CE7B1C">
        <w:t xml:space="preserve"> búsqueda de estudiantes,</w:t>
      </w:r>
      <w:r w:rsidR="00CC0D58" w:rsidRPr="00CE7B1C">
        <w:t xml:space="preserve"> proceso de selección, etc</w:t>
      </w:r>
      <w:r w:rsidR="00F03765" w:rsidRPr="00CE7B1C">
        <w:t>.)</w:t>
      </w:r>
      <w:ins w:id="571" w:author="wences martinez suarez" w:date="2017-06-26T17:13:00Z">
        <w:r w:rsidR="00703B83" w:rsidRPr="00CE7B1C">
          <w:t xml:space="preserve">. </w:t>
        </w:r>
        <w:r w:rsidR="00703B83">
          <w:t>En el siguiente diagrama podremos ver los diferentes casos de uso que veremos en este apartado:</w:t>
        </w:r>
      </w:ins>
    </w:p>
    <w:p w14:paraId="3F6FCA85" w14:textId="39212347" w:rsidR="009B20D4" w:rsidRDefault="00D45064" w:rsidP="009B20D4">
      <w:pPr>
        <w:keepNext/>
        <w:ind w:left="720" w:firstLine="720"/>
        <w:jc w:val="left"/>
      </w:pPr>
      <w:ins w:id="572" w:author="wences martinez suarez" w:date="2017-06-26T17:25:00Z">
        <w:r>
          <w:rPr>
            <w:noProof/>
          </w:rPr>
          <w:pict w14:anchorId="76FFA7C6">
            <v:shape id="_x0000_i1052" type="#_x0000_t75" alt="diagrama-gestion3" style="width:293pt;height:310.55pt;mso-width-percent:0;mso-height-percent:0;mso-width-percent:0;mso-height-percent:0">
              <v:imagedata r:id="rId72" o:title="diagrama-gestion3"/>
            </v:shape>
          </w:pict>
        </w:r>
      </w:ins>
    </w:p>
    <w:p w14:paraId="5180D3F6" w14:textId="56505F8E" w:rsidR="000D1ADF" w:rsidRDefault="009B20D4" w:rsidP="000D1ADF">
      <w:pPr>
        <w:pStyle w:val="Descripcin"/>
        <w:ind w:left="2160" w:firstLine="720"/>
        <w:jc w:val="left"/>
        <w:rPr>
          <w:sz w:val="20"/>
          <w:szCs w:val="20"/>
        </w:rPr>
      </w:pPr>
      <w:bookmarkStart w:id="573" w:name="_Toc505427359"/>
      <w:r w:rsidRPr="00E813C6">
        <w:rPr>
          <w:sz w:val="20"/>
          <w:szCs w:val="20"/>
        </w:rPr>
        <w:t xml:space="preserve">Figura </w:t>
      </w:r>
      <w:r w:rsidRPr="00E813C6">
        <w:rPr>
          <w:sz w:val="20"/>
          <w:szCs w:val="20"/>
        </w:rPr>
        <w:fldChar w:fldCharType="begin"/>
      </w:r>
      <w:r w:rsidRPr="00E813C6">
        <w:rPr>
          <w:sz w:val="20"/>
          <w:szCs w:val="20"/>
        </w:rPr>
        <w:instrText xml:space="preserve"> </w:instrText>
      </w:r>
      <w:r w:rsidR="00327A0A">
        <w:rPr>
          <w:sz w:val="20"/>
          <w:szCs w:val="20"/>
        </w:rPr>
        <w:instrText>SEQ</w:instrText>
      </w:r>
      <w:r w:rsidRPr="00E813C6">
        <w:rPr>
          <w:sz w:val="20"/>
          <w:szCs w:val="20"/>
        </w:rPr>
        <w:instrText xml:space="preserve"> Figura \* ARABIC </w:instrText>
      </w:r>
      <w:r w:rsidRPr="00E813C6">
        <w:rPr>
          <w:sz w:val="20"/>
          <w:szCs w:val="20"/>
        </w:rPr>
        <w:fldChar w:fldCharType="separate"/>
      </w:r>
      <w:r w:rsidR="00C04C85" w:rsidRPr="00E813C6">
        <w:rPr>
          <w:noProof/>
          <w:sz w:val="20"/>
          <w:szCs w:val="20"/>
        </w:rPr>
        <w:t>25</w:t>
      </w:r>
      <w:r w:rsidRPr="00E813C6">
        <w:rPr>
          <w:sz w:val="20"/>
          <w:szCs w:val="20"/>
        </w:rPr>
        <w:fldChar w:fldCharType="end"/>
      </w:r>
      <w:r w:rsidRPr="00E813C6">
        <w:rPr>
          <w:sz w:val="20"/>
          <w:szCs w:val="20"/>
        </w:rPr>
        <w:t xml:space="preserve"> </w:t>
      </w:r>
      <w:r w:rsidR="00F07B22" w:rsidRPr="00E813C6">
        <w:rPr>
          <w:sz w:val="20"/>
          <w:szCs w:val="20"/>
        </w:rPr>
        <w:t>Gestión de las ofertas de prácticas</w:t>
      </w:r>
      <w:r w:rsidR="00E813C6">
        <w:rPr>
          <w:sz w:val="20"/>
          <w:szCs w:val="20"/>
        </w:rPr>
        <w:t>.</w:t>
      </w:r>
      <w:bookmarkEnd w:id="573"/>
    </w:p>
    <w:p w14:paraId="3E47AF9C" w14:textId="77777777" w:rsidR="000D1ADF" w:rsidRPr="000D1ADF" w:rsidRDefault="000D1ADF" w:rsidP="000D1ADF"/>
    <w:p w14:paraId="7B617D5C" w14:textId="7064E63F" w:rsidR="000B570E" w:rsidRPr="0034415A" w:rsidRDefault="001048C6" w:rsidP="001048C6">
      <w:pPr>
        <w:pStyle w:val="Subttulo"/>
        <w:ind w:firstLine="720"/>
      </w:pPr>
      <w:bookmarkStart w:id="574" w:name="_Toc505426670"/>
      <w:bookmarkStart w:id="575" w:name="_Toc505427054"/>
      <w:bookmarkStart w:id="576" w:name="_Toc505427243"/>
      <w:r>
        <w:t>4.2.3.1</w:t>
      </w:r>
      <w:r w:rsidR="00F03765">
        <w:t xml:space="preserve"> Creación de</w:t>
      </w:r>
      <w:r w:rsidR="000B570E">
        <w:t xml:space="preserve"> ofertas de prácticas</w:t>
      </w:r>
      <w:bookmarkEnd w:id="574"/>
      <w:bookmarkEnd w:id="575"/>
      <w:bookmarkEnd w:id="576"/>
    </w:p>
    <w:p w14:paraId="66133279" w14:textId="2F9A70F7" w:rsidR="000B570E" w:rsidRDefault="000B570E" w:rsidP="000B570E">
      <w:pPr>
        <w:numPr>
          <w:ilvl w:val="0"/>
          <w:numId w:val="26"/>
        </w:numPr>
        <w:spacing w:line="240" w:lineRule="auto"/>
        <w:jc w:val="left"/>
      </w:pPr>
      <w:r w:rsidRPr="00563F74">
        <w:rPr>
          <w:u w:val="single"/>
        </w:rPr>
        <w:t>Actores</w:t>
      </w:r>
      <w:r>
        <w:t xml:space="preserve">: </w:t>
      </w:r>
      <w:del w:id="577" w:author="wences martinez suarez" w:date="2017-06-26T17:25:00Z">
        <w:r w:rsidDel="0083729F">
          <w:delText>usuario (rol de empresa)</w:delText>
        </w:r>
      </w:del>
      <w:ins w:id="578" w:author="wences martinez suarez" w:date="2017-06-26T17:25:00Z">
        <w:r w:rsidR="0083729F">
          <w:t>empresa.</w:t>
        </w:r>
      </w:ins>
    </w:p>
    <w:p w14:paraId="09843622" w14:textId="77777777" w:rsidR="000B570E" w:rsidRDefault="000B570E" w:rsidP="000B570E">
      <w:pPr>
        <w:numPr>
          <w:ilvl w:val="0"/>
          <w:numId w:val="26"/>
        </w:numPr>
        <w:spacing w:line="240" w:lineRule="auto"/>
        <w:jc w:val="left"/>
      </w:pPr>
      <w:r w:rsidRPr="00563F74">
        <w:rPr>
          <w:u w:val="single"/>
        </w:rPr>
        <w:t>Precondiciones</w:t>
      </w:r>
      <w:r>
        <w:t>: el usuario debe de estar registrado en la aplicación web y haber iniciado sesión.</w:t>
      </w:r>
    </w:p>
    <w:p w14:paraId="301D7897" w14:textId="67C1FEB0" w:rsidR="000B570E" w:rsidRPr="000B570E" w:rsidRDefault="000B570E" w:rsidP="000B570E">
      <w:pPr>
        <w:numPr>
          <w:ilvl w:val="0"/>
          <w:numId w:val="26"/>
        </w:numPr>
        <w:spacing w:line="240" w:lineRule="auto"/>
        <w:jc w:val="left"/>
        <w:rPr>
          <w:szCs w:val="22"/>
        </w:rPr>
      </w:pPr>
      <w:r w:rsidRPr="000B570E">
        <w:rPr>
          <w:szCs w:val="22"/>
          <w:u w:val="single"/>
        </w:rPr>
        <w:t>Descripción:</w:t>
      </w:r>
      <w:r w:rsidRPr="000B570E">
        <w:rPr>
          <w:szCs w:val="22"/>
        </w:rPr>
        <w:t xml:space="preserve"> </w:t>
      </w:r>
      <w:del w:id="579" w:author="wences martinez suarez" w:date="2017-06-26T17:25:00Z">
        <w:r w:rsidRPr="000B570E" w:rsidDel="0083729F">
          <w:rPr>
            <w:szCs w:val="22"/>
          </w:rPr>
          <w:delText>El usuario</w:delText>
        </w:r>
        <w:r w:rsidDel="0083729F">
          <w:rPr>
            <w:szCs w:val="22"/>
          </w:rPr>
          <w:delText xml:space="preserve"> empresa</w:delText>
        </w:r>
      </w:del>
      <w:ins w:id="580" w:author="wences martinez suarez" w:date="2017-06-26T17:25:00Z">
        <w:r w:rsidR="0083729F">
          <w:rPr>
            <w:szCs w:val="22"/>
          </w:rPr>
          <w:t>la empresa</w:t>
        </w:r>
      </w:ins>
      <w:r w:rsidRPr="000B570E">
        <w:rPr>
          <w:szCs w:val="22"/>
        </w:rPr>
        <w:t xml:space="preserve"> podrá crear aquellas ofertas de trabajo que desee, especificando correctamente los requerimientos de estas.</w:t>
      </w:r>
    </w:p>
    <w:p w14:paraId="170572DB" w14:textId="2CB97770" w:rsidR="00AC638E" w:rsidRPr="000B570E" w:rsidRDefault="000B570E" w:rsidP="00D93006">
      <w:pPr>
        <w:numPr>
          <w:ilvl w:val="0"/>
          <w:numId w:val="26"/>
        </w:numPr>
        <w:spacing w:line="240" w:lineRule="auto"/>
        <w:jc w:val="left"/>
      </w:pPr>
      <w:r w:rsidRPr="000B570E">
        <w:rPr>
          <w:u w:val="single"/>
        </w:rPr>
        <w:t>Flujo normal del caso de uso:</w:t>
      </w:r>
      <w:r>
        <w:br/>
        <w:t>1. El usuario empresa accede a su perfil.</w:t>
      </w:r>
      <w:r>
        <w:br/>
        <w:t>2. El usuario empresa accede al apartado “Mis ofertas”.</w:t>
      </w:r>
      <w:r>
        <w:br/>
        <w:t>3. El usuario empresa</w:t>
      </w:r>
      <w:ins w:id="581" w:author="wences martinez suarez" w:date="2017-06-26T17:26:00Z">
        <w:r w:rsidR="0083729F">
          <w:t xml:space="preserve"> creará la oferta</w:t>
        </w:r>
      </w:ins>
      <w:r>
        <w:t xml:space="preserve"> </w:t>
      </w:r>
      <w:ins w:id="582" w:author="wences martinez suarez" w:date="2017-06-26T17:26:00Z">
        <w:r w:rsidR="0083729F">
          <w:t>rellenando</w:t>
        </w:r>
      </w:ins>
      <w:del w:id="583" w:author="wences martinez suarez" w:date="2017-06-26T17:26:00Z">
        <w:r w:rsidDel="0083729F">
          <w:delText>hará click en el botón nueva oferta.</w:delText>
        </w:r>
        <w:r w:rsidRPr="000B570E" w:rsidDel="0083729F">
          <w:rPr>
            <w:szCs w:val="22"/>
          </w:rPr>
          <w:br/>
          <w:delText>4.</w:delText>
        </w:r>
        <w:r w:rsidDel="0083729F">
          <w:delText xml:space="preserve"> El usuario empresa </w:delText>
        </w:r>
        <w:r w:rsidR="00F03765" w:rsidDel="0083729F">
          <w:delText>rellenará</w:delText>
        </w:r>
      </w:del>
      <w:r>
        <w:t xml:space="preserve"> los datos de </w:t>
      </w:r>
      <w:del w:id="584" w:author="wences martinez suarez" w:date="2017-06-26T17:26:00Z">
        <w:r w:rsidDel="0083729F">
          <w:delText>la oferta</w:delText>
        </w:r>
      </w:del>
      <w:ins w:id="585" w:author="wences martinez suarez" w:date="2017-06-26T17:26:00Z">
        <w:r w:rsidR="0083729F">
          <w:t>esta</w:t>
        </w:r>
      </w:ins>
      <w:r>
        <w:t xml:space="preserve"> según sus características.</w:t>
      </w:r>
      <w:r>
        <w:br/>
      </w:r>
      <w:ins w:id="586" w:author="wences martinez suarez" w:date="2017-06-26T17:33:00Z">
        <w:r w:rsidR="008225B7">
          <w:t>4</w:t>
        </w:r>
      </w:ins>
      <w:del w:id="587" w:author="wences martinez suarez" w:date="2017-06-26T17:33:00Z">
        <w:r w:rsidDel="008225B7">
          <w:delText>5</w:delText>
        </w:r>
      </w:del>
      <w:r>
        <w:t xml:space="preserve">. El usuario </w:t>
      </w:r>
      <w:ins w:id="588" w:author="wences martinez suarez" w:date="2017-06-26T17:27:00Z">
        <w:r w:rsidR="00AC638E">
          <w:t xml:space="preserve">guardará la </w:t>
        </w:r>
      </w:ins>
      <w:del w:id="589" w:author="wences martinez suarez" w:date="2017-06-26T17:26:00Z">
        <w:r w:rsidDel="0083729F">
          <w:delText>hará click en el botón “Publicar” para crear la oferta.</w:delText>
        </w:r>
      </w:del>
      <w:ins w:id="590" w:author="wences martinez suarez" w:date="2017-06-26T17:26:00Z">
        <w:r w:rsidR="00AC638E">
          <w:t>oferta creada.</w:t>
        </w:r>
      </w:ins>
      <w:del w:id="591" w:author="wences martinez suarez" w:date="2017-06-26T17:27:00Z">
        <w:r w:rsidRPr="000B570E" w:rsidDel="00AC638E">
          <w:rPr>
            <w:szCs w:val="22"/>
          </w:rPr>
          <w:delText xml:space="preserve"> </w:delText>
        </w:r>
      </w:del>
      <w:ins w:id="592" w:author="wences martinez suarez" w:date="2017-06-26T17:26:00Z">
        <w:r w:rsidR="00AC638E">
          <w:br/>
        </w:r>
      </w:ins>
      <w:ins w:id="593" w:author="wences martinez suarez" w:date="2017-06-26T17:33:00Z">
        <w:r w:rsidR="008225B7">
          <w:t>5</w:t>
        </w:r>
      </w:ins>
      <w:ins w:id="594" w:author="wences martinez suarez" w:date="2017-06-26T17:26:00Z">
        <w:r w:rsidR="00AC638E">
          <w:t>. El sistema validará la información enviada por la empresa respecto a la oferta y la publicar</w:t>
        </w:r>
      </w:ins>
      <w:ins w:id="595" w:author="wences martinez suarez" w:date="2017-06-26T17:27:00Z">
        <w:r w:rsidR="00AC638E">
          <w:t>á, notificando al usuario de esto.</w:t>
        </w:r>
      </w:ins>
    </w:p>
    <w:p w14:paraId="4969A4CA" w14:textId="4574B217" w:rsidR="000B570E" w:rsidRDefault="000B570E" w:rsidP="0097796A">
      <w:pPr>
        <w:numPr>
          <w:ilvl w:val="0"/>
          <w:numId w:val="26"/>
        </w:numPr>
        <w:spacing w:line="240" w:lineRule="auto"/>
        <w:jc w:val="left"/>
      </w:pPr>
      <w:del w:id="596" w:author="wences martinez suarez" w:date="2017-06-26T17:33:00Z">
        <w:r w:rsidRPr="000B570E" w:rsidDel="008225B7">
          <w:rPr>
            <w:u w:val="single"/>
          </w:rPr>
          <w:delText>Flujo alternativo</w:delText>
        </w:r>
      </w:del>
      <w:ins w:id="597" w:author="wences martinez suarez" w:date="2017-06-26T17:33:00Z">
        <w:r w:rsidR="008225B7">
          <w:rPr>
            <w:u w:val="single"/>
          </w:rPr>
          <w:t>Excepciones</w:t>
        </w:r>
      </w:ins>
      <w:r>
        <w:t>:</w:t>
      </w:r>
      <w:r>
        <w:br/>
      </w:r>
      <w:ins w:id="598" w:author="wences martinez suarez" w:date="2017-06-26T17:33:00Z">
        <w:r w:rsidR="008225B7">
          <w:t>4</w:t>
        </w:r>
      </w:ins>
      <w:del w:id="599" w:author="wences martinez suarez" w:date="2017-06-26T17:33:00Z">
        <w:r w:rsidDel="008225B7">
          <w:delText>3</w:delText>
        </w:r>
      </w:del>
      <w:r>
        <w:t>. Si el usuario cambia de página antes de presionar en el botón “Publicar”, la oferta no se creará.</w:t>
      </w:r>
      <w:ins w:id="600" w:author="wences martinez suarez" w:date="2017-06-26T17:33:00Z">
        <w:r w:rsidR="008225B7">
          <w:br/>
          <w:t>5.</w:t>
        </w:r>
      </w:ins>
      <w:ins w:id="601" w:author="wences martinez suarez" w:date="2017-06-26T17:34:00Z">
        <w:r w:rsidR="008225B7">
          <w:t xml:space="preserve"> Al enviar el formulario de la oferta, si el usuario no introduce aquellos campos requeridos o los introduce de forma incorrecta, el sistema notificará al usuario este suceso comunicándole que introduzca </w:t>
        </w:r>
      </w:ins>
      <w:ins w:id="602" w:author="wences martinez suarez" w:date="2017-06-26T17:35:00Z">
        <w:r w:rsidR="008225B7">
          <w:t>los datos de forma correcta para poder crear la oferta.</w:t>
        </w:r>
      </w:ins>
    </w:p>
    <w:p w14:paraId="74E3A4D5" w14:textId="77777777" w:rsidR="000B570E" w:rsidRDefault="000B570E" w:rsidP="0034415A">
      <w:pPr>
        <w:jc w:val="left"/>
      </w:pPr>
    </w:p>
    <w:p w14:paraId="5C377C35" w14:textId="3EF44E64" w:rsidR="00221147" w:rsidRPr="0034415A" w:rsidRDefault="001048C6" w:rsidP="001048C6">
      <w:pPr>
        <w:pStyle w:val="Subttulo"/>
        <w:ind w:firstLine="720"/>
      </w:pPr>
      <w:bookmarkStart w:id="603" w:name="_Toc505426671"/>
      <w:bookmarkStart w:id="604" w:name="_Toc505427055"/>
      <w:bookmarkStart w:id="605" w:name="_Toc505427244"/>
      <w:r>
        <w:t>4.2.3.2</w:t>
      </w:r>
      <w:r w:rsidR="00F03765">
        <w:t xml:space="preserve">. </w:t>
      </w:r>
      <w:r w:rsidR="002E5138">
        <w:t>Inscripción en</w:t>
      </w:r>
      <w:r w:rsidR="0034415A">
        <w:t xml:space="preserve"> ofertas de </w:t>
      </w:r>
      <w:r w:rsidR="002E5138">
        <w:t>prácticas</w:t>
      </w:r>
      <w:bookmarkEnd w:id="603"/>
      <w:bookmarkEnd w:id="604"/>
      <w:bookmarkEnd w:id="605"/>
    </w:p>
    <w:p w14:paraId="57A4EEC5" w14:textId="29D548D5" w:rsidR="00221147" w:rsidRDefault="00221147" w:rsidP="00221147">
      <w:pPr>
        <w:numPr>
          <w:ilvl w:val="0"/>
          <w:numId w:val="26"/>
        </w:numPr>
        <w:spacing w:line="240" w:lineRule="auto"/>
        <w:jc w:val="left"/>
      </w:pPr>
      <w:r w:rsidRPr="00563F74">
        <w:rPr>
          <w:u w:val="single"/>
        </w:rPr>
        <w:t>Actores</w:t>
      </w:r>
      <w:r>
        <w:t xml:space="preserve">: </w:t>
      </w:r>
      <w:del w:id="606" w:author="wences martinez suarez" w:date="2017-06-26T17:35:00Z">
        <w:r w:rsidDel="00715D86">
          <w:delText>usuario (</w:delText>
        </w:r>
        <w:r w:rsidR="0034415A" w:rsidDel="00715D86">
          <w:delText>rol de estudiante</w:delText>
        </w:r>
        <w:r w:rsidDel="00715D86">
          <w:delText>)</w:delText>
        </w:r>
      </w:del>
      <w:ins w:id="607" w:author="wences martinez suarez" w:date="2017-06-26T17:35:00Z">
        <w:r w:rsidR="00715D86">
          <w:t>estudiante.</w:t>
        </w:r>
      </w:ins>
    </w:p>
    <w:p w14:paraId="6D68DC85" w14:textId="77777777" w:rsidR="00221147" w:rsidRDefault="00221147" w:rsidP="00221147">
      <w:pPr>
        <w:numPr>
          <w:ilvl w:val="0"/>
          <w:numId w:val="26"/>
        </w:numPr>
        <w:spacing w:line="240" w:lineRule="auto"/>
        <w:jc w:val="left"/>
      </w:pPr>
      <w:r w:rsidRPr="00563F74">
        <w:rPr>
          <w:u w:val="single"/>
        </w:rPr>
        <w:t>Precondiciones</w:t>
      </w:r>
      <w:r>
        <w:t xml:space="preserve">: </w:t>
      </w:r>
      <w:r w:rsidR="0034415A">
        <w:t>el usuario debe de estar registrado en la aplicación web y haber iniciado sesión.</w:t>
      </w:r>
    </w:p>
    <w:p w14:paraId="6AE0DC2A" w14:textId="77777777" w:rsidR="00153428" w:rsidRDefault="00221147" w:rsidP="00E817FD">
      <w:pPr>
        <w:numPr>
          <w:ilvl w:val="0"/>
          <w:numId w:val="26"/>
        </w:numPr>
        <w:spacing w:line="240" w:lineRule="auto"/>
        <w:jc w:val="left"/>
      </w:pPr>
      <w:r w:rsidRPr="00153428">
        <w:rPr>
          <w:u w:val="single"/>
        </w:rPr>
        <w:t>Descripción</w:t>
      </w:r>
      <w:r>
        <w:t xml:space="preserve">: </w:t>
      </w:r>
      <w:r w:rsidR="00153428">
        <w:t xml:space="preserve">el usuario </w:t>
      </w:r>
      <w:r>
        <w:t>podrá</w:t>
      </w:r>
      <w:r w:rsidR="00153428">
        <w:t xml:space="preserve"> </w:t>
      </w:r>
      <w:r w:rsidR="002E5138">
        <w:t xml:space="preserve">inscribirse y también </w:t>
      </w:r>
      <w:r w:rsidR="00153428">
        <w:t>buscar aquellas ofertas que sean de su interés</w:t>
      </w:r>
      <w:r w:rsidR="009E13EE">
        <w:t>. En el caso de utilizar el buscador, podrá filtrar</w:t>
      </w:r>
      <w:r w:rsidR="00153428">
        <w:t xml:space="preserve"> la búsqueda por diferentes características (perfil requerido, </w:t>
      </w:r>
      <w:r w:rsidR="00132E44">
        <w:t>comunidad autónoma</w:t>
      </w:r>
      <w:r w:rsidR="00153428">
        <w:t>,</w:t>
      </w:r>
      <w:r w:rsidR="002E5138">
        <w:t xml:space="preserve"> remuneración,</w:t>
      </w:r>
      <w:r w:rsidR="00153428">
        <w:t xml:space="preserve"> estado de la oferta)</w:t>
      </w:r>
      <w:r w:rsidR="00062F48">
        <w:t>.</w:t>
      </w:r>
    </w:p>
    <w:p w14:paraId="4F6B2F38" w14:textId="2632231B" w:rsidR="00062F48" w:rsidRDefault="00221147" w:rsidP="00E817FD">
      <w:pPr>
        <w:numPr>
          <w:ilvl w:val="0"/>
          <w:numId w:val="26"/>
        </w:numPr>
        <w:spacing w:line="240" w:lineRule="auto"/>
        <w:jc w:val="left"/>
      </w:pPr>
      <w:r w:rsidRPr="00062F48">
        <w:rPr>
          <w:u w:val="single"/>
        </w:rPr>
        <w:t>Flujo normal del caso de uso:</w:t>
      </w:r>
      <w:r>
        <w:br/>
      </w:r>
      <w:ins w:id="608" w:author="wences martinez suarez" w:date="2017-06-26T17:35:00Z">
        <w:r w:rsidR="00715D86">
          <w:t>1.</w:t>
        </w:r>
      </w:ins>
      <w:del w:id="609" w:author="wences martinez suarez" w:date="2017-06-26T17:35:00Z">
        <w:r w:rsidDel="00715D86">
          <w:delText>1. El usuario accede a la pantalla principal de la aplicaci</w:delText>
        </w:r>
        <w:r w:rsidR="00062F48" w:rsidDel="00715D86">
          <w:delText>ón web.</w:delText>
        </w:r>
        <w:r w:rsidDel="00715D86">
          <w:br/>
          <w:delText>2.</w:delText>
        </w:r>
      </w:del>
      <w:r>
        <w:t xml:space="preserve"> El usuario accede a la página de </w:t>
      </w:r>
      <w:r w:rsidR="003A7378">
        <w:t>ofertas</w:t>
      </w:r>
      <w:ins w:id="610" w:author="wences martinez suarez" w:date="2017-06-26T17:35:00Z">
        <w:r w:rsidR="00715D86">
          <w:br/>
        </w:r>
      </w:ins>
      <w:del w:id="611" w:author="wences martinez suarez" w:date="2017-06-26T17:35:00Z">
        <w:r w:rsidR="003A7378" w:rsidDel="00715D86">
          <w:delText xml:space="preserve"> </w:delText>
        </w:r>
        <w:r w:rsidDel="00715D86">
          <w:delText xml:space="preserve">haciendo click en </w:delText>
        </w:r>
        <w:r w:rsidR="003A7378" w:rsidDel="00715D86">
          <w:delText>apartado</w:delText>
        </w:r>
        <w:r w:rsidDel="00715D86">
          <w:delText xml:space="preserve"> “</w:delText>
        </w:r>
        <w:r w:rsidR="002E5138" w:rsidDel="00715D86">
          <w:delText>Ofertas</w:delText>
        </w:r>
        <w:r w:rsidDel="00715D86">
          <w:delText xml:space="preserve">” ubicado en la parte </w:delText>
        </w:r>
        <w:r w:rsidR="002E5138" w:rsidDel="00715D86">
          <w:delText>superior</w:delText>
        </w:r>
        <w:r w:rsidDel="00715D86">
          <w:delText xml:space="preserve"> de la aplicaci</w:delText>
        </w:r>
        <w:r w:rsidR="002E5138" w:rsidDel="00715D86">
          <w:delText>ón web.</w:delText>
        </w:r>
        <w:r w:rsidR="002E5138" w:rsidDel="00715D86">
          <w:br/>
        </w:r>
      </w:del>
      <w:r w:rsidR="002E5138">
        <w:t xml:space="preserve">3. El usuario podrá </w:t>
      </w:r>
      <w:r w:rsidR="00062F48">
        <w:t>ver la información detallada de cualquiera de las ofertas que se le presentan en la página principal de ofertas</w:t>
      </w:r>
      <w:ins w:id="612" w:author="wences martinez suarez" w:date="2017-06-26T17:36:00Z">
        <w:r w:rsidR="00715D86">
          <w:t xml:space="preserve"> seleccionando cualquiera de ellas</w:t>
        </w:r>
        <w:r w:rsidR="00715D86">
          <w:br/>
        </w:r>
      </w:ins>
      <w:del w:id="613" w:author="wences martinez suarez" w:date="2017-06-26T17:36:00Z">
        <w:r w:rsidR="00062F48" w:rsidDel="00715D86">
          <w:delText>, haciendo click en el botón “Ver más” dentro del cuadro de la oferta.</w:delText>
        </w:r>
        <w:r w:rsidR="00062F48" w:rsidDel="00715D86">
          <w:br/>
        </w:r>
      </w:del>
      <w:r w:rsidR="00062F48">
        <w:t xml:space="preserve">4. Una vez accedido a la oferta de prácticas, el usuario se puede inscribir </w:t>
      </w:r>
      <w:r w:rsidR="00B83466">
        <w:t xml:space="preserve">una </w:t>
      </w:r>
      <w:r w:rsidR="00062F48">
        <w:t>oferta de prácticas</w:t>
      </w:r>
      <w:r w:rsidR="00B83466">
        <w:t xml:space="preserve"> (siempre que el proceso de inscripción no haya cerrado)</w:t>
      </w:r>
      <w:ins w:id="614" w:author="wences martinez suarez" w:date="2017-06-26T17:36:00Z">
        <w:r w:rsidR="00715D86">
          <w:t>.</w:t>
        </w:r>
        <w:r w:rsidR="00715D86">
          <w:br/>
        </w:r>
        <w:r w:rsidR="00715D86">
          <w:lastRenderedPageBreak/>
          <w:t>5. El sistema inscribirá al usuario en el proceso de selección de la oferta de prácticas y se lo notificar</w:t>
        </w:r>
      </w:ins>
      <w:ins w:id="615" w:author="wences martinez suarez" w:date="2017-06-26T17:38:00Z">
        <w:r w:rsidR="00715D86">
          <w:t>á.</w:t>
        </w:r>
      </w:ins>
      <w:del w:id="616" w:author="wences martinez suarez" w:date="2017-06-26T17:38:00Z">
        <w:r w:rsidR="00062F48" w:rsidDel="00715D86">
          <w:delText xml:space="preserve"> </w:delText>
        </w:r>
      </w:del>
      <w:del w:id="617" w:author="wences martinez suarez" w:date="2017-06-26T17:36:00Z">
        <w:r w:rsidR="00062F48" w:rsidDel="00715D86">
          <w:delText xml:space="preserve">haciendo click en “Inscribirse en oferta”. </w:delText>
        </w:r>
      </w:del>
    </w:p>
    <w:p w14:paraId="5DFF49D7" w14:textId="77777777" w:rsidR="00221147" w:rsidRDefault="00221147" w:rsidP="00E817FD">
      <w:pPr>
        <w:numPr>
          <w:ilvl w:val="0"/>
          <w:numId w:val="26"/>
        </w:numPr>
        <w:spacing w:line="240" w:lineRule="auto"/>
        <w:jc w:val="left"/>
      </w:pPr>
      <w:r w:rsidRPr="00062F48">
        <w:rPr>
          <w:u w:val="single"/>
        </w:rPr>
        <w:t>Flujo alternativo</w:t>
      </w:r>
      <w:r>
        <w:t>:</w:t>
      </w:r>
      <w:r>
        <w:br/>
      </w:r>
      <w:r w:rsidR="00062F48">
        <w:t>3</w:t>
      </w:r>
      <w:r>
        <w:t xml:space="preserve">. </w:t>
      </w:r>
      <w:r w:rsidR="00062F48">
        <w:t>En caso de que el usuario</w:t>
      </w:r>
      <w:r w:rsidR="003D634A">
        <w:t xml:space="preserve"> estudiante</w:t>
      </w:r>
      <w:r w:rsidR="00062F48">
        <w:t xml:space="preserve"> quiera buscar ofertas concretas, podrá hacer una búsqueda filtrada de aquellas ofertas por perfil requerido, comunidad autónoma, remuneración o estado de la oferta.</w:t>
      </w:r>
    </w:p>
    <w:p w14:paraId="25C0966C" w14:textId="77777777" w:rsidR="00B83466" w:rsidRDefault="00B83466" w:rsidP="00B83466">
      <w:pPr>
        <w:spacing w:line="240" w:lineRule="auto"/>
        <w:jc w:val="left"/>
        <w:rPr>
          <w:u w:val="single"/>
        </w:rPr>
      </w:pPr>
    </w:p>
    <w:p w14:paraId="6857747D" w14:textId="39DD3C5E" w:rsidR="00B83466" w:rsidRPr="0034415A" w:rsidRDefault="001048C6" w:rsidP="001048C6">
      <w:pPr>
        <w:pStyle w:val="Subttulo"/>
        <w:ind w:firstLine="720"/>
      </w:pPr>
      <w:bookmarkStart w:id="618" w:name="_Toc505426672"/>
      <w:bookmarkStart w:id="619" w:name="_Toc505427056"/>
      <w:bookmarkStart w:id="620" w:name="_Toc505427245"/>
      <w:r>
        <w:t>4.2.3.3</w:t>
      </w:r>
      <w:r w:rsidR="00F03765">
        <w:t xml:space="preserve"> </w:t>
      </w:r>
      <w:r w:rsidR="00B83466">
        <w:t>Proceso de selección – Rol de estudiante</w:t>
      </w:r>
      <w:bookmarkEnd w:id="618"/>
      <w:bookmarkEnd w:id="619"/>
      <w:bookmarkEnd w:id="620"/>
    </w:p>
    <w:p w14:paraId="7E1CD5A5" w14:textId="0BB2D513" w:rsidR="00B83466" w:rsidRDefault="00B83466" w:rsidP="00B83466">
      <w:pPr>
        <w:numPr>
          <w:ilvl w:val="0"/>
          <w:numId w:val="26"/>
        </w:numPr>
        <w:spacing w:line="240" w:lineRule="auto"/>
        <w:jc w:val="left"/>
      </w:pPr>
      <w:r w:rsidRPr="00563F74">
        <w:rPr>
          <w:u w:val="single"/>
        </w:rPr>
        <w:t>Actores</w:t>
      </w:r>
      <w:r>
        <w:t xml:space="preserve">: </w:t>
      </w:r>
      <w:del w:id="621" w:author="wences martinez suarez" w:date="2017-06-26T17:38:00Z">
        <w:r w:rsidDel="00715D86">
          <w:delText>usuario (rol de estudiante)</w:delText>
        </w:r>
      </w:del>
      <w:ins w:id="622" w:author="wences martinez suarez" w:date="2017-06-26T17:38:00Z">
        <w:r w:rsidR="00715D86">
          <w:t>estudiante.</w:t>
        </w:r>
      </w:ins>
    </w:p>
    <w:p w14:paraId="333D0CE9" w14:textId="6E3FF603" w:rsidR="00B83466" w:rsidRDefault="00B83466" w:rsidP="00B83466">
      <w:pPr>
        <w:numPr>
          <w:ilvl w:val="0"/>
          <w:numId w:val="26"/>
        </w:numPr>
        <w:spacing w:line="240" w:lineRule="auto"/>
        <w:jc w:val="left"/>
      </w:pPr>
      <w:r w:rsidRPr="00563F74">
        <w:rPr>
          <w:u w:val="single"/>
        </w:rPr>
        <w:t>Precondiciones</w:t>
      </w:r>
      <w:r>
        <w:t xml:space="preserve">: el </w:t>
      </w:r>
      <w:del w:id="623" w:author="wences martinez suarez" w:date="2017-06-26T17:41:00Z">
        <w:r w:rsidDel="00D70665">
          <w:delText xml:space="preserve">usuario </w:delText>
        </w:r>
      </w:del>
      <w:ins w:id="624" w:author="wences martinez suarez" w:date="2017-06-26T17:41:00Z">
        <w:r w:rsidR="00D70665">
          <w:t xml:space="preserve">estudiante </w:t>
        </w:r>
      </w:ins>
      <w:r>
        <w:t xml:space="preserve">debe de estar registrado en la aplicación web, haber iniciado sesión y haberse inscrito </w:t>
      </w:r>
      <w:r w:rsidR="00520282">
        <w:t xml:space="preserve">en </w:t>
      </w:r>
      <w:r>
        <w:t>alguna oferta de prácticas</w:t>
      </w:r>
      <w:r w:rsidR="00B82CDC">
        <w:t xml:space="preserve"> de trabajo.</w:t>
      </w:r>
    </w:p>
    <w:p w14:paraId="482504C3" w14:textId="45D42641" w:rsidR="00B83466" w:rsidRDefault="00B83466" w:rsidP="00B83466">
      <w:pPr>
        <w:numPr>
          <w:ilvl w:val="0"/>
          <w:numId w:val="26"/>
        </w:numPr>
        <w:spacing w:line="240" w:lineRule="auto"/>
        <w:jc w:val="left"/>
      </w:pPr>
      <w:r w:rsidRPr="00153428">
        <w:rPr>
          <w:u w:val="single"/>
        </w:rPr>
        <w:t>Descripción</w:t>
      </w:r>
      <w:r>
        <w:t>: una ve</w:t>
      </w:r>
      <w:r w:rsidR="00520282">
        <w:t xml:space="preserve">z cerrado el plazo de inscripción de la/s oferta/s de prácticas en las que el </w:t>
      </w:r>
      <w:del w:id="625" w:author="wences martinez suarez" w:date="2017-06-26T17:41:00Z">
        <w:r w:rsidR="00520282" w:rsidDel="00D70665">
          <w:delText xml:space="preserve">usuario </w:delText>
        </w:r>
      </w:del>
      <w:ins w:id="626" w:author="wences martinez suarez" w:date="2017-06-26T17:41:00Z">
        <w:r w:rsidR="00D70665">
          <w:t xml:space="preserve">estudiante </w:t>
        </w:r>
      </w:ins>
      <w:r w:rsidR="00520282">
        <w:t>se haya inscrito, este</w:t>
      </w:r>
      <w:r>
        <w:t xml:space="preserve"> podrá ver en todo momento como avanza el proceso de selección </w:t>
      </w:r>
      <w:r w:rsidR="00520282">
        <w:t>de la</w:t>
      </w:r>
      <w:r w:rsidR="00E817FD">
        <w:t>/</w:t>
      </w:r>
      <w:r w:rsidR="00520282">
        <w:t>s misma</w:t>
      </w:r>
      <w:r w:rsidR="00E817FD">
        <w:t>/</w:t>
      </w:r>
      <w:r w:rsidR="00520282">
        <w:t>s.</w:t>
      </w:r>
    </w:p>
    <w:p w14:paraId="4F347692" w14:textId="6C88D05A" w:rsidR="00BA71A7" w:rsidRPr="007952F8" w:rsidRDefault="00B83466" w:rsidP="007952F8">
      <w:pPr>
        <w:numPr>
          <w:ilvl w:val="0"/>
          <w:numId w:val="26"/>
        </w:numPr>
        <w:spacing w:line="276" w:lineRule="auto"/>
        <w:jc w:val="left"/>
        <w:rPr>
          <w:szCs w:val="22"/>
        </w:rPr>
      </w:pPr>
      <w:r w:rsidRPr="00062F48">
        <w:rPr>
          <w:u w:val="single"/>
        </w:rPr>
        <w:t>Flujo normal del caso de uso:</w:t>
      </w:r>
      <w:r>
        <w:br/>
        <w:t xml:space="preserve">1. El </w:t>
      </w:r>
      <w:del w:id="627" w:author="wences martinez suarez" w:date="2017-06-26T17:42:00Z">
        <w:r w:rsidDel="00941B72">
          <w:delText xml:space="preserve">usuario </w:delText>
        </w:r>
      </w:del>
      <w:ins w:id="628" w:author="wences martinez suarez" w:date="2017-06-26T17:42:00Z">
        <w:r w:rsidR="00941B72">
          <w:t xml:space="preserve">estudiante </w:t>
        </w:r>
      </w:ins>
      <w:r>
        <w:t>accede a su perfil.</w:t>
      </w:r>
      <w:r>
        <w:br/>
        <w:t xml:space="preserve">2. El </w:t>
      </w:r>
      <w:ins w:id="629" w:author="wences martinez suarez" w:date="2017-06-26T17:42:00Z">
        <w:r w:rsidR="00941B72">
          <w:t>estudiante</w:t>
        </w:r>
        <w:r w:rsidR="00941B72" w:rsidDel="00941B72">
          <w:t xml:space="preserve"> </w:t>
        </w:r>
      </w:ins>
      <w:del w:id="630" w:author="wences martinez suarez" w:date="2017-06-26T17:42:00Z">
        <w:r w:rsidDel="00941B72">
          <w:delText>usuario</w:delText>
        </w:r>
      </w:del>
      <w:r>
        <w:t xml:space="preserve"> accede al apartado “Mis ofertas”.</w:t>
      </w:r>
      <w:r>
        <w:br/>
        <w:t xml:space="preserve">3. </w:t>
      </w:r>
      <w:r w:rsidR="0016679D">
        <w:t xml:space="preserve">El </w:t>
      </w:r>
      <w:ins w:id="631" w:author="wences martinez suarez" w:date="2017-06-26T17:42:00Z">
        <w:r w:rsidR="00941B72">
          <w:t>estudiante</w:t>
        </w:r>
        <w:r w:rsidR="00941B72" w:rsidDel="00941B72">
          <w:t xml:space="preserve"> </w:t>
        </w:r>
      </w:ins>
      <w:del w:id="632" w:author="wences martinez suarez" w:date="2017-06-26T17:42:00Z">
        <w:r w:rsidR="0016679D" w:rsidDel="00941B72">
          <w:delText>usuario</w:delText>
        </w:r>
      </w:del>
      <w:r w:rsidR="0016679D">
        <w:t xml:space="preserve"> tendrá un listado de aquella/s oferta/s a la/s que se ha apuntado, pudiendo ver el estado de la misma en todo momento.</w:t>
      </w:r>
      <w:r w:rsidR="007952F8">
        <w:rPr>
          <w:szCs w:val="22"/>
        </w:rPr>
        <w:br/>
        <w:t xml:space="preserve">4. Una vez cerrado el plazo de inscripción de la oferta de prácticas el </w:t>
      </w:r>
      <w:ins w:id="633" w:author="wences martinez suarez" w:date="2017-06-26T17:42:00Z">
        <w:r w:rsidR="00941B72">
          <w:t>estudiante</w:t>
        </w:r>
        <w:r w:rsidR="00941B72" w:rsidDel="00941B72">
          <w:rPr>
            <w:szCs w:val="22"/>
          </w:rPr>
          <w:t xml:space="preserve"> </w:t>
        </w:r>
      </w:ins>
      <w:del w:id="634" w:author="wences martinez suarez" w:date="2017-06-26T17:42:00Z">
        <w:r w:rsidR="007952F8" w:rsidDel="00941B72">
          <w:rPr>
            <w:szCs w:val="22"/>
          </w:rPr>
          <w:delText xml:space="preserve">usuario </w:delText>
        </w:r>
      </w:del>
      <w:r w:rsidR="007952F8">
        <w:rPr>
          <w:szCs w:val="22"/>
        </w:rPr>
        <w:t>entrará automáticamente en el proceso de selección de la misma.</w:t>
      </w:r>
      <w:r w:rsidR="007952F8">
        <w:rPr>
          <w:szCs w:val="22"/>
        </w:rPr>
        <w:br/>
        <w:t>5</w:t>
      </w:r>
      <w:r w:rsidR="0016679D" w:rsidRPr="007952F8">
        <w:rPr>
          <w:szCs w:val="22"/>
        </w:rPr>
        <w:t>.</w:t>
      </w:r>
      <w:r w:rsidR="0016679D">
        <w:t xml:space="preserve"> </w:t>
      </w:r>
      <w:ins w:id="635" w:author="wences martinez suarez" w:date="2017-06-26T17:39:00Z">
        <w:r w:rsidR="00C260A1">
          <w:t xml:space="preserve">El </w:t>
        </w:r>
      </w:ins>
      <w:ins w:id="636" w:author="wences martinez suarez" w:date="2017-06-26T17:42:00Z">
        <w:r w:rsidR="00941B72">
          <w:t>estudiante</w:t>
        </w:r>
      </w:ins>
      <w:ins w:id="637" w:author="wences martinez suarez" w:date="2017-06-26T17:39:00Z">
        <w:r w:rsidR="00C260A1">
          <w:t xml:space="preserve"> avanzará a la </w:t>
        </w:r>
      </w:ins>
      <w:ins w:id="638" w:author="wences martinez suarez" w:date="2017-06-26T17:40:00Z">
        <w:r w:rsidR="00C260A1">
          <w:t>primera</w:t>
        </w:r>
      </w:ins>
      <w:ins w:id="639" w:author="wences martinez suarez" w:date="2017-06-26T17:39:00Z">
        <w:r w:rsidR="00C260A1">
          <w:t xml:space="preserve"> fase del proceso de selección una vez que</w:t>
        </w:r>
      </w:ins>
      <w:del w:id="640" w:author="wences martinez suarez" w:date="2017-06-26T17:39:00Z">
        <w:r w:rsidR="00BA71A7" w:rsidDel="00C260A1">
          <w:delText>L</w:delText>
        </w:r>
      </w:del>
      <w:ins w:id="641" w:author="wences martinez suarez" w:date="2017-06-26T17:39:00Z">
        <w:r w:rsidR="00C260A1">
          <w:t xml:space="preserve"> l</w:t>
        </w:r>
      </w:ins>
      <w:r w:rsidR="00BA71A7">
        <w:t>a</w:t>
      </w:r>
      <w:r w:rsidR="0016679D">
        <w:t xml:space="preserve"> empresa </w:t>
      </w:r>
      <w:del w:id="642" w:author="wences martinez suarez" w:date="2017-06-26T17:40:00Z">
        <w:r w:rsidR="0016679D" w:rsidDel="00C260A1">
          <w:delText>elig</w:delText>
        </w:r>
      </w:del>
      <w:ins w:id="643" w:author="wences martinez suarez" w:date="2017-06-26T17:40:00Z">
        <w:r w:rsidR="00C260A1">
          <w:t>elija</w:t>
        </w:r>
      </w:ins>
      <w:del w:id="644" w:author="wences martinez suarez" w:date="2017-06-26T17:39:00Z">
        <w:r w:rsidR="0016679D" w:rsidDel="00C260A1">
          <w:delText>e</w:delText>
        </w:r>
      </w:del>
      <w:r w:rsidR="0016679D">
        <w:t xml:space="preserve"> al </w:t>
      </w:r>
      <w:ins w:id="645" w:author="wences martinez suarez" w:date="2017-06-26T17:42:00Z">
        <w:r w:rsidR="00941B72">
          <w:t>estudiante</w:t>
        </w:r>
        <w:r w:rsidR="00941B72" w:rsidDel="00941B72">
          <w:t xml:space="preserve"> </w:t>
        </w:r>
      </w:ins>
      <w:del w:id="646" w:author="wences martinez suarez" w:date="2017-06-26T17:42:00Z">
        <w:r w:rsidR="0016679D" w:rsidDel="00941B72">
          <w:delText>usuario</w:delText>
        </w:r>
      </w:del>
      <w:r w:rsidR="0016679D">
        <w:t xml:space="preserve"> para </w:t>
      </w:r>
      <w:r w:rsidR="007952F8">
        <w:t>avanzar a la siguiente fase</w:t>
      </w:r>
      <w:ins w:id="647" w:author="wences martinez suarez" w:date="2017-06-26T17:40:00Z">
        <w:r w:rsidR="00C260A1">
          <w:t>.</w:t>
        </w:r>
      </w:ins>
      <w:del w:id="648" w:author="wences martinez suarez" w:date="2017-06-26T17:40:00Z">
        <w:r w:rsidR="00836504" w:rsidDel="00C260A1">
          <w:delText xml:space="preserve"> </w:delText>
        </w:r>
      </w:del>
      <w:ins w:id="649" w:author="wences martinez suarez" w:date="2017-06-26T17:39:00Z">
        <w:r w:rsidR="00C260A1">
          <w:br/>
        </w:r>
      </w:ins>
      <w:del w:id="650" w:author="wences martinez suarez" w:date="2017-06-26T17:39:00Z">
        <w:r w:rsidR="00BA71A7" w:rsidDel="00C260A1">
          <w:delText>(</w:delText>
        </w:r>
        <w:r w:rsidR="0016679D" w:rsidDel="00C260A1">
          <w:delText>el usuario seguirá en el proceso de selección</w:delText>
        </w:r>
        <w:r w:rsidR="00BA71A7" w:rsidDel="00C260A1">
          <w:delText>.</w:delText>
        </w:r>
        <w:r w:rsidR="00BA71A7" w:rsidRPr="007952F8" w:rsidDel="00C260A1">
          <w:rPr>
            <w:szCs w:val="22"/>
          </w:rPr>
          <w:br/>
        </w:r>
      </w:del>
      <w:r w:rsidR="007952F8">
        <w:t>6</w:t>
      </w:r>
      <w:r>
        <w:t>.</w:t>
      </w:r>
      <w:r w:rsidR="00836504">
        <w:t xml:space="preserve"> </w:t>
      </w:r>
      <w:r w:rsidR="00836504" w:rsidRPr="007952F8">
        <w:rPr>
          <w:szCs w:val="22"/>
        </w:rPr>
        <w:t xml:space="preserve">Una vez acabada la </w:t>
      </w:r>
      <w:r w:rsidR="007952F8" w:rsidRPr="007952F8">
        <w:rPr>
          <w:szCs w:val="22"/>
        </w:rPr>
        <w:t>primera fase</w:t>
      </w:r>
      <w:r w:rsidR="00836504" w:rsidRPr="007952F8">
        <w:rPr>
          <w:szCs w:val="22"/>
        </w:rPr>
        <w:t xml:space="preserve">, </w:t>
      </w:r>
      <w:ins w:id="651" w:author="wences martinez suarez" w:date="2017-06-26T17:40:00Z">
        <w:r w:rsidR="00D70665">
          <w:rPr>
            <w:szCs w:val="22"/>
          </w:rPr>
          <w:t xml:space="preserve">el </w:t>
        </w:r>
      </w:ins>
      <w:ins w:id="652" w:author="wences martinez suarez" w:date="2017-06-26T17:42:00Z">
        <w:r w:rsidR="00941B72">
          <w:t>estudiante</w:t>
        </w:r>
      </w:ins>
      <w:ins w:id="653" w:author="wences martinez suarez" w:date="2017-06-26T17:40:00Z">
        <w:r w:rsidR="00D70665">
          <w:rPr>
            <w:szCs w:val="22"/>
          </w:rPr>
          <w:t xml:space="preserve"> </w:t>
        </w:r>
      </w:ins>
      <w:ins w:id="654" w:author="wences martinez suarez" w:date="2017-06-26T17:43:00Z">
        <w:r w:rsidR="00941B72">
          <w:rPr>
            <w:szCs w:val="22"/>
          </w:rPr>
          <w:t xml:space="preserve">pasará a la fase final donde </w:t>
        </w:r>
      </w:ins>
      <w:ins w:id="655" w:author="wences martinez suarez" w:date="2017-06-26T17:40:00Z">
        <w:r w:rsidR="00D70665">
          <w:rPr>
            <w:szCs w:val="22"/>
          </w:rPr>
          <w:t>ser</w:t>
        </w:r>
      </w:ins>
      <w:ins w:id="656" w:author="wences martinez suarez" w:date="2017-06-26T17:41:00Z">
        <w:r w:rsidR="00941B72">
          <w:rPr>
            <w:szCs w:val="22"/>
          </w:rPr>
          <w:t>á</w:t>
        </w:r>
        <w:r w:rsidR="00D70665">
          <w:rPr>
            <w:szCs w:val="22"/>
          </w:rPr>
          <w:t xml:space="preserve"> </w:t>
        </w:r>
      </w:ins>
      <w:ins w:id="657" w:author="wences martinez suarez" w:date="2017-06-26T17:42:00Z">
        <w:r w:rsidR="00941B72">
          <w:rPr>
            <w:szCs w:val="22"/>
          </w:rPr>
          <w:t xml:space="preserve">finalmente seleccionado por la empresa </w:t>
        </w:r>
      </w:ins>
      <w:del w:id="658" w:author="wences martinez suarez" w:date="2017-06-26T17:42:00Z">
        <w:r w:rsidR="00836504" w:rsidRPr="007952F8" w:rsidDel="00941B72">
          <w:rPr>
            <w:szCs w:val="22"/>
          </w:rPr>
          <w:delText>la empresa selecciona al</w:delText>
        </w:r>
        <w:r w:rsidR="0016679D" w:rsidRPr="007952F8" w:rsidDel="00941B72">
          <w:rPr>
            <w:szCs w:val="22"/>
          </w:rPr>
          <w:delText xml:space="preserve"> estudiante </w:delText>
        </w:r>
      </w:del>
      <w:r w:rsidR="0016679D" w:rsidRPr="007952F8">
        <w:rPr>
          <w:szCs w:val="22"/>
        </w:rPr>
        <w:t>para disfrutar de la oferta de prácticas</w:t>
      </w:r>
      <w:r w:rsidR="00BA71A7" w:rsidRPr="007952F8">
        <w:rPr>
          <w:szCs w:val="22"/>
        </w:rPr>
        <w:t>. E</w:t>
      </w:r>
      <w:r w:rsidR="0016679D" w:rsidRPr="007952F8">
        <w:rPr>
          <w:szCs w:val="22"/>
        </w:rPr>
        <w:t xml:space="preserve">l sistema </w:t>
      </w:r>
      <w:del w:id="659" w:author="wences martinez suarez" w:date="2017-06-26T17:42:00Z">
        <w:r w:rsidR="00836504" w:rsidRPr="007952F8" w:rsidDel="00941B72">
          <w:rPr>
            <w:szCs w:val="22"/>
          </w:rPr>
          <w:delText>se lo</w:delText>
        </w:r>
      </w:del>
      <w:ins w:id="660" w:author="wences martinez suarez" w:date="2017-06-26T17:42:00Z">
        <w:r w:rsidR="00941B72">
          <w:rPr>
            <w:szCs w:val="22"/>
          </w:rPr>
          <w:t>le</w:t>
        </w:r>
      </w:ins>
      <w:r w:rsidR="00836504" w:rsidRPr="007952F8">
        <w:rPr>
          <w:szCs w:val="22"/>
        </w:rPr>
        <w:t xml:space="preserve"> </w:t>
      </w:r>
      <w:r w:rsidR="0016679D" w:rsidRPr="007952F8">
        <w:rPr>
          <w:szCs w:val="22"/>
        </w:rPr>
        <w:t>notificará al estudiante con un mensaje</w:t>
      </w:r>
      <w:r w:rsidR="003A4625">
        <w:rPr>
          <w:szCs w:val="22"/>
        </w:rPr>
        <w:t xml:space="preserve"> interno así como también enviará un email a su correo personal establecido en su cuenta para avisarle de que tiene una notificación en la aplicación.</w:t>
      </w:r>
    </w:p>
    <w:p w14:paraId="70F5153A" w14:textId="171235F5" w:rsidR="00941B72" w:rsidRPr="00D93006" w:rsidRDefault="00B83466" w:rsidP="00B82CDC">
      <w:pPr>
        <w:numPr>
          <w:ilvl w:val="0"/>
          <w:numId w:val="26"/>
        </w:numPr>
        <w:spacing w:line="276" w:lineRule="auto"/>
        <w:jc w:val="left"/>
        <w:rPr>
          <w:ins w:id="661" w:author="wences martinez suarez" w:date="2017-06-26T17:43:00Z"/>
          <w:szCs w:val="22"/>
        </w:rPr>
      </w:pPr>
      <w:r w:rsidRPr="00BA71A7">
        <w:rPr>
          <w:u w:val="single"/>
        </w:rPr>
        <w:t>Flujo alternativo</w:t>
      </w:r>
      <w:r w:rsidR="00BA71A7">
        <w:t>:</w:t>
      </w:r>
      <w:ins w:id="662" w:author="wences martinez suarez" w:date="2017-06-26T17:44:00Z">
        <w:r w:rsidR="00941B72">
          <w:br/>
        </w:r>
      </w:ins>
      <w:moveToRangeStart w:id="663" w:author="wences martinez suarez" w:date="2017-06-26T17:44:00Z" w:name="move486262371"/>
      <w:moveTo w:id="664" w:author="wences martinez suarez" w:date="2017-06-26T17:44:00Z">
        <w:r w:rsidR="00941B72">
          <w:t xml:space="preserve">5. </w:t>
        </w:r>
        <w:r w:rsidR="00941B72" w:rsidRPr="00B82CDC">
          <w:rPr>
            <w:szCs w:val="22"/>
          </w:rPr>
          <w:t xml:space="preserve">Una vez acabada la </w:t>
        </w:r>
        <w:del w:id="665" w:author="wences martinez suarez" w:date="2017-06-26T17:44:00Z">
          <w:r w:rsidR="00941B72" w:rsidRPr="00B82CDC" w:rsidDel="00D93006">
            <w:rPr>
              <w:szCs w:val="22"/>
            </w:rPr>
            <w:delText>fase de entrevistas</w:delText>
          </w:r>
        </w:del>
      </w:moveTo>
      <w:ins w:id="666" w:author="wences martinez suarez" w:date="2017-06-26T17:44:00Z">
        <w:r w:rsidR="00D93006">
          <w:rPr>
            <w:szCs w:val="22"/>
          </w:rPr>
          <w:t>primera fase</w:t>
        </w:r>
      </w:ins>
      <w:moveTo w:id="667" w:author="wences martinez suarez" w:date="2017-06-26T17:44:00Z">
        <w:r w:rsidR="00941B72" w:rsidRPr="00B82CDC">
          <w:rPr>
            <w:szCs w:val="22"/>
          </w:rPr>
          <w:t xml:space="preserve">, </w:t>
        </w:r>
      </w:moveTo>
      <w:ins w:id="668" w:author="wences martinez suarez" w:date="2017-06-26T17:45:00Z">
        <w:r w:rsidR="00D93006">
          <w:rPr>
            <w:szCs w:val="22"/>
          </w:rPr>
          <w:t xml:space="preserve">el estudiante no es seleccionado por </w:t>
        </w:r>
      </w:ins>
      <w:moveTo w:id="669" w:author="wences martinez suarez" w:date="2017-06-26T17:44:00Z">
        <w:r w:rsidR="00941B72" w:rsidRPr="00B82CDC">
          <w:rPr>
            <w:szCs w:val="22"/>
          </w:rPr>
          <w:t xml:space="preserve">la empresa </w:t>
        </w:r>
        <w:del w:id="670" w:author="wences martinez suarez" w:date="2017-06-26T17:45:00Z">
          <w:r w:rsidR="00941B72" w:rsidRPr="00B82CDC" w:rsidDel="00D93006">
            <w:rPr>
              <w:szCs w:val="22"/>
            </w:rPr>
            <w:delText xml:space="preserve">no selecciona al estudiante </w:delText>
          </w:r>
        </w:del>
        <w:r w:rsidR="00941B72" w:rsidRPr="00B82CDC">
          <w:rPr>
            <w:szCs w:val="22"/>
          </w:rPr>
          <w:t xml:space="preserve">para </w:t>
        </w:r>
      </w:moveTo>
      <w:ins w:id="671" w:author="wences martinez suarez" w:date="2017-06-26T17:44:00Z">
        <w:r w:rsidR="00D93006">
          <w:rPr>
            <w:szCs w:val="22"/>
          </w:rPr>
          <w:t>avanzar a la fase final</w:t>
        </w:r>
      </w:ins>
      <w:moveTo w:id="672" w:author="wences martinez suarez" w:date="2017-06-26T17:44:00Z">
        <w:del w:id="673" w:author="wences martinez suarez" w:date="2017-06-26T17:44:00Z">
          <w:r w:rsidR="00941B72" w:rsidRPr="00B82CDC" w:rsidDel="00D93006">
            <w:rPr>
              <w:szCs w:val="22"/>
            </w:rPr>
            <w:delText>disfrutar de la oferta de prácticas</w:delText>
          </w:r>
        </w:del>
        <w:r w:rsidR="00941B72" w:rsidRPr="00B82CDC">
          <w:rPr>
            <w:szCs w:val="22"/>
          </w:rPr>
          <w:t>. El sistema se lo notificará al estudiante con un mensaje.</w:t>
        </w:r>
      </w:moveTo>
      <w:moveToRangeEnd w:id="663"/>
      <w:ins w:id="674" w:author="wences martinez suarez" w:date="2017-06-26T17:45:00Z">
        <w:r w:rsidR="00D93006">
          <w:rPr>
            <w:szCs w:val="22"/>
          </w:rPr>
          <w:br/>
          <w:t>6.</w:t>
        </w:r>
      </w:ins>
      <w:ins w:id="675" w:author="wences martinez suarez" w:date="2017-06-26T17:46:00Z">
        <w:r w:rsidR="00D93006">
          <w:rPr>
            <w:szCs w:val="22"/>
          </w:rPr>
          <w:t xml:space="preserve"> </w:t>
        </w:r>
      </w:ins>
      <w:ins w:id="676" w:author="wences martinez suarez" w:date="2017-06-26T17:45:00Z">
        <w:r w:rsidR="00D93006" w:rsidRPr="00B82CDC">
          <w:rPr>
            <w:szCs w:val="22"/>
          </w:rPr>
          <w:t xml:space="preserve">Una vez acabada la </w:t>
        </w:r>
        <w:del w:id="677" w:author="wences martinez suarez" w:date="2017-06-26T17:44:00Z">
          <w:r w:rsidR="00D93006" w:rsidRPr="00B82CDC" w:rsidDel="00D93006">
            <w:rPr>
              <w:szCs w:val="22"/>
            </w:rPr>
            <w:delText>fase de entrevistas</w:delText>
          </w:r>
        </w:del>
        <w:r w:rsidR="00D93006">
          <w:rPr>
            <w:szCs w:val="22"/>
          </w:rPr>
          <w:t>fase final</w:t>
        </w:r>
        <w:r w:rsidR="00D93006" w:rsidRPr="00B82CDC">
          <w:rPr>
            <w:szCs w:val="22"/>
          </w:rPr>
          <w:t>,</w:t>
        </w:r>
        <w:r w:rsidR="00D93006">
          <w:rPr>
            <w:szCs w:val="22"/>
          </w:rPr>
          <w:t xml:space="preserve"> el estudiante no es seleccionado por la empresa para disfrutar de la beca de </w:t>
        </w:r>
      </w:ins>
      <w:ins w:id="678" w:author="wences martinez suarez" w:date="2017-06-26T17:46:00Z">
        <w:r w:rsidR="00D93006">
          <w:rPr>
            <w:szCs w:val="22"/>
          </w:rPr>
          <w:t>prácticas</w:t>
        </w:r>
      </w:ins>
      <w:ins w:id="679" w:author="wences martinez suarez" w:date="2017-06-26T17:45:00Z">
        <w:r w:rsidR="00D93006">
          <w:rPr>
            <w:szCs w:val="22"/>
          </w:rPr>
          <w:t>.</w:t>
        </w:r>
        <w:r w:rsidR="00D93006" w:rsidRPr="00B82CDC">
          <w:rPr>
            <w:szCs w:val="22"/>
          </w:rPr>
          <w:t xml:space="preserve"> la empresa no selecciona al estudiante para </w:t>
        </w:r>
        <w:r w:rsidR="00D93006">
          <w:rPr>
            <w:szCs w:val="22"/>
          </w:rPr>
          <w:t>avanzar a la fase final</w:t>
        </w:r>
        <w:del w:id="680" w:author="wences martinez suarez" w:date="2017-06-26T17:44:00Z">
          <w:r w:rsidR="00D93006" w:rsidRPr="00B82CDC" w:rsidDel="00D93006">
            <w:rPr>
              <w:szCs w:val="22"/>
            </w:rPr>
            <w:delText>disfrutar de la oferta de prácticas</w:delText>
          </w:r>
        </w:del>
        <w:r w:rsidR="00D93006" w:rsidRPr="00B82CDC">
          <w:rPr>
            <w:szCs w:val="22"/>
          </w:rPr>
          <w:t>. El sistema se lo notificará al estudiante con un mensaje</w:t>
        </w:r>
      </w:ins>
      <w:r w:rsidR="003A4625">
        <w:rPr>
          <w:szCs w:val="22"/>
        </w:rPr>
        <w:t xml:space="preserve"> interno y con otro email a su correo personal.</w:t>
      </w:r>
    </w:p>
    <w:p w14:paraId="2AB58EB1" w14:textId="1207FA3A" w:rsidR="00B83466" w:rsidRPr="00B82CDC" w:rsidRDefault="00941B72" w:rsidP="00B82CDC">
      <w:pPr>
        <w:numPr>
          <w:ilvl w:val="0"/>
          <w:numId w:val="26"/>
        </w:numPr>
        <w:spacing w:line="276" w:lineRule="auto"/>
        <w:jc w:val="left"/>
        <w:rPr>
          <w:szCs w:val="22"/>
        </w:rPr>
      </w:pPr>
      <w:ins w:id="681" w:author="wences martinez suarez" w:date="2017-06-26T17:43:00Z">
        <w:r>
          <w:rPr>
            <w:u w:val="single"/>
          </w:rPr>
          <w:lastRenderedPageBreak/>
          <w:t>Excepciones</w:t>
        </w:r>
        <w:r w:rsidRPr="00941B72">
          <w:rPr>
            <w:szCs w:val="22"/>
            <w:rPrChange w:id="682" w:author="wences martinez suarez" w:date="2017-06-26T17:43:00Z">
              <w:rPr>
                <w:u w:val="single"/>
              </w:rPr>
            </w:rPrChange>
          </w:rPr>
          <w:t>:</w:t>
        </w:r>
      </w:ins>
      <w:r w:rsidR="00B82CDC">
        <w:rPr>
          <w:szCs w:val="22"/>
        </w:rPr>
        <w:br/>
        <w:t>3</w:t>
      </w:r>
      <w:r w:rsidR="00B82CDC" w:rsidRPr="00B82CDC">
        <w:t>.</w:t>
      </w:r>
      <w:r w:rsidR="00B82CDC">
        <w:t xml:space="preserve"> El usuario puede cancelar la inscripción del proceso de selección de la oferta en cualquier momento, quedando fuera del proceso sin posibilidad de volver a entrar en él.</w:t>
      </w:r>
      <w:del w:id="683" w:author="wences martinez suarez" w:date="2017-06-26T17:46:00Z">
        <w:r w:rsidR="00BA71A7" w:rsidDel="00D93006">
          <w:br/>
          <w:delText>4. La empresa no elige al usuario para la fase de entrevista (el usuario no sigue en el proceso de selección). El sistema le notificará por medio de un mensaje que no continúa en el proceso.</w:delText>
        </w:r>
      </w:del>
      <w:moveFromRangeStart w:id="684" w:author="wences martinez suarez" w:date="2017-06-26T17:44:00Z" w:name="move486262371"/>
      <w:moveFrom w:id="685" w:author="wences martinez suarez" w:date="2017-06-26T17:44:00Z">
        <w:r w:rsidR="00BA71A7" w:rsidDel="00941B72">
          <w:t xml:space="preserve">5. </w:t>
        </w:r>
        <w:r w:rsidR="00BA71A7" w:rsidRPr="00B82CDC" w:rsidDel="00941B72">
          <w:rPr>
            <w:szCs w:val="22"/>
          </w:rPr>
          <w:t>Una vez acabada la fase de entrevistas, la empresa no selecciona al estudiante para disfrutar de la oferta de prácticas. El sistema se lo notificará al estudiante con un mensaje.</w:t>
        </w:r>
      </w:moveFrom>
      <w:moveFromRangeEnd w:id="684"/>
    </w:p>
    <w:p w14:paraId="122FD300" w14:textId="77777777" w:rsidR="00B82CDC" w:rsidRDefault="00B82CDC" w:rsidP="00B82CDC">
      <w:pPr>
        <w:spacing w:line="276" w:lineRule="auto"/>
        <w:jc w:val="left"/>
        <w:rPr>
          <w:szCs w:val="22"/>
        </w:rPr>
      </w:pPr>
    </w:p>
    <w:p w14:paraId="4FBE7167" w14:textId="545D2073" w:rsidR="00B82CDC" w:rsidRPr="0034415A" w:rsidRDefault="001048C6" w:rsidP="001048C6">
      <w:pPr>
        <w:pStyle w:val="Subttulo"/>
        <w:ind w:firstLine="720"/>
      </w:pPr>
      <w:bookmarkStart w:id="686" w:name="_Toc505426673"/>
      <w:bookmarkStart w:id="687" w:name="_Toc505427057"/>
      <w:bookmarkStart w:id="688" w:name="_Toc505427246"/>
      <w:r>
        <w:t>4.2.3.4</w:t>
      </w:r>
      <w:r w:rsidR="00F03765">
        <w:t xml:space="preserve"> </w:t>
      </w:r>
      <w:r w:rsidR="00B82CDC">
        <w:t>Proceso de selección – Rol de empresa</w:t>
      </w:r>
      <w:bookmarkEnd w:id="686"/>
      <w:bookmarkEnd w:id="687"/>
      <w:bookmarkEnd w:id="688"/>
    </w:p>
    <w:p w14:paraId="5811646B" w14:textId="4531803F" w:rsidR="00B82CDC" w:rsidRDefault="00B82CDC" w:rsidP="00B82CDC">
      <w:pPr>
        <w:numPr>
          <w:ilvl w:val="0"/>
          <w:numId w:val="26"/>
        </w:numPr>
        <w:spacing w:line="240" w:lineRule="auto"/>
        <w:jc w:val="left"/>
      </w:pPr>
      <w:r w:rsidRPr="00563F74">
        <w:rPr>
          <w:u w:val="single"/>
        </w:rPr>
        <w:t>Actores</w:t>
      </w:r>
      <w:r>
        <w:t xml:space="preserve">: </w:t>
      </w:r>
      <w:del w:id="689" w:author="wences martinez suarez" w:date="2017-06-26T17:47:00Z">
        <w:r w:rsidDel="00D93006">
          <w:delText>usuario (rol de empresa)</w:delText>
        </w:r>
      </w:del>
      <w:ins w:id="690" w:author="wences martinez suarez" w:date="2017-06-26T17:47:00Z">
        <w:r w:rsidR="00D93006">
          <w:t>empresa.</w:t>
        </w:r>
      </w:ins>
    </w:p>
    <w:p w14:paraId="2E463B35" w14:textId="0D5A320D" w:rsidR="00B82CDC" w:rsidRDefault="00B82CDC" w:rsidP="00B82CDC">
      <w:pPr>
        <w:numPr>
          <w:ilvl w:val="0"/>
          <w:numId w:val="26"/>
        </w:numPr>
        <w:spacing w:line="240" w:lineRule="auto"/>
        <w:jc w:val="left"/>
      </w:pPr>
      <w:r w:rsidRPr="00563F74">
        <w:rPr>
          <w:u w:val="single"/>
        </w:rPr>
        <w:t>Precondiciones</w:t>
      </w:r>
      <w:r>
        <w:t>: el usuario debe de estar registrado en la aplicación web, haber iniciado sesión y haber creado alguna oferta de prácticas de trabajo.</w:t>
      </w:r>
    </w:p>
    <w:p w14:paraId="575A2E07" w14:textId="6BFFB04B" w:rsidR="00B82CDC" w:rsidRDefault="00B82CDC" w:rsidP="00B82CDC">
      <w:pPr>
        <w:numPr>
          <w:ilvl w:val="0"/>
          <w:numId w:val="26"/>
        </w:numPr>
        <w:spacing w:line="240" w:lineRule="auto"/>
        <w:jc w:val="left"/>
      </w:pPr>
      <w:r w:rsidRPr="00153428">
        <w:rPr>
          <w:u w:val="single"/>
        </w:rPr>
        <w:t>Descripción</w:t>
      </w:r>
      <w:r>
        <w:t xml:space="preserve">: una vez cerrado el plazo de inscripción de la/s oferta/s de prácticas que </w:t>
      </w:r>
      <w:ins w:id="691" w:author="wences martinez suarez" w:date="2017-06-26T17:47:00Z">
        <w:r w:rsidR="00CC4C0E">
          <w:t>la empresa</w:t>
        </w:r>
      </w:ins>
      <w:del w:id="692" w:author="wences martinez suarez" w:date="2017-06-26T17:47:00Z">
        <w:r w:rsidDel="00CC4C0E">
          <w:delText>el usuario</w:delText>
        </w:r>
      </w:del>
      <w:r>
        <w:t xml:space="preserve"> haya creado, est</w:t>
      </w:r>
      <w:ins w:id="693" w:author="wences martinez suarez" w:date="2017-06-26T17:47:00Z">
        <w:r w:rsidR="00CC4C0E">
          <w:t>a</w:t>
        </w:r>
      </w:ins>
      <w:del w:id="694" w:author="wences martinez suarez" w:date="2017-06-26T17:47:00Z">
        <w:r w:rsidDel="00CC4C0E">
          <w:delText>e</w:delText>
        </w:r>
      </w:del>
      <w:r>
        <w:t xml:space="preserve"> podrá ver en todo momento como avanza el proceso de selección de la/s misma/s</w:t>
      </w:r>
      <w:ins w:id="695" w:author="wences martinez suarez" w:date="2017-06-26T17:47:00Z">
        <w:r w:rsidR="00CC4C0E">
          <w:t xml:space="preserve"> y gestionarlo/s.</w:t>
        </w:r>
      </w:ins>
      <w:del w:id="696" w:author="wences martinez suarez" w:date="2017-06-26T17:47:00Z">
        <w:r w:rsidDel="00CC4C0E">
          <w:delText>.</w:delText>
        </w:r>
      </w:del>
    </w:p>
    <w:p w14:paraId="39A4B136" w14:textId="3AAA6EEC" w:rsidR="00B82CDC" w:rsidRDefault="00B82CDC" w:rsidP="0097796A">
      <w:pPr>
        <w:numPr>
          <w:ilvl w:val="0"/>
          <w:numId w:val="26"/>
        </w:numPr>
        <w:spacing w:line="276" w:lineRule="auto"/>
        <w:jc w:val="left"/>
        <w:rPr>
          <w:szCs w:val="22"/>
        </w:rPr>
      </w:pPr>
      <w:r w:rsidRPr="00B82CDC">
        <w:rPr>
          <w:u w:val="single"/>
        </w:rPr>
        <w:t>Flujo normal del caso de uso:</w:t>
      </w:r>
      <w:r>
        <w:br/>
        <w:t xml:space="preserve">1. </w:t>
      </w:r>
      <w:del w:id="697" w:author="wences martinez suarez" w:date="2017-06-26T17:48:00Z">
        <w:r w:rsidDel="00CC4C0E">
          <w:delText>El usuario</w:delText>
        </w:r>
      </w:del>
      <w:ins w:id="698" w:author="wences martinez suarez" w:date="2017-06-26T17:48:00Z">
        <w:r w:rsidR="00CC4C0E">
          <w:t>La empresa</w:t>
        </w:r>
      </w:ins>
      <w:r>
        <w:t xml:space="preserve"> accede a su perfil.</w:t>
      </w:r>
      <w:r>
        <w:br/>
        <w:t xml:space="preserve">2. </w:t>
      </w:r>
      <w:del w:id="699" w:author="wences martinez suarez" w:date="2017-06-26T17:48:00Z">
        <w:r w:rsidDel="00CC4C0E">
          <w:delText>El usuario</w:delText>
        </w:r>
      </w:del>
      <w:ins w:id="700" w:author="wences martinez suarez" w:date="2017-06-26T17:48:00Z">
        <w:r w:rsidR="00CC4C0E">
          <w:t>La empresa</w:t>
        </w:r>
      </w:ins>
      <w:r>
        <w:t xml:space="preserve"> accede al apartado “Mis ofertas”.</w:t>
      </w:r>
      <w:r>
        <w:br/>
        <w:t>3.</w:t>
      </w:r>
      <w:ins w:id="701" w:author="wences martinez suarez" w:date="2017-06-26T17:53:00Z">
        <w:r w:rsidR="004826B4">
          <w:t xml:space="preserve"> El sistema proporcionará a </w:t>
        </w:r>
      </w:ins>
      <w:del w:id="702" w:author="wences martinez suarez" w:date="2017-06-26T17:54:00Z">
        <w:r w:rsidDel="004826B4">
          <w:delText xml:space="preserve"> </w:delText>
        </w:r>
      </w:del>
      <w:del w:id="703" w:author="wences martinez suarez" w:date="2017-06-26T17:48:00Z">
        <w:r w:rsidDel="00CC4C0E">
          <w:delText>El usuario</w:delText>
        </w:r>
      </w:del>
      <w:ins w:id="704" w:author="wences martinez suarez" w:date="2017-06-26T17:54:00Z">
        <w:r w:rsidR="004826B4">
          <w:t>l</w:t>
        </w:r>
      </w:ins>
      <w:ins w:id="705" w:author="wences martinez suarez" w:date="2017-06-26T17:48:00Z">
        <w:r w:rsidR="00CC4C0E">
          <w:t>a empresa</w:t>
        </w:r>
      </w:ins>
      <w:r>
        <w:t xml:space="preserve"> tendrá un listado de aquella/s oferta/s </w:t>
      </w:r>
      <w:r w:rsidR="00ED4CA5">
        <w:t>que</w:t>
      </w:r>
      <w:r>
        <w:t xml:space="preserve"> haya creado, pudiendo ver el estado de la misma en todo momento y la información relativa a esta (estudiantes inscritos, perfiles de estos estudiantes, etc.).</w:t>
      </w:r>
      <w:r w:rsidRPr="00B82CDC">
        <w:rPr>
          <w:szCs w:val="22"/>
        </w:rPr>
        <w:br/>
        <w:t>4.</w:t>
      </w:r>
      <w:r>
        <w:t xml:space="preserve"> </w:t>
      </w:r>
      <w:r w:rsidR="00ED4CA5">
        <w:t>Una</w:t>
      </w:r>
      <w:r>
        <w:t xml:space="preserve"> vez finalizado la fase de inscripción de estudiantes</w:t>
      </w:r>
      <w:r w:rsidR="00ED4CA5">
        <w:t xml:space="preserve"> en la oferta, </w:t>
      </w:r>
      <w:ins w:id="706" w:author="wences martinez suarez" w:date="2017-06-26T17:54:00Z">
        <w:r w:rsidR="004826B4">
          <w:t xml:space="preserve">el sistema </w:t>
        </w:r>
      </w:ins>
      <w:r w:rsidR="00ED4CA5">
        <w:t xml:space="preserve">comenzará </w:t>
      </w:r>
      <w:r w:rsidR="006F3A54">
        <w:t xml:space="preserve">la primera fase del </w:t>
      </w:r>
      <w:r w:rsidR="00ED4CA5">
        <w:t>proceso de selección, donde la empresa debe</w:t>
      </w:r>
      <w:r>
        <w:t xml:space="preserve"> elegir aquellos usuarios</w:t>
      </w:r>
      <w:r w:rsidR="00ED4CA5">
        <w:t xml:space="preserve"> (en un plazo de 15 días)</w:t>
      </w:r>
      <w:r>
        <w:t xml:space="preserve"> que pasen a </w:t>
      </w:r>
      <w:r w:rsidR="006F3A54">
        <w:t>la fase final</w:t>
      </w:r>
      <w:r>
        <w:t>.</w:t>
      </w:r>
      <w:r w:rsidRPr="00B82CDC">
        <w:rPr>
          <w:szCs w:val="22"/>
        </w:rPr>
        <w:br/>
      </w:r>
      <w:r>
        <w:t xml:space="preserve">5. </w:t>
      </w:r>
      <w:r w:rsidRPr="00B82CDC">
        <w:rPr>
          <w:szCs w:val="22"/>
        </w:rPr>
        <w:t xml:space="preserve">Una vez acabada la </w:t>
      </w:r>
      <w:r w:rsidR="002E4C68">
        <w:rPr>
          <w:szCs w:val="22"/>
        </w:rPr>
        <w:t xml:space="preserve">primera fase, </w:t>
      </w:r>
      <w:ins w:id="707" w:author="wences martinez suarez" w:date="2017-06-26T17:54:00Z">
        <w:r w:rsidR="004826B4">
          <w:rPr>
            <w:szCs w:val="22"/>
          </w:rPr>
          <w:t xml:space="preserve">el sistema comenzará </w:t>
        </w:r>
      </w:ins>
      <w:del w:id="708" w:author="wences martinez suarez" w:date="2017-06-26T17:54:00Z">
        <w:r w:rsidR="002E4C68" w:rsidDel="004826B4">
          <w:rPr>
            <w:szCs w:val="22"/>
          </w:rPr>
          <w:delText xml:space="preserve">dará comienzo </w:delText>
        </w:r>
      </w:del>
      <w:r w:rsidR="002E4C68">
        <w:rPr>
          <w:szCs w:val="22"/>
        </w:rPr>
        <w:t>la fase final (15 días)</w:t>
      </w:r>
      <w:r w:rsidRPr="00B82CDC">
        <w:rPr>
          <w:szCs w:val="22"/>
        </w:rPr>
        <w:t>,</w:t>
      </w:r>
      <w:r w:rsidR="002E4C68">
        <w:rPr>
          <w:szCs w:val="22"/>
        </w:rPr>
        <w:t xml:space="preserve"> donde</w:t>
      </w:r>
      <w:r w:rsidRPr="00B82CDC">
        <w:rPr>
          <w:szCs w:val="22"/>
        </w:rPr>
        <w:t xml:space="preserve"> </w:t>
      </w:r>
      <w:del w:id="709" w:author="wences martinez suarez" w:date="2017-06-26T17:49:00Z">
        <w:r w:rsidRPr="00B82CDC" w:rsidDel="00914A81">
          <w:rPr>
            <w:szCs w:val="22"/>
          </w:rPr>
          <w:delText>el usuario</w:delText>
        </w:r>
      </w:del>
      <w:ins w:id="710" w:author="wences martinez suarez" w:date="2017-06-26T17:49:00Z">
        <w:r w:rsidR="00914A81">
          <w:rPr>
            <w:szCs w:val="22"/>
          </w:rPr>
          <w:t>la empresa</w:t>
        </w:r>
      </w:ins>
      <w:r w:rsidRPr="00B82CDC">
        <w:rPr>
          <w:szCs w:val="22"/>
        </w:rPr>
        <w:t xml:space="preserve"> </w:t>
      </w:r>
      <w:del w:id="711" w:author="wences martinez suarez" w:date="2017-06-26T17:49:00Z">
        <w:r w:rsidRPr="00B82CDC" w:rsidDel="00914A81">
          <w:rPr>
            <w:szCs w:val="22"/>
          </w:rPr>
          <w:delText>empresa podrá</w:delText>
        </w:r>
      </w:del>
      <w:ins w:id="712" w:author="wences martinez suarez" w:date="2017-06-26T17:49:00Z">
        <w:r w:rsidR="00914A81">
          <w:rPr>
            <w:szCs w:val="22"/>
          </w:rPr>
          <w:t>deberá</w:t>
        </w:r>
      </w:ins>
      <w:r w:rsidRPr="00B82CDC">
        <w:rPr>
          <w:szCs w:val="22"/>
        </w:rPr>
        <w:t xml:space="preserve"> seleccionar al estudiante que </w:t>
      </w:r>
      <w:r w:rsidR="00ED4CA5">
        <w:rPr>
          <w:szCs w:val="22"/>
        </w:rPr>
        <w:t xml:space="preserve">finalmente </w:t>
      </w:r>
      <w:r w:rsidRPr="00B82CDC">
        <w:rPr>
          <w:szCs w:val="22"/>
        </w:rPr>
        <w:t>disfrutar</w:t>
      </w:r>
      <w:r w:rsidR="00ED4CA5">
        <w:rPr>
          <w:szCs w:val="22"/>
        </w:rPr>
        <w:t>á</w:t>
      </w:r>
      <w:r w:rsidRPr="00B82CDC">
        <w:rPr>
          <w:szCs w:val="22"/>
        </w:rPr>
        <w:t xml:space="preserve"> de la oferta de prácticas.</w:t>
      </w:r>
      <w:ins w:id="713" w:author="wences martinez suarez" w:date="2017-06-26T17:54:00Z">
        <w:r w:rsidR="005C6B0F">
          <w:rPr>
            <w:szCs w:val="22"/>
          </w:rPr>
          <w:br/>
          <w:t>6. Una vez acabada la fase final, el sistema cerrará el proceso de selecci</w:t>
        </w:r>
        <w:r w:rsidR="00143988">
          <w:rPr>
            <w:szCs w:val="22"/>
          </w:rPr>
          <w:t xml:space="preserve">ón y </w:t>
        </w:r>
      </w:ins>
      <w:ins w:id="714" w:author="wences martinez suarez" w:date="2017-06-26T17:55:00Z">
        <w:r w:rsidR="00143988">
          <w:rPr>
            <w:szCs w:val="22"/>
          </w:rPr>
          <w:t xml:space="preserve">se lo </w:t>
        </w:r>
      </w:ins>
      <w:ins w:id="715" w:author="wences martinez suarez" w:date="2017-06-26T17:54:00Z">
        <w:r w:rsidR="00143988">
          <w:rPr>
            <w:szCs w:val="22"/>
          </w:rPr>
          <w:t>notificar</w:t>
        </w:r>
      </w:ins>
      <w:ins w:id="716" w:author="wences martinez suarez" w:date="2017-06-26T17:55:00Z">
        <w:r w:rsidR="00143988">
          <w:rPr>
            <w:szCs w:val="22"/>
          </w:rPr>
          <w:t xml:space="preserve">á a la empresa </w:t>
        </w:r>
      </w:ins>
      <w:ins w:id="717" w:author="wences martinez suarez" w:date="2017-06-26T17:56:00Z">
        <w:r w:rsidR="00143988">
          <w:rPr>
            <w:szCs w:val="22"/>
          </w:rPr>
          <w:t>p</w:t>
        </w:r>
      </w:ins>
      <w:ins w:id="718" w:author="wences martinez suarez" w:date="2017-06-26T17:55:00Z">
        <w:r w:rsidR="00143988">
          <w:rPr>
            <w:szCs w:val="22"/>
          </w:rPr>
          <w:t>or medio de un mensaje</w:t>
        </w:r>
      </w:ins>
      <w:r w:rsidR="003A4625">
        <w:rPr>
          <w:szCs w:val="22"/>
        </w:rPr>
        <w:t xml:space="preserve"> interno y un email a su correo personal.</w:t>
      </w:r>
      <w:del w:id="719" w:author="wences martinez suarez" w:date="2017-06-26T17:55:00Z">
        <w:r w:rsidRPr="00B82CDC" w:rsidDel="00143988">
          <w:rPr>
            <w:szCs w:val="22"/>
          </w:rPr>
          <w:delText xml:space="preserve"> </w:delText>
        </w:r>
      </w:del>
    </w:p>
    <w:p w14:paraId="6E46F42D" w14:textId="786C56BE" w:rsidR="00914A81" w:rsidRPr="002C5136" w:rsidRDefault="00B82CDC" w:rsidP="00D33730">
      <w:pPr>
        <w:numPr>
          <w:ilvl w:val="0"/>
          <w:numId w:val="26"/>
        </w:numPr>
        <w:spacing w:line="276" w:lineRule="auto"/>
        <w:jc w:val="left"/>
        <w:rPr>
          <w:ins w:id="720" w:author="wences martinez suarez" w:date="2017-06-26T17:50:00Z"/>
          <w:szCs w:val="22"/>
        </w:rPr>
      </w:pPr>
      <w:r w:rsidRPr="00B82CDC">
        <w:rPr>
          <w:u w:val="single"/>
        </w:rPr>
        <w:t>Flujo alternativo</w:t>
      </w:r>
      <w:r>
        <w:t>:</w:t>
      </w:r>
      <w:del w:id="721" w:author="wences martinez suarez" w:date="2017-06-26T17:50:00Z">
        <w:r w:rsidR="00EA23EB" w:rsidDel="00914A81">
          <w:br/>
        </w:r>
      </w:del>
      <w:moveFromRangeStart w:id="722" w:author="wences martinez suarez" w:date="2017-06-26T17:50:00Z" w:name="move486262767"/>
      <w:moveFrom w:id="723" w:author="wences martinez suarez" w:date="2017-06-26T17:50:00Z">
        <w:r w:rsidR="00EA23EB" w:rsidDel="00914A81">
          <w:t xml:space="preserve">3. El usuario empresa podrá eliminar la oferta de prácticas antes de que empiece el proceso de selección. Una vez empezado el proceso de selección, la empresa no podrá </w:t>
        </w:r>
        <w:r w:rsidR="00ED4CA5" w:rsidDel="00914A81">
          <w:t>eliminar la oferta.</w:t>
        </w:r>
      </w:moveFrom>
      <w:moveFromRangeEnd w:id="722"/>
      <w:r>
        <w:br/>
        <w:t xml:space="preserve">4. En el caso de que la empresa no seleccione ningún estudiante </w:t>
      </w:r>
      <w:r w:rsidR="002E4C68">
        <w:t xml:space="preserve">durante el plazo de </w:t>
      </w:r>
      <w:r>
        <w:t xml:space="preserve">la </w:t>
      </w:r>
      <w:r w:rsidR="002E4C68">
        <w:t>primera fase del proceso de selección</w:t>
      </w:r>
      <w:r>
        <w:t>, la duració</w:t>
      </w:r>
      <w:r w:rsidR="002E4C68">
        <w:t>n de esta fase se ampliará en 15</w:t>
      </w:r>
      <w:r>
        <w:t xml:space="preserve"> días más.</w:t>
      </w:r>
      <w:r w:rsidR="00EA23EB">
        <w:br/>
        <w:t xml:space="preserve">5. En caso de que </w:t>
      </w:r>
      <w:del w:id="724" w:author="wences martinez suarez" w:date="2017-06-26T17:51:00Z">
        <w:r w:rsidR="00EA23EB" w:rsidDel="00F60FD2">
          <w:delText>el usuario</w:delText>
        </w:r>
      </w:del>
      <w:ins w:id="725" w:author="wences martinez suarez" w:date="2017-06-26T17:51:00Z">
        <w:r w:rsidR="00F60FD2">
          <w:t>la</w:t>
        </w:r>
      </w:ins>
      <w:r w:rsidR="00EA23EB">
        <w:t xml:space="preserve"> empresa no elija un usuario final </w:t>
      </w:r>
      <w:r w:rsidR="002E4C68">
        <w:t>en la fase final del proceso de selección,</w:t>
      </w:r>
      <w:r w:rsidR="00EA23EB">
        <w:t xml:space="preserve"> esta fas</w:t>
      </w:r>
      <w:r w:rsidR="002E4C68">
        <w:t>e se ampliará 15</w:t>
      </w:r>
      <w:r w:rsidR="00EA23EB">
        <w:t xml:space="preserve"> días más de duración.</w:t>
      </w:r>
    </w:p>
    <w:p w14:paraId="7E2F4951" w14:textId="6D200FB7" w:rsidR="00B82CDC" w:rsidRDefault="00914A81" w:rsidP="00D33730">
      <w:pPr>
        <w:numPr>
          <w:ilvl w:val="0"/>
          <w:numId w:val="26"/>
        </w:numPr>
        <w:spacing w:line="276" w:lineRule="auto"/>
        <w:rPr>
          <w:szCs w:val="22"/>
        </w:rPr>
      </w:pPr>
      <w:ins w:id="726" w:author="wences martinez suarez" w:date="2017-06-26T17:50:00Z">
        <w:r>
          <w:rPr>
            <w:u w:val="single"/>
          </w:rPr>
          <w:t>Excepciones</w:t>
        </w:r>
        <w:r w:rsidRPr="00914A81">
          <w:rPr>
            <w:rPrChange w:id="727" w:author="wences martinez suarez" w:date="2017-06-26T17:50:00Z">
              <w:rPr>
                <w:u w:val="single"/>
              </w:rPr>
            </w:rPrChange>
          </w:rPr>
          <w:t>:</w:t>
        </w:r>
        <w:r>
          <w:br/>
        </w:r>
      </w:ins>
      <w:moveToRangeStart w:id="728" w:author="wences martinez suarez" w:date="2017-06-26T17:50:00Z" w:name="move486262767"/>
      <w:moveTo w:id="729" w:author="wences martinez suarez" w:date="2017-06-26T17:50:00Z">
        <w:r>
          <w:t xml:space="preserve">3. </w:t>
        </w:r>
        <w:del w:id="730" w:author="wences martinez suarez" w:date="2017-06-26T17:50:00Z">
          <w:r w:rsidDel="004957C0">
            <w:delText>El usuario empresa</w:delText>
          </w:r>
        </w:del>
      </w:moveTo>
      <w:ins w:id="731" w:author="wences martinez suarez" w:date="2017-06-26T17:50:00Z">
        <w:r w:rsidR="004957C0">
          <w:t>La empresa</w:t>
        </w:r>
      </w:ins>
      <w:moveTo w:id="732" w:author="wences martinez suarez" w:date="2017-06-26T17:50:00Z">
        <w:r>
          <w:t xml:space="preserve"> podrá eliminar la oferta de prácticas antes de que empiece el proceso de selección.</w:t>
        </w:r>
      </w:moveTo>
      <w:ins w:id="733" w:author="wences martinez suarez" w:date="2017-06-26T17:56:00Z">
        <w:r w:rsidR="00C11F82">
          <w:t xml:space="preserve"> El sistema notificará a los estudiantes inscritos de esto por medio de un mensaje.</w:t>
        </w:r>
      </w:ins>
      <w:moveTo w:id="734" w:author="wences martinez suarez" w:date="2017-06-26T17:50:00Z">
        <w:r>
          <w:t xml:space="preserve"> Una vez empezado el proceso de selección, la empresa no podrá eliminar la oferta.</w:t>
        </w:r>
      </w:moveTo>
      <w:moveToRangeEnd w:id="728"/>
      <w:r w:rsidR="00B82CDC">
        <w:br/>
      </w:r>
    </w:p>
    <w:p w14:paraId="771CAD6C" w14:textId="2AE00F9D" w:rsidR="00B764CA" w:rsidRPr="0034415A" w:rsidRDefault="001048C6" w:rsidP="001048C6">
      <w:pPr>
        <w:pStyle w:val="Subttulo"/>
        <w:ind w:firstLine="720"/>
      </w:pPr>
      <w:bookmarkStart w:id="735" w:name="_Toc505426674"/>
      <w:bookmarkStart w:id="736" w:name="_Toc505427058"/>
      <w:bookmarkStart w:id="737" w:name="_Toc505427247"/>
      <w:r>
        <w:lastRenderedPageBreak/>
        <w:t>4.2.3.5</w:t>
      </w:r>
      <w:r w:rsidR="00F03765">
        <w:t xml:space="preserve"> </w:t>
      </w:r>
      <w:r w:rsidR="00B764CA">
        <w:t>Búsqueda de estudiantes – Rol de empresa</w:t>
      </w:r>
      <w:bookmarkEnd w:id="735"/>
      <w:bookmarkEnd w:id="736"/>
      <w:bookmarkEnd w:id="737"/>
    </w:p>
    <w:p w14:paraId="2235F1F6" w14:textId="7E856349" w:rsidR="00B764CA" w:rsidRDefault="00B764CA" w:rsidP="00B764CA">
      <w:pPr>
        <w:numPr>
          <w:ilvl w:val="0"/>
          <w:numId w:val="26"/>
        </w:numPr>
        <w:spacing w:line="240" w:lineRule="auto"/>
        <w:jc w:val="left"/>
      </w:pPr>
      <w:r w:rsidRPr="00563F74">
        <w:rPr>
          <w:u w:val="single"/>
        </w:rPr>
        <w:t>Actores</w:t>
      </w:r>
      <w:r>
        <w:t xml:space="preserve">: </w:t>
      </w:r>
      <w:del w:id="738" w:author="wences martinez suarez" w:date="2017-06-26T17:57:00Z">
        <w:r w:rsidDel="00C11F82">
          <w:delText>usuario (rol de empresa)</w:delText>
        </w:r>
      </w:del>
      <w:ins w:id="739" w:author="wences martinez suarez" w:date="2017-06-26T17:57:00Z">
        <w:r w:rsidR="00C11F82">
          <w:t>empresa</w:t>
        </w:r>
      </w:ins>
    </w:p>
    <w:p w14:paraId="0A90293C" w14:textId="77777777" w:rsidR="00B764CA" w:rsidRDefault="00B764CA" w:rsidP="00B764CA">
      <w:pPr>
        <w:numPr>
          <w:ilvl w:val="0"/>
          <w:numId w:val="26"/>
        </w:numPr>
        <w:spacing w:line="240" w:lineRule="auto"/>
        <w:jc w:val="left"/>
      </w:pPr>
      <w:r w:rsidRPr="00563F74">
        <w:rPr>
          <w:u w:val="single"/>
        </w:rPr>
        <w:t>Precondiciones</w:t>
      </w:r>
      <w:r>
        <w:t>: el usuario debe de estar registrado en la aplic</w:t>
      </w:r>
      <w:r w:rsidR="007220E7">
        <w:t>ación web, haber iniciado sesión</w:t>
      </w:r>
      <w:r>
        <w:t>.</w:t>
      </w:r>
    </w:p>
    <w:p w14:paraId="578AA57B" w14:textId="2FF319F2" w:rsidR="00B764CA" w:rsidRDefault="00B764CA" w:rsidP="007220E7">
      <w:pPr>
        <w:numPr>
          <w:ilvl w:val="0"/>
          <w:numId w:val="26"/>
        </w:numPr>
        <w:spacing w:line="240" w:lineRule="auto"/>
        <w:jc w:val="left"/>
      </w:pPr>
      <w:r w:rsidRPr="00153428">
        <w:rPr>
          <w:u w:val="single"/>
        </w:rPr>
        <w:t>Descripción</w:t>
      </w:r>
      <w:r>
        <w:t xml:space="preserve">: </w:t>
      </w:r>
      <w:del w:id="740" w:author="wences martinez suarez" w:date="2017-06-26T17:57:00Z">
        <w:r w:rsidR="007220E7" w:rsidDel="00C11F82">
          <w:delText>el usuario</w:delText>
        </w:r>
      </w:del>
      <w:ins w:id="741" w:author="wences martinez suarez" w:date="2017-06-26T17:57:00Z">
        <w:r w:rsidR="00C11F82">
          <w:t>la</w:t>
        </w:r>
      </w:ins>
      <w:r w:rsidR="007220E7">
        <w:t xml:space="preserve"> empresa podrá </w:t>
      </w:r>
      <w:r w:rsidR="009E13EE">
        <w:t xml:space="preserve">ver y </w:t>
      </w:r>
      <w:r w:rsidR="007220E7">
        <w:t>buscar aquellos estudiantes que sean de su interés</w:t>
      </w:r>
      <w:r w:rsidR="009E13EE">
        <w:t>. En el caso de utilizar el buscador, se podrá filtrar l</w:t>
      </w:r>
      <w:r w:rsidR="007220E7">
        <w:t>a búsqueda por diferentes características (perfil académico, comunidad autónoma</w:t>
      </w:r>
      <w:r w:rsidR="009E13EE">
        <w:t xml:space="preserve"> o cualquier palabra clave</w:t>
      </w:r>
      <w:r w:rsidR="007220E7">
        <w:t>).</w:t>
      </w:r>
    </w:p>
    <w:p w14:paraId="7CFB52D8" w14:textId="6AA3FEEE" w:rsidR="00B764CA" w:rsidRPr="009E13EE" w:rsidRDefault="00B764CA" w:rsidP="009E13EE">
      <w:pPr>
        <w:numPr>
          <w:ilvl w:val="0"/>
          <w:numId w:val="26"/>
        </w:numPr>
        <w:spacing w:line="276" w:lineRule="auto"/>
        <w:jc w:val="left"/>
      </w:pPr>
      <w:r w:rsidRPr="00B82CDC">
        <w:rPr>
          <w:u w:val="single"/>
        </w:rPr>
        <w:t>Flujo normal del caso de uso:</w:t>
      </w:r>
      <w:r>
        <w:br/>
      </w:r>
      <w:r w:rsidR="009E13EE">
        <w:t xml:space="preserve">1. </w:t>
      </w:r>
      <w:del w:id="742" w:author="wences martinez suarez" w:date="2017-06-26T17:57:00Z">
        <w:r w:rsidR="009E13EE" w:rsidDel="00FC7799">
          <w:delText>El usuario</w:delText>
        </w:r>
      </w:del>
      <w:ins w:id="743" w:author="wences martinez suarez" w:date="2017-06-26T17:57:00Z">
        <w:r w:rsidR="00FC7799">
          <w:t>La</w:t>
        </w:r>
      </w:ins>
      <w:r w:rsidR="009E13EE">
        <w:t xml:space="preserve"> empresa accede a la pantalla principal de la aplicación web.</w:t>
      </w:r>
      <w:r w:rsidR="009E13EE">
        <w:br/>
        <w:t xml:space="preserve">2. </w:t>
      </w:r>
      <w:del w:id="744" w:author="wences martinez suarez" w:date="2017-06-26T17:57:00Z">
        <w:r w:rsidR="009E13EE" w:rsidDel="00FC7799">
          <w:delText>El usuario</w:delText>
        </w:r>
      </w:del>
      <w:ins w:id="745" w:author="wences martinez suarez" w:date="2017-06-26T17:57:00Z">
        <w:r w:rsidR="00FC7799">
          <w:t>La</w:t>
        </w:r>
      </w:ins>
      <w:r w:rsidR="009E13EE">
        <w:t xml:space="preserve"> empresa accede a la página </w:t>
      </w:r>
      <w:ins w:id="746" w:author="wences martinez suarez" w:date="2017-06-26T17:57:00Z">
        <w:r w:rsidR="00FC7799">
          <w:t>de Estudiantes.</w:t>
        </w:r>
      </w:ins>
      <w:del w:id="747" w:author="wences martinez suarez" w:date="2017-06-26T17:57:00Z">
        <w:r w:rsidR="009E13EE" w:rsidDel="00FC7799">
          <w:delText xml:space="preserve">de </w:delText>
        </w:r>
        <w:r w:rsidR="003D634A" w:rsidDel="00FC7799">
          <w:delText>estudiantes</w:delText>
        </w:r>
        <w:r w:rsidR="009E13EE" w:rsidDel="00FC7799">
          <w:delText xml:space="preserve"> haciendo click en apartado “Estudiantes” ubicado en </w:delText>
        </w:r>
        <w:r w:rsidR="003D634A" w:rsidDel="00FC7799">
          <w:delText>el menú</w:delText>
        </w:r>
        <w:r w:rsidR="009E13EE" w:rsidDel="00FC7799">
          <w:delText xml:space="preserve"> superior de la aplicación web.</w:delText>
        </w:r>
      </w:del>
      <w:r w:rsidR="009E13EE">
        <w:br/>
        <w:t xml:space="preserve">3. </w:t>
      </w:r>
      <w:ins w:id="748" w:author="wences martinez suarez" w:date="2017-06-26T17:57:00Z">
        <w:r w:rsidR="00FC7799">
          <w:t xml:space="preserve">La </w:t>
        </w:r>
      </w:ins>
      <w:del w:id="749" w:author="wences martinez suarez" w:date="2017-06-26T17:57:00Z">
        <w:r w:rsidR="009E13EE" w:rsidDel="00FC7799">
          <w:delText xml:space="preserve">El usuario </w:delText>
        </w:r>
      </w:del>
      <w:r w:rsidR="009E13EE">
        <w:t>empresa podrá ver la información detallada de cualquiera de los estudiantes que se le presentan en la página principal de estudiantes</w:t>
      </w:r>
      <w:del w:id="750" w:author="wences martinez suarez" w:date="2017-06-26T17:57:00Z">
        <w:r w:rsidR="009E13EE" w:rsidDel="00FC7799">
          <w:delText>, haciendo click en el botón “Ver más” dentro del cuadro de estudiante</w:delText>
        </w:r>
        <w:r w:rsidR="003D634A" w:rsidDel="00FC7799">
          <w:delText>.</w:delText>
        </w:r>
      </w:del>
      <w:ins w:id="751" w:author="wences martinez suarez" w:date="2017-06-26T17:57:00Z">
        <w:r w:rsidR="00FC7799">
          <w:t xml:space="preserve"> </w:t>
        </w:r>
      </w:ins>
      <w:ins w:id="752" w:author="wences martinez suarez" w:date="2017-06-26T17:58:00Z">
        <w:r w:rsidR="00FC7799">
          <w:t>seleccionándolos.</w:t>
        </w:r>
      </w:ins>
    </w:p>
    <w:p w14:paraId="50A62FA4" w14:textId="77777777" w:rsidR="00B764CA" w:rsidRPr="00F03765" w:rsidRDefault="00B764CA" w:rsidP="00B764CA">
      <w:pPr>
        <w:numPr>
          <w:ilvl w:val="0"/>
          <w:numId w:val="26"/>
        </w:numPr>
        <w:spacing w:line="276" w:lineRule="auto"/>
        <w:jc w:val="left"/>
        <w:rPr>
          <w:szCs w:val="22"/>
        </w:rPr>
      </w:pPr>
      <w:r w:rsidRPr="00B82CDC">
        <w:rPr>
          <w:u w:val="single"/>
        </w:rPr>
        <w:t>Flujo alternativo</w:t>
      </w:r>
      <w:r>
        <w:t>:</w:t>
      </w:r>
      <w:r>
        <w:br/>
        <w:t xml:space="preserve">3. </w:t>
      </w:r>
      <w:r w:rsidR="003D634A">
        <w:t xml:space="preserve">En caso de que el usuario empresa quiera buscar estudiantes concretos, podrá hacer una búsqueda filtrada de aquellos estudiantes por perfil requerido, comunidad autónoma o cualquier palabra clave, como por ejemplo: </w:t>
      </w:r>
      <w:r w:rsidR="00AF6520">
        <w:t>php, desarrollo web, autocad, java, etc.</w:t>
      </w:r>
    </w:p>
    <w:p w14:paraId="127E7422" w14:textId="77777777" w:rsidR="00F03765" w:rsidRPr="00AF6520" w:rsidRDefault="00F03765" w:rsidP="00F03765">
      <w:pPr>
        <w:spacing w:line="276" w:lineRule="auto"/>
        <w:jc w:val="left"/>
        <w:rPr>
          <w:szCs w:val="22"/>
        </w:rPr>
      </w:pPr>
    </w:p>
    <w:p w14:paraId="1839EFC1" w14:textId="05E9B6C8" w:rsidR="00AF6520" w:rsidRPr="0034415A" w:rsidRDefault="001048C6" w:rsidP="001048C6">
      <w:pPr>
        <w:pStyle w:val="Subttulo"/>
        <w:ind w:firstLine="720"/>
      </w:pPr>
      <w:bookmarkStart w:id="753" w:name="_Toc505426675"/>
      <w:bookmarkStart w:id="754" w:name="_Toc505427059"/>
      <w:bookmarkStart w:id="755" w:name="_Toc505427248"/>
      <w:r>
        <w:t>4.2.3.6</w:t>
      </w:r>
      <w:r w:rsidR="00F03765">
        <w:t xml:space="preserve"> </w:t>
      </w:r>
      <w:r w:rsidR="00AF6520">
        <w:t>Búsqueda de empresas – Rol de estudiante</w:t>
      </w:r>
      <w:bookmarkEnd w:id="753"/>
      <w:bookmarkEnd w:id="754"/>
      <w:bookmarkEnd w:id="755"/>
    </w:p>
    <w:p w14:paraId="01AF89D2" w14:textId="520E62A8" w:rsidR="00AF6520" w:rsidRDefault="00AF6520" w:rsidP="00AF6520">
      <w:pPr>
        <w:numPr>
          <w:ilvl w:val="0"/>
          <w:numId w:val="26"/>
        </w:numPr>
        <w:spacing w:line="240" w:lineRule="auto"/>
        <w:jc w:val="left"/>
      </w:pPr>
      <w:r w:rsidRPr="00563F74">
        <w:rPr>
          <w:u w:val="single"/>
        </w:rPr>
        <w:t>Actores</w:t>
      </w:r>
      <w:r>
        <w:t xml:space="preserve">: </w:t>
      </w:r>
      <w:del w:id="756" w:author="wences martinez suarez" w:date="2017-06-26T17:58:00Z">
        <w:r w:rsidDel="00B55855">
          <w:delText>usuario (rol de estudiante)</w:delText>
        </w:r>
      </w:del>
      <w:ins w:id="757" w:author="wences martinez suarez" w:date="2017-06-26T17:58:00Z">
        <w:r w:rsidR="00B55855">
          <w:t>estudiante.</w:t>
        </w:r>
      </w:ins>
    </w:p>
    <w:p w14:paraId="4646F470" w14:textId="77777777" w:rsidR="00AF6520" w:rsidRDefault="00AF6520" w:rsidP="00AF6520">
      <w:pPr>
        <w:numPr>
          <w:ilvl w:val="0"/>
          <w:numId w:val="26"/>
        </w:numPr>
        <w:spacing w:line="240" w:lineRule="auto"/>
        <w:jc w:val="left"/>
      </w:pPr>
      <w:r w:rsidRPr="00563F74">
        <w:rPr>
          <w:u w:val="single"/>
        </w:rPr>
        <w:t>Precondiciones</w:t>
      </w:r>
      <w:r>
        <w:t>: el usuario debe de estar registrado en la aplicación web, haber iniciado sesión.</w:t>
      </w:r>
    </w:p>
    <w:p w14:paraId="2B1C3A8B" w14:textId="0CEBB2DB" w:rsidR="00AF6520" w:rsidRDefault="00AF6520" w:rsidP="00AF6520">
      <w:pPr>
        <w:numPr>
          <w:ilvl w:val="0"/>
          <w:numId w:val="26"/>
        </w:numPr>
        <w:spacing w:line="240" w:lineRule="auto"/>
        <w:jc w:val="left"/>
      </w:pPr>
      <w:r w:rsidRPr="00153428">
        <w:rPr>
          <w:u w:val="single"/>
        </w:rPr>
        <w:t>Descripción</w:t>
      </w:r>
      <w:r>
        <w:t>: el</w:t>
      </w:r>
      <w:del w:id="758" w:author="wences martinez suarez" w:date="2017-06-26T17:58:00Z">
        <w:r w:rsidDel="00B55855">
          <w:delText xml:space="preserve"> usuario</w:delText>
        </w:r>
      </w:del>
      <w:r>
        <w:t xml:space="preserve"> estudiante podrá ver y buscar aquellas empresas que sean de su interés. En el caso de utilizar el buscador, se podrá filtrar la búsqueda por diferentes características (sector de actividad, comunidad autónoma o cualquier palabra clave).</w:t>
      </w:r>
    </w:p>
    <w:p w14:paraId="74FEA668" w14:textId="67BB04A9" w:rsidR="00AF6520" w:rsidRPr="009E13EE" w:rsidRDefault="00AF6520" w:rsidP="002C5136">
      <w:pPr>
        <w:numPr>
          <w:ilvl w:val="0"/>
          <w:numId w:val="26"/>
        </w:numPr>
        <w:spacing w:line="276" w:lineRule="auto"/>
        <w:jc w:val="left"/>
      </w:pPr>
      <w:r w:rsidRPr="00B82CDC">
        <w:rPr>
          <w:u w:val="single"/>
        </w:rPr>
        <w:t>Flujo normal del caso de uso:</w:t>
      </w:r>
      <w:r>
        <w:br/>
      </w:r>
      <w:del w:id="759" w:author="wences martinez suarez" w:date="2017-06-26T17:58:00Z">
        <w:r w:rsidDel="00B55855">
          <w:delText>1. El usuario estudiante accede a la pantalla principal de la aplicación web.</w:delText>
        </w:r>
      </w:del>
      <w:ins w:id="760" w:author="wences martinez suarez" w:date="2017-06-26T17:58:00Z">
        <w:r w:rsidR="00B55855">
          <w:t>1.</w:t>
        </w:r>
      </w:ins>
      <w:del w:id="761" w:author="wences martinez suarez" w:date="2017-06-26T17:58:00Z">
        <w:r w:rsidDel="00B55855">
          <w:br/>
          <w:delText xml:space="preserve">2. </w:delText>
        </w:r>
      </w:del>
      <w:ins w:id="762" w:author="wences martinez suarez" w:date="2017-06-26T17:58:00Z">
        <w:r w:rsidR="00B55855">
          <w:t>El estudiante</w:t>
        </w:r>
      </w:ins>
      <w:del w:id="763" w:author="wences martinez suarez" w:date="2017-06-26T17:58:00Z">
        <w:r w:rsidDel="00B55855">
          <w:delText>El usuario empresa</w:delText>
        </w:r>
      </w:del>
      <w:r>
        <w:t xml:space="preserve"> accede a la página de </w:t>
      </w:r>
      <w:ins w:id="764" w:author="wences martinez suarez" w:date="2017-06-26T17:59:00Z">
        <w:r w:rsidR="00B55855">
          <w:t>E</w:t>
        </w:r>
      </w:ins>
      <w:del w:id="765" w:author="wences martinez suarez" w:date="2017-06-26T17:59:00Z">
        <w:r w:rsidDel="00B55855">
          <w:delText>e</w:delText>
        </w:r>
      </w:del>
      <w:r>
        <w:t>mpresas</w:t>
      </w:r>
      <w:ins w:id="766" w:author="wences martinez suarez" w:date="2017-06-26T17:59:00Z">
        <w:r w:rsidR="00B55855">
          <w:t>.</w:t>
        </w:r>
      </w:ins>
      <w:del w:id="767" w:author="wences martinez suarez" w:date="2017-06-26T17:59:00Z">
        <w:r w:rsidDel="00B55855">
          <w:delText xml:space="preserve"> </w:delText>
        </w:r>
      </w:del>
      <w:ins w:id="768" w:author="wences martinez suarez" w:date="2017-06-26T17:59:00Z">
        <w:r w:rsidR="00B55855">
          <w:br/>
        </w:r>
      </w:ins>
      <w:del w:id="769" w:author="wences martinez suarez" w:date="2017-06-26T17:59:00Z">
        <w:r w:rsidDel="00B55855">
          <w:delText>haciendo click en apartado “Empresas” ubicado en el menú superior de la aplicación web.</w:delText>
        </w:r>
        <w:r w:rsidDel="00B55855">
          <w:br/>
        </w:r>
      </w:del>
      <w:r>
        <w:t>3. El usuario estudiante podrá ver la información detallada de cualquiera de las empresas que se le presentan en la página principal de empresas</w:t>
      </w:r>
      <w:del w:id="770" w:author="wences martinez suarez" w:date="2017-06-26T17:59:00Z">
        <w:r w:rsidDel="00B55855">
          <w:delText>, haciendo click en el botón “Ver más” dentro del cuadro de empresa.</w:delText>
        </w:r>
      </w:del>
      <w:ins w:id="771" w:author="wences martinez suarez" w:date="2017-06-26T17:59:00Z">
        <w:r w:rsidR="00B55855">
          <w:t>, seleccionando la que desee ver.</w:t>
        </w:r>
      </w:ins>
    </w:p>
    <w:p w14:paraId="6842E1A9" w14:textId="26549F77" w:rsidR="00AF6520" w:rsidRPr="009F32A7" w:rsidRDefault="00AF6520" w:rsidP="0097796A">
      <w:pPr>
        <w:numPr>
          <w:ilvl w:val="0"/>
          <w:numId w:val="26"/>
        </w:numPr>
        <w:spacing w:line="276" w:lineRule="auto"/>
        <w:jc w:val="left"/>
        <w:rPr>
          <w:szCs w:val="22"/>
        </w:rPr>
      </w:pPr>
      <w:r w:rsidRPr="009F32A7">
        <w:rPr>
          <w:u w:val="single"/>
        </w:rPr>
        <w:t>Flujo alternativo</w:t>
      </w:r>
      <w:r>
        <w:t>:</w:t>
      </w:r>
      <w:r>
        <w:br/>
        <w:t>3. En caso de que el</w:t>
      </w:r>
      <w:ins w:id="772" w:author="wences martinez suarez" w:date="2017-06-26T17:59:00Z">
        <w:r w:rsidR="00B55855">
          <w:t xml:space="preserve"> </w:t>
        </w:r>
      </w:ins>
      <w:del w:id="773" w:author="wences martinez suarez" w:date="2017-06-26T17:59:00Z">
        <w:r w:rsidDel="00B55855">
          <w:delText xml:space="preserve"> usuario </w:delText>
        </w:r>
      </w:del>
      <w:r>
        <w:t>estudiante quiera buscar empresas concretos, podrá hacer una búsqueda filtrada de aquell</w:t>
      </w:r>
      <w:r w:rsidR="004C6CE4">
        <w:t>a</w:t>
      </w:r>
      <w:r>
        <w:t>s e</w:t>
      </w:r>
      <w:r w:rsidR="004C6CE4">
        <w:t>mpresa</w:t>
      </w:r>
      <w:r>
        <w:t xml:space="preserve">s </w:t>
      </w:r>
      <w:r w:rsidR="004C6CE4">
        <w:t>por sector de actividad, comunidad autónoma o cualquier palabra clave</w:t>
      </w:r>
      <w:r>
        <w:t xml:space="preserve"> como por ejemplo: php, desarrollo web, autocad, java, etc.</w:t>
      </w:r>
    </w:p>
    <w:p w14:paraId="68D7F03A" w14:textId="77777777" w:rsidR="00B82CDC" w:rsidRPr="00BA71A7" w:rsidRDefault="00B82CDC" w:rsidP="00B82CDC">
      <w:pPr>
        <w:spacing w:line="276" w:lineRule="auto"/>
        <w:jc w:val="left"/>
        <w:rPr>
          <w:szCs w:val="22"/>
        </w:rPr>
      </w:pPr>
    </w:p>
    <w:p w14:paraId="1A92EFFB" w14:textId="1D2B9F65" w:rsidR="00D33730" w:rsidRDefault="001048C6" w:rsidP="00D33730">
      <w:pPr>
        <w:ind w:firstLine="360"/>
        <w:jc w:val="left"/>
        <w:rPr>
          <w:rStyle w:val="SubttuloCar"/>
        </w:rPr>
      </w:pPr>
      <w:bookmarkStart w:id="774" w:name="_Toc505426676"/>
      <w:bookmarkStart w:id="775" w:name="_Toc505427060"/>
      <w:bookmarkStart w:id="776" w:name="_Toc505427249"/>
      <w:r w:rsidRPr="001048C6">
        <w:rPr>
          <w:rStyle w:val="SubttuloCar"/>
        </w:rPr>
        <w:t>4.2.4</w:t>
      </w:r>
      <w:ins w:id="777" w:author="wences martinez suarez" w:date="2017-06-26T18:00:00Z">
        <w:r w:rsidR="00F71F9E" w:rsidRPr="001048C6">
          <w:rPr>
            <w:rStyle w:val="SubttuloCar"/>
          </w:rPr>
          <w:t xml:space="preserve"> </w:t>
        </w:r>
      </w:ins>
      <w:del w:id="778" w:author="wences martinez suarez" w:date="2017-06-26T18:00:00Z">
        <w:r w:rsidR="00AF6520" w:rsidRPr="001048C6" w:rsidDel="00F71F9E">
          <w:rPr>
            <w:rStyle w:val="SubttuloCar"/>
          </w:rPr>
          <w:delText xml:space="preserve">Subsistema 4 – </w:delText>
        </w:r>
      </w:del>
      <w:r w:rsidR="00AF6520" w:rsidRPr="001048C6">
        <w:rPr>
          <w:rStyle w:val="SubttuloCar"/>
        </w:rPr>
        <w:t>Comunicación entre usuarios</w:t>
      </w:r>
      <w:bookmarkEnd w:id="774"/>
      <w:bookmarkEnd w:id="775"/>
      <w:bookmarkEnd w:id="776"/>
    </w:p>
    <w:p w14:paraId="740ED93C" w14:textId="120D3712" w:rsidR="00AF6520" w:rsidRDefault="00AF6520" w:rsidP="00D33730">
      <w:r>
        <w:tab/>
        <w:t>A continuación se presentarán los casos de uso que analizaremos para el subsistema “Comunicación de usuarios”, el cual engloba aquellas funcionalidades relacionadas con la comunicación entre los usuarios del sistema (envío de mensajes).</w:t>
      </w:r>
    </w:p>
    <w:p w14:paraId="78B0BEFD" w14:textId="70F6AD36" w:rsidR="00AF6520" w:rsidRPr="0034415A" w:rsidRDefault="001048C6" w:rsidP="001048C6">
      <w:pPr>
        <w:pStyle w:val="Subttulo"/>
        <w:ind w:firstLine="720"/>
      </w:pPr>
      <w:bookmarkStart w:id="779" w:name="_Toc505426677"/>
      <w:bookmarkStart w:id="780" w:name="_Toc505427061"/>
      <w:bookmarkStart w:id="781" w:name="_Toc505427250"/>
      <w:r>
        <w:t>4.2.4.1</w:t>
      </w:r>
      <w:r w:rsidR="00F03765">
        <w:t xml:space="preserve"> </w:t>
      </w:r>
      <w:r w:rsidR="00AF6520">
        <w:t>Envío de mensajes entre estudiantes y empresas</w:t>
      </w:r>
      <w:bookmarkEnd w:id="779"/>
      <w:bookmarkEnd w:id="780"/>
      <w:bookmarkEnd w:id="781"/>
    </w:p>
    <w:p w14:paraId="2F9BFB34" w14:textId="25704ABB" w:rsidR="00AF6520" w:rsidRDefault="00AF6520" w:rsidP="00AF6520">
      <w:pPr>
        <w:numPr>
          <w:ilvl w:val="0"/>
          <w:numId w:val="26"/>
        </w:numPr>
        <w:spacing w:line="240" w:lineRule="auto"/>
        <w:jc w:val="left"/>
      </w:pPr>
      <w:r w:rsidRPr="00563F74">
        <w:rPr>
          <w:u w:val="single"/>
        </w:rPr>
        <w:t>Actores</w:t>
      </w:r>
      <w:r>
        <w:t xml:space="preserve">: </w:t>
      </w:r>
      <w:del w:id="782" w:author="wences martinez suarez" w:date="2017-06-26T18:00:00Z">
        <w:r w:rsidDel="000368A7">
          <w:delText>usuario (rol de estudiante y rol de empresa)</w:delText>
        </w:r>
      </w:del>
      <w:ins w:id="783" w:author="wences martinez suarez" w:date="2017-06-26T18:00:00Z">
        <w:r w:rsidR="000368A7">
          <w:t>estudiante y empresa.</w:t>
        </w:r>
      </w:ins>
    </w:p>
    <w:p w14:paraId="0E00C725" w14:textId="77777777" w:rsidR="00AF6520" w:rsidRDefault="00AF6520" w:rsidP="00AF6520">
      <w:pPr>
        <w:numPr>
          <w:ilvl w:val="0"/>
          <w:numId w:val="26"/>
        </w:numPr>
        <w:spacing w:line="240" w:lineRule="auto"/>
        <w:jc w:val="left"/>
      </w:pPr>
      <w:r w:rsidRPr="00563F74">
        <w:rPr>
          <w:u w:val="single"/>
        </w:rPr>
        <w:t>Precondiciones</w:t>
      </w:r>
      <w:r>
        <w:t>: el usuario debe de estar registrado en la aplicación web y haber iniciado sesión.</w:t>
      </w:r>
    </w:p>
    <w:p w14:paraId="4EE49455" w14:textId="08C79EB0" w:rsidR="00AF6520" w:rsidRDefault="00AF6520" w:rsidP="00AF6520">
      <w:pPr>
        <w:numPr>
          <w:ilvl w:val="0"/>
          <w:numId w:val="26"/>
        </w:numPr>
        <w:spacing w:line="240" w:lineRule="auto"/>
        <w:jc w:val="left"/>
      </w:pPr>
      <w:r w:rsidRPr="00153428">
        <w:rPr>
          <w:u w:val="single"/>
        </w:rPr>
        <w:t>Descripción</w:t>
      </w:r>
      <w:r>
        <w:t xml:space="preserve">: el </w:t>
      </w:r>
      <w:del w:id="784" w:author="wences martinez suarez" w:date="2017-06-26T18:00:00Z">
        <w:r w:rsidDel="000368A7">
          <w:delText xml:space="preserve">usuario </w:delText>
        </w:r>
      </w:del>
      <w:r>
        <w:t xml:space="preserve">estudiante podrá enviar aquellos mensajes que desee a cualquier </w:t>
      </w:r>
      <w:del w:id="785" w:author="wences martinez suarez" w:date="2017-06-26T18:01:00Z">
        <w:r w:rsidDel="000368A7">
          <w:delText xml:space="preserve">estudiante </w:delText>
        </w:r>
      </w:del>
      <w:r>
        <w:t>empresa y viceversa.</w:t>
      </w:r>
    </w:p>
    <w:p w14:paraId="321B5C11" w14:textId="2C436E38" w:rsidR="009F32A7" w:rsidRDefault="00AF6520" w:rsidP="009F32A7">
      <w:pPr>
        <w:numPr>
          <w:ilvl w:val="0"/>
          <w:numId w:val="26"/>
        </w:numPr>
        <w:spacing w:line="276" w:lineRule="auto"/>
        <w:jc w:val="left"/>
      </w:pPr>
      <w:r w:rsidRPr="00062F48">
        <w:rPr>
          <w:u w:val="single"/>
        </w:rPr>
        <w:t>Flujo normal del caso de uso:</w:t>
      </w:r>
      <w:r>
        <w:br/>
      </w:r>
      <w:r w:rsidR="009F32A7">
        <w:t xml:space="preserve">1. El </w:t>
      </w:r>
      <w:del w:id="786" w:author="wences martinez suarez" w:date="2017-06-26T18:01:00Z">
        <w:r w:rsidR="009F32A7" w:rsidDel="000368A7">
          <w:delText xml:space="preserve">usuario </w:delText>
        </w:r>
      </w:del>
      <w:r w:rsidR="009F32A7">
        <w:t>estudiante/empresa accede a la pantalla principal de la aplicación web.</w:t>
      </w:r>
      <w:r w:rsidR="009F32A7">
        <w:br/>
        <w:t>2. El</w:t>
      </w:r>
      <w:del w:id="787" w:author="wences martinez suarez" w:date="2017-06-26T18:01:00Z">
        <w:r w:rsidR="009F32A7" w:rsidDel="000368A7">
          <w:delText xml:space="preserve"> usuario</w:delText>
        </w:r>
      </w:del>
      <w:r w:rsidR="009F32A7">
        <w:t xml:space="preserve"> estudiante/empresa accede a la página de estudiantes o empresas (según le corresponda</w:t>
      </w:r>
      <w:del w:id="788" w:author="wences martinez suarez" w:date="2017-06-26T18:01:00Z">
        <w:r w:rsidR="009F32A7" w:rsidDel="000368A7">
          <w:delText>) haciendo click en apartado “Estudiantes/Empresas” ubicado en el menú</w:delText>
        </w:r>
      </w:del>
      <w:ins w:id="789" w:author="wences martinez suarez" w:date="2017-06-26T18:01:00Z">
        <w:r w:rsidR="000368A7">
          <w:t>.</w:t>
        </w:r>
      </w:ins>
      <w:del w:id="790" w:author="wences martinez suarez" w:date="2017-06-26T18:01:00Z">
        <w:r w:rsidR="009F32A7" w:rsidDel="000368A7">
          <w:delText xml:space="preserve"> superior de la aplicación web.</w:delText>
        </w:r>
      </w:del>
      <w:r w:rsidR="009F32A7">
        <w:br/>
        <w:t>3. El</w:t>
      </w:r>
      <w:ins w:id="791" w:author="wences martinez suarez" w:date="2017-06-26T18:01:00Z">
        <w:r w:rsidR="000368A7">
          <w:t xml:space="preserve"> </w:t>
        </w:r>
      </w:ins>
      <w:del w:id="792" w:author="wences martinez suarez" w:date="2017-06-26T18:01:00Z">
        <w:r w:rsidR="009F32A7" w:rsidDel="000368A7">
          <w:delText xml:space="preserve"> usuario </w:delText>
        </w:r>
      </w:del>
      <w:r w:rsidR="009F32A7">
        <w:t>estudiante/empresa podrá ver la información detallada de cualquiera de los estudiantes/empresas que se le presentan en la página principal</w:t>
      </w:r>
      <w:ins w:id="793" w:author="wences martinez suarez" w:date="2017-06-26T18:01:00Z">
        <w:r w:rsidR="000368A7">
          <w:t>.</w:t>
        </w:r>
        <w:r w:rsidR="000368A7">
          <w:br/>
        </w:r>
      </w:ins>
      <w:del w:id="794" w:author="wences martinez suarez" w:date="2017-06-26T18:01:00Z">
        <w:r w:rsidR="009F32A7" w:rsidDel="000368A7">
          <w:delText xml:space="preserve"> haciendo click en el botón “Ver más” dentro del cuadro de ese usuario.</w:delText>
        </w:r>
        <w:r w:rsidDel="000368A7">
          <w:delText xml:space="preserve"> </w:delText>
        </w:r>
        <w:r w:rsidR="009F32A7" w:rsidDel="000368A7">
          <w:br/>
        </w:r>
      </w:del>
      <w:r w:rsidR="009F32A7">
        <w:t xml:space="preserve">4. Una vez dentro de la página del usuario deseado, se le podrá </w:t>
      </w:r>
      <w:r w:rsidR="006712D7">
        <w:t>enviar</w:t>
      </w:r>
      <w:r w:rsidR="009F32A7">
        <w:t xml:space="preserve"> un mensaje (con asunto y cuerpo del mensaje)</w:t>
      </w:r>
      <w:ins w:id="795" w:author="wences martinez suarez" w:date="2017-06-26T18:01:00Z">
        <w:r w:rsidR="000368A7">
          <w:t>.</w:t>
        </w:r>
      </w:ins>
      <w:del w:id="796" w:author="wences martinez suarez" w:date="2017-06-26T18:01:00Z">
        <w:r w:rsidR="009F32A7" w:rsidDel="000368A7">
          <w:delText xml:space="preserve"> haciendo click en el botón “Enviar mensaje”.</w:delText>
        </w:r>
      </w:del>
      <w:r w:rsidR="006712D7">
        <w:br/>
        <w:t xml:space="preserve">5. Una vez rellenado el asunto y cuerpo del mensaje, se </w:t>
      </w:r>
      <w:del w:id="797" w:author="wences martinez suarez" w:date="2017-06-26T18:02:00Z">
        <w:r w:rsidR="006712D7" w:rsidDel="000368A7">
          <w:delText>hará click en “Enviar” para que el mensaje se envíe a su destinatario.</w:delText>
        </w:r>
      </w:del>
      <w:ins w:id="798" w:author="wences martinez suarez" w:date="2017-06-26T18:02:00Z">
        <w:r w:rsidR="000368A7">
          <w:t>podrá enviar el mensaje al destinatario.</w:t>
        </w:r>
      </w:ins>
      <w:r w:rsidR="005E48D4">
        <w:br/>
        <w:t>6. El sistema mandará el mensaje interno al destinatario así como también un email a su cuenta de correo personal notificándole de que tiene un mensaje nuevo.</w:t>
      </w:r>
    </w:p>
    <w:p w14:paraId="5EA7D430" w14:textId="4640C5A1" w:rsidR="00AF6520" w:rsidRDefault="00AF6520" w:rsidP="009F32A7">
      <w:pPr>
        <w:numPr>
          <w:ilvl w:val="0"/>
          <w:numId w:val="26"/>
        </w:numPr>
        <w:spacing w:line="276" w:lineRule="auto"/>
        <w:jc w:val="left"/>
      </w:pPr>
      <w:r w:rsidRPr="00062F48">
        <w:rPr>
          <w:u w:val="single"/>
        </w:rPr>
        <w:t>Flujo alternativo</w:t>
      </w:r>
      <w:r>
        <w:t>:</w:t>
      </w:r>
      <w:r>
        <w:br/>
      </w:r>
      <w:r w:rsidR="006712D7">
        <w:t>5</w:t>
      </w:r>
      <w:r>
        <w:t>.</w:t>
      </w:r>
      <w:r w:rsidR="006712D7">
        <w:t xml:space="preserve"> En caso de que el usuario que manda el mensaje cambie de página o no </w:t>
      </w:r>
      <w:del w:id="799" w:author="wences martinez suarez" w:date="2017-06-26T18:02:00Z">
        <w:r w:rsidR="006712D7" w:rsidDel="000368A7">
          <w:delText>presione el botón</w:delText>
        </w:r>
      </w:del>
      <w:ins w:id="800" w:author="wences martinez suarez" w:date="2017-06-26T18:02:00Z">
        <w:r w:rsidR="000368A7">
          <w:t>envíe el mensaje</w:t>
        </w:r>
      </w:ins>
      <w:del w:id="801" w:author="wences martinez suarez" w:date="2017-06-26T18:02:00Z">
        <w:r w:rsidR="006712D7" w:rsidDel="000368A7">
          <w:delText xml:space="preserve"> “Enviar” </w:delText>
        </w:r>
      </w:del>
      <w:ins w:id="802" w:author="wences martinez suarez" w:date="2017-06-26T18:02:00Z">
        <w:r w:rsidR="000368A7">
          <w:t xml:space="preserve"> </w:t>
        </w:r>
      </w:ins>
      <w:r w:rsidR="006712D7">
        <w:t>una vez escrito</w:t>
      </w:r>
      <w:del w:id="803" w:author="wences martinez suarez" w:date="2017-06-26T18:02:00Z">
        <w:r w:rsidR="006712D7" w:rsidDel="000368A7">
          <w:delText xml:space="preserve"> el mensaje</w:delText>
        </w:r>
      </w:del>
      <w:r w:rsidR="005E48D4">
        <w:t>, este no se mandará ni tampoco el email a su cuenta personal.</w:t>
      </w:r>
    </w:p>
    <w:p w14:paraId="6784115F" w14:textId="77777777" w:rsidR="006712D7" w:rsidRDefault="006712D7" w:rsidP="006712D7">
      <w:pPr>
        <w:spacing w:line="276" w:lineRule="auto"/>
        <w:jc w:val="left"/>
      </w:pPr>
    </w:p>
    <w:p w14:paraId="509B64D8" w14:textId="0E31E877" w:rsidR="006712D7" w:rsidRPr="0034415A" w:rsidRDefault="001048C6" w:rsidP="001048C6">
      <w:pPr>
        <w:pStyle w:val="Subttulo"/>
        <w:ind w:firstLine="720"/>
      </w:pPr>
      <w:bookmarkStart w:id="804" w:name="_Toc505426678"/>
      <w:bookmarkStart w:id="805" w:name="_Toc505427062"/>
      <w:bookmarkStart w:id="806" w:name="_Toc505427251"/>
      <w:r>
        <w:t>4.2.4.2</w:t>
      </w:r>
      <w:r w:rsidR="00F03765">
        <w:t xml:space="preserve"> </w:t>
      </w:r>
      <w:r w:rsidR="006712D7">
        <w:t>Gestión de mensajes</w:t>
      </w:r>
      <w:bookmarkEnd w:id="804"/>
      <w:bookmarkEnd w:id="805"/>
      <w:bookmarkEnd w:id="806"/>
    </w:p>
    <w:p w14:paraId="74788B8E" w14:textId="77777777" w:rsidR="006712D7" w:rsidRDefault="006712D7" w:rsidP="006712D7">
      <w:pPr>
        <w:numPr>
          <w:ilvl w:val="0"/>
          <w:numId w:val="26"/>
        </w:numPr>
        <w:spacing w:line="240" w:lineRule="auto"/>
        <w:jc w:val="left"/>
      </w:pPr>
      <w:r w:rsidRPr="00563F74">
        <w:rPr>
          <w:u w:val="single"/>
        </w:rPr>
        <w:t>Actores</w:t>
      </w:r>
      <w:r>
        <w:t>: usuario (rol de estudiante y rol de empresa)</w:t>
      </w:r>
    </w:p>
    <w:p w14:paraId="4F8EC5AA" w14:textId="77777777" w:rsidR="006712D7" w:rsidRDefault="006712D7" w:rsidP="006712D7">
      <w:pPr>
        <w:numPr>
          <w:ilvl w:val="0"/>
          <w:numId w:val="26"/>
        </w:numPr>
        <w:spacing w:line="240" w:lineRule="auto"/>
        <w:jc w:val="left"/>
      </w:pPr>
      <w:r w:rsidRPr="00563F74">
        <w:rPr>
          <w:u w:val="single"/>
        </w:rPr>
        <w:lastRenderedPageBreak/>
        <w:t>Precondiciones</w:t>
      </w:r>
      <w:r>
        <w:t>: el usuario debe de estar registrado en la aplicación web y haber iniciado sesión.</w:t>
      </w:r>
    </w:p>
    <w:p w14:paraId="3341E6FF" w14:textId="77777777" w:rsidR="006712D7" w:rsidRDefault="006712D7" w:rsidP="006712D7">
      <w:pPr>
        <w:numPr>
          <w:ilvl w:val="0"/>
          <w:numId w:val="26"/>
        </w:numPr>
        <w:spacing w:line="240" w:lineRule="auto"/>
        <w:jc w:val="left"/>
      </w:pPr>
      <w:r w:rsidRPr="00153428">
        <w:rPr>
          <w:u w:val="single"/>
        </w:rPr>
        <w:t>Descripción</w:t>
      </w:r>
      <w:r>
        <w:t xml:space="preserve">: el usuario podrá ver aquellos mensajes que </w:t>
      </w:r>
      <w:r w:rsidR="00B5572A">
        <w:t>reciba</w:t>
      </w:r>
      <w:r>
        <w:t xml:space="preserve"> o aquellos que él envíe.</w:t>
      </w:r>
      <w:r w:rsidR="00B5572A">
        <w:t xml:space="preserve"> El usuario también podrá responder a aquellos mensajes que reciba.</w:t>
      </w:r>
    </w:p>
    <w:p w14:paraId="02478F1F" w14:textId="4981F09D" w:rsidR="006712D7" w:rsidRDefault="006712D7" w:rsidP="00B5572A">
      <w:pPr>
        <w:numPr>
          <w:ilvl w:val="0"/>
          <w:numId w:val="26"/>
        </w:numPr>
        <w:spacing w:line="276" w:lineRule="auto"/>
        <w:jc w:val="left"/>
      </w:pPr>
      <w:r w:rsidRPr="00062F48">
        <w:rPr>
          <w:u w:val="single"/>
        </w:rPr>
        <w:t>Flujo normal del caso de uso:</w:t>
      </w:r>
      <w:r>
        <w:br/>
        <w:t>1. El usuario accede a su perfil.</w:t>
      </w:r>
      <w:r>
        <w:br/>
        <w:t>2. El usuario accede al apartado “Mis mensajes”.</w:t>
      </w:r>
      <w:r>
        <w:br/>
        <w:t>3. El usuario podrá ver aquellos mensajes que haya recibido o aquellos que haya enviado.</w:t>
      </w:r>
      <w:r w:rsidR="00B5572A">
        <w:br/>
        <w:t>4. El usuario podrá responder a aquellos mensajes que haya recibidos haciendo click en “Ver mensaje” y en “Responder mensaje” una vez haya accedido al mensaje.</w:t>
      </w:r>
      <w:r w:rsidR="00B5572A">
        <w:br/>
        <w:t>5. Una vez rellenado el asunto y cuerpo del mensaje, se hará click en “Enviar” para que el mensaje se envíe a su destinatario.</w:t>
      </w:r>
      <w:r w:rsidR="005E48D4">
        <w:br/>
        <w:t>6. El sistema mandará el mensaje a su destinatario, así como también le enviará un email a su correo personal notificándole que tiene un nuevo mensaje.</w:t>
      </w:r>
    </w:p>
    <w:p w14:paraId="5EA6DCDC" w14:textId="211A7FB0" w:rsidR="00734BC4" w:rsidRPr="000D1ADF" w:rsidRDefault="006712D7" w:rsidP="000D1ADF">
      <w:pPr>
        <w:numPr>
          <w:ilvl w:val="0"/>
          <w:numId w:val="26"/>
        </w:numPr>
        <w:spacing w:line="276" w:lineRule="auto"/>
        <w:jc w:val="left"/>
      </w:pPr>
      <w:r w:rsidRPr="00734BC4">
        <w:rPr>
          <w:u w:val="single"/>
        </w:rPr>
        <w:t>Flujo alternativo</w:t>
      </w:r>
      <w:r>
        <w:t>:</w:t>
      </w:r>
      <w:r>
        <w:br/>
      </w:r>
      <w:r w:rsidR="00B5572A">
        <w:t>4</w:t>
      </w:r>
      <w:r>
        <w:t xml:space="preserve">. En caso de que el usuario </w:t>
      </w:r>
      <w:r w:rsidR="00B5572A">
        <w:t>que</w:t>
      </w:r>
      <w:r>
        <w:t xml:space="preserve"> manda el mensaje cambie de página o no le de al botón “Enviar” una vez escrito el mensaje, este no se mandará.</w:t>
      </w:r>
    </w:p>
    <w:p w14:paraId="4273C541" w14:textId="77777777" w:rsidR="00734BC4" w:rsidRPr="00734BC4" w:rsidRDefault="00734BC4" w:rsidP="00734BC4">
      <w:pPr>
        <w:spacing w:line="276" w:lineRule="auto"/>
        <w:ind w:left="720"/>
        <w:jc w:val="left"/>
      </w:pPr>
    </w:p>
    <w:p w14:paraId="797496DF" w14:textId="753CBBA5" w:rsidR="00AD7365" w:rsidRDefault="001048C6" w:rsidP="00972BBB">
      <w:pPr>
        <w:pStyle w:val="Subttulo"/>
        <w:jc w:val="both"/>
      </w:pPr>
      <w:bookmarkStart w:id="807" w:name="_Toc486444096"/>
      <w:bookmarkStart w:id="808" w:name="_Toc505426679"/>
      <w:bookmarkStart w:id="809" w:name="_Toc505427063"/>
      <w:bookmarkStart w:id="810"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807"/>
      <w:bookmarkEnd w:id="808"/>
      <w:bookmarkEnd w:id="809"/>
      <w:bookmarkEnd w:id="810"/>
    </w:p>
    <w:p w14:paraId="08CCD836" w14:textId="77777777" w:rsidR="00E92A0B" w:rsidRPr="008E0FE8" w:rsidRDefault="00AD7365" w:rsidP="00DC70F7">
      <w:pPr>
        <w:spacing w:before="240"/>
        <w:rPr>
          <w:szCs w:val="22"/>
        </w:rPr>
      </w:pPr>
      <w:r w:rsidRPr="002C5136">
        <w:rPr>
          <w:szCs w:val="22"/>
        </w:rPr>
        <w:tab/>
        <w:t>Este tipo de requisitos componen una parte importante del análisis de requisitos del sistema, ya que estos representan las características generales y restricciones de nuestra aplicación.</w:t>
      </w:r>
      <w:r w:rsidR="001069CF" w:rsidRPr="00DE0837">
        <w:rPr>
          <w:szCs w:val="22"/>
        </w:rPr>
        <w:t xml:space="preserve"> Se centran en aspectos como l</w:t>
      </w:r>
      <w:r w:rsidR="001069CF" w:rsidRPr="008E0FE8">
        <w:rPr>
          <w:szCs w:val="22"/>
        </w:rPr>
        <w:t>a eficiencia, seguridad, usabilidad, rendimiento, etc., que el sistema debe garantizar.</w:t>
      </w:r>
    </w:p>
    <w:p w14:paraId="358F3203" w14:textId="77777777" w:rsidR="00E92A0B" w:rsidRPr="002C5136" w:rsidRDefault="00E92A0B" w:rsidP="00DC70F7">
      <w:pPr>
        <w:ind w:firstLine="720"/>
        <w:rPr>
          <w:szCs w:val="22"/>
        </w:rPr>
      </w:pPr>
      <w:r w:rsidRPr="000A7CA9">
        <w:rPr>
          <w:szCs w:val="22"/>
        </w:rPr>
        <w:t xml:space="preserve">A continuación se detallarán aquellos requisitos no funcionales del sistema que deben estar </w:t>
      </w:r>
      <w:commentRangeStart w:id="811"/>
      <w:r w:rsidRPr="000A7CA9">
        <w:rPr>
          <w:szCs w:val="22"/>
        </w:rPr>
        <w:t>presentes para garantizar la may</w:t>
      </w:r>
      <w:r w:rsidR="001069CF" w:rsidRPr="002C5136">
        <w:rPr>
          <w:szCs w:val="22"/>
        </w:rPr>
        <w:t>or calidad de la aplicación web.</w:t>
      </w:r>
    </w:p>
    <w:p w14:paraId="517E5EE0" w14:textId="77777777" w:rsidR="001069CF" w:rsidRPr="002C5136" w:rsidRDefault="001069CF" w:rsidP="00FC5918">
      <w:pPr>
        <w:numPr>
          <w:ilvl w:val="0"/>
          <w:numId w:val="28"/>
        </w:numPr>
        <w:spacing w:line="240" w:lineRule="auto"/>
        <w:rPr>
          <w:szCs w:val="22"/>
        </w:rPr>
      </w:pPr>
      <w:commentRangeStart w:id="812"/>
      <w:r w:rsidRPr="002C5136">
        <w:rPr>
          <w:szCs w:val="22"/>
          <w:rPrChange w:id="813" w:author="wences martinez suarez" w:date="2017-06-26T18:03:00Z">
            <w:rPr>
              <w:rFonts w:ascii="Arial" w:hAnsi="Arial" w:cs="Arial"/>
              <w:sz w:val="20"/>
            </w:rPr>
          </w:rPrChange>
        </w:rPr>
        <w:t>La aplicación debe proporcionar una experiencia de usuario positiva a este, durante y después de la iteración con esta.</w:t>
      </w:r>
    </w:p>
    <w:p w14:paraId="780AA3A5" w14:textId="77777777" w:rsidR="001069CF" w:rsidRPr="002C5136" w:rsidRDefault="001069CF" w:rsidP="00FC5918">
      <w:pPr>
        <w:numPr>
          <w:ilvl w:val="0"/>
          <w:numId w:val="28"/>
        </w:numPr>
        <w:spacing w:line="240" w:lineRule="auto"/>
        <w:rPr>
          <w:szCs w:val="22"/>
        </w:rPr>
      </w:pPr>
      <w:r w:rsidRPr="002C5136">
        <w:rPr>
          <w:szCs w:val="22"/>
          <w:rPrChange w:id="814" w:author="wences martinez suarez" w:date="2017-06-26T18:03:00Z">
            <w:rPr>
              <w:rFonts w:ascii="Arial" w:hAnsi="Arial" w:cs="Arial"/>
              <w:sz w:val="20"/>
            </w:rPr>
          </w:rPrChange>
        </w:rPr>
        <w:t xml:space="preserve">La aplicación debe garantizar el concepto de usabilidad al usuario </w:t>
      </w:r>
      <w:r w:rsidR="005C5FDE" w:rsidRPr="002C5136">
        <w:rPr>
          <w:szCs w:val="22"/>
          <w:rPrChange w:id="815" w:author="wences martinez suarez" w:date="2017-06-26T18:03:00Z">
            <w:rPr>
              <w:rFonts w:ascii="Arial" w:hAnsi="Arial" w:cs="Arial"/>
              <w:sz w:val="20"/>
            </w:rPr>
          </w:rPrChange>
        </w:rPr>
        <w:t>permitiéndole</w:t>
      </w:r>
      <w:r w:rsidRPr="002C5136">
        <w:rPr>
          <w:szCs w:val="22"/>
          <w:rPrChange w:id="816" w:author="wences martinez suarez" w:date="2017-06-26T18:03:00Z">
            <w:rPr>
              <w:rFonts w:ascii="Arial" w:hAnsi="Arial" w:cs="Arial"/>
              <w:sz w:val="20"/>
            </w:rPr>
          </w:rPrChange>
        </w:rPr>
        <w:t xml:space="preserve"> alcanzar el objetivo que busca sin dificultades</w:t>
      </w:r>
      <w:commentRangeEnd w:id="812"/>
      <w:r w:rsidR="0066275B" w:rsidRPr="002C5136">
        <w:rPr>
          <w:rStyle w:val="Refdecomentario"/>
          <w:rFonts w:eastAsia="Calibri"/>
          <w:noProof/>
          <w:sz w:val="22"/>
          <w:szCs w:val="22"/>
          <w:lang w:val="en-GB" w:eastAsia="en-US"/>
          <w:rPrChange w:id="817" w:author="wences martinez suarez" w:date="2017-06-26T18:03:00Z">
            <w:rPr>
              <w:rStyle w:val="Refdecomentario"/>
              <w:rFonts w:ascii="Calibri" w:eastAsia="Calibri" w:hAnsi="Calibri"/>
              <w:noProof/>
              <w:lang w:val="en-GB" w:eastAsia="en-US"/>
            </w:rPr>
          </w:rPrChange>
        </w:rPr>
        <w:commentReference w:id="812"/>
      </w:r>
    </w:p>
    <w:p w14:paraId="4B34DCD6" w14:textId="77777777" w:rsidR="001069CF" w:rsidRPr="002C5136" w:rsidRDefault="001069CF" w:rsidP="00FC5918">
      <w:pPr>
        <w:numPr>
          <w:ilvl w:val="0"/>
          <w:numId w:val="28"/>
        </w:numPr>
        <w:spacing w:line="240" w:lineRule="auto"/>
        <w:rPr>
          <w:szCs w:val="22"/>
        </w:rPr>
      </w:pPr>
      <w:r w:rsidRPr="002C5136">
        <w:rPr>
          <w:szCs w:val="22"/>
          <w:rPrChange w:id="818" w:author="wences martinez suarez" w:date="2017-06-26T18:03:00Z">
            <w:rPr>
              <w:rFonts w:ascii="Arial" w:hAnsi="Arial" w:cs="Arial"/>
              <w:sz w:val="20"/>
            </w:rPr>
          </w:rPrChange>
        </w:rPr>
        <w:t>La aplicación debe garantizar la total protección</w:t>
      </w:r>
      <w:r w:rsidR="0031004C" w:rsidRPr="002C5136">
        <w:rPr>
          <w:szCs w:val="22"/>
          <w:rPrChange w:id="819" w:author="wences martinez suarez" w:date="2017-06-26T18:03:00Z">
            <w:rPr>
              <w:rFonts w:ascii="Arial" w:hAnsi="Arial" w:cs="Arial"/>
              <w:sz w:val="20"/>
            </w:rPr>
          </w:rPrChange>
        </w:rPr>
        <w:t xml:space="preserve"> de los datos de acceso del usuario, utilizando la encriptación de contraseñas de usuario con la función Hash Bcrypt</w:t>
      </w:r>
      <w:r w:rsidRPr="002C5136">
        <w:rPr>
          <w:szCs w:val="22"/>
          <w:rPrChange w:id="820" w:author="wences martinez suarez" w:date="2017-06-26T18:03:00Z">
            <w:rPr>
              <w:rFonts w:ascii="Arial" w:hAnsi="Arial" w:cs="Arial"/>
              <w:sz w:val="20"/>
            </w:rPr>
          </w:rPrChange>
        </w:rPr>
        <w:t>.</w:t>
      </w:r>
    </w:p>
    <w:p w14:paraId="4608ED29" w14:textId="77777777" w:rsidR="001069CF" w:rsidRDefault="006C7454" w:rsidP="00FC5918">
      <w:pPr>
        <w:numPr>
          <w:ilvl w:val="0"/>
          <w:numId w:val="28"/>
        </w:numPr>
        <w:spacing w:line="240" w:lineRule="auto"/>
        <w:rPr>
          <w:szCs w:val="22"/>
        </w:rPr>
      </w:pPr>
      <w:r w:rsidRPr="002C5136">
        <w:rPr>
          <w:szCs w:val="22"/>
          <w:rPrChange w:id="821" w:author="wences martinez suarez" w:date="2017-06-26T18:03:00Z">
            <w:rPr>
              <w:rFonts w:ascii="Arial" w:hAnsi="Arial" w:cs="Arial"/>
              <w:sz w:val="20"/>
            </w:rPr>
          </w:rPrChange>
        </w:rPr>
        <w:lastRenderedPageBreak/>
        <w:t>El sistema ocultará aquellas funcionalidades solo proporcionadas para los usuarios registrados (creación de ofertas, inscripción en ofertas o envío de mensajes).</w:t>
      </w:r>
      <w:commentRangeEnd w:id="811"/>
      <w:r w:rsidR="0066275B" w:rsidRPr="002C5136">
        <w:rPr>
          <w:rStyle w:val="Refdecomentario"/>
          <w:rFonts w:eastAsia="Calibri"/>
          <w:noProof/>
          <w:sz w:val="22"/>
          <w:szCs w:val="22"/>
          <w:lang w:val="en-GB" w:eastAsia="en-US"/>
          <w:rPrChange w:id="822" w:author="wences martinez suarez" w:date="2017-06-26T18:03:00Z">
            <w:rPr>
              <w:rStyle w:val="Refdecomentario"/>
              <w:rFonts w:ascii="Calibri" w:eastAsia="Calibri" w:hAnsi="Calibri"/>
              <w:noProof/>
              <w:lang w:val="en-GB" w:eastAsia="en-US"/>
            </w:rPr>
          </w:rPrChange>
        </w:rPr>
        <w:commentReference w:id="811"/>
      </w:r>
    </w:p>
    <w:p w14:paraId="5F7F1B8E" w14:textId="6B7DB200" w:rsidR="00E92A0B" w:rsidRDefault="005E48D4" w:rsidP="00972BBB">
      <w:pPr>
        <w:ind w:left="360"/>
      </w:pPr>
      <w:r>
        <w:rPr>
          <w:szCs w:val="22"/>
        </w:rPr>
        <w:t>Los requisitos no funcionales vistos anteriormente que tienen que ver con la experiencia de usuario así como la usabilidad de la aplicación se llevarán a cabo mediante el seguimiento de una guía heurística basada en diferentes criterios de usabilidad y accesibilidad que cubrirán aquellas características que debe tener una aplicación web.</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63DD4D47" w:rsidR="00DC70F7" w:rsidRDefault="00972BBB" w:rsidP="00DC70F7">
      <w:pPr>
        <w:pStyle w:val="Subttulo"/>
      </w:pPr>
      <w:bookmarkStart w:id="823" w:name="_Toc486444097"/>
      <w:bookmarkStart w:id="824" w:name="_Toc505426680"/>
      <w:bookmarkStart w:id="825" w:name="_Toc505427064"/>
      <w:bookmarkStart w:id="826" w:name="_Toc505427253"/>
      <w:r>
        <w:t>4.4</w:t>
      </w:r>
      <w:r w:rsidR="00681350">
        <w:t xml:space="preserve"> MODELO DE DATOS</w:t>
      </w:r>
      <w:bookmarkEnd w:id="823"/>
      <w:bookmarkEnd w:id="824"/>
      <w:bookmarkEnd w:id="825"/>
      <w:bookmarkEnd w:id="826"/>
      <w:r w:rsidR="0029681C">
        <w:tab/>
      </w:r>
    </w:p>
    <w:p w14:paraId="012E3B14" w14:textId="19A7D842" w:rsidR="0029681C" w:rsidRDefault="0029681C" w:rsidP="000D1ADF">
      <w:pPr>
        <w:spacing w:before="240"/>
        <w:ind w:firstLine="720"/>
      </w:pPr>
      <w:r>
        <w:t>A continuación expondremos el modelo de datos de la aplicación web, el cual se diseña con el objetivo de tener una representación abstracta de los datos de la aplicación y las relaciones existentes entre ellos.</w:t>
      </w:r>
    </w:p>
    <w:p w14:paraId="686047BD" w14:textId="77777777" w:rsidR="00DC70F7" w:rsidDel="003A40D9" w:rsidRDefault="00DC70F7" w:rsidP="00DC70F7">
      <w:pPr>
        <w:spacing w:before="240"/>
        <w:rPr>
          <w:del w:id="827" w:author="wences martinez suarez" w:date="2017-06-26T18:40:00Z"/>
        </w:rPr>
      </w:pPr>
    </w:p>
    <w:p w14:paraId="18D954DB" w14:textId="64992608" w:rsidR="003A40D9" w:rsidRDefault="0029681C" w:rsidP="00DC70F7">
      <w:pPr>
        <w:rPr>
          <w:ins w:id="828" w:author="wences martinez suarez" w:date="2017-06-26T18:32:00Z"/>
        </w:rPr>
      </w:pPr>
      <w:del w:id="829" w:author="wences martinez suarez" w:date="2017-06-26T18:40:00Z">
        <w:r w:rsidDel="003A40D9">
          <w:tab/>
          <w:delText xml:space="preserve">Para representar correctamente el modelo, </w:delText>
        </w:r>
      </w:del>
    </w:p>
    <w:p w14:paraId="6254DDE4" w14:textId="670F3F0E" w:rsidR="003A40D9" w:rsidRDefault="00972BBB" w:rsidP="00972BBB">
      <w:pPr>
        <w:pStyle w:val="Subttulo"/>
        <w:rPr>
          <w:ins w:id="830" w:author="wences martinez suarez" w:date="2017-06-26T18:40:00Z"/>
        </w:rPr>
      </w:pPr>
      <w:r>
        <w:rPr>
          <w:rStyle w:val="nfasissutil"/>
        </w:rPr>
        <w:t xml:space="preserve">     </w:t>
      </w:r>
      <w:bookmarkStart w:id="831" w:name="_Toc505426681"/>
      <w:bookmarkStart w:id="832" w:name="_Toc505427065"/>
      <w:bookmarkStart w:id="833" w:name="_Toc505427254"/>
      <w:r>
        <w:rPr>
          <w:rStyle w:val="nfasissutil"/>
        </w:rPr>
        <w:t>4.4.1</w:t>
      </w:r>
      <w:ins w:id="834" w:author="wences martinez suarez" w:date="2017-06-26T18:35:00Z">
        <w:r w:rsidR="001953EA" w:rsidRPr="00DE0837">
          <w:rPr>
            <w:rStyle w:val="nfasissutil"/>
          </w:rPr>
          <w:t xml:space="preserve"> </w:t>
        </w:r>
      </w:ins>
      <w:ins w:id="835" w:author="wences martinez suarez" w:date="2017-06-26T18:37:00Z">
        <w:r w:rsidR="001953EA" w:rsidRPr="00DE0837">
          <w:rPr>
            <w:rStyle w:val="nfasissutil"/>
          </w:rPr>
          <w:t>DESCRIPCIÓN DE LOS MODELOS</w:t>
        </w:r>
      </w:ins>
      <w:bookmarkEnd w:id="831"/>
      <w:bookmarkEnd w:id="832"/>
      <w:bookmarkEnd w:id="833"/>
    </w:p>
    <w:p w14:paraId="6CD15DA0" w14:textId="77777777" w:rsidR="003A40D9" w:rsidRDefault="003A40D9" w:rsidP="00D33730">
      <w:pPr>
        <w:spacing w:before="240"/>
        <w:rPr>
          <w:ins w:id="836" w:author="wences martinez suarez" w:date="2017-06-26T18:40:00Z"/>
        </w:rPr>
      </w:pPr>
      <w:ins w:id="837" w:author="wences martinez suarez" w:date="2017-06-26T18:40:00Z">
        <w:r>
          <w:tab/>
          <w:t>Para representar correctamente la estructura del modelo de datos de la aplicación, haremos una descomposición de este en diferentes modelos los cuales están catalogados en diferentes subsistemas.</w:t>
        </w:r>
      </w:ins>
    </w:p>
    <w:p w14:paraId="749294FB" w14:textId="77777777" w:rsidR="004A653B" w:rsidRDefault="00CE7B1C" w:rsidP="00DE0837">
      <w:pPr>
        <w:jc w:val="left"/>
        <w:rPr>
          <w:ins w:id="838" w:author="wences martinez suarez" w:date="2017-06-26T19:14:00Z"/>
          <w:rStyle w:val="nfasissutil"/>
        </w:rPr>
      </w:pPr>
      <w:ins w:id="839" w:author="wences martinez suarez" w:date="2017-06-26T18:47:00Z">
        <w:r>
          <w:rPr>
            <w:rStyle w:val="nfasissutil"/>
          </w:rPr>
          <w:tab/>
        </w:r>
      </w:ins>
    </w:p>
    <w:p w14:paraId="1C97BE6A" w14:textId="2EAE8415" w:rsidR="0038036D" w:rsidRDefault="00972BBB">
      <w:pPr>
        <w:pStyle w:val="Subttulo"/>
        <w:ind w:firstLine="720"/>
        <w:rPr>
          <w:rStyle w:val="nfasissutil"/>
        </w:rPr>
        <w:pPrChange w:id="840" w:author="wences martinez suarez" w:date="2017-06-26T19:14:00Z">
          <w:pPr>
            <w:jc w:val="left"/>
          </w:pPr>
        </w:pPrChange>
      </w:pPr>
      <w:bookmarkStart w:id="841" w:name="_Toc505426682"/>
      <w:bookmarkStart w:id="842" w:name="_Toc505427066"/>
      <w:bookmarkStart w:id="843" w:name="_Toc505427255"/>
      <w:r>
        <w:rPr>
          <w:rStyle w:val="nfasissutil"/>
        </w:rPr>
        <w:t>4.4.1.1</w:t>
      </w:r>
      <w:ins w:id="844" w:author="wences martinez suarez" w:date="2017-06-26T18:48:00Z">
        <w:r w:rsidR="00CE7B1C">
          <w:rPr>
            <w:rStyle w:val="nfasissutil"/>
          </w:rPr>
          <w:t xml:space="preserve"> Subsistema de sesión</w:t>
        </w:r>
      </w:ins>
      <w:bookmarkEnd w:id="841"/>
      <w:bookmarkEnd w:id="842"/>
      <w:bookmarkEnd w:id="843"/>
    </w:p>
    <w:p w14:paraId="6E5D8AE5" w14:textId="77777777" w:rsidR="00972BBB" w:rsidRPr="00972BBB" w:rsidRDefault="00972BBB" w:rsidP="00972BBB">
      <w:pPr>
        <w:rPr>
          <w:ins w:id="845" w:author="wences martinez suarez" w:date="2017-06-26T18:57:00Z"/>
        </w:rPr>
      </w:pPr>
    </w:p>
    <w:p w14:paraId="2AF9C848" w14:textId="63271BAC" w:rsidR="00900543" w:rsidRDefault="00900543" w:rsidP="00900543">
      <w:pPr>
        <w:pStyle w:val="Descripcin"/>
        <w:keepNext/>
        <w:ind w:left="2880" w:firstLine="720"/>
      </w:pPr>
      <w:bookmarkStart w:id="846" w:name="_Toc486816834"/>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2</w:t>
      </w:r>
      <w:r>
        <w:fldChar w:fldCharType="end"/>
      </w:r>
      <w:r>
        <w:t xml:space="preserve"> </w:t>
      </w:r>
      <w:r w:rsidRPr="002579B5">
        <w:rPr>
          <w:sz w:val="20"/>
        </w:rPr>
        <w:t>Modelo de sesión</w:t>
      </w:r>
      <w:r w:rsidR="00972BBB">
        <w:rPr>
          <w:sz w:val="20"/>
        </w:rPr>
        <w:t>.</w:t>
      </w:r>
      <w:bookmarkEnd w:id="846"/>
    </w:p>
    <w:tbl>
      <w:tblPr>
        <w:tblStyle w:val="Tablaconcuadrcula"/>
        <w:tblW w:w="0" w:type="auto"/>
        <w:tblInd w:w="1030" w:type="dxa"/>
        <w:tblLook w:val="04A0" w:firstRow="1" w:lastRow="0" w:firstColumn="1" w:lastColumn="0" w:noHBand="0" w:noVBand="1"/>
        <w:tblPrChange w:id="847" w:author="wences martinez suarez" w:date="2017-06-26T19:13:00Z">
          <w:tblPr>
            <w:tblStyle w:val="Tablaconcuadrcula"/>
            <w:tblW w:w="0" w:type="auto"/>
            <w:jc w:val="center"/>
            <w:tblLook w:val="04A0" w:firstRow="1" w:lastRow="0" w:firstColumn="1" w:lastColumn="0" w:noHBand="0" w:noVBand="1"/>
          </w:tblPr>
        </w:tblPrChange>
      </w:tblPr>
      <w:tblGrid>
        <w:gridCol w:w="8217"/>
        <w:tblGridChange w:id="848">
          <w:tblGrid>
            <w:gridCol w:w="9247"/>
          </w:tblGrid>
        </w:tblGridChange>
      </w:tblGrid>
      <w:tr w:rsidR="004A653B" w14:paraId="11FBE214" w14:textId="77777777" w:rsidTr="004A653B">
        <w:trPr>
          <w:trHeight w:hRule="exact" w:val="284"/>
          <w:ins w:id="849" w:author="wences martinez suarez" w:date="2017-06-26T18:57:00Z"/>
          <w:trPrChange w:id="850" w:author="wences martinez suarez" w:date="2017-06-26T19:13:00Z">
            <w:trPr>
              <w:trHeight w:hRule="exact" w:val="284"/>
              <w:jc w:val="center"/>
            </w:trPr>
          </w:trPrChange>
        </w:trPr>
        <w:tc>
          <w:tcPr>
            <w:tcW w:w="8217" w:type="dxa"/>
            <w:shd w:val="clear" w:color="auto" w:fill="D0CECE" w:themeFill="background2" w:themeFillShade="E6"/>
            <w:vAlign w:val="center"/>
            <w:tcPrChange w:id="851" w:author="wences martinez suarez" w:date="2017-06-26T19:13:00Z">
              <w:tcPr>
                <w:tcW w:w="0" w:type="auto"/>
                <w:shd w:val="clear" w:color="auto" w:fill="D0CECE" w:themeFill="background2" w:themeFillShade="E6"/>
                <w:vAlign w:val="center"/>
              </w:tcPr>
            </w:tcPrChange>
          </w:tcPr>
          <w:p w14:paraId="758F3547" w14:textId="71A89135" w:rsidR="0038036D" w:rsidRDefault="0038036D" w:rsidP="0038036D">
            <w:pPr>
              <w:jc w:val="left"/>
              <w:rPr>
                <w:ins w:id="852" w:author="wences martinez suarez" w:date="2017-06-26T18:57:00Z"/>
                <w:rStyle w:val="nfasissutil"/>
              </w:rPr>
            </w:pPr>
            <w:ins w:id="853" w:author="wences martinez suarez" w:date="2017-06-26T18:59:00Z">
              <w:r>
                <w:rPr>
                  <w:rStyle w:val="nfasissutil"/>
                </w:rPr>
                <w:t>Nombre</w:t>
              </w:r>
            </w:ins>
          </w:p>
        </w:tc>
      </w:tr>
      <w:tr w:rsidR="004A653B" w14:paraId="75327A5A" w14:textId="77777777" w:rsidTr="004A653B">
        <w:trPr>
          <w:trHeight w:hRule="exact" w:val="284"/>
          <w:ins w:id="854" w:author="wences martinez suarez" w:date="2017-06-26T18:57:00Z"/>
          <w:trPrChange w:id="855" w:author="wences martinez suarez" w:date="2017-06-26T19:13:00Z">
            <w:trPr>
              <w:trHeight w:hRule="exact" w:val="284"/>
              <w:jc w:val="center"/>
            </w:trPr>
          </w:trPrChange>
        </w:trPr>
        <w:tc>
          <w:tcPr>
            <w:tcW w:w="8217" w:type="dxa"/>
            <w:vAlign w:val="center"/>
            <w:tcPrChange w:id="856" w:author="wences martinez suarez" w:date="2017-06-26T19:13:00Z">
              <w:tcPr>
                <w:tcW w:w="0" w:type="auto"/>
                <w:vAlign w:val="center"/>
              </w:tcPr>
            </w:tcPrChange>
          </w:tcPr>
          <w:p w14:paraId="071CC15B" w14:textId="76CC4DDC" w:rsidR="0038036D" w:rsidRPr="00DE0837" w:rsidRDefault="00DE0837" w:rsidP="0038036D">
            <w:pPr>
              <w:jc w:val="left"/>
              <w:rPr>
                <w:ins w:id="857" w:author="wences martinez suarez" w:date="2017-06-26T18:57:00Z"/>
                <w:rStyle w:val="nfasissutil"/>
              </w:rPr>
            </w:pPr>
            <w:ins w:id="858" w:author="wences martinez suarez" w:date="2017-06-26T19:01:00Z">
              <w:r>
                <w:rPr>
                  <w:rStyle w:val="nfasissutil"/>
                  <w:b/>
                </w:rPr>
                <w:t>Session</w:t>
              </w:r>
            </w:ins>
          </w:p>
        </w:tc>
      </w:tr>
      <w:tr w:rsidR="004A653B" w14:paraId="2CFC0C91" w14:textId="77777777" w:rsidTr="004A653B">
        <w:trPr>
          <w:trHeight w:hRule="exact" w:val="284"/>
          <w:ins w:id="859" w:author="wences martinez suarez" w:date="2017-06-26T18:57:00Z"/>
          <w:trPrChange w:id="860" w:author="wences martinez suarez" w:date="2017-06-26T19:13:00Z">
            <w:trPr>
              <w:trHeight w:hRule="exact" w:val="284"/>
              <w:jc w:val="center"/>
            </w:trPr>
          </w:trPrChange>
        </w:trPr>
        <w:tc>
          <w:tcPr>
            <w:tcW w:w="8217" w:type="dxa"/>
            <w:shd w:val="clear" w:color="auto" w:fill="D0CECE" w:themeFill="background2" w:themeFillShade="E6"/>
            <w:vAlign w:val="center"/>
            <w:tcPrChange w:id="861" w:author="wences martinez suarez" w:date="2017-06-26T19:13:00Z">
              <w:tcPr>
                <w:tcW w:w="0" w:type="auto"/>
                <w:shd w:val="clear" w:color="auto" w:fill="D0CECE" w:themeFill="background2" w:themeFillShade="E6"/>
                <w:vAlign w:val="center"/>
              </w:tcPr>
            </w:tcPrChange>
          </w:tcPr>
          <w:p w14:paraId="2C8CB4AD" w14:textId="6D14BE2E" w:rsidR="0038036D" w:rsidRDefault="0038036D" w:rsidP="0038036D">
            <w:pPr>
              <w:jc w:val="left"/>
              <w:rPr>
                <w:ins w:id="862" w:author="wences martinez suarez" w:date="2017-06-26T18:57:00Z"/>
                <w:rStyle w:val="nfasissutil"/>
              </w:rPr>
            </w:pPr>
            <w:ins w:id="863" w:author="wences martinez suarez" w:date="2017-06-26T18:59:00Z">
              <w:r>
                <w:rPr>
                  <w:rStyle w:val="nfasissutil"/>
                </w:rPr>
                <w:t>Descripción y finalidad</w:t>
              </w:r>
            </w:ins>
          </w:p>
        </w:tc>
      </w:tr>
      <w:tr w:rsidR="004A653B" w14:paraId="7213B903" w14:textId="77777777" w:rsidTr="004A653B">
        <w:trPr>
          <w:trHeight w:val="284"/>
          <w:ins w:id="864" w:author="wences martinez suarez" w:date="2017-06-26T18:57:00Z"/>
          <w:trPrChange w:id="865" w:author="wences martinez suarez" w:date="2017-06-26T19:13:00Z">
            <w:trPr>
              <w:trHeight w:val="284"/>
              <w:jc w:val="center"/>
            </w:trPr>
          </w:trPrChange>
        </w:trPr>
        <w:tc>
          <w:tcPr>
            <w:tcW w:w="8217" w:type="dxa"/>
            <w:vAlign w:val="center"/>
            <w:tcPrChange w:id="866" w:author="wences martinez suarez" w:date="2017-06-26T19:13:00Z">
              <w:tcPr>
                <w:tcW w:w="0" w:type="auto"/>
                <w:vAlign w:val="center"/>
              </w:tcPr>
            </w:tcPrChange>
          </w:tcPr>
          <w:p w14:paraId="5C7AE799" w14:textId="2A919819" w:rsidR="00DE0837" w:rsidRPr="00DC70F7" w:rsidRDefault="00DE0837">
            <w:pPr>
              <w:spacing w:after="0" w:line="240" w:lineRule="auto"/>
              <w:jc w:val="left"/>
              <w:rPr>
                <w:ins w:id="867" w:author="wences martinez suarez" w:date="2017-06-26T18:57:00Z"/>
                <w:rStyle w:val="nfasissutil"/>
              </w:rPr>
              <w:pPrChange w:id="868" w:author="wences martinez suarez" w:date="2017-06-26T19:20:00Z">
                <w:pPr>
                  <w:jc w:val="left"/>
                </w:pPr>
              </w:pPrChange>
            </w:pPr>
            <w:ins w:id="869" w:author="wences martinez suarez" w:date="2017-06-26T19:06:00Z">
              <w:r w:rsidRPr="00DC70F7">
                <w:rPr>
                  <w:rStyle w:val="nfasissutil"/>
                </w:rPr>
                <w:t>Este modelo guarda la sesión del usuario en el sistema. Siempre que el usuario inicie</w:t>
              </w:r>
            </w:ins>
            <w:ins w:id="870" w:author="wences martinez suarez" w:date="2017-06-26T19:10:00Z">
              <w:r w:rsidR="004A653B" w:rsidRPr="00DC70F7">
                <w:rPr>
                  <w:rStyle w:val="nfasissutil"/>
                </w:rPr>
                <w:t xml:space="preserve"> sesión en</w:t>
              </w:r>
            </w:ins>
            <w:ins w:id="871" w:author="wences martinez suarez" w:date="2017-06-26T19:12:00Z">
              <w:r w:rsidR="004A653B" w:rsidRPr="00DC70F7">
                <w:rPr>
                  <w:rStyle w:val="nfasissutil"/>
                </w:rPr>
                <w:t xml:space="preserve"> </w:t>
              </w:r>
            </w:ins>
            <w:ins w:id="872" w:author="wences martinez suarez" w:date="2017-06-26T19:10:00Z">
              <w:r w:rsidR="004A653B" w:rsidRPr="00DC70F7">
                <w:rPr>
                  <w:rStyle w:val="nfasissutil"/>
                </w:rPr>
                <w:t>la aplicación</w:t>
              </w:r>
            </w:ins>
            <w:ins w:id="873" w:author="wences martinez suarez" w:date="2017-06-26T19:11:00Z">
              <w:r w:rsidR="004A653B" w:rsidRPr="00DC70F7">
                <w:rPr>
                  <w:rStyle w:val="nfasissutil"/>
                </w:rPr>
                <w:t xml:space="preserve"> el sistema creará </w:t>
              </w:r>
            </w:ins>
            <w:ins w:id="874" w:author="wences martinez suarez" w:date="2017-06-26T19:51:00Z">
              <w:r w:rsidR="00A61D90" w:rsidRPr="00DC70F7">
                <w:rPr>
                  <w:rStyle w:val="nfasissutil"/>
                </w:rPr>
                <w:t xml:space="preserve">en la base de datos </w:t>
              </w:r>
            </w:ins>
            <w:ins w:id="875" w:author="wences martinez suarez" w:date="2017-06-26T19:11:00Z">
              <w:r w:rsidR="004A653B" w:rsidRPr="00DC70F7">
                <w:rPr>
                  <w:rStyle w:val="nfasissutil"/>
                </w:rPr>
                <w:t xml:space="preserve">una sesión única que lo </w:t>
              </w:r>
              <w:r w:rsidR="004A653B" w:rsidRPr="00DC70F7">
                <w:rPr>
                  <w:rStyle w:val="nfasissutil"/>
                </w:rPr>
                <w:lastRenderedPageBreak/>
                <w:t>identifique, comprobando que esté registrado en base de datos.</w:t>
              </w:r>
            </w:ins>
            <w:ins w:id="876" w:author="wences martinez suarez" w:date="2017-06-26T19:51:00Z">
              <w:r w:rsidR="00A61D90" w:rsidRPr="00DC70F7">
                <w:rPr>
                  <w:rStyle w:val="nfasissutil"/>
                </w:rPr>
                <w:t xml:space="preserve"> Cuando el </w:t>
              </w:r>
            </w:ins>
            <w:ins w:id="877" w:author="wences martinez suarez" w:date="2017-06-26T19:52:00Z">
              <w:r w:rsidR="00A61D90" w:rsidRPr="00DC70F7">
                <w:rPr>
                  <w:rStyle w:val="nfasissutil"/>
                </w:rPr>
                <w:t>usuario</w:t>
              </w:r>
            </w:ins>
            <w:ins w:id="878" w:author="wences martinez suarez" w:date="2017-06-26T19:51:00Z">
              <w:r w:rsidR="00A61D90" w:rsidRPr="00DC70F7">
                <w:rPr>
                  <w:rStyle w:val="nfasissutil"/>
                </w:rPr>
                <w:t xml:space="preserve"> finalice sesión (logout) el sistema </w:t>
              </w:r>
            </w:ins>
            <w:ins w:id="879" w:author="wences martinez suarez" w:date="2017-06-26T19:52:00Z">
              <w:r w:rsidR="00A61D90" w:rsidRPr="00DC70F7">
                <w:rPr>
                  <w:rStyle w:val="nfasissutil"/>
                </w:rPr>
                <w:t>borrará la sesión creada de la bbdd.</w:t>
              </w:r>
            </w:ins>
          </w:p>
        </w:tc>
      </w:tr>
      <w:tr w:rsidR="004A653B" w14:paraId="14CDC634" w14:textId="77777777" w:rsidTr="004A653B">
        <w:trPr>
          <w:trHeight w:hRule="exact" w:val="284"/>
          <w:ins w:id="880" w:author="wences martinez suarez" w:date="2017-06-26T18:57:00Z"/>
          <w:trPrChange w:id="881" w:author="wences martinez suarez" w:date="2017-06-26T19:13:00Z">
            <w:trPr>
              <w:trHeight w:hRule="exact" w:val="284"/>
              <w:jc w:val="center"/>
            </w:trPr>
          </w:trPrChange>
        </w:trPr>
        <w:tc>
          <w:tcPr>
            <w:tcW w:w="8217" w:type="dxa"/>
            <w:shd w:val="clear" w:color="auto" w:fill="D0CECE" w:themeFill="background2" w:themeFillShade="E6"/>
            <w:vAlign w:val="center"/>
            <w:tcPrChange w:id="882" w:author="wences martinez suarez" w:date="2017-06-26T19:13:00Z">
              <w:tcPr>
                <w:tcW w:w="0" w:type="auto"/>
                <w:shd w:val="clear" w:color="auto" w:fill="D0CECE" w:themeFill="background2" w:themeFillShade="E6"/>
                <w:vAlign w:val="center"/>
              </w:tcPr>
            </w:tcPrChange>
          </w:tcPr>
          <w:p w14:paraId="79AD9F86" w14:textId="4FD0D5EF" w:rsidR="0038036D" w:rsidRDefault="0038036D" w:rsidP="0038036D">
            <w:pPr>
              <w:jc w:val="left"/>
              <w:rPr>
                <w:ins w:id="883" w:author="wences martinez suarez" w:date="2017-06-26T18:57:00Z"/>
                <w:rStyle w:val="nfasissutil"/>
              </w:rPr>
            </w:pPr>
            <w:ins w:id="884" w:author="wences martinez suarez" w:date="2017-06-26T18:59:00Z">
              <w:r>
                <w:rPr>
                  <w:rStyle w:val="nfasissutil"/>
                </w:rPr>
                <w:lastRenderedPageBreak/>
                <w:t xml:space="preserve">Atributos </w:t>
              </w:r>
            </w:ins>
          </w:p>
        </w:tc>
      </w:tr>
      <w:tr w:rsidR="004A653B" w:rsidRPr="008B2627" w14:paraId="768C28FE" w14:textId="77777777" w:rsidTr="004A653B">
        <w:trPr>
          <w:trHeight w:val="284"/>
          <w:ins w:id="885" w:author="wences martinez suarez" w:date="2017-06-26T18:57:00Z"/>
          <w:trPrChange w:id="886" w:author="wences martinez suarez" w:date="2017-06-26T19:13:00Z">
            <w:trPr>
              <w:trHeight w:val="284"/>
              <w:jc w:val="center"/>
            </w:trPr>
          </w:trPrChange>
        </w:trPr>
        <w:tc>
          <w:tcPr>
            <w:tcW w:w="8217" w:type="dxa"/>
            <w:vAlign w:val="center"/>
            <w:tcPrChange w:id="887" w:author="wences martinez suarez" w:date="2017-06-26T19:13:00Z">
              <w:tcPr>
                <w:tcW w:w="0" w:type="auto"/>
                <w:vAlign w:val="center"/>
              </w:tcPr>
            </w:tcPrChange>
          </w:tcPr>
          <w:p w14:paraId="3539695F" w14:textId="220FC4F1" w:rsidR="0038036D" w:rsidRPr="008B2627" w:rsidRDefault="002C4F4A" w:rsidP="008B2627">
            <w:pPr>
              <w:spacing w:after="0" w:line="240" w:lineRule="auto"/>
              <w:jc w:val="left"/>
              <w:rPr>
                <w:ins w:id="888" w:author="wences martinez suarez" w:date="2017-06-26T18:57:00Z"/>
                <w:rStyle w:val="nfasissutil"/>
                <w:lang w:val="en-GB"/>
              </w:rPr>
            </w:pPr>
            <w:r>
              <w:rPr>
                <w:rStyle w:val="nfasissutil"/>
                <w:lang w:val="en-GB"/>
              </w:rPr>
              <w:t>N/A</w:t>
            </w:r>
          </w:p>
        </w:tc>
      </w:tr>
    </w:tbl>
    <w:p w14:paraId="5BD46C85" w14:textId="636CA20F" w:rsidR="0038036D" w:rsidRPr="008B2627" w:rsidRDefault="004A653B" w:rsidP="00DE0837">
      <w:pPr>
        <w:jc w:val="left"/>
        <w:rPr>
          <w:ins w:id="889" w:author="wences martinez suarez" w:date="2017-06-26T18:50:00Z"/>
          <w:rStyle w:val="nfasissutil"/>
          <w:lang w:val="en-GB"/>
        </w:rPr>
      </w:pPr>
      <w:ins w:id="890" w:author="wences martinez suarez" w:date="2017-06-26T19:13:00Z">
        <w:r w:rsidRPr="008B2627">
          <w:rPr>
            <w:rStyle w:val="nfasissutil"/>
            <w:lang w:val="en-GB"/>
          </w:rPr>
          <w:tab/>
        </w:r>
      </w:ins>
    </w:p>
    <w:p w14:paraId="24186A27" w14:textId="53FF12BD" w:rsidR="004A653B" w:rsidRDefault="00972BBB" w:rsidP="00972BBB">
      <w:pPr>
        <w:pStyle w:val="Subttulo"/>
        <w:ind w:firstLine="720"/>
        <w:rPr>
          <w:rStyle w:val="nfasissutil"/>
        </w:rPr>
      </w:pPr>
      <w:bookmarkStart w:id="891" w:name="_Toc505426683"/>
      <w:bookmarkStart w:id="892" w:name="_Toc505427067"/>
      <w:bookmarkStart w:id="893" w:name="_Toc505427256"/>
      <w:r>
        <w:rPr>
          <w:rStyle w:val="nfasissutil"/>
        </w:rPr>
        <w:t>4.4.1.2</w:t>
      </w:r>
      <w:ins w:id="894" w:author="wences martinez suarez" w:date="2017-06-26T18:50:00Z">
        <w:r w:rsidR="0038036D" w:rsidRPr="006211ED">
          <w:rPr>
            <w:rStyle w:val="nfasissutil"/>
          </w:rPr>
          <w:t xml:space="preserve"> Subsistema de gestión de usuarios</w:t>
        </w:r>
      </w:ins>
      <w:bookmarkEnd w:id="891"/>
      <w:bookmarkEnd w:id="892"/>
      <w:bookmarkEnd w:id="893"/>
      <w:ins w:id="895" w:author="wences martinez suarez" w:date="2017-06-26T19:14:00Z">
        <w:r w:rsidR="004A653B" w:rsidRPr="006211ED">
          <w:rPr>
            <w:rStyle w:val="nfasissutil"/>
          </w:rPr>
          <w:tab/>
        </w:r>
      </w:ins>
    </w:p>
    <w:p w14:paraId="529B3EEE" w14:textId="77777777" w:rsidR="00972BBB" w:rsidRPr="00972BBB" w:rsidRDefault="00972BBB" w:rsidP="00972BBB">
      <w:pPr>
        <w:rPr>
          <w:ins w:id="896" w:author="wences martinez suarez" w:date="2017-06-26T19:14:00Z"/>
        </w:rPr>
      </w:pPr>
    </w:p>
    <w:p w14:paraId="754BCB9C" w14:textId="03DFB43C" w:rsidR="00900543" w:rsidRDefault="00900543" w:rsidP="00900543">
      <w:pPr>
        <w:pStyle w:val="Descripcin"/>
        <w:keepNext/>
        <w:ind w:left="2880" w:firstLine="720"/>
      </w:pPr>
      <w:bookmarkStart w:id="897" w:name="_Toc486816835"/>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3</w:t>
      </w:r>
      <w:r>
        <w:fldChar w:fldCharType="end"/>
      </w:r>
      <w:r>
        <w:t xml:space="preserve"> </w:t>
      </w:r>
      <w:r w:rsidRPr="002579B5">
        <w:rPr>
          <w:sz w:val="20"/>
        </w:rPr>
        <w:t>Modelo de usuario</w:t>
      </w:r>
      <w:bookmarkEnd w:id="897"/>
    </w:p>
    <w:tbl>
      <w:tblPr>
        <w:tblStyle w:val="Tablaconcuadrcula"/>
        <w:tblW w:w="0" w:type="auto"/>
        <w:tblInd w:w="1030" w:type="dxa"/>
        <w:tblLook w:val="04A0" w:firstRow="1" w:lastRow="0" w:firstColumn="1" w:lastColumn="0" w:noHBand="0" w:noVBand="1"/>
      </w:tblPr>
      <w:tblGrid>
        <w:gridCol w:w="8217"/>
      </w:tblGrid>
      <w:tr w:rsidR="004A653B" w:rsidRPr="008B2627" w14:paraId="24D485E9" w14:textId="77777777" w:rsidTr="00EF6872">
        <w:trPr>
          <w:trHeight w:hRule="exact" w:val="284"/>
          <w:ins w:id="898" w:author="wences martinez suarez" w:date="2017-06-26T19:14:00Z"/>
        </w:trPr>
        <w:tc>
          <w:tcPr>
            <w:tcW w:w="8217" w:type="dxa"/>
            <w:shd w:val="clear" w:color="auto" w:fill="D0CECE" w:themeFill="background2" w:themeFillShade="E6"/>
            <w:vAlign w:val="center"/>
          </w:tcPr>
          <w:p w14:paraId="57AD0CE5" w14:textId="77777777" w:rsidR="004A653B" w:rsidRPr="00972BBB" w:rsidRDefault="004A653B" w:rsidP="00EF6872">
            <w:pPr>
              <w:jc w:val="left"/>
              <w:rPr>
                <w:ins w:id="899" w:author="wences martinez suarez" w:date="2017-06-26T19:14:00Z"/>
                <w:rStyle w:val="nfasissutil"/>
              </w:rPr>
            </w:pPr>
            <w:ins w:id="900" w:author="wences martinez suarez" w:date="2017-06-26T19:14:00Z">
              <w:r w:rsidRPr="00972BBB">
                <w:rPr>
                  <w:rStyle w:val="nfasissutil"/>
                </w:rPr>
                <w:t>Nombre</w:t>
              </w:r>
            </w:ins>
          </w:p>
        </w:tc>
      </w:tr>
      <w:tr w:rsidR="004A653B" w:rsidRPr="008B2627" w14:paraId="193B45CC" w14:textId="77777777" w:rsidTr="00EF6872">
        <w:trPr>
          <w:trHeight w:hRule="exact" w:val="284"/>
          <w:ins w:id="901" w:author="wences martinez suarez" w:date="2017-06-26T19:14:00Z"/>
        </w:trPr>
        <w:tc>
          <w:tcPr>
            <w:tcW w:w="8217" w:type="dxa"/>
            <w:vAlign w:val="center"/>
          </w:tcPr>
          <w:p w14:paraId="0821F186" w14:textId="6BA73CD7" w:rsidR="004A653B" w:rsidRPr="00972BBB" w:rsidRDefault="004A653B" w:rsidP="00EF6872">
            <w:pPr>
              <w:jc w:val="left"/>
              <w:rPr>
                <w:ins w:id="902" w:author="wences martinez suarez" w:date="2017-06-26T19:14:00Z"/>
                <w:rStyle w:val="nfasissutil"/>
                <w:b/>
              </w:rPr>
            </w:pPr>
            <w:ins w:id="903" w:author="wences martinez suarez" w:date="2017-06-26T19:14:00Z">
              <w:r w:rsidRPr="00972BBB">
                <w:rPr>
                  <w:rStyle w:val="nfasissutil"/>
                  <w:b/>
                </w:rPr>
                <w:t>User</w:t>
              </w:r>
            </w:ins>
          </w:p>
        </w:tc>
      </w:tr>
      <w:tr w:rsidR="004A653B" w:rsidRPr="008B2627" w14:paraId="75BE25B1" w14:textId="77777777" w:rsidTr="00EF6872">
        <w:trPr>
          <w:trHeight w:hRule="exact" w:val="284"/>
          <w:ins w:id="904" w:author="wences martinez suarez" w:date="2017-06-26T19:14:00Z"/>
        </w:trPr>
        <w:tc>
          <w:tcPr>
            <w:tcW w:w="8217" w:type="dxa"/>
            <w:shd w:val="clear" w:color="auto" w:fill="D0CECE" w:themeFill="background2" w:themeFillShade="E6"/>
            <w:vAlign w:val="center"/>
          </w:tcPr>
          <w:p w14:paraId="11F16BB8" w14:textId="77777777" w:rsidR="004A653B" w:rsidRPr="00972BBB" w:rsidRDefault="004A653B" w:rsidP="00EF6872">
            <w:pPr>
              <w:jc w:val="left"/>
              <w:rPr>
                <w:ins w:id="905" w:author="wences martinez suarez" w:date="2017-06-26T19:14:00Z"/>
                <w:rStyle w:val="nfasissutil"/>
              </w:rPr>
            </w:pPr>
            <w:ins w:id="906" w:author="wences martinez suarez" w:date="2017-06-26T19:14:00Z">
              <w:r w:rsidRPr="00972BBB">
                <w:rPr>
                  <w:rStyle w:val="nfasissutil"/>
                </w:rPr>
                <w:t>Descripción y finalidad</w:t>
              </w:r>
            </w:ins>
          </w:p>
        </w:tc>
      </w:tr>
      <w:tr w:rsidR="004A653B" w14:paraId="433B75C9" w14:textId="77777777" w:rsidTr="00EF6872">
        <w:trPr>
          <w:trHeight w:val="284"/>
          <w:ins w:id="907" w:author="wences martinez suarez" w:date="2017-06-26T19:14:00Z"/>
        </w:trPr>
        <w:tc>
          <w:tcPr>
            <w:tcW w:w="8217" w:type="dxa"/>
            <w:vAlign w:val="center"/>
          </w:tcPr>
          <w:p w14:paraId="1AB8EBD1" w14:textId="1060A3C8" w:rsidR="004A653B" w:rsidRPr="00DC70F7" w:rsidRDefault="004A653B">
            <w:pPr>
              <w:spacing w:after="0" w:line="240" w:lineRule="auto"/>
              <w:jc w:val="left"/>
              <w:rPr>
                <w:ins w:id="908" w:author="wences martinez suarez" w:date="2017-06-26T19:14:00Z"/>
                <w:rStyle w:val="nfasissutil"/>
              </w:rPr>
              <w:pPrChange w:id="909" w:author="wences martinez suarez" w:date="2017-06-26T19:21:00Z">
                <w:pPr>
                  <w:spacing w:line="240" w:lineRule="auto"/>
                  <w:jc w:val="left"/>
                </w:pPr>
              </w:pPrChange>
            </w:pPr>
            <w:ins w:id="910" w:author="wences martinez suarez" w:date="2017-06-26T19:14:00Z">
              <w:r w:rsidRPr="00DC70F7">
                <w:rPr>
                  <w:rStyle w:val="nfasissutil"/>
                </w:rPr>
                <w:t xml:space="preserve">Este modelo se </w:t>
              </w:r>
            </w:ins>
            <w:ins w:id="911" w:author="wences martinez suarez" w:date="2017-06-26T19:15:00Z">
              <w:r w:rsidRPr="00DC70F7">
                <w:rPr>
                  <w:rStyle w:val="nfasissutil"/>
                </w:rPr>
                <w:t>utiliza para representar los diferentes usuarios de nuestra aplicaci</w:t>
              </w:r>
            </w:ins>
            <w:ins w:id="912" w:author="wences martinez suarez" w:date="2017-06-26T19:16:00Z">
              <w:r w:rsidRPr="00DC70F7">
                <w:rPr>
                  <w:rStyle w:val="nfasissutil"/>
                </w:rPr>
                <w:t xml:space="preserve">ón, ya sean estudiantes o empresas. </w:t>
              </w:r>
            </w:ins>
            <w:ins w:id="913" w:author="wences martinez suarez" w:date="2017-06-26T19:19:00Z">
              <w:r w:rsidRPr="00DC70F7">
                <w:rPr>
                  <w:rStyle w:val="nfasissutil"/>
                </w:rPr>
                <w:t>Se encargará de validar a los usuarios para que sean únicos</w:t>
              </w:r>
            </w:ins>
            <w:ins w:id="914" w:author="wences martinez suarez" w:date="2017-06-26T19:20:00Z">
              <w:r w:rsidRPr="00DC70F7">
                <w:rPr>
                  <w:rStyle w:val="nfasissutil"/>
                </w:rPr>
                <w:t xml:space="preserve"> respecto a su email y contraseña</w:t>
              </w:r>
            </w:ins>
            <w:ins w:id="915" w:author="wences martinez suarez" w:date="2017-06-26T19:19:00Z">
              <w:r w:rsidRPr="00DC70F7">
                <w:rPr>
                  <w:rStyle w:val="nfasissutil"/>
                </w:rPr>
                <w:t>,</w:t>
              </w:r>
            </w:ins>
            <w:ins w:id="916" w:author="wences martinez suarez" w:date="2017-06-26T19:21:00Z">
              <w:r w:rsidR="00EF6872" w:rsidRPr="00DC70F7">
                <w:rPr>
                  <w:rStyle w:val="nfasissutil"/>
                </w:rPr>
                <w:t xml:space="preserve"> de asignarles el rol correspondiente y también</w:t>
              </w:r>
            </w:ins>
            <w:ins w:id="917" w:author="wences martinez suarez" w:date="2017-06-26T19:19:00Z">
              <w:r w:rsidRPr="00DC70F7">
                <w:rPr>
                  <w:rStyle w:val="nfasissutil"/>
                </w:rPr>
                <w:t xml:space="preserve"> guardar </w:t>
              </w:r>
            </w:ins>
            <w:ins w:id="918" w:author="wences martinez suarez" w:date="2017-06-26T19:20:00Z">
              <w:r w:rsidRPr="00DC70F7">
                <w:rPr>
                  <w:rStyle w:val="nfasissutil"/>
                </w:rPr>
                <w:t>la principal</w:t>
              </w:r>
            </w:ins>
            <w:ins w:id="919" w:author="wences martinez suarez" w:date="2017-06-26T19:18:00Z">
              <w:r w:rsidRPr="00DC70F7">
                <w:rPr>
                  <w:rStyle w:val="nfasissutil"/>
                </w:rPr>
                <w:t xml:space="preserve"> información d</w:t>
              </w:r>
            </w:ins>
            <w:ins w:id="920" w:author="wences martinez suarez" w:date="2017-06-26T19:14:00Z">
              <w:r w:rsidRPr="00DC70F7">
                <w:rPr>
                  <w:rStyle w:val="nfasissutil"/>
                </w:rPr>
                <w:t>e este.</w:t>
              </w:r>
            </w:ins>
          </w:p>
        </w:tc>
      </w:tr>
      <w:tr w:rsidR="004A653B" w14:paraId="543F6361" w14:textId="77777777" w:rsidTr="00EF6872">
        <w:trPr>
          <w:trHeight w:hRule="exact" w:val="284"/>
          <w:ins w:id="921" w:author="wences martinez suarez" w:date="2017-06-26T19:14:00Z"/>
        </w:trPr>
        <w:tc>
          <w:tcPr>
            <w:tcW w:w="8217" w:type="dxa"/>
            <w:shd w:val="clear" w:color="auto" w:fill="D0CECE" w:themeFill="background2" w:themeFillShade="E6"/>
            <w:vAlign w:val="center"/>
          </w:tcPr>
          <w:p w14:paraId="5B227716" w14:textId="77777777" w:rsidR="004A653B" w:rsidRDefault="004A653B" w:rsidP="00EF6872">
            <w:pPr>
              <w:jc w:val="left"/>
              <w:rPr>
                <w:ins w:id="922" w:author="wences martinez suarez" w:date="2017-06-26T19:14:00Z"/>
                <w:rStyle w:val="nfasissutil"/>
              </w:rPr>
            </w:pPr>
            <w:ins w:id="923" w:author="wences martinez suarez" w:date="2017-06-26T19:14:00Z">
              <w:r>
                <w:rPr>
                  <w:rStyle w:val="nfasissutil"/>
                </w:rPr>
                <w:t xml:space="preserve">Atributos </w:t>
              </w:r>
            </w:ins>
          </w:p>
        </w:tc>
      </w:tr>
      <w:tr w:rsidR="004A653B" w:rsidRPr="00C405BA" w14:paraId="5359E565" w14:textId="77777777" w:rsidTr="00EF6872">
        <w:trPr>
          <w:trHeight w:val="284"/>
          <w:ins w:id="924" w:author="wences martinez suarez" w:date="2017-06-26T19:14:00Z"/>
        </w:trPr>
        <w:tc>
          <w:tcPr>
            <w:tcW w:w="8217" w:type="dxa"/>
            <w:vAlign w:val="center"/>
          </w:tcPr>
          <w:p w14:paraId="1ED458A8" w14:textId="13850F06" w:rsidR="004A653B" w:rsidRPr="008B2627" w:rsidRDefault="008B2627" w:rsidP="008B2627">
            <w:pPr>
              <w:spacing w:after="0" w:line="240" w:lineRule="auto"/>
              <w:jc w:val="left"/>
              <w:rPr>
                <w:ins w:id="925" w:author="wences martinez suarez" w:date="2017-06-26T19:14:00Z"/>
                <w:rStyle w:val="nfasissutil"/>
                <w:lang w:val="en-GB"/>
              </w:rPr>
            </w:pPr>
            <w:r w:rsidRPr="008B2627">
              <w:rPr>
                <w:b/>
                <w:lang w:val="en-GB"/>
              </w:rPr>
              <w:t>id</w:t>
            </w:r>
            <w:r w:rsidRPr="008B2627">
              <w:rPr>
                <w:lang w:val="en-GB"/>
              </w:rPr>
              <w:t xml:space="preserve"> :integer</w:t>
            </w:r>
            <w:r w:rsidRPr="008B2627">
              <w:rPr>
                <w:lang w:val="en-GB"/>
              </w:rPr>
              <w:br/>
            </w:r>
            <w:r w:rsidRPr="008B2627">
              <w:rPr>
                <w:b/>
                <w:lang w:val="en-GB"/>
              </w:rPr>
              <w:t>name</w:t>
            </w:r>
            <w:r w:rsidRPr="008B2627">
              <w:rPr>
                <w:lang w:val="en-GB"/>
              </w:rPr>
              <w:t xml:space="preserve"> :character varying</w:t>
            </w:r>
            <w:r w:rsidRPr="008B2627">
              <w:rPr>
                <w:lang w:val="en-GB"/>
              </w:rPr>
              <w:br/>
            </w:r>
            <w:r w:rsidRPr="008B2627">
              <w:rPr>
                <w:b/>
                <w:lang w:val="en-GB"/>
              </w:rPr>
              <w:t>email</w:t>
            </w:r>
            <w:r w:rsidRPr="008B2627">
              <w:rPr>
                <w:lang w:val="en-GB"/>
              </w:rPr>
              <w:t xml:space="preserve"> :character varying</w:t>
            </w:r>
            <w:r w:rsidRPr="008B2627">
              <w:rPr>
                <w:lang w:val="en-GB"/>
              </w:rPr>
              <w:br/>
            </w:r>
            <w:r w:rsidRPr="008B2627">
              <w:rPr>
                <w:b/>
                <w:lang w:val="en-GB"/>
              </w:rPr>
              <w:t>password_digest</w:t>
            </w:r>
            <w:r w:rsidRPr="008B2627">
              <w:rPr>
                <w:lang w:val="en-GB"/>
              </w:rPr>
              <w:t xml:space="preserve"> :character varying</w:t>
            </w:r>
            <w:r w:rsidRPr="008B2627">
              <w:rPr>
                <w:lang w:val="en-GB"/>
              </w:rPr>
              <w:br/>
            </w:r>
            <w:r w:rsidRPr="008B2627">
              <w:rPr>
                <w:b/>
                <w:lang w:val="en-GB"/>
              </w:rPr>
              <w:t>created_at</w:t>
            </w:r>
            <w:r w:rsidRPr="008B2627">
              <w:rPr>
                <w:lang w:val="en-GB"/>
              </w:rPr>
              <w:t xml:space="preserve"> :timestamp </w:t>
            </w:r>
            <w:r w:rsidRPr="008B2627">
              <w:rPr>
                <w:lang w:val="en-GB"/>
              </w:rPr>
              <w:br/>
            </w:r>
            <w:r w:rsidRPr="008B2627">
              <w:rPr>
                <w:b/>
                <w:lang w:val="en-GB"/>
              </w:rPr>
              <w:t>updated_at</w:t>
            </w:r>
            <w:r w:rsidRPr="008B2627">
              <w:rPr>
                <w:lang w:val="en-GB"/>
              </w:rPr>
              <w:t xml:space="preserve"> :timestamp </w:t>
            </w:r>
            <w:r w:rsidRPr="008B2627">
              <w:rPr>
                <w:lang w:val="en-GB"/>
              </w:rPr>
              <w:br/>
            </w:r>
            <w:r w:rsidRPr="008B2627">
              <w:rPr>
                <w:b/>
                <w:lang w:val="en-GB"/>
              </w:rPr>
              <w:t>role_id</w:t>
            </w:r>
            <w:r w:rsidRPr="008B2627">
              <w:rPr>
                <w:lang w:val="en-GB"/>
              </w:rPr>
              <w:t xml:space="preserve"> :integer</w:t>
            </w:r>
            <w:r w:rsidRPr="008B2627">
              <w:rPr>
                <w:lang w:val="en-GB"/>
              </w:rPr>
              <w:br/>
            </w:r>
            <w:r w:rsidRPr="008B2627">
              <w:rPr>
                <w:b/>
                <w:lang w:val="en-GB"/>
              </w:rPr>
              <w:t>last_name</w:t>
            </w:r>
            <w:r w:rsidRPr="008B2627">
              <w:rPr>
                <w:lang w:val="en-GB"/>
              </w:rPr>
              <w:t xml:space="preserve"> :character varying</w:t>
            </w:r>
            <w:r>
              <w:rPr>
                <w:lang w:val="en-GB"/>
              </w:rPr>
              <w:br/>
            </w:r>
            <w:r w:rsidRPr="008B2627">
              <w:rPr>
                <w:b/>
                <w:lang w:val="en-GB"/>
              </w:rPr>
              <w:t>birth_date</w:t>
            </w:r>
            <w:r w:rsidRPr="008B2627">
              <w:rPr>
                <w:lang w:val="en-GB"/>
              </w:rPr>
              <w:t xml:space="preserve"> :character varying</w:t>
            </w:r>
            <w:r>
              <w:rPr>
                <w:lang w:val="en-GB"/>
              </w:rPr>
              <w:br/>
            </w:r>
            <w:r w:rsidRPr="008B2627">
              <w:rPr>
                <w:b/>
                <w:lang w:val="en-GB"/>
              </w:rPr>
              <w:t>province</w:t>
            </w:r>
            <w:r w:rsidRPr="008B2627">
              <w:rPr>
                <w:lang w:val="en-GB"/>
              </w:rPr>
              <w:t xml:space="preserve"> :integer</w:t>
            </w:r>
            <w:r>
              <w:rPr>
                <w:lang w:val="en-GB"/>
              </w:rPr>
              <w:br/>
            </w:r>
            <w:r w:rsidRPr="008B2627">
              <w:rPr>
                <w:b/>
                <w:lang w:val="en-GB"/>
              </w:rPr>
              <w:t>city</w:t>
            </w:r>
            <w:r w:rsidRPr="008B2627">
              <w:rPr>
                <w:lang w:val="en-GB"/>
              </w:rPr>
              <w:t xml:space="preserve"> :character varying</w:t>
            </w:r>
            <w:r>
              <w:rPr>
                <w:lang w:val="en-GB"/>
              </w:rPr>
              <w:br/>
            </w:r>
            <w:r w:rsidRPr="008B2627">
              <w:rPr>
                <w:b/>
                <w:lang w:val="en-GB"/>
              </w:rPr>
              <w:t>deleted_at</w:t>
            </w:r>
            <w:r w:rsidRPr="008B2627">
              <w:rPr>
                <w:lang w:val="en-GB"/>
              </w:rPr>
              <w:t xml:space="preserve"> :timestamp </w:t>
            </w:r>
            <w:r>
              <w:rPr>
                <w:lang w:val="en-GB"/>
              </w:rPr>
              <w:br/>
            </w:r>
            <w:r w:rsidRPr="008B2627">
              <w:rPr>
                <w:b/>
                <w:lang w:val="en-GB"/>
              </w:rPr>
              <w:t>universidad</w:t>
            </w:r>
            <w:r w:rsidRPr="008B2627">
              <w:rPr>
                <w:lang w:val="en-GB"/>
              </w:rPr>
              <w:t xml:space="preserve"> :integer</w:t>
            </w:r>
            <w:r>
              <w:rPr>
                <w:lang w:val="en-GB"/>
              </w:rPr>
              <w:br/>
            </w:r>
            <w:r w:rsidRPr="008B2627">
              <w:rPr>
                <w:b/>
                <w:lang w:val="en-GB"/>
              </w:rPr>
              <w:t>grado</w:t>
            </w:r>
            <w:r w:rsidRPr="008B2627">
              <w:rPr>
                <w:lang w:val="en-GB"/>
              </w:rPr>
              <w:t xml:space="preserve"> :integer</w:t>
            </w:r>
            <w:r>
              <w:rPr>
                <w:lang w:val="en-GB"/>
              </w:rPr>
              <w:br/>
            </w:r>
            <w:r w:rsidRPr="008B2627">
              <w:rPr>
                <w:b/>
                <w:lang w:val="en-GB"/>
              </w:rPr>
              <w:t>description</w:t>
            </w:r>
            <w:r w:rsidRPr="008B2627">
              <w:rPr>
                <w:lang w:val="en-GB"/>
              </w:rPr>
              <w:t xml:space="preserve"> :character varying</w:t>
            </w:r>
          </w:p>
        </w:tc>
      </w:tr>
    </w:tbl>
    <w:p w14:paraId="67453DDC" w14:textId="6841F0C8" w:rsidR="002579B5" w:rsidRDefault="002579B5" w:rsidP="00900543">
      <w:pPr>
        <w:pStyle w:val="Descripcin"/>
        <w:keepNext/>
        <w:rPr>
          <w:rStyle w:val="nfasissutil"/>
          <w:i w:val="0"/>
          <w:iCs/>
          <w:color w:val="auto"/>
          <w:sz w:val="22"/>
          <w:szCs w:val="20"/>
          <w:lang w:val="en-GB"/>
        </w:rPr>
      </w:pPr>
    </w:p>
    <w:p w14:paraId="44BF05F1" w14:textId="77777777" w:rsidR="00900543" w:rsidRPr="00900543" w:rsidRDefault="00900543" w:rsidP="00900543">
      <w:pPr>
        <w:rPr>
          <w:lang w:val="en-GB"/>
        </w:rPr>
      </w:pPr>
    </w:p>
    <w:p w14:paraId="65293DF5" w14:textId="79A45CC7" w:rsidR="00900543" w:rsidRDefault="00900543" w:rsidP="00900543">
      <w:pPr>
        <w:pStyle w:val="Descripcin"/>
        <w:keepNext/>
      </w:pPr>
      <w:r w:rsidRPr="006211ED">
        <w:rPr>
          <w:lang w:val="en-GB"/>
        </w:rPr>
        <w:t xml:space="preserve">  </w:t>
      </w:r>
      <w:r w:rsidRPr="006211ED">
        <w:rPr>
          <w:lang w:val="en-GB"/>
        </w:rPr>
        <w:tab/>
      </w:r>
      <w:r w:rsidRPr="006211ED">
        <w:rPr>
          <w:lang w:val="en-GB"/>
        </w:rPr>
        <w:tab/>
      </w:r>
      <w:r w:rsidRPr="006211ED">
        <w:rPr>
          <w:lang w:val="en-GB"/>
        </w:rPr>
        <w:tab/>
      </w:r>
      <w:r w:rsidRPr="006211ED">
        <w:rPr>
          <w:lang w:val="en-GB"/>
        </w:rPr>
        <w:tab/>
      </w:r>
      <w:r w:rsidRPr="006211ED">
        <w:rPr>
          <w:lang w:val="en-GB"/>
        </w:rPr>
        <w:tab/>
        <w:t xml:space="preserve">      </w:t>
      </w:r>
      <w:bookmarkStart w:id="926" w:name="_Toc48681683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4</w:t>
      </w:r>
      <w:r>
        <w:fldChar w:fldCharType="end"/>
      </w:r>
      <w:r>
        <w:t xml:space="preserve"> Modelo de rol.</w:t>
      </w:r>
      <w:bookmarkEnd w:id="926"/>
    </w:p>
    <w:tbl>
      <w:tblPr>
        <w:tblStyle w:val="Tablaconcuadrcula"/>
        <w:tblW w:w="0" w:type="auto"/>
        <w:tblInd w:w="1030" w:type="dxa"/>
        <w:tblLook w:val="04A0" w:firstRow="1" w:lastRow="0" w:firstColumn="1" w:lastColumn="0" w:noHBand="0" w:noVBand="1"/>
      </w:tblPr>
      <w:tblGrid>
        <w:gridCol w:w="8217"/>
      </w:tblGrid>
      <w:tr w:rsidR="00EF6872" w14:paraId="02AA982D" w14:textId="77777777" w:rsidTr="00EF6872">
        <w:trPr>
          <w:trHeight w:hRule="exact" w:val="284"/>
          <w:ins w:id="927" w:author="wences martinez suarez" w:date="2017-06-26T19:22:00Z"/>
        </w:trPr>
        <w:tc>
          <w:tcPr>
            <w:tcW w:w="8217" w:type="dxa"/>
            <w:shd w:val="clear" w:color="auto" w:fill="D0CECE" w:themeFill="background2" w:themeFillShade="E6"/>
            <w:vAlign w:val="center"/>
          </w:tcPr>
          <w:p w14:paraId="29782EDD" w14:textId="77777777" w:rsidR="00EF6872" w:rsidRDefault="00EF6872" w:rsidP="00EF6872">
            <w:pPr>
              <w:jc w:val="left"/>
              <w:rPr>
                <w:ins w:id="928" w:author="wences martinez suarez" w:date="2017-06-26T19:22:00Z"/>
                <w:rStyle w:val="nfasissutil"/>
              </w:rPr>
            </w:pPr>
            <w:ins w:id="929" w:author="wences martinez suarez" w:date="2017-06-26T19:22:00Z">
              <w:r>
                <w:rPr>
                  <w:rStyle w:val="nfasissutil"/>
                </w:rPr>
                <w:t>Nombre</w:t>
              </w:r>
            </w:ins>
          </w:p>
        </w:tc>
      </w:tr>
      <w:tr w:rsidR="00EF6872" w14:paraId="43ADB209" w14:textId="77777777" w:rsidTr="00EF6872">
        <w:trPr>
          <w:trHeight w:hRule="exact" w:val="284"/>
          <w:ins w:id="930" w:author="wences martinez suarez" w:date="2017-06-26T19:22:00Z"/>
        </w:trPr>
        <w:tc>
          <w:tcPr>
            <w:tcW w:w="8217" w:type="dxa"/>
            <w:vAlign w:val="center"/>
          </w:tcPr>
          <w:p w14:paraId="659C9930" w14:textId="6417BEBB" w:rsidR="00EF6872" w:rsidRPr="002738AC" w:rsidRDefault="00EF6872" w:rsidP="00EF6872">
            <w:pPr>
              <w:jc w:val="left"/>
              <w:rPr>
                <w:ins w:id="931" w:author="wences martinez suarez" w:date="2017-06-26T19:22:00Z"/>
                <w:rStyle w:val="nfasissutil"/>
                <w:b/>
              </w:rPr>
            </w:pPr>
            <w:ins w:id="932" w:author="wences martinez suarez" w:date="2017-06-26T19:22:00Z">
              <w:r>
                <w:rPr>
                  <w:rStyle w:val="nfasissutil"/>
                  <w:b/>
                </w:rPr>
                <w:t>Role</w:t>
              </w:r>
            </w:ins>
          </w:p>
        </w:tc>
      </w:tr>
      <w:tr w:rsidR="00EF6872" w14:paraId="3B175001" w14:textId="77777777" w:rsidTr="00EF6872">
        <w:trPr>
          <w:trHeight w:hRule="exact" w:val="284"/>
          <w:ins w:id="933" w:author="wences martinez suarez" w:date="2017-06-26T19:22:00Z"/>
        </w:trPr>
        <w:tc>
          <w:tcPr>
            <w:tcW w:w="8217" w:type="dxa"/>
            <w:shd w:val="clear" w:color="auto" w:fill="D0CECE" w:themeFill="background2" w:themeFillShade="E6"/>
            <w:vAlign w:val="center"/>
          </w:tcPr>
          <w:p w14:paraId="7993EDD0" w14:textId="77777777" w:rsidR="00EF6872" w:rsidRDefault="00EF6872" w:rsidP="00EF6872">
            <w:pPr>
              <w:jc w:val="left"/>
              <w:rPr>
                <w:ins w:id="934" w:author="wences martinez suarez" w:date="2017-06-26T19:22:00Z"/>
                <w:rStyle w:val="nfasissutil"/>
              </w:rPr>
            </w:pPr>
            <w:ins w:id="935" w:author="wences martinez suarez" w:date="2017-06-26T19:22:00Z">
              <w:r>
                <w:rPr>
                  <w:rStyle w:val="nfasissutil"/>
                </w:rPr>
                <w:t>Descripción y finalidad</w:t>
              </w:r>
            </w:ins>
          </w:p>
        </w:tc>
      </w:tr>
      <w:tr w:rsidR="00EF6872" w14:paraId="285F2A3D" w14:textId="77777777" w:rsidTr="00EF6872">
        <w:trPr>
          <w:trHeight w:val="284"/>
          <w:ins w:id="936" w:author="wences martinez suarez" w:date="2017-06-26T19:22:00Z"/>
        </w:trPr>
        <w:tc>
          <w:tcPr>
            <w:tcW w:w="8217" w:type="dxa"/>
            <w:vAlign w:val="center"/>
          </w:tcPr>
          <w:p w14:paraId="0865118E" w14:textId="37525EE6" w:rsidR="00EF6872" w:rsidRPr="00DC70F7" w:rsidRDefault="00EF6872" w:rsidP="008E0FE8">
            <w:pPr>
              <w:spacing w:after="0" w:line="240" w:lineRule="auto"/>
              <w:jc w:val="left"/>
              <w:rPr>
                <w:ins w:id="937" w:author="wences martinez suarez" w:date="2017-06-26T19:22:00Z"/>
                <w:rStyle w:val="nfasissutil"/>
              </w:rPr>
            </w:pPr>
            <w:ins w:id="938" w:author="wences martinez suarez" w:date="2017-06-26T19:22:00Z">
              <w:r w:rsidRPr="00DC70F7">
                <w:rPr>
                  <w:rStyle w:val="nfasissutil"/>
                </w:rPr>
                <w:lastRenderedPageBreak/>
                <w:t>Este modelo se utiliza para almacenar los diferentes roles con los que contará nuestra aplicación.</w:t>
              </w:r>
            </w:ins>
            <w:ins w:id="939" w:author="wences martinez suarez" w:date="2017-06-26T19:23:00Z">
              <w:r w:rsidRPr="00DC70F7">
                <w:rPr>
                  <w:rStyle w:val="nfasissutil"/>
                </w:rPr>
                <w:t xml:space="preserve"> Cada vez que se cree un usuario se referenciará a este modelo para asignarle un rol u </w:t>
              </w:r>
            </w:ins>
            <w:ins w:id="940" w:author="wences martinez suarez" w:date="2017-06-26T19:24:00Z">
              <w:r w:rsidRPr="00DC70F7">
                <w:rPr>
                  <w:rStyle w:val="nfasissutil"/>
                </w:rPr>
                <w:t>otro en función de las características del usuario.</w:t>
              </w:r>
            </w:ins>
          </w:p>
        </w:tc>
      </w:tr>
      <w:tr w:rsidR="00EF6872" w14:paraId="7B08D043" w14:textId="77777777" w:rsidTr="00EF6872">
        <w:trPr>
          <w:trHeight w:hRule="exact" w:val="284"/>
          <w:ins w:id="941" w:author="wences martinez suarez" w:date="2017-06-26T19:22:00Z"/>
        </w:trPr>
        <w:tc>
          <w:tcPr>
            <w:tcW w:w="8217" w:type="dxa"/>
            <w:shd w:val="clear" w:color="auto" w:fill="D0CECE" w:themeFill="background2" w:themeFillShade="E6"/>
            <w:vAlign w:val="center"/>
          </w:tcPr>
          <w:p w14:paraId="65E41BBB" w14:textId="77777777" w:rsidR="00EF6872" w:rsidRDefault="00EF6872" w:rsidP="00EF6872">
            <w:pPr>
              <w:jc w:val="left"/>
              <w:rPr>
                <w:ins w:id="942" w:author="wences martinez suarez" w:date="2017-06-26T19:22:00Z"/>
                <w:rStyle w:val="nfasissutil"/>
              </w:rPr>
            </w:pPr>
            <w:ins w:id="943" w:author="wences martinez suarez" w:date="2017-06-26T19:22:00Z">
              <w:r>
                <w:rPr>
                  <w:rStyle w:val="nfasissutil"/>
                </w:rPr>
                <w:t xml:space="preserve">Atributos </w:t>
              </w:r>
            </w:ins>
          </w:p>
        </w:tc>
      </w:tr>
      <w:tr w:rsidR="00EF6872" w:rsidRPr="00C405BA" w14:paraId="295AD98A" w14:textId="77777777" w:rsidTr="00EF6872">
        <w:trPr>
          <w:trHeight w:val="284"/>
          <w:ins w:id="944" w:author="wences martinez suarez" w:date="2017-06-26T19:22:00Z"/>
        </w:trPr>
        <w:tc>
          <w:tcPr>
            <w:tcW w:w="8217" w:type="dxa"/>
            <w:vAlign w:val="center"/>
          </w:tcPr>
          <w:p w14:paraId="1C2A99CC" w14:textId="11A42DD0" w:rsidR="00EF6872" w:rsidRPr="006211ED" w:rsidRDefault="002C4F4A" w:rsidP="002C4F4A">
            <w:pPr>
              <w:spacing w:after="0" w:line="240" w:lineRule="auto"/>
              <w:jc w:val="left"/>
              <w:rPr>
                <w:ins w:id="945" w:author="wences martinez suarez" w:date="2017-06-26T19:22:00Z"/>
                <w:rStyle w:val="nfasissutil"/>
                <w:lang w:val="en-GB"/>
              </w:rPr>
            </w:pPr>
            <w:r w:rsidRPr="006211ED">
              <w:rPr>
                <w:b/>
                <w:lang w:val="en-GB"/>
              </w:rPr>
              <w:t>id</w:t>
            </w:r>
            <w:r w:rsidRPr="006211ED">
              <w:rPr>
                <w:lang w:val="en-GB"/>
              </w:rPr>
              <w:t xml:space="preserve"> :integer</w:t>
            </w:r>
            <w:r w:rsidRPr="006211ED">
              <w:rPr>
                <w:lang w:val="en-GB"/>
              </w:rPr>
              <w:br/>
            </w:r>
            <w:r w:rsidRPr="006211ED">
              <w:rPr>
                <w:b/>
                <w:lang w:val="en-GB"/>
              </w:rPr>
              <w:t>name</w:t>
            </w:r>
            <w:r w:rsidRPr="006211ED">
              <w:rPr>
                <w:lang w:val="en-GB"/>
              </w:rPr>
              <w:t xml:space="preserve"> :character varying</w:t>
            </w:r>
            <w:r w:rsidRPr="006211ED">
              <w:rPr>
                <w:lang w:val="en-GB"/>
              </w:rPr>
              <w:br/>
            </w:r>
            <w:r w:rsidRPr="006211ED">
              <w:rPr>
                <w:b/>
                <w:lang w:val="en-GB"/>
              </w:rPr>
              <w:t>created_at</w:t>
            </w:r>
            <w:r w:rsidRPr="006211ED">
              <w:rPr>
                <w:lang w:val="en-GB"/>
              </w:rPr>
              <w:t xml:space="preserve"> :timestamp </w:t>
            </w:r>
            <w:r w:rsidRPr="006211ED">
              <w:rPr>
                <w:lang w:val="en-GB"/>
              </w:rPr>
              <w:br/>
            </w:r>
            <w:r w:rsidRPr="006211ED">
              <w:rPr>
                <w:b/>
                <w:lang w:val="en-GB"/>
              </w:rPr>
              <w:t>updated_at</w:t>
            </w:r>
            <w:r w:rsidRPr="006211ED">
              <w:rPr>
                <w:lang w:val="en-GB"/>
              </w:rPr>
              <w:t xml:space="preserve"> :timestamp</w:t>
            </w:r>
          </w:p>
        </w:tc>
      </w:tr>
    </w:tbl>
    <w:p w14:paraId="5B3F60FA" w14:textId="77777777" w:rsidR="00EF6872" w:rsidRPr="006211ED" w:rsidRDefault="00EF6872">
      <w:pPr>
        <w:ind w:left="720"/>
        <w:jc w:val="left"/>
        <w:rPr>
          <w:ins w:id="946" w:author="wences martinez suarez" w:date="2017-06-26T18:54:00Z"/>
          <w:rStyle w:val="nfasissutil"/>
          <w:lang w:val="en-GB"/>
        </w:rPr>
        <w:pPrChange w:id="947" w:author="wences martinez suarez" w:date="2017-06-26T18:50:00Z">
          <w:pPr>
            <w:jc w:val="left"/>
          </w:pPr>
        </w:pPrChange>
      </w:pPr>
    </w:p>
    <w:p w14:paraId="6E0F7D89" w14:textId="4C3E7B24" w:rsidR="00EF6872" w:rsidRDefault="00972BBB">
      <w:pPr>
        <w:pStyle w:val="Subttulo"/>
        <w:ind w:firstLine="720"/>
        <w:rPr>
          <w:rStyle w:val="nfasissutil"/>
        </w:rPr>
        <w:pPrChange w:id="948" w:author="wences martinez suarez" w:date="2017-06-26T19:25:00Z">
          <w:pPr>
            <w:jc w:val="left"/>
          </w:pPr>
        </w:pPrChange>
      </w:pPr>
      <w:bookmarkStart w:id="949" w:name="_Toc505426684"/>
      <w:bookmarkStart w:id="950" w:name="_Toc505427068"/>
      <w:bookmarkStart w:id="951" w:name="_Toc505427257"/>
      <w:r>
        <w:rPr>
          <w:rStyle w:val="nfasissutil"/>
        </w:rPr>
        <w:t>4.4.1.3</w:t>
      </w:r>
      <w:ins w:id="952" w:author="wences martinez suarez" w:date="2017-06-26T18:50:00Z">
        <w:r w:rsidR="0038036D">
          <w:rPr>
            <w:rStyle w:val="nfasissutil"/>
          </w:rPr>
          <w:t xml:space="preserve"> Subsistema de </w:t>
        </w:r>
      </w:ins>
      <w:ins w:id="953" w:author="wences martinez suarez" w:date="2017-06-26T18:52:00Z">
        <w:r w:rsidR="0038036D">
          <w:rPr>
            <w:rStyle w:val="nfasissutil"/>
          </w:rPr>
          <w:t>gestión de información de usuario</w:t>
        </w:r>
      </w:ins>
      <w:bookmarkEnd w:id="949"/>
      <w:bookmarkEnd w:id="950"/>
      <w:bookmarkEnd w:id="951"/>
    </w:p>
    <w:p w14:paraId="57FA9EEB" w14:textId="77777777" w:rsidR="00972BBB" w:rsidRPr="00972BBB" w:rsidRDefault="00972BBB" w:rsidP="00972BBB">
      <w:pPr>
        <w:rPr>
          <w:ins w:id="954" w:author="wences martinez suarez" w:date="2017-06-26T19:25:00Z"/>
        </w:rPr>
      </w:pPr>
    </w:p>
    <w:p w14:paraId="023EE97D" w14:textId="61715892" w:rsidR="00900543" w:rsidRDefault="00900543" w:rsidP="00900543">
      <w:pPr>
        <w:pStyle w:val="Descripcin"/>
        <w:keepNext/>
        <w:ind w:left="2880" w:firstLine="720"/>
      </w:pPr>
      <w:bookmarkStart w:id="955" w:name="_Toc486816837"/>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5</w:t>
      </w:r>
      <w:r>
        <w:fldChar w:fldCharType="end"/>
      </w:r>
      <w:r>
        <w:t xml:space="preserve"> Modelo de estudios</w:t>
      </w:r>
      <w:bookmarkEnd w:id="955"/>
    </w:p>
    <w:tbl>
      <w:tblPr>
        <w:tblStyle w:val="Tablaconcuadrcula"/>
        <w:tblW w:w="0" w:type="auto"/>
        <w:tblInd w:w="1030" w:type="dxa"/>
        <w:tblLook w:val="04A0" w:firstRow="1" w:lastRow="0" w:firstColumn="1" w:lastColumn="0" w:noHBand="0" w:noVBand="1"/>
      </w:tblPr>
      <w:tblGrid>
        <w:gridCol w:w="8217"/>
      </w:tblGrid>
      <w:tr w:rsidR="00EF6872" w14:paraId="44722933" w14:textId="77777777" w:rsidTr="00EF6872">
        <w:trPr>
          <w:trHeight w:hRule="exact" w:val="284"/>
          <w:ins w:id="956" w:author="wences martinez suarez" w:date="2017-06-26T19:25:00Z"/>
        </w:trPr>
        <w:tc>
          <w:tcPr>
            <w:tcW w:w="8217" w:type="dxa"/>
            <w:shd w:val="clear" w:color="auto" w:fill="D0CECE" w:themeFill="background2" w:themeFillShade="E6"/>
            <w:vAlign w:val="center"/>
          </w:tcPr>
          <w:p w14:paraId="0B07C736" w14:textId="77777777" w:rsidR="00EF6872" w:rsidRDefault="00EF6872" w:rsidP="00EF6872">
            <w:pPr>
              <w:jc w:val="left"/>
              <w:rPr>
                <w:ins w:id="957" w:author="wences martinez suarez" w:date="2017-06-26T19:25:00Z"/>
                <w:rStyle w:val="nfasissutil"/>
              </w:rPr>
            </w:pPr>
            <w:ins w:id="958" w:author="wences martinez suarez" w:date="2017-06-26T19:25:00Z">
              <w:r>
                <w:rPr>
                  <w:rStyle w:val="nfasissutil"/>
                </w:rPr>
                <w:t>Nombre</w:t>
              </w:r>
            </w:ins>
          </w:p>
        </w:tc>
      </w:tr>
      <w:tr w:rsidR="00EF6872" w14:paraId="19C317D7" w14:textId="77777777" w:rsidTr="00EF6872">
        <w:trPr>
          <w:trHeight w:hRule="exact" w:val="284"/>
          <w:ins w:id="959" w:author="wences martinez suarez" w:date="2017-06-26T19:25:00Z"/>
        </w:trPr>
        <w:tc>
          <w:tcPr>
            <w:tcW w:w="8217" w:type="dxa"/>
            <w:vAlign w:val="center"/>
          </w:tcPr>
          <w:p w14:paraId="6AA36769" w14:textId="0ABDAAE9" w:rsidR="00EF6872" w:rsidRPr="002738AC" w:rsidRDefault="00EF6872" w:rsidP="00EF6872">
            <w:pPr>
              <w:jc w:val="left"/>
              <w:rPr>
                <w:ins w:id="960" w:author="wences martinez suarez" w:date="2017-06-26T19:25:00Z"/>
                <w:rStyle w:val="nfasissutil"/>
                <w:b/>
              </w:rPr>
            </w:pPr>
            <w:ins w:id="961" w:author="wences martinez suarez" w:date="2017-06-26T19:26:00Z">
              <w:r>
                <w:rPr>
                  <w:rStyle w:val="nfasissutil"/>
                  <w:b/>
                </w:rPr>
                <w:t>Study</w:t>
              </w:r>
            </w:ins>
          </w:p>
        </w:tc>
      </w:tr>
      <w:tr w:rsidR="00EF6872" w14:paraId="11928763" w14:textId="77777777" w:rsidTr="00EF6872">
        <w:trPr>
          <w:trHeight w:hRule="exact" w:val="284"/>
          <w:ins w:id="962" w:author="wences martinez suarez" w:date="2017-06-26T19:25:00Z"/>
        </w:trPr>
        <w:tc>
          <w:tcPr>
            <w:tcW w:w="8217" w:type="dxa"/>
            <w:shd w:val="clear" w:color="auto" w:fill="D0CECE" w:themeFill="background2" w:themeFillShade="E6"/>
            <w:vAlign w:val="center"/>
          </w:tcPr>
          <w:p w14:paraId="6C764DC6" w14:textId="77777777" w:rsidR="00EF6872" w:rsidRDefault="00EF6872" w:rsidP="00EF6872">
            <w:pPr>
              <w:jc w:val="left"/>
              <w:rPr>
                <w:ins w:id="963" w:author="wences martinez suarez" w:date="2017-06-26T19:25:00Z"/>
                <w:rStyle w:val="nfasissutil"/>
              </w:rPr>
            </w:pPr>
            <w:ins w:id="964" w:author="wences martinez suarez" w:date="2017-06-26T19:25:00Z">
              <w:r>
                <w:rPr>
                  <w:rStyle w:val="nfasissutil"/>
                </w:rPr>
                <w:t>Descripción y finalidad</w:t>
              </w:r>
            </w:ins>
          </w:p>
        </w:tc>
      </w:tr>
      <w:tr w:rsidR="00EF6872" w14:paraId="4113D7B8" w14:textId="77777777" w:rsidTr="00EF6872">
        <w:trPr>
          <w:trHeight w:val="284"/>
          <w:ins w:id="965" w:author="wences martinez suarez" w:date="2017-06-26T19:25:00Z"/>
        </w:trPr>
        <w:tc>
          <w:tcPr>
            <w:tcW w:w="8217" w:type="dxa"/>
            <w:vAlign w:val="center"/>
          </w:tcPr>
          <w:p w14:paraId="3D60AE84" w14:textId="072426C6" w:rsidR="00EF6872" w:rsidRPr="00DC70F7" w:rsidRDefault="00EF6872" w:rsidP="008E0FE8">
            <w:pPr>
              <w:spacing w:after="0" w:line="240" w:lineRule="auto"/>
              <w:jc w:val="left"/>
              <w:rPr>
                <w:ins w:id="966" w:author="wences martinez suarez" w:date="2017-06-26T19:25:00Z"/>
                <w:rStyle w:val="nfasissutil"/>
              </w:rPr>
            </w:pPr>
            <w:ins w:id="967" w:author="wences martinez suarez" w:date="2017-06-26T19:25:00Z">
              <w:r w:rsidRPr="00DC70F7">
                <w:rPr>
                  <w:rStyle w:val="nfasissutil"/>
                </w:rPr>
                <w:t xml:space="preserve">Este modelo se utiliza para </w:t>
              </w:r>
            </w:ins>
            <w:ins w:id="968" w:author="wences martinez suarez" w:date="2017-06-26T19:26:00Z">
              <w:r w:rsidRPr="00DC70F7">
                <w:rPr>
                  <w:rStyle w:val="nfasissutil"/>
                </w:rPr>
                <w:t>almacenar los diferentes estudios existentes (grados y m</w:t>
              </w:r>
            </w:ins>
            <w:ins w:id="969" w:author="wences martinez suarez" w:date="2017-06-26T19:27:00Z">
              <w:r w:rsidRPr="00DC70F7">
                <w:rPr>
                  <w:rStyle w:val="nfasissutil"/>
                </w:rPr>
                <w:t>ásteres)</w:t>
              </w:r>
            </w:ins>
            <w:ins w:id="970" w:author="wences martinez suarez" w:date="2017-06-26T19:30:00Z">
              <w:r w:rsidRPr="00DC70F7">
                <w:rPr>
                  <w:rStyle w:val="nfasissutil"/>
                </w:rPr>
                <w:t xml:space="preserve"> con los que contará la aplicación</w:t>
              </w:r>
            </w:ins>
            <w:ins w:id="971" w:author="wences martinez suarez" w:date="2017-06-26T19:27:00Z">
              <w:r w:rsidRPr="00DC70F7">
                <w:rPr>
                  <w:rStyle w:val="nfasissutil"/>
                </w:rPr>
                <w:t xml:space="preserve">. Según la elección del </w:t>
              </w:r>
            </w:ins>
            <w:ins w:id="972" w:author="wences martinez suarez" w:date="2017-06-26T19:31:00Z">
              <w:r w:rsidR="00660DFB" w:rsidRPr="00DC70F7">
                <w:rPr>
                  <w:rStyle w:val="nfasissutil"/>
                </w:rPr>
                <w:t>estudiante</w:t>
              </w:r>
            </w:ins>
            <w:ins w:id="973" w:author="wences martinez suarez" w:date="2017-06-26T19:27:00Z">
              <w:r w:rsidRPr="00DC70F7">
                <w:rPr>
                  <w:rStyle w:val="nfasissutil"/>
                </w:rPr>
                <w:t xml:space="preserve"> al configurar su perfil </w:t>
              </w:r>
            </w:ins>
            <w:ins w:id="974" w:author="wences martinez suarez" w:date="2017-06-26T19:31:00Z">
              <w:r w:rsidR="00660DFB" w:rsidRPr="00DC70F7">
                <w:rPr>
                  <w:rStyle w:val="nfasissutil"/>
                </w:rPr>
                <w:t>académico o según la empresa al configurar el perfil de trabajador que busca,</w:t>
              </w:r>
            </w:ins>
            <w:ins w:id="975" w:author="wences martinez suarez" w:date="2017-06-26T19:27:00Z">
              <w:r w:rsidRPr="00DC70F7">
                <w:rPr>
                  <w:rStyle w:val="nfasissutil"/>
                </w:rPr>
                <w:t xml:space="preserve"> se hará referencia a este modelo para establecer </w:t>
              </w:r>
            </w:ins>
            <w:ins w:id="976" w:author="wences martinez suarez" w:date="2017-06-26T19:31:00Z">
              <w:r w:rsidR="00660DFB" w:rsidRPr="00DC70F7">
                <w:rPr>
                  <w:rStyle w:val="nfasissutil"/>
                </w:rPr>
                <w:t>las referencias.</w:t>
              </w:r>
            </w:ins>
            <w:ins w:id="977" w:author="wences martinez suarez" w:date="2017-06-26T19:33:00Z">
              <w:r w:rsidR="00660DFB" w:rsidRPr="00DC70F7">
                <w:rPr>
                  <w:rStyle w:val="nfasissutil"/>
                </w:rPr>
                <w:t xml:space="preserve"> Este modelo será importante a la hora de realizar búsquedas </w:t>
              </w:r>
            </w:ins>
            <w:ins w:id="978" w:author="wences martinez suarez" w:date="2017-06-26T19:34:00Z">
              <w:r w:rsidR="00660DFB" w:rsidRPr="00DC70F7">
                <w:rPr>
                  <w:rStyle w:val="nfasissutil"/>
                </w:rPr>
                <w:t>filtradas</w:t>
              </w:r>
            </w:ins>
            <w:ins w:id="979" w:author="wences martinez suarez" w:date="2017-06-26T19:33:00Z">
              <w:r w:rsidR="00660DFB" w:rsidRPr="00DC70F7">
                <w:rPr>
                  <w:rStyle w:val="nfasissutil"/>
                </w:rPr>
                <w:t xml:space="preserve">, ya que nos permitirá </w:t>
              </w:r>
            </w:ins>
            <w:ins w:id="980" w:author="wences martinez suarez" w:date="2017-06-26T19:34:00Z">
              <w:r w:rsidR="00660DFB" w:rsidRPr="00DC70F7">
                <w:rPr>
                  <w:rStyle w:val="nfasissutil"/>
                </w:rPr>
                <w:t>filtrar</w:t>
              </w:r>
            </w:ins>
            <w:ins w:id="981" w:author="wences martinez suarez" w:date="2017-06-26T19:33:00Z">
              <w:r w:rsidR="00660DFB" w:rsidRPr="00DC70F7">
                <w:rPr>
                  <w:rStyle w:val="nfasissutil"/>
                </w:rPr>
                <w:t xml:space="preserve"> estudiantes, empresas o ofertas laborales en función de los estudios.</w:t>
              </w:r>
            </w:ins>
          </w:p>
        </w:tc>
      </w:tr>
      <w:tr w:rsidR="00EF6872" w14:paraId="1DE8705F" w14:textId="77777777" w:rsidTr="00EF6872">
        <w:trPr>
          <w:trHeight w:hRule="exact" w:val="284"/>
          <w:ins w:id="982" w:author="wences martinez suarez" w:date="2017-06-26T19:25:00Z"/>
        </w:trPr>
        <w:tc>
          <w:tcPr>
            <w:tcW w:w="8217" w:type="dxa"/>
            <w:shd w:val="clear" w:color="auto" w:fill="D0CECE" w:themeFill="background2" w:themeFillShade="E6"/>
            <w:vAlign w:val="center"/>
          </w:tcPr>
          <w:p w14:paraId="3147788C" w14:textId="77777777" w:rsidR="00EF6872" w:rsidRDefault="00EF6872" w:rsidP="00EF6872">
            <w:pPr>
              <w:jc w:val="left"/>
              <w:rPr>
                <w:ins w:id="983" w:author="wences martinez suarez" w:date="2017-06-26T19:25:00Z"/>
                <w:rStyle w:val="nfasissutil"/>
              </w:rPr>
            </w:pPr>
            <w:ins w:id="984" w:author="wences martinez suarez" w:date="2017-06-26T19:25:00Z">
              <w:r>
                <w:rPr>
                  <w:rStyle w:val="nfasissutil"/>
                </w:rPr>
                <w:t xml:space="preserve">Atributos </w:t>
              </w:r>
            </w:ins>
          </w:p>
        </w:tc>
      </w:tr>
      <w:tr w:rsidR="00EF6872" w:rsidRPr="00C405BA" w14:paraId="1D995110" w14:textId="77777777" w:rsidTr="00EF6872">
        <w:trPr>
          <w:trHeight w:val="284"/>
          <w:ins w:id="985" w:author="wences martinez suarez" w:date="2017-06-26T19:25:00Z"/>
        </w:trPr>
        <w:tc>
          <w:tcPr>
            <w:tcW w:w="8217" w:type="dxa"/>
            <w:vAlign w:val="center"/>
          </w:tcPr>
          <w:p w14:paraId="792BBA5C" w14:textId="3DBCA573" w:rsidR="00EF6872" w:rsidRPr="002C4F4A" w:rsidRDefault="002C4F4A" w:rsidP="002C4F4A">
            <w:pPr>
              <w:spacing w:after="0" w:line="240" w:lineRule="auto"/>
              <w:jc w:val="left"/>
              <w:rPr>
                <w:ins w:id="986" w:author="wences martinez suarez" w:date="2017-06-26T19:25:00Z"/>
                <w:rStyle w:val="nfasissutil"/>
                <w:lang w:val="en-GB"/>
              </w:rPr>
            </w:pPr>
            <w:r w:rsidRPr="002C4F4A">
              <w:rPr>
                <w:b/>
                <w:lang w:val="en-GB"/>
              </w:rPr>
              <w:t>id</w:t>
            </w:r>
            <w:r w:rsidRPr="002C4F4A">
              <w:rPr>
                <w:lang w:val="en-GB"/>
              </w:rPr>
              <w:t xml:space="preserve"> :integer</w:t>
            </w:r>
            <w:r w:rsidRPr="002C4F4A">
              <w:rPr>
                <w:lang w:val="en-GB"/>
              </w:rPr>
              <w:br/>
            </w:r>
            <w:r w:rsidRPr="002C4F4A">
              <w:rPr>
                <w:b/>
                <w:lang w:val="en-GB"/>
              </w:rPr>
              <w:t>name</w:t>
            </w:r>
            <w:r w:rsidRPr="002C4F4A">
              <w:rPr>
                <w:lang w:val="en-GB"/>
              </w:rPr>
              <w:t xml:space="preserve"> :character varying</w:t>
            </w:r>
            <w:r w:rsidRPr="002C4F4A">
              <w:rPr>
                <w:lang w:val="en-GB"/>
              </w:rPr>
              <w:br/>
            </w:r>
            <w:r w:rsidRPr="002C4F4A">
              <w:rPr>
                <w:b/>
                <w:lang w:val="en-GB"/>
              </w:rPr>
              <w:t>created_at</w:t>
            </w:r>
            <w:r w:rsidRPr="002C4F4A">
              <w:rPr>
                <w:lang w:val="en-GB"/>
              </w:rPr>
              <w:t xml:space="preserve"> :timestamp </w:t>
            </w:r>
            <w:r w:rsidRPr="002C4F4A">
              <w:rPr>
                <w:lang w:val="en-GB"/>
              </w:rPr>
              <w:br/>
            </w:r>
            <w:r w:rsidRPr="002C4F4A">
              <w:rPr>
                <w:b/>
                <w:lang w:val="en-GB"/>
              </w:rPr>
              <w:t>updated_at</w:t>
            </w:r>
            <w:r w:rsidRPr="002C4F4A">
              <w:rPr>
                <w:lang w:val="en-GB"/>
              </w:rPr>
              <w:t xml:space="preserve"> :timestamp</w:t>
            </w:r>
          </w:p>
        </w:tc>
      </w:tr>
    </w:tbl>
    <w:p w14:paraId="6D832D78" w14:textId="14A4670E" w:rsidR="00CA6D22" w:rsidRPr="006211ED" w:rsidRDefault="00CA6D22" w:rsidP="00900543">
      <w:pPr>
        <w:pStyle w:val="Descripcin"/>
        <w:keepNext/>
        <w:rPr>
          <w:sz w:val="20"/>
          <w:lang w:val="en-GB"/>
        </w:rPr>
      </w:pPr>
    </w:p>
    <w:p w14:paraId="7D53BBF4" w14:textId="11A7ECF1" w:rsidR="00900543" w:rsidRDefault="00900543" w:rsidP="00900543">
      <w:pPr>
        <w:pStyle w:val="Descripcin"/>
        <w:keepNext/>
        <w:ind w:left="2880" w:firstLine="720"/>
      </w:pPr>
      <w:bookmarkStart w:id="987" w:name="_Toc48681683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6</w:t>
      </w:r>
      <w:r>
        <w:fldChar w:fldCharType="end"/>
      </w:r>
      <w:r>
        <w:t xml:space="preserve"> </w:t>
      </w:r>
      <w:r w:rsidRPr="00CA6D22">
        <w:rPr>
          <w:sz w:val="20"/>
        </w:rPr>
        <w:t>Modelo de universidad</w:t>
      </w:r>
      <w:bookmarkEnd w:id="987"/>
    </w:p>
    <w:tbl>
      <w:tblPr>
        <w:tblStyle w:val="Tablaconcuadrcula"/>
        <w:tblW w:w="0" w:type="auto"/>
        <w:tblInd w:w="1030" w:type="dxa"/>
        <w:tblLook w:val="04A0" w:firstRow="1" w:lastRow="0" w:firstColumn="1" w:lastColumn="0" w:noHBand="0" w:noVBand="1"/>
      </w:tblPr>
      <w:tblGrid>
        <w:gridCol w:w="8217"/>
      </w:tblGrid>
      <w:tr w:rsidR="00660DFB" w14:paraId="4A2FC90D" w14:textId="77777777" w:rsidTr="00900613">
        <w:trPr>
          <w:trHeight w:hRule="exact" w:val="284"/>
          <w:ins w:id="988" w:author="wences martinez suarez" w:date="2017-06-26T19:32:00Z"/>
        </w:trPr>
        <w:tc>
          <w:tcPr>
            <w:tcW w:w="8217" w:type="dxa"/>
            <w:shd w:val="clear" w:color="auto" w:fill="D0CECE" w:themeFill="background2" w:themeFillShade="E6"/>
            <w:vAlign w:val="center"/>
          </w:tcPr>
          <w:p w14:paraId="7E2AC761" w14:textId="77777777" w:rsidR="00660DFB" w:rsidRDefault="00660DFB" w:rsidP="00900613">
            <w:pPr>
              <w:jc w:val="left"/>
              <w:rPr>
                <w:ins w:id="989" w:author="wences martinez suarez" w:date="2017-06-26T19:32:00Z"/>
                <w:rStyle w:val="nfasissutil"/>
              </w:rPr>
            </w:pPr>
            <w:ins w:id="990" w:author="wences martinez suarez" w:date="2017-06-26T19:32:00Z">
              <w:r>
                <w:rPr>
                  <w:rStyle w:val="nfasissutil"/>
                </w:rPr>
                <w:t>Nombre</w:t>
              </w:r>
            </w:ins>
          </w:p>
        </w:tc>
      </w:tr>
      <w:tr w:rsidR="00660DFB" w14:paraId="20BCC717" w14:textId="77777777" w:rsidTr="00900613">
        <w:trPr>
          <w:trHeight w:hRule="exact" w:val="284"/>
          <w:ins w:id="991" w:author="wences martinez suarez" w:date="2017-06-26T19:32:00Z"/>
        </w:trPr>
        <w:tc>
          <w:tcPr>
            <w:tcW w:w="8217" w:type="dxa"/>
            <w:vAlign w:val="center"/>
          </w:tcPr>
          <w:p w14:paraId="2640D875" w14:textId="19A139C2" w:rsidR="00660DFB" w:rsidRPr="002738AC" w:rsidRDefault="00660DFB" w:rsidP="00900613">
            <w:pPr>
              <w:jc w:val="left"/>
              <w:rPr>
                <w:ins w:id="992" w:author="wences martinez suarez" w:date="2017-06-26T19:32:00Z"/>
                <w:rStyle w:val="nfasissutil"/>
                <w:b/>
              </w:rPr>
            </w:pPr>
            <w:ins w:id="993" w:author="wences martinez suarez" w:date="2017-06-26T19:32:00Z">
              <w:r>
                <w:rPr>
                  <w:rStyle w:val="nfasissutil"/>
                  <w:b/>
                </w:rPr>
                <w:t>University</w:t>
              </w:r>
            </w:ins>
          </w:p>
        </w:tc>
      </w:tr>
      <w:tr w:rsidR="00660DFB" w14:paraId="6246A611" w14:textId="77777777" w:rsidTr="00900613">
        <w:trPr>
          <w:trHeight w:hRule="exact" w:val="284"/>
          <w:ins w:id="994" w:author="wences martinez suarez" w:date="2017-06-26T19:32:00Z"/>
        </w:trPr>
        <w:tc>
          <w:tcPr>
            <w:tcW w:w="8217" w:type="dxa"/>
            <w:shd w:val="clear" w:color="auto" w:fill="D0CECE" w:themeFill="background2" w:themeFillShade="E6"/>
            <w:vAlign w:val="center"/>
          </w:tcPr>
          <w:p w14:paraId="052E74E2" w14:textId="77777777" w:rsidR="00660DFB" w:rsidRDefault="00660DFB" w:rsidP="00900613">
            <w:pPr>
              <w:jc w:val="left"/>
              <w:rPr>
                <w:ins w:id="995" w:author="wences martinez suarez" w:date="2017-06-26T19:32:00Z"/>
                <w:rStyle w:val="nfasissutil"/>
              </w:rPr>
            </w:pPr>
            <w:ins w:id="996" w:author="wences martinez suarez" w:date="2017-06-26T19:32:00Z">
              <w:r>
                <w:rPr>
                  <w:rStyle w:val="nfasissutil"/>
                </w:rPr>
                <w:t>Descripción y finalidad</w:t>
              </w:r>
            </w:ins>
          </w:p>
        </w:tc>
      </w:tr>
      <w:tr w:rsidR="00660DFB" w:rsidRPr="00DC70F7" w14:paraId="65E3C2B5" w14:textId="77777777" w:rsidTr="00900613">
        <w:trPr>
          <w:trHeight w:val="284"/>
          <w:ins w:id="997" w:author="wences martinez suarez" w:date="2017-06-26T19:32:00Z"/>
        </w:trPr>
        <w:tc>
          <w:tcPr>
            <w:tcW w:w="8217" w:type="dxa"/>
            <w:vAlign w:val="center"/>
          </w:tcPr>
          <w:p w14:paraId="4B5DBB35" w14:textId="3FD62A6F" w:rsidR="00660DFB" w:rsidRPr="00DC70F7" w:rsidRDefault="00660DFB" w:rsidP="008E0FE8">
            <w:pPr>
              <w:spacing w:after="0" w:line="240" w:lineRule="auto"/>
              <w:jc w:val="left"/>
              <w:rPr>
                <w:ins w:id="998" w:author="wences martinez suarez" w:date="2017-06-26T19:32:00Z"/>
                <w:rStyle w:val="nfasissutil"/>
              </w:rPr>
            </w:pPr>
            <w:ins w:id="999" w:author="wences martinez suarez" w:date="2017-06-26T19:32:00Z">
              <w:r w:rsidRPr="00DC70F7">
                <w:rPr>
                  <w:rStyle w:val="nfasissutil"/>
                </w:rPr>
                <w:t>Este modelo se utiliza para almacenar las diferentes universidades españolas</w:t>
              </w:r>
            </w:ins>
            <w:ins w:id="1000" w:author="wences martinez suarez" w:date="2017-06-26T19:34:00Z">
              <w:r w:rsidRPr="00DC70F7">
                <w:rPr>
                  <w:rStyle w:val="nfasissutil"/>
                </w:rPr>
                <w:t xml:space="preserve"> existentes en la actualidad</w:t>
              </w:r>
            </w:ins>
            <w:ins w:id="1001" w:author="wences martinez suarez" w:date="2017-06-26T19:32:00Z">
              <w:r w:rsidRPr="00DC70F7">
                <w:rPr>
                  <w:rStyle w:val="nfasissutil"/>
                </w:rPr>
                <w:t xml:space="preserve">, permitiendo así al estudiante escoger </w:t>
              </w:r>
            </w:ins>
            <w:ins w:id="1002" w:author="wences martinez suarez" w:date="2017-06-26T19:34:00Z">
              <w:r w:rsidRPr="00DC70F7">
                <w:rPr>
                  <w:rStyle w:val="nfasissutil"/>
                </w:rPr>
                <w:t>la universidad a la que pertenece entre un</w:t>
              </w:r>
            </w:ins>
            <w:ins w:id="1003" w:author="wences martinez suarez" w:date="2017-06-26T19:35:00Z">
              <w:r w:rsidRPr="00DC70F7">
                <w:rPr>
                  <w:rStyle w:val="nfasissutil"/>
                </w:rPr>
                <w:t>a</w:t>
              </w:r>
            </w:ins>
            <w:ins w:id="1004" w:author="wences martinez suarez" w:date="2017-06-26T19:34:00Z">
              <w:r w:rsidRPr="00DC70F7">
                <w:rPr>
                  <w:rStyle w:val="nfasissutil"/>
                </w:rPr>
                <w:t xml:space="preserve"> gran cantidad de posibilidades.</w:t>
              </w:r>
            </w:ins>
            <w:ins w:id="1005" w:author="wences martinez suarez" w:date="2017-06-26T19:35:00Z">
              <w:r w:rsidRPr="00DC70F7">
                <w:rPr>
                  <w:rStyle w:val="nfasissutil"/>
                </w:rPr>
                <w:t xml:space="preserve"> Este modelo será importante a la hora de realizar búsquedas filtradas de estudiantes, ya que nos permitirá filtrar estos por la universidad donde estén estudiando.</w:t>
              </w:r>
            </w:ins>
          </w:p>
        </w:tc>
      </w:tr>
      <w:tr w:rsidR="00660DFB" w14:paraId="4F8EF325" w14:textId="77777777" w:rsidTr="00900613">
        <w:trPr>
          <w:trHeight w:hRule="exact" w:val="284"/>
          <w:ins w:id="1006" w:author="wences martinez suarez" w:date="2017-06-26T19:32:00Z"/>
        </w:trPr>
        <w:tc>
          <w:tcPr>
            <w:tcW w:w="8217" w:type="dxa"/>
            <w:shd w:val="clear" w:color="auto" w:fill="D0CECE" w:themeFill="background2" w:themeFillShade="E6"/>
            <w:vAlign w:val="center"/>
          </w:tcPr>
          <w:p w14:paraId="6DB18D84" w14:textId="77777777" w:rsidR="00660DFB" w:rsidRDefault="00660DFB" w:rsidP="00900613">
            <w:pPr>
              <w:jc w:val="left"/>
              <w:rPr>
                <w:ins w:id="1007" w:author="wences martinez suarez" w:date="2017-06-26T19:32:00Z"/>
                <w:rStyle w:val="nfasissutil"/>
              </w:rPr>
            </w:pPr>
            <w:ins w:id="1008" w:author="wences martinez suarez" w:date="2017-06-26T19:32:00Z">
              <w:r>
                <w:rPr>
                  <w:rStyle w:val="nfasissutil"/>
                </w:rPr>
                <w:t xml:space="preserve">Atributos </w:t>
              </w:r>
            </w:ins>
          </w:p>
        </w:tc>
      </w:tr>
      <w:tr w:rsidR="00660DFB" w:rsidRPr="00C405BA" w14:paraId="785FA3B9" w14:textId="77777777" w:rsidTr="00900613">
        <w:trPr>
          <w:trHeight w:val="284"/>
          <w:ins w:id="1009" w:author="wences martinez suarez" w:date="2017-06-26T19:32:00Z"/>
        </w:trPr>
        <w:tc>
          <w:tcPr>
            <w:tcW w:w="8217" w:type="dxa"/>
            <w:vAlign w:val="center"/>
          </w:tcPr>
          <w:p w14:paraId="3A12A563" w14:textId="67A2A546" w:rsidR="00660DFB" w:rsidRPr="00FB0935" w:rsidRDefault="00FB0935" w:rsidP="00FB0935">
            <w:pPr>
              <w:spacing w:after="0" w:line="240" w:lineRule="auto"/>
              <w:jc w:val="left"/>
              <w:rPr>
                <w:ins w:id="1010" w:author="wences martinez suarez" w:date="2017-06-26T19:32:00Z"/>
                <w:rStyle w:val="nfasissutil"/>
                <w:lang w:val="en-GB"/>
              </w:rPr>
            </w:pPr>
            <w:r w:rsidRPr="00FB0935">
              <w:rPr>
                <w:b/>
                <w:lang w:val="en-GB"/>
              </w:rPr>
              <w:t xml:space="preserve">id </w:t>
            </w:r>
            <w:r w:rsidRPr="00FB0935">
              <w:rPr>
                <w:lang w:val="en-GB"/>
              </w:rPr>
              <w:t>:integer</w:t>
            </w:r>
            <w:r w:rsidRPr="00FB0935">
              <w:rPr>
                <w:lang w:val="en-GB"/>
              </w:rPr>
              <w:br/>
            </w:r>
            <w:r w:rsidRPr="00FB0935">
              <w:rPr>
                <w:b/>
                <w:lang w:val="en-GB"/>
              </w:rPr>
              <w:t>name</w:t>
            </w:r>
            <w:r w:rsidRPr="00FB0935">
              <w:rPr>
                <w:lang w:val="en-GB"/>
              </w:rPr>
              <w:t xml:space="preserve"> :character varying</w:t>
            </w:r>
            <w:r w:rsidRPr="00FB0935">
              <w:rPr>
                <w:lang w:val="en-GB"/>
              </w:rPr>
              <w:br/>
            </w:r>
            <w:r w:rsidRPr="00FB0935">
              <w:rPr>
                <w:b/>
                <w:lang w:val="en-GB"/>
              </w:rPr>
              <w:lastRenderedPageBreak/>
              <w:t>created_at</w:t>
            </w:r>
            <w:r w:rsidRPr="00FB0935">
              <w:rPr>
                <w:lang w:val="en-GB"/>
              </w:rPr>
              <w:t xml:space="preserve"> :timestamp </w:t>
            </w:r>
            <w:r w:rsidRPr="00FB0935">
              <w:rPr>
                <w:lang w:val="en-GB"/>
              </w:rPr>
              <w:br/>
            </w:r>
            <w:r w:rsidRPr="00FB0935">
              <w:rPr>
                <w:b/>
                <w:lang w:val="en-GB"/>
              </w:rPr>
              <w:t>updated_at</w:t>
            </w:r>
            <w:r w:rsidRPr="00FB0935">
              <w:rPr>
                <w:lang w:val="en-GB"/>
              </w:rPr>
              <w:t xml:space="preserve"> :timestamp</w:t>
            </w:r>
          </w:p>
        </w:tc>
      </w:tr>
    </w:tbl>
    <w:p w14:paraId="3787E653" w14:textId="77777777" w:rsidR="00660DFB" w:rsidRPr="00FB0935" w:rsidRDefault="00660DFB">
      <w:pPr>
        <w:ind w:left="720"/>
        <w:jc w:val="left"/>
        <w:rPr>
          <w:ins w:id="1011" w:author="wences martinez suarez" w:date="2017-06-26T19:36:00Z"/>
          <w:rStyle w:val="nfasissutil"/>
          <w:lang w:val="en-GB"/>
        </w:rPr>
        <w:pPrChange w:id="1012" w:author="wences martinez suarez" w:date="2017-06-26T19:25:00Z">
          <w:pPr>
            <w:jc w:val="left"/>
          </w:pPr>
        </w:pPrChange>
      </w:pPr>
    </w:p>
    <w:p w14:paraId="666379E6" w14:textId="3AE52DEF" w:rsidR="00900543" w:rsidRPr="00900543" w:rsidRDefault="00900543" w:rsidP="00900543">
      <w:pPr>
        <w:pStyle w:val="Descripcin"/>
        <w:keepNext/>
        <w:ind w:left="2880" w:firstLine="720"/>
        <w:rPr>
          <w:sz w:val="20"/>
        </w:rPr>
      </w:pPr>
      <w:bookmarkStart w:id="1013" w:name="_Toc486816839"/>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7</w:t>
      </w:r>
      <w:r>
        <w:fldChar w:fldCharType="end"/>
      </w:r>
      <w:r w:rsidRPr="00900543">
        <w:rPr>
          <w:sz w:val="20"/>
        </w:rPr>
        <w:t xml:space="preserve"> </w:t>
      </w:r>
      <w:r w:rsidRPr="00CA6D22">
        <w:rPr>
          <w:sz w:val="20"/>
        </w:rPr>
        <w:t>Modelo de provincia</w:t>
      </w:r>
      <w:bookmarkEnd w:id="1013"/>
    </w:p>
    <w:tbl>
      <w:tblPr>
        <w:tblStyle w:val="Tablaconcuadrcula"/>
        <w:tblW w:w="0" w:type="auto"/>
        <w:tblInd w:w="1030" w:type="dxa"/>
        <w:tblLook w:val="04A0" w:firstRow="1" w:lastRow="0" w:firstColumn="1" w:lastColumn="0" w:noHBand="0" w:noVBand="1"/>
      </w:tblPr>
      <w:tblGrid>
        <w:gridCol w:w="8217"/>
      </w:tblGrid>
      <w:tr w:rsidR="00660DFB" w14:paraId="39BD5F59" w14:textId="77777777" w:rsidTr="00900613">
        <w:trPr>
          <w:trHeight w:hRule="exact" w:val="284"/>
          <w:ins w:id="1014" w:author="wences martinez suarez" w:date="2017-06-26T19:36:00Z"/>
        </w:trPr>
        <w:tc>
          <w:tcPr>
            <w:tcW w:w="8217" w:type="dxa"/>
            <w:shd w:val="clear" w:color="auto" w:fill="D0CECE" w:themeFill="background2" w:themeFillShade="E6"/>
            <w:vAlign w:val="center"/>
          </w:tcPr>
          <w:p w14:paraId="739BC40F" w14:textId="77777777" w:rsidR="00660DFB" w:rsidRDefault="00660DFB" w:rsidP="00900613">
            <w:pPr>
              <w:jc w:val="left"/>
              <w:rPr>
                <w:ins w:id="1015" w:author="wences martinez suarez" w:date="2017-06-26T19:36:00Z"/>
                <w:rStyle w:val="nfasissutil"/>
              </w:rPr>
            </w:pPr>
            <w:ins w:id="1016" w:author="wences martinez suarez" w:date="2017-06-26T19:36:00Z">
              <w:r>
                <w:rPr>
                  <w:rStyle w:val="nfasissutil"/>
                </w:rPr>
                <w:t>Nombre</w:t>
              </w:r>
            </w:ins>
          </w:p>
        </w:tc>
      </w:tr>
      <w:tr w:rsidR="00660DFB" w14:paraId="5A058DA0" w14:textId="77777777" w:rsidTr="00900613">
        <w:trPr>
          <w:trHeight w:hRule="exact" w:val="284"/>
          <w:ins w:id="1017" w:author="wences martinez suarez" w:date="2017-06-26T19:36:00Z"/>
        </w:trPr>
        <w:tc>
          <w:tcPr>
            <w:tcW w:w="8217" w:type="dxa"/>
            <w:vAlign w:val="center"/>
          </w:tcPr>
          <w:p w14:paraId="30FFA263" w14:textId="4F226130" w:rsidR="00660DFB" w:rsidRPr="002738AC" w:rsidRDefault="00660DFB" w:rsidP="00900613">
            <w:pPr>
              <w:jc w:val="left"/>
              <w:rPr>
                <w:ins w:id="1018" w:author="wences martinez suarez" w:date="2017-06-26T19:36:00Z"/>
                <w:rStyle w:val="nfasissutil"/>
                <w:b/>
              </w:rPr>
            </w:pPr>
            <w:ins w:id="1019" w:author="wences martinez suarez" w:date="2017-06-26T19:36:00Z">
              <w:r>
                <w:rPr>
                  <w:rStyle w:val="nfasissutil"/>
                  <w:b/>
                </w:rPr>
                <w:t>Province</w:t>
              </w:r>
            </w:ins>
          </w:p>
        </w:tc>
      </w:tr>
      <w:tr w:rsidR="00660DFB" w14:paraId="69A3EE0A" w14:textId="77777777" w:rsidTr="00900613">
        <w:trPr>
          <w:trHeight w:hRule="exact" w:val="284"/>
          <w:ins w:id="1020" w:author="wences martinez suarez" w:date="2017-06-26T19:36:00Z"/>
        </w:trPr>
        <w:tc>
          <w:tcPr>
            <w:tcW w:w="8217" w:type="dxa"/>
            <w:shd w:val="clear" w:color="auto" w:fill="D0CECE" w:themeFill="background2" w:themeFillShade="E6"/>
            <w:vAlign w:val="center"/>
          </w:tcPr>
          <w:p w14:paraId="22170EEA" w14:textId="77777777" w:rsidR="00660DFB" w:rsidRDefault="00660DFB" w:rsidP="00900613">
            <w:pPr>
              <w:jc w:val="left"/>
              <w:rPr>
                <w:ins w:id="1021" w:author="wences martinez suarez" w:date="2017-06-26T19:36:00Z"/>
                <w:rStyle w:val="nfasissutil"/>
              </w:rPr>
            </w:pPr>
            <w:ins w:id="1022" w:author="wences martinez suarez" w:date="2017-06-26T19:36:00Z">
              <w:r>
                <w:rPr>
                  <w:rStyle w:val="nfasissutil"/>
                </w:rPr>
                <w:t>Descripción y finalidad</w:t>
              </w:r>
            </w:ins>
          </w:p>
        </w:tc>
      </w:tr>
      <w:tr w:rsidR="00660DFB" w14:paraId="1C1699B3" w14:textId="77777777" w:rsidTr="00900613">
        <w:trPr>
          <w:trHeight w:val="284"/>
          <w:ins w:id="1023" w:author="wences martinez suarez" w:date="2017-06-26T19:36:00Z"/>
        </w:trPr>
        <w:tc>
          <w:tcPr>
            <w:tcW w:w="8217" w:type="dxa"/>
            <w:vAlign w:val="center"/>
          </w:tcPr>
          <w:p w14:paraId="50EFD6F7" w14:textId="7E7E8927" w:rsidR="00660DFB" w:rsidRPr="00DC70F7" w:rsidRDefault="00660DFB" w:rsidP="008E0FE8">
            <w:pPr>
              <w:spacing w:after="0" w:line="240" w:lineRule="auto"/>
              <w:jc w:val="left"/>
              <w:rPr>
                <w:ins w:id="1024" w:author="wences martinez suarez" w:date="2017-06-26T19:36:00Z"/>
                <w:rStyle w:val="nfasissutil"/>
              </w:rPr>
            </w:pPr>
            <w:ins w:id="1025" w:author="wences martinez suarez" w:date="2017-06-26T19:36:00Z">
              <w:r w:rsidRPr="00DC70F7">
                <w:rPr>
                  <w:rStyle w:val="nfasissutil"/>
                </w:rPr>
                <w:t xml:space="preserve">Este modelo se utiliza para almacenar las diferentes </w:t>
              </w:r>
            </w:ins>
            <w:ins w:id="1026" w:author="wences martinez suarez" w:date="2017-06-26T19:37:00Z">
              <w:r w:rsidRPr="00DC70F7">
                <w:rPr>
                  <w:rStyle w:val="nfasissutil"/>
                </w:rPr>
                <w:t>comunidades autónomas que conforman el territorio español,</w:t>
              </w:r>
            </w:ins>
            <w:ins w:id="1027" w:author="wences martinez suarez" w:date="2017-06-26T19:36:00Z">
              <w:r w:rsidRPr="00DC70F7">
                <w:rPr>
                  <w:rStyle w:val="nfasissutil"/>
                </w:rPr>
                <w:t xml:space="preserve"> permitiendo así al estudiante</w:t>
              </w:r>
            </w:ins>
            <w:ins w:id="1028" w:author="wences martinez suarez" w:date="2017-06-26T19:37:00Z">
              <w:r w:rsidRPr="00DC70F7">
                <w:rPr>
                  <w:rStyle w:val="nfasissutil"/>
                </w:rPr>
                <w:t xml:space="preserve"> y a la empresa</w:t>
              </w:r>
            </w:ins>
            <w:ins w:id="1029" w:author="wences martinez suarez" w:date="2017-06-26T19:36:00Z">
              <w:r w:rsidRPr="00DC70F7">
                <w:rPr>
                  <w:rStyle w:val="nfasissutil"/>
                </w:rPr>
                <w:t xml:space="preserve"> escoger la </w:t>
              </w:r>
            </w:ins>
            <w:ins w:id="1030" w:author="wences martinez suarez" w:date="2017-06-26T19:37:00Z">
              <w:r w:rsidRPr="00DC70F7">
                <w:rPr>
                  <w:rStyle w:val="nfasissutil"/>
                </w:rPr>
                <w:t>comunidad aut</w:t>
              </w:r>
            </w:ins>
            <w:ins w:id="1031" w:author="wences martinez suarez" w:date="2017-06-26T19:38:00Z">
              <w:r w:rsidRPr="00DC70F7">
                <w:rPr>
                  <w:rStyle w:val="nfasissutil"/>
                </w:rPr>
                <w:t>ónoma</w:t>
              </w:r>
            </w:ins>
            <w:ins w:id="1032" w:author="wences martinez suarez" w:date="2017-06-26T19:36:00Z">
              <w:r w:rsidRPr="00DC70F7">
                <w:rPr>
                  <w:rStyle w:val="nfasissutil"/>
                </w:rPr>
                <w:t xml:space="preserve"> a la que pertene</w:t>
              </w:r>
            </w:ins>
            <w:ins w:id="1033" w:author="wences martinez suarez" w:date="2017-06-26T19:38:00Z">
              <w:r w:rsidRPr="00DC70F7">
                <w:rPr>
                  <w:rStyle w:val="nfasissutil"/>
                </w:rPr>
                <w:t>z</w:t>
              </w:r>
            </w:ins>
            <w:ins w:id="1034" w:author="wences martinez suarez" w:date="2017-06-26T19:36:00Z">
              <w:r w:rsidRPr="00DC70F7">
                <w:rPr>
                  <w:rStyle w:val="nfasissutil"/>
                </w:rPr>
                <w:t>c</w:t>
              </w:r>
            </w:ins>
            <w:ins w:id="1035" w:author="wences martinez suarez" w:date="2017-06-26T19:38:00Z">
              <w:r w:rsidRPr="00DC70F7">
                <w:rPr>
                  <w:rStyle w:val="nfasissutil"/>
                </w:rPr>
                <w:t>an o se encuentren</w:t>
              </w:r>
            </w:ins>
            <w:ins w:id="1036" w:author="wences martinez suarez" w:date="2017-06-26T19:36:00Z">
              <w:r w:rsidRPr="00DC70F7">
                <w:rPr>
                  <w:rStyle w:val="nfasissutil"/>
                </w:rPr>
                <w:t>. Este modelo será importante a la hora de realizar búsquedas filtradas de estudiantes</w:t>
              </w:r>
            </w:ins>
            <w:ins w:id="1037" w:author="wences martinez suarez" w:date="2017-06-26T19:38:00Z">
              <w:r w:rsidRPr="00DC70F7">
                <w:rPr>
                  <w:rStyle w:val="nfasissutil"/>
                </w:rPr>
                <w:t>, empresas y ofertas</w:t>
              </w:r>
            </w:ins>
            <w:ins w:id="1038" w:author="wences martinez suarez" w:date="2017-06-26T19:36:00Z">
              <w:r w:rsidRPr="00DC70F7">
                <w:rPr>
                  <w:rStyle w:val="nfasissutil"/>
                </w:rPr>
                <w:t xml:space="preserve">, ya que nos permitirá filtrar estos por </w:t>
              </w:r>
            </w:ins>
            <w:ins w:id="1039" w:author="wences martinez suarez" w:date="2017-06-26T19:38:00Z">
              <w:r w:rsidRPr="00DC70F7">
                <w:rPr>
                  <w:rStyle w:val="nfasissutil"/>
                </w:rPr>
                <w:t>la comunidad autónoma</w:t>
              </w:r>
            </w:ins>
            <w:ins w:id="1040" w:author="wences martinez suarez" w:date="2017-06-26T19:36:00Z">
              <w:r w:rsidRPr="00DC70F7">
                <w:rPr>
                  <w:rStyle w:val="nfasissutil"/>
                </w:rPr>
                <w:t xml:space="preserve"> que hayan establecido.</w:t>
              </w:r>
            </w:ins>
          </w:p>
        </w:tc>
      </w:tr>
      <w:tr w:rsidR="00660DFB" w14:paraId="3B7D253E" w14:textId="77777777" w:rsidTr="00900613">
        <w:trPr>
          <w:trHeight w:hRule="exact" w:val="284"/>
          <w:ins w:id="1041" w:author="wences martinez suarez" w:date="2017-06-26T19:36:00Z"/>
        </w:trPr>
        <w:tc>
          <w:tcPr>
            <w:tcW w:w="8217" w:type="dxa"/>
            <w:shd w:val="clear" w:color="auto" w:fill="D0CECE" w:themeFill="background2" w:themeFillShade="E6"/>
            <w:vAlign w:val="center"/>
          </w:tcPr>
          <w:p w14:paraId="2A1324F2" w14:textId="77777777" w:rsidR="00660DFB" w:rsidRDefault="00660DFB" w:rsidP="00900613">
            <w:pPr>
              <w:jc w:val="left"/>
              <w:rPr>
                <w:ins w:id="1042" w:author="wences martinez suarez" w:date="2017-06-26T19:36:00Z"/>
                <w:rStyle w:val="nfasissutil"/>
              </w:rPr>
            </w:pPr>
            <w:ins w:id="1043" w:author="wences martinez suarez" w:date="2017-06-26T19:36:00Z">
              <w:r>
                <w:rPr>
                  <w:rStyle w:val="nfasissutil"/>
                </w:rPr>
                <w:t xml:space="preserve">Atributos </w:t>
              </w:r>
            </w:ins>
          </w:p>
        </w:tc>
      </w:tr>
      <w:tr w:rsidR="00660DFB" w:rsidRPr="00C405BA" w14:paraId="6CEC06AA" w14:textId="77777777" w:rsidTr="00900613">
        <w:trPr>
          <w:trHeight w:val="284"/>
          <w:ins w:id="1044" w:author="wences martinez suarez" w:date="2017-06-26T19:36:00Z"/>
        </w:trPr>
        <w:tc>
          <w:tcPr>
            <w:tcW w:w="8217" w:type="dxa"/>
            <w:vAlign w:val="center"/>
          </w:tcPr>
          <w:p w14:paraId="4B0A8062" w14:textId="76FFEB84" w:rsidR="00660DFB" w:rsidRPr="006211ED" w:rsidRDefault="007555EB" w:rsidP="007555EB">
            <w:pPr>
              <w:spacing w:line="240" w:lineRule="auto"/>
              <w:jc w:val="left"/>
              <w:rPr>
                <w:ins w:id="1045" w:author="wences martinez suarez" w:date="2017-06-26T19:36:00Z"/>
                <w:rStyle w:val="nfasissutil"/>
                <w:lang w:val="en-GB"/>
              </w:rPr>
            </w:pPr>
            <w:r w:rsidRPr="006211ED">
              <w:rPr>
                <w:b/>
                <w:lang w:val="en-GB"/>
              </w:rPr>
              <w:t>id</w:t>
            </w:r>
            <w:r w:rsidRPr="006211ED">
              <w:rPr>
                <w:lang w:val="en-GB"/>
              </w:rPr>
              <w:t xml:space="preserve"> :integer</w:t>
            </w:r>
            <w:r w:rsidRPr="006211ED">
              <w:rPr>
                <w:lang w:val="en-GB"/>
              </w:rPr>
              <w:br/>
            </w:r>
            <w:r w:rsidRPr="006211ED">
              <w:rPr>
                <w:b/>
                <w:lang w:val="en-GB"/>
              </w:rPr>
              <w:t>name</w:t>
            </w:r>
            <w:r w:rsidRPr="006211ED">
              <w:rPr>
                <w:lang w:val="en-GB"/>
              </w:rPr>
              <w:t xml:space="preserve"> :character varying</w:t>
            </w:r>
            <w:r w:rsidRPr="006211ED">
              <w:rPr>
                <w:lang w:val="en-GB"/>
              </w:rPr>
              <w:br/>
            </w:r>
            <w:r w:rsidRPr="006211ED">
              <w:rPr>
                <w:b/>
                <w:lang w:val="en-GB"/>
              </w:rPr>
              <w:t>created_at</w:t>
            </w:r>
            <w:r w:rsidRPr="006211ED">
              <w:rPr>
                <w:lang w:val="en-GB"/>
              </w:rPr>
              <w:t xml:space="preserve"> :timestamp </w:t>
            </w:r>
            <w:r w:rsidRPr="006211ED">
              <w:rPr>
                <w:lang w:val="en-GB"/>
              </w:rPr>
              <w:br/>
            </w:r>
            <w:r w:rsidRPr="006211ED">
              <w:rPr>
                <w:b/>
                <w:lang w:val="en-GB"/>
              </w:rPr>
              <w:t>updated_at</w:t>
            </w:r>
            <w:r w:rsidRPr="006211ED">
              <w:rPr>
                <w:lang w:val="en-GB"/>
              </w:rPr>
              <w:t xml:space="preserve"> :timestamp </w:t>
            </w:r>
          </w:p>
        </w:tc>
      </w:tr>
    </w:tbl>
    <w:p w14:paraId="7FA8EBB7" w14:textId="77777777" w:rsidR="00900543" w:rsidRPr="006211ED" w:rsidRDefault="00900543" w:rsidP="00900543">
      <w:pPr>
        <w:pStyle w:val="Descripcin"/>
        <w:keepNext/>
        <w:rPr>
          <w:lang w:val="en-GB"/>
        </w:rPr>
      </w:pPr>
    </w:p>
    <w:p w14:paraId="1FE42F50" w14:textId="111577FD" w:rsidR="00900543" w:rsidRDefault="00900543" w:rsidP="00900543">
      <w:pPr>
        <w:pStyle w:val="Descripcin"/>
        <w:keepNext/>
        <w:ind w:left="2880" w:firstLine="720"/>
      </w:pPr>
      <w:bookmarkStart w:id="1046" w:name="_Toc486816840"/>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8</w:t>
      </w:r>
      <w:r>
        <w:fldChar w:fldCharType="end"/>
      </w:r>
      <w:r>
        <w:t xml:space="preserve"> </w:t>
      </w:r>
      <w:r w:rsidRPr="00CA6D22">
        <w:rPr>
          <w:sz w:val="20"/>
        </w:rPr>
        <w:t>Modelo de cv_skills</w:t>
      </w:r>
      <w:bookmarkEnd w:id="1046"/>
    </w:p>
    <w:tbl>
      <w:tblPr>
        <w:tblStyle w:val="Tablaconcuadrcula"/>
        <w:tblW w:w="0" w:type="auto"/>
        <w:tblInd w:w="1030" w:type="dxa"/>
        <w:tblLook w:val="04A0" w:firstRow="1" w:lastRow="0" w:firstColumn="1" w:lastColumn="0" w:noHBand="0" w:noVBand="1"/>
      </w:tblPr>
      <w:tblGrid>
        <w:gridCol w:w="8217"/>
      </w:tblGrid>
      <w:tr w:rsidR="00660DFB" w14:paraId="3AE6BF31" w14:textId="77777777" w:rsidTr="00900613">
        <w:trPr>
          <w:trHeight w:hRule="exact" w:val="284"/>
          <w:ins w:id="1047" w:author="wences martinez suarez" w:date="2017-06-26T19:39:00Z"/>
        </w:trPr>
        <w:tc>
          <w:tcPr>
            <w:tcW w:w="8217" w:type="dxa"/>
            <w:shd w:val="clear" w:color="auto" w:fill="D0CECE" w:themeFill="background2" w:themeFillShade="E6"/>
            <w:vAlign w:val="center"/>
          </w:tcPr>
          <w:p w14:paraId="31203039" w14:textId="77777777" w:rsidR="00660DFB" w:rsidRDefault="00660DFB" w:rsidP="00900613">
            <w:pPr>
              <w:jc w:val="left"/>
              <w:rPr>
                <w:ins w:id="1048" w:author="wences martinez suarez" w:date="2017-06-26T19:39:00Z"/>
                <w:rStyle w:val="nfasissutil"/>
              </w:rPr>
            </w:pPr>
            <w:ins w:id="1049" w:author="wences martinez suarez" w:date="2017-06-26T19:39:00Z">
              <w:r>
                <w:rPr>
                  <w:rStyle w:val="nfasissutil"/>
                </w:rPr>
                <w:t>Nombre</w:t>
              </w:r>
            </w:ins>
          </w:p>
        </w:tc>
      </w:tr>
      <w:tr w:rsidR="00660DFB" w14:paraId="0C0CE7F6" w14:textId="77777777" w:rsidTr="00900613">
        <w:trPr>
          <w:trHeight w:hRule="exact" w:val="284"/>
          <w:ins w:id="1050" w:author="wences martinez suarez" w:date="2017-06-26T19:39:00Z"/>
        </w:trPr>
        <w:tc>
          <w:tcPr>
            <w:tcW w:w="8217" w:type="dxa"/>
            <w:vAlign w:val="center"/>
          </w:tcPr>
          <w:p w14:paraId="41419564" w14:textId="7CE02B31" w:rsidR="00660DFB" w:rsidRPr="002738AC" w:rsidRDefault="00660DFB" w:rsidP="00900613">
            <w:pPr>
              <w:jc w:val="left"/>
              <w:rPr>
                <w:ins w:id="1051" w:author="wences martinez suarez" w:date="2017-06-26T19:39:00Z"/>
                <w:rStyle w:val="nfasissutil"/>
                <w:b/>
              </w:rPr>
            </w:pPr>
            <w:ins w:id="1052" w:author="wences martinez suarez" w:date="2017-06-26T19:39:00Z">
              <w:r>
                <w:rPr>
                  <w:rStyle w:val="nfasissutil"/>
                  <w:b/>
                </w:rPr>
                <w:t>CV_Skills</w:t>
              </w:r>
            </w:ins>
          </w:p>
        </w:tc>
      </w:tr>
      <w:tr w:rsidR="00660DFB" w14:paraId="2CBC64D5" w14:textId="77777777" w:rsidTr="00900613">
        <w:trPr>
          <w:trHeight w:hRule="exact" w:val="284"/>
          <w:ins w:id="1053" w:author="wences martinez suarez" w:date="2017-06-26T19:39:00Z"/>
        </w:trPr>
        <w:tc>
          <w:tcPr>
            <w:tcW w:w="8217" w:type="dxa"/>
            <w:shd w:val="clear" w:color="auto" w:fill="D0CECE" w:themeFill="background2" w:themeFillShade="E6"/>
            <w:vAlign w:val="center"/>
          </w:tcPr>
          <w:p w14:paraId="662B788B" w14:textId="77777777" w:rsidR="00660DFB" w:rsidRDefault="00660DFB" w:rsidP="00900613">
            <w:pPr>
              <w:jc w:val="left"/>
              <w:rPr>
                <w:ins w:id="1054" w:author="wences martinez suarez" w:date="2017-06-26T19:39:00Z"/>
                <w:rStyle w:val="nfasissutil"/>
              </w:rPr>
            </w:pPr>
            <w:ins w:id="1055" w:author="wences martinez suarez" w:date="2017-06-26T19:39:00Z">
              <w:r>
                <w:rPr>
                  <w:rStyle w:val="nfasissutil"/>
                </w:rPr>
                <w:t>Descripción y finalidad</w:t>
              </w:r>
            </w:ins>
          </w:p>
        </w:tc>
      </w:tr>
      <w:tr w:rsidR="00660DFB" w14:paraId="6FB19DE5" w14:textId="77777777" w:rsidTr="00900613">
        <w:trPr>
          <w:trHeight w:val="284"/>
          <w:ins w:id="1056" w:author="wences martinez suarez" w:date="2017-06-26T19:39:00Z"/>
        </w:trPr>
        <w:tc>
          <w:tcPr>
            <w:tcW w:w="8217" w:type="dxa"/>
            <w:vAlign w:val="center"/>
          </w:tcPr>
          <w:p w14:paraId="52750E47" w14:textId="06AA9958" w:rsidR="00660DFB" w:rsidRPr="00DC70F7" w:rsidRDefault="00660DFB" w:rsidP="008E0FE8">
            <w:pPr>
              <w:spacing w:after="0" w:line="240" w:lineRule="auto"/>
              <w:jc w:val="left"/>
              <w:rPr>
                <w:ins w:id="1057" w:author="wences martinez suarez" w:date="2017-06-26T19:39:00Z"/>
                <w:rStyle w:val="nfasissutil"/>
              </w:rPr>
            </w:pPr>
            <w:ins w:id="1058" w:author="wences martinez suarez" w:date="2017-06-26T19:39:00Z">
              <w:r w:rsidRPr="00DC70F7">
                <w:rPr>
                  <w:rStyle w:val="nfasissutil"/>
                </w:rPr>
                <w:t>Este modelo se utiliza para</w:t>
              </w:r>
            </w:ins>
            <w:ins w:id="1059" w:author="wences martinez suarez" w:date="2017-06-26T19:45:00Z">
              <w:r w:rsidR="007C37A4" w:rsidRPr="00DC70F7">
                <w:rPr>
                  <w:rStyle w:val="nfasissutil"/>
                </w:rPr>
                <w:t xml:space="preserve"> representar y</w:t>
              </w:r>
            </w:ins>
            <w:ins w:id="1060" w:author="wences martinez suarez" w:date="2017-06-26T19:39:00Z">
              <w:r w:rsidRPr="00DC70F7">
                <w:rPr>
                  <w:rStyle w:val="nfasissutil"/>
                </w:rPr>
                <w:t xml:space="preserve"> almacenar las diferentes</w:t>
              </w:r>
            </w:ins>
            <w:ins w:id="1061" w:author="wences martinez suarez" w:date="2017-06-26T19:40:00Z">
              <w:r w:rsidRPr="00DC70F7">
                <w:rPr>
                  <w:rStyle w:val="nfasissutil"/>
                </w:rPr>
                <w:t xml:space="preserve"> competencias profesionales que el estudiante establece y las cuales formarán parte de su perfil profesional dentro de la aplicación</w:t>
              </w:r>
            </w:ins>
            <w:ins w:id="1062" w:author="wences martinez suarez" w:date="2017-06-26T19:39:00Z">
              <w:r w:rsidRPr="00DC70F7">
                <w:rPr>
                  <w:rStyle w:val="nfasissutil"/>
                </w:rPr>
                <w:t>.</w:t>
              </w:r>
            </w:ins>
          </w:p>
        </w:tc>
      </w:tr>
      <w:tr w:rsidR="00660DFB" w14:paraId="75CCBC29" w14:textId="77777777" w:rsidTr="00900613">
        <w:trPr>
          <w:trHeight w:hRule="exact" w:val="284"/>
          <w:ins w:id="1063" w:author="wences martinez suarez" w:date="2017-06-26T19:39:00Z"/>
        </w:trPr>
        <w:tc>
          <w:tcPr>
            <w:tcW w:w="8217" w:type="dxa"/>
            <w:shd w:val="clear" w:color="auto" w:fill="D0CECE" w:themeFill="background2" w:themeFillShade="E6"/>
            <w:vAlign w:val="center"/>
          </w:tcPr>
          <w:p w14:paraId="0C034DCF" w14:textId="77777777" w:rsidR="00660DFB" w:rsidRDefault="00660DFB" w:rsidP="00900613">
            <w:pPr>
              <w:jc w:val="left"/>
              <w:rPr>
                <w:ins w:id="1064" w:author="wences martinez suarez" w:date="2017-06-26T19:39:00Z"/>
                <w:rStyle w:val="nfasissutil"/>
              </w:rPr>
            </w:pPr>
            <w:ins w:id="1065" w:author="wences martinez suarez" w:date="2017-06-26T19:39:00Z">
              <w:r>
                <w:rPr>
                  <w:rStyle w:val="nfasissutil"/>
                </w:rPr>
                <w:t xml:space="preserve">Atributos </w:t>
              </w:r>
            </w:ins>
          </w:p>
        </w:tc>
      </w:tr>
      <w:tr w:rsidR="00660DFB" w:rsidRPr="00C405BA" w14:paraId="324DAF8D" w14:textId="77777777" w:rsidTr="00900613">
        <w:trPr>
          <w:trHeight w:val="284"/>
          <w:ins w:id="1066" w:author="wences martinez suarez" w:date="2017-06-26T19:39:00Z"/>
        </w:trPr>
        <w:tc>
          <w:tcPr>
            <w:tcW w:w="8217" w:type="dxa"/>
            <w:vAlign w:val="center"/>
          </w:tcPr>
          <w:p w14:paraId="4A5B796A" w14:textId="621F9523" w:rsidR="00660DFB" w:rsidRPr="006211ED" w:rsidRDefault="006C55C3" w:rsidP="006C55C3">
            <w:pPr>
              <w:spacing w:line="240" w:lineRule="auto"/>
              <w:jc w:val="left"/>
              <w:rPr>
                <w:ins w:id="1067" w:author="wences martinez suarez" w:date="2017-06-26T19:39:00Z"/>
                <w:rStyle w:val="nfasissutil"/>
                <w:lang w:val="en-GB"/>
              </w:rPr>
            </w:pPr>
            <w:r w:rsidRPr="006211ED">
              <w:rPr>
                <w:b/>
                <w:lang w:val="en-GB"/>
              </w:rPr>
              <w:t xml:space="preserve">id </w:t>
            </w:r>
            <w:r w:rsidRPr="006211ED">
              <w:rPr>
                <w:lang w:val="en-GB"/>
              </w:rPr>
              <w:t>:integer</w:t>
            </w:r>
            <w:r w:rsidRPr="006211ED">
              <w:rPr>
                <w:lang w:val="en-GB"/>
              </w:rPr>
              <w:br/>
            </w:r>
            <w:r w:rsidRPr="006211ED">
              <w:rPr>
                <w:b/>
                <w:lang w:val="en-GB"/>
              </w:rPr>
              <w:t>user_id</w:t>
            </w:r>
            <w:r w:rsidRPr="006211ED">
              <w:rPr>
                <w:lang w:val="en-GB"/>
              </w:rPr>
              <w:t xml:space="preserve"> :integer</w:t>
            </w:r>
            <w:r w:rsidRPr="006211ED">
              <w:rPr>
                <w:lang w:val="en-GB"/>
              </w:rPr>
              <w:br/>
            </w:r>
            <w:r w:rsidRPr="006211ED">
              <w:rPr>
                <w:b/>
                <w:lang w:val="en-GB"/>
              </w:rPr>
              <w:t>nombre</w:t>
            </w:r>
            <w:r w:rsidRPr="006211ED">
              <w:rPr>
                <w:lang w:val="en-GB"/>
              </w:rPr>
              <w:t xml:space="preserve"> :character varying</w:t>
            </w:r>
            <w:r w:rsidRPr="006211ED">
              <w:rPr>
                <w:lang w:val="en-GB"/>
              </w:rPr>
              <w:br/>
            </w:r>
            <w:r w:rsidRPr="006211ED">
              <w:rPr>
                <w:b/>
                <w:lang w:val="en-GB"/>
              </w:rPr>
              <w:t>description</w:t>
            </w:r>
            <w:r w:rsidRPr="006211ED">
              <w:rPr>
                <w:lang w:val="en-GB"/>
              </w:rPr>
              <w:t xml:space="preserve"> :character varying</w:t>
            </w:r>
            <w:r w:rsidRPr="006211ED">
              <w:rPr>
                <w:lang w:val="en-GB"/>
              </w:rPr>
              <w:br/>
            </w:r>
            <w:r w:rsidRPr="006211ED">
              <w:rPr>
                <w:b/>
                <w:lang w:val="en-GB"/>
              </w:rPr>
              <w:t>date</w:t>
            </w:r>
            <w:r w:rsidRPr="006211ED">
              <w:rPr>
                <w:lang w:val="en-GB"/>
              </w:rPr>
              <w:t xml:space="preserve"> :timestamp </w:t>
            </w:r>
            <w:r w:rsidRPr="006211ED">
              <w:rPr>
                <w:lang w:val="en-GB"/>
              </w:rPr>
              <w:br/>
            </w:r>
            <w:r w:rsidRPr="006211ED">
              <w:rPr>
                <w:b/>
                <w:lang w:val="en-GB"/>
              </w:rPr>
              <w:t xml:space="preserve">created_at </w:t>
            </w:r>
            <w:r w:rsidRPr="006211ED">
              <w:rPr>
                <w:lang w:val="en-GB"/>
              </w:rPr>
              <w:t xml:space="preserve">:timestamp </w:t>
            </w:r>
            <w:r w:rsidRPr="006211ED">
              <w:rPr>
                <w:lang w:val="en-GB"/>
              </w:rPr>
              <w:br/>
            </w:r>
            <w:r w:rsidRPr="006211ED">
              <w:rPr>
                <w:b/>
                <w:lang w:val="en-GB"/>
              </w:rPr>
              <w:t>updated_at</w:t>
            </w:r>
            <w:r w:rsidRPr="006211ED">
              <w:rPr>
                <w:lang w:val="en-GB"/>
              </w:rPr>
              <w:t xml:space="preserve"> :timestamp </w:t>
            </w:r>
          </w:p>
        </w:tc>
      </w:tr>
    </w:tbl>
    <w:p w14:paraId="379920AB" w14:textId="77777777" w:rsidR="007C37A4" w:rsidRPr="006211ED" w:rsidRDefault="007C37A4" w:rsidP="0033215B">
      <w:pPr>
        <w:ind w:firstLine="720"/>
        <w:jc w:val="left"/>
        <w:rPr>
          <w:rStyle w:val="nfasissutil"/>
          <w:lang w:val="en-GB"/>
        </w:rPr>
      </w:pPr>
    </w:p>
    <w:p w14:paraId="4C495F6D" w14:textId="77777777" w:rsidR="0033215B" w:rsidRDefault="0033215B" w:rsidP="0016584F">
      <w:pPr>
        <w:jc w:val="left"/>
        <w:rPr>
          <w:rStyle w:val="nfasissutil"/>
          <w:lang w:val="en-GB"/>
        </w:rPr>
      </w:pPr>
    </w:p>
    <w:p w14:paraId="25FD2857" w14:textId="77777777" w:rsidR="00D33730" w:rsidRDefault="00D33730" w:rsidP="0016584F">
      <w:pPr>
        <w:jc w:val="left"/>
        <w:rPr>
          <w:rStyle w:val="nfasissutil"/>
          <w:lang w:val="en-GB"/>
        </w:rPr>
      </w:pPr>
    </w:p>
    <w:p w14:paraId="45E7ADB0" w14:textId="2EDB2AAE" w:rsidR="001953EA" w:rsidRDefault="0016584F">
      <w:pPr>
        <w:pStyle w:val="Subttulo"/>
        <w:ind w:firstLine="720"/>
        <w:rPr>
          <w:rStyle w:val="nfasissutil"/>
        </w:rPr>
        <w:pPrChange w:id="1068" w:author="wences martinez suarez" w:date="2017-06-26T19:49:00Z">
          <w:pPr>
            <w:jc w:val="left"/>
          </w:pPr>
        </w:pPrChange>
      </w:pPr>
      <w:bookmarkStart w:id="1069" w:name="_Toc505426685"/>
      <w:bookmarkStart w:id="1070" w:name="_Toc505427069"/>
      <w:bookmarkStart w:id="1071" w:name="_Toc505427258"/>
      <w:r>
        <w:rPr>
          <w:rStyle w:val="nfasissutil"/>
        </w:rPr>
        <w:lastRenderedPageBreak/>
        <w:t>4.4.1.4</w:t>
      </w:r>
      <w:ins w:id="1072" w:author="wences martinez suarez" w:date="2017-06-26T18:53:00Z">
        <w:r w:rsidR="0038036D">
          <w:rPr>
            <w:rStyle w:val="nfasissutil"/>
          </w:rPr>
          <w:t xml:space="preserve"> Subsistema de gestión de ofertas de prácticas</w:t>
        </w:r>
      </w:ins>
      <w:bookmarkEnd w:id="1069"/>
      <w:bookmarkEnd w:id="1070"/>
      <w:bookmarkEnd w:id="1071"/>
    </w:p>
    <w:p w14:paraId="6FED9388" w14:textId="77777777" w:rsidR="0016584F" w:rsidRPr="0016584F" w:rsidRDefault="0016584F" w:rsidP="0016584F">
      <w:pPr>
        <w:rPr>
          <w:ins w:id="1073" w:author="wences martinez suarez" w:date="2017-06-26T19:49:00Z"/>
        </w:rPr>
      </w:pPr>
    </w:p>
    <w:p w14:paraId="21FACB30" w14:textId="4FB2395F" w:rsidR="0033215B" w:rsidRDefault="0033215B" w:rsidP="0033215B">
      <w:pPr>
        <w:pStyle w:val="Descripcin"/>
        <w:keepNext/>
        <w:ind w:left="3600"/>
      </w:pPr>
      <w:r>
        <w:t xml:space="preserve">    </w:t>
      </w:r>
      <w:bookmarkStart w:id="1074" w:name="_Toc486816841"/>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9</w:t>
      </w:r>
      <w:r>
        <w:fldChar w:fldCharType="end"/>
      </w:r>
      <w:r>
        <w:t xml:space="preserve"> </w:t>
      </w:r>
      <w:r w:rsidRPr="00CA6D22">
        <w:rPr>
          <w:sz w:val="20"/>
        </w:rPr>
        <w:t>Modelo de oferta</w:t>
      </w:r>
      <w:bookmarkEnd w:id="1074"/>
    </w:p>
    <w:tbl>
      <w:tblPr>
        <w:tblStyle w:val="Tablaconcuadrcula"/>
        <w:tblW w:w="0" w:type="auto"/>
        <w:tblInd w:w="1030" w:type="dxa"/>
        <w:tblLook w:val="04A0" w:firstRow="1" w:lastRow="0" w:firstColumn="1" w:lastColumn="0" w:noHBand="0" w:noVBand="1"/>
      </w:tblPr>
      <w:tblGrid>
        <w:gridCol w:w="8217"/>
      </w:tblGrid>
      <w:tr w:rsidR="007C37A4" w14:paraId="43F213F2" w14:textId="77777777" w:rsidTr="00900613">
        <w:trPr>
          <w:trHeight w:hRule="exact" w:val="284"/>
          <w:ins w:id="1075" w:author="wences martinez suarez" w:date="2017-06-26T19:49:00Z"/>
        </w:trPr>
        <w:tc>
          <w:tcPr>
            <w:tcW w:w="8217" w:type="dxa"/>
            <w:shd w:val="clear" w:color="auto" w:fill="D0CECE" w:themeFill="background2" w:themeFillShade="E6"/>
            <w:vAlign w:val="center"/>
          </w:tcPr>
          <w:p w14:paraId="1DE060E6" w14:textId="77777777" w:rsidR="007C37A4" w:rsidRDefault="007C37A4" w:rsidP="00900613">
            <w:pPr>
              <w:jc w:val="left"/>
              <w:rPr>
                <w:ins w:id="1076" w:author="wences martinez suarez" w:date="2017-06-26T19:49:00Z"/>
                <w:rStyle w:val="nfasissutil"/>
              </w:rPr>
            </w:pPr>
            <w:ins w:id="1077" w:author="wences martinez suarez" w:date="2017-06-26T19:49:00Z">
              <w:r>
                <w:rPr>
                  <w:rStyle w:val="nfasissutil"/>
                </w:rPr>
                <w:t>Nombre</w:t>
              </w:r>
            </w:ins>
          </w:p>
        </w:tc>
      </w:tr>
      <w:tr w:rsidR="007C37A4" w14:paraId="06B75726" w14:textId="77777777" w:rsidTr="00900613">
        <w:trPr>
          <w:trHeight w:hRule="exact" w:val="284"/>
          <w:ins w:id="1078" w:author="wences martinez suarez" w:date="2017-06-26T19:49:00Z"/>
        </w:trPr>
        <w:tc>
          <w:tcPr>
            <w:tcW w:w="8217" w:type="dxa"/>
            <w:vAlign w:val="center"/>
          </w:tcPr>
          <w:p w14:paraId="38F41430" w14:textId="77777777" w:rsidR="007C37A4" w:rsidRPr="002738AC" w:rsidRDefault="007C37A4" w:rsidP="00900613">
            <w:pPr>
              <w:jc w:val="left"/>
              <w:rPr>
                <w:ins w:id="1079" w:author="wences martinez suarez" w:date="2017-06-26T19:49:00Z"/>
                <w:rStyle w:val="nfasissutil"/>
                <w:b/>
              </w:rPr>
            </w:pPr>
            <w:ins w:id="1080" w:author="wences martinez suarez" w:date="2017-06-26T19:49:00Z">
              <w:r>
                <w:rPr>
                  <w:rStyle w:val="nfasissutil"/>
                  <w:b/>
                </w:rPr>
                <w:t>Offer</w:t>
              </w:r>
            </w:ins>
          </w:p>
        </w:tc>
      </w:tr>
      <w:tr w:rsidR="007C37A4" w14:paraId="3523A524" w14:textId="77777777" w:rsidTr="00900613">
        <w:trPr>
          <w:trHeight w:hRule="exact" w:val="284"/>
          <w:ins w:id="1081" w:author="wences martinez suarez" w:date="2017-06-26T19:49:00Z"/>
        </w:trPr>
        <w:tc>
          <w:tcPr>
            <w:tcW w:w="8217" w:type="dxa"/>
            <w:shd w:val="clear" w:color="auto" w:fill="D0CECE" w:themeFill="background2" w:themeFillShade="E6"/>
            <w:vAlign w:val="center"/>
          </w:tcPr>
          <w:p w14:paraId="4296FAE3" w14:textId="77777777" w:rsidR="007C37A4" w:rsidRDefault="007C37A4" w:rsidP="00900613">
            <w:pPr>
              <w:jc w:val="left"/>
              <w:rPr>
                <w:ins w:id="1082" w:author="wences martinez suarez" w:date="2017-06-26T19:49:00Z"/>
                <w:rStyle w:val="nfasissutil"/>
              </w:rPr>
            </w:pPr>
            <w:ins w:id="1083" w:author="wences martinez suarez" w:date="2017-06-26T19:49:00Z">
              <w:r>
                <w:rPr>
                  <w:rStyle w:val="nfasissutil"/>
                </w:rPr>
                <w:t>Descripción y finalidad</w:t>
              </w:r>
            </w:ins>
          </w:p>
        </w:tc>
      </w:tr>
      <w:tr w:rsidR="007C37A4" w14:paraId="4939EE68" w14:textId="77777777" w:rsidTr="00900613">
        <w:trPr>
          <w:trHeight w:val="284"/>
          <w:ins w:id="1084" w:author="wences martinez suarez" w:date="2017-06-26T19:49:00Z"/>
        </w:trPr>
        <w:tc>
          <w:tcPr>
            <w:tcW w:w="8217" w:type="dxa"/>
            <w:vAlign w:val="center"/>
          </w:tcPr>
          <w:p w14:paraId="33832547" w14:textId="77777777" w:rsidR="007C37A4" w:rsidRPr="00DC70F7" w:rsidRDefault="007C37A4" w:rsidP="00900613">
            <w:pPr>
              <w:spacing w:after="0" w:line="240" w:lineRule="auto"/>
              <w:jc w:val="left"/>
              <w:rPr>
                <w:ins w:id="1085" w:author="wences martinez suarez" w:date="2017-06-26T19:49:00Z"/>
                <w:rStyle w:val="nfasissutil"/>
              </w:rPr>
            </w:pPr>
            <w:ins w:id="1086" w:author="wences martinez suarez" w:date="2017-06-26T19:49:00Z">
              <w:r w:rsidRPr="00DC70F7">
                <w:rPr>
                  <w:rStyle w:val="nfasissutil"/>
                </w:rPr>
                <w:t>Este modelo se utiliza para representar y almacenar las diferentes ofertas creadas por las empresas en la aplicación.</w:t>
              </w:r>
            </w:ins>
          </w:p>
        </w:tc>
      </w:tr>
      <w:tr w:rsidR="007C37A4" w14:paraId="03894667" w14:textId="77777777" w:rsidTr="00900613">
        <w:trPr>
          <w:trHeight w:hRule="exact" w:val="284"/>
          <w:ins w:id="1087" w:author="wences martinez suarez" w:date="2017-06-26T19:49:00Z"/>
        </w:trPr>
        <w:tc>
          <w:tcPr>
            <w:tcW w:w="8217" w:type="dxa"/>
            <w:shd w:val="clear" w:color="auto" w:fill="D0CECE" w:themeFill="background2" w:themeFillShade="E6"/>
            <w:vAlign w:val="center"/>
          </w:tcPr>
          <w:p w14:paraId="4E7BEEE9" w14:textId="77777777" w:rsidR="007C37A4" w:rsidRDefault="007C37A4" w:rsidP="00900613">
            <w:pPr>
              <w:jc w:val="left"/>
              <w:rPr>
                <w:ins w:id="1088" w:author="wences martinez suarez" w:date="2017-06-26T19:49:00Z"/>
                <w:rStyle w:val="nfasissutil"/>
              </w:rPr>
            </w:pPr>
            <w:ins w:id="1089" w:author="wences martinez suarez" w:date="2017-06-26T19:49:00Z">
              <w:r>
                <w:rPr>
                  <w:rStyle w:val="nfasissutil"/>
                </w:rPr>
                <w:t xml:space="preserve">Atributos </w:t>
              </w:r>
            </w:ins>
          </w:p>
        </w:tc>
      </w:tr>
      <w:tr w:rsidR="007C37A4" w:rsidRPr="00C405BA" w14:paraId="7900C8D8" w14:textId="77777777" w:rsidTr="00900613">
        <w:trPr>
          <w:trHeight w:val="284"/>
          <w:ins w:id="1090" w:author="wences martinez suarez" w:date="2017-06-26T19:49:00Z"/>
        </w:trPr>
        <w:tc>
          <w:tcPr>
            <w:tcW w:w="8217" w:type="dxa"/>
            <w:vAlign w:val="center"/>
          </w:tcPr>
          <w:p w14:paraId="445E8428" w14:textId="0DF73236" w:rsidR="007C37A4" w:rsidRPr="006C55C3" w:rsidRDefault="006C55C3" w:rsidP="002324CB">
            <w:pPr>
              <w:spacing w:after="0" w:line="240" w:lineRule="auto"/>
              <w:jc w:val="left"/>
              <w:rPr>
                <w:ins w:id="1091" w:author="wences martinez suarez" w:date="2017-06-26T19:49:00Z"/>
                <w:rStyle w:val="nfasissutil"/>
                <w:lang w:val="en-GB"/>
              </w:rPr>
            </w:pPr>
            <w:r w:rsidRPr="002324CB">
              <w:rPr>
                <w:b/>
                <w:lang w:val="en-GB"/>
              </w:rPr>
              <w:t>id</w:t>
            </w:r>
            <w:r w:rsidRPr="006C55C3">
              <w:rPr>
                <w:lang w:val="en-GB"/>
              </w:rPr>
              <w:t xml:space="preserve"> :integer</w:t>
            </w:r>
            <w:r>
              <w:rPr>
                <w:lang w:val="en-GB"/>
              </w:rPr>
              <w:br/>
            </w:r>
            <w:r w:rsidRPr="002324CB">
              <w:rPr>
                <w:b/>
                <w:lang w:val="en-GB"/>
              </w:rPr>
              <w:t>user_id</w:t>
            </w:r>
            <w:r w:rsidRPr="006C55C3">
              <w:rPr>
                <w:lang w:val="en-GB"/>
              </w:rPr>
              <w:t xml:space="preserve"> :integer</w:t>
            </w:r>
            <w:r w:rsidR="002324CB">
              <w:rPr>
                <w:lang w:val="en-GB"/>
              </w:rPr>
              <w:br/>
            </w:r>
            <w:r w:rsidRPr="002324CB">
              <w:rPr>
                <w:b/>
                <w:lang w:val="en-GB"/>
              </w:rPr>
              <w:t>name</w:t>
            </w:r>
            <w:r w:rsidRPr="006C55C3">
              <w:rPr>
                <w:lang w:val="en-GB"/>
              </w:rPr>
              <w:t xml:space="preserve"> :character varying</w:t>
            </w:r>
            <w:r w:rsidR="002324CB">
              <w:rPr>
                <w:lang w:val="en-GB"/>
              </w:rPr>
              <w:br/>
            </w:r>
            <w:r w:rsidRPr="002324CB">
              <w:rPr>
                <w:b/>
                <w:lang w:val="en-GB"/>
              </w:rPr>
              <w:t>perfil_id</w:t>
            </w:r>
            <w:r w:rsidRPr="006C55C3">
              <w:rPr>
                <w:lang w:val="en-GB"/>
              </w:rPr>
              <w:t xml:space="preserve"> :integer</w:t>
            </w:r>
            <w:r w:rsidR="002324CB">
              <w:rPr>
                <w:lang w:val="en-GB"/>
              </w:rPr>
              <w:br/>
            </w:r>
            <w:r w:rsidRPr="002324CB">
              <w:rPr>
                <w:b/>
                <w:lang w:val="en-GB"/>
              </w:rPr>
              <w:t>description</w:t>
            </w:r>
            <w:r w:rsidRPr="006C55C3">
              <w:rPr>
                <w:lang w:val="en-GB"/>
              </w:rPr>
              <w:t xml:space="preserve"> :character varying</w:t>
            </w:r>
            <w:r w:rsidR="002324CB">
              <w:rPr>
                <w:lang w:val="en-GB"/>
              </w:rPr>
              <w:br/>
            </w:r>
            <w:r w:rsidRPr="002324CB">
              <w:rPr>
                <w:b/>
                <w:lang w:val="en-GB"/>
              </w:rPr>
              <w:t>duratio</w:t>
            </w:r>
            <w:r w:rsidRPr="006C55C3">
              <w:rPr>
                <w:lang w:val="en-GB"/>
              </w:rPr>
              <w:t>n :character varying</w:t>
            </w:r>
            <w:r w:rsidR="002324CB">
              <w:rPr>
                <w:lang w:val="en-GB"/>
              </w:rPr>
              <w:br/>
            </w:r>
            <w:r w:rsidRPr="002324CB">
              <w:rPr>
                <w:b/>
                <w:lang w:val="en-GB"/>
              </w:rPr>
              <w:t>start_date</w:t>
            </w:r>
            <w:r w:rsidRPr="006C55C3">
              <w:rPr>
                <w:lang w:val="en-GB"/>
              </w:rPr>
              <w:t xml:space="preserve"> :character varying</w:t>
            </w:r>
            <w:r w:rsidR="002324CB">
              <w:rPr>
                <w:lang w:val="en-GB"/>
              </w:rPr>
              <w:br/>
            </w:r>
            <w:r w:rsidRPr="002324CB">
              <w:rPr>
                <w:b/>
                <w:lang w:val="en-GB"/>
              </w:rPr>
              <w:t>finish_date</w:t>
            </w:r>
            <w:r w:rsidRPr="006C55C3">
              <w:rPr>
                <w:lang w:val="en-GB"/>
              </w:rPr>
              <w:t xml:space="preserve"> :character varying</w:t>
            </w:r>
            <w:r w:rsidR="002324CB">
              <w:rPr>
                <w:lang w:val="en-GB"/>
              </w:rPr>
              <w:br/>
            </w:r>
            <w:r w:rsidRPr="002324CB">
              <w:rPr>
                <w:b/>
                <w:lang w:val="en-GB"/>
              </w:rPr>
              <w:t>hours</w:t>
            </w:r>
            <w:r w:rsidRPr="006C55C3">
              <w:rPr>
                <w:lang w:val="en-GB"/>
              </w:rPr>
              <w:t xml:space="preserve"> :integer</w:t>
            </w:r>
            <w:r w:rsidR="002324CB">
              <w:rPr>
                <w:lang w:val="en-GB"/>
              </w:rPr>
              <w:br/>
            </w:r>
            <w:r w:rsidRPr="002324CB">
              <w:rPr>
                <w:b/>
                <w:lang w:val="en-GB"/>
              </w:rPr>
              <w:t>location</w:t>
            </w:r>
            <w:r w:rsidRPr="006C55C3">
              <w:rPr>
                <w:lang w:val="en-GB"/>
              </w:rPr>
              <w:t xml:space="preserve"> :character varying</w:t>
            </w:r>
            <w:r w:rsidR="002324CB">
              <w:rPr>
                <w:lang w:val="en-GB"/>
              </w:rPr>
              <w:br/>
            </w:r>
            <w:r w:rsidRPr="002324CB">
              <w:rPr>
                <w:b/>
                <w:lang w:val="en-GB"/>
              </w:rPr>
              <w:t>salary</w:t>
            </w:r>
            <w:r w:rsidRPr="006C55C3">
              <w:rPr>
                <w:lang w:val="en-GB"/>
              </w:rPr>
              <w:t xml:space="preserve"> :integer</w:t>
            </w:r>
            <w:r w:rsidR="002324CB">
              <w:rPr>
                <w:lang w:val="en-GB"/>
              </w:rPr>
              <w:br/>
            </w:r>
            <w:r w:rsidRPr="002324CB">
              <w:rPr>
                <w:b/>
                <w:lang w:val="en-GB"/>
              </w:rPr>
              <w:t>created_at</w:t>
            </w:r>
            <w:r w:rsidRPr="006C55C3">
              <w:rPr>
                <w:lang w:val="en-GB"/>
              </w:rPr>
              <w:t xml:space="preserve"> :timestamp </w:t>
            </w:r>
            <w:r w:rsidR="002324CB">
              <w:rPr>
                <w:lang w:val="en-GB"/>
              </w:rPr>
              <w:br/>
            </w:r>
            <w:r w:rsidRPr="002324CB">
              <w:rPr>
                <w:b/>
                <w:lang w:val="en-GB"/>
              </w:rPr>
              <w:t>updated_at</w:t>
            </w:r>
            <w:r w:rsidRPr="006C55C3">
              <w:rPr>
                <w:lang w:val="en-GB"/>
              </w:rPr>
              <w:t xml:space="preserve"> :timestamp </w:t>
            </w:r>
            <w:r w:rsidR="002324CB">
              <w:rPr>
                <w:lang w:val="en-GB"/>
              </w:rPr>
              <w:br/>
            </w:r>
            <w:r w:rsidRPr="002324CB">
              <w:rPr>
                <w:b/>
                <w:lang w:val="en-GB"/>
              </w:rPr>
              <w:t>requirement</w:t>
            </w:r>
            <w:r w:rsidRPr="006C55C3">
              <w:rPr>
                <w:lang w:val="en-GB"/>
              </w:rPr>
              <w:t>s :character varying</w:t>
            </w:r>
            <w:r w:rsidR="002324CB">
              <w:rPr>
                <w:lang w:val="en-GB"/>
              </w:rPr>
              <w:br/>
            </w:r>
            <w:r w:rsidRPr="002324CB">
              <w:rPr>
                <w:b/>
                <w:lang w:val="en-GB"/>
              </w:rPr>
              <w:t>finish_inscription_date</w:t>
            </w:r>
            <w:r w:rsidRPr="006C55C3">
              <w:rPr>
                <w:lang w:val="en-GB"/>
              </w:rPr>
              <w:t xml:space="preserve"> :character varying</w:t>
            </w:r>
          </w:p>
        </w:tc>
      </w:tr>
    </w:tbl>
    <w:p w14:paraId="5EAFEB3D" w14:textId="77777777" w:rsidR="007C37A4" w:rsidRPr="006C55C3" w:rsidRDefault="007C37A4">
      <w:pPr>
        <w:ind w:firstLine="720"/>
        <w:jc w:val="left"/>
        <w:rPr>
          <w:ins w:id="1092" w:author="wences martinez suarez" w:date="2017-06-26T19:45:00Z"/>
          <w:rStyle w:val="nfasissutil"/>
          <w:lang w:val="en-GB"/>
          <w:rPrChange w:id="1093" w:author="wences martinez suarez" w:date="2017-06-26T19:49:00Z">
            <w:rPr>
              <w:ins w:id="1094" w:author="wences martinez suarez" w:date="2017-06-26T19:45:00Z"/>
              <w:rStyle w:val="nfasissutil"/>
            </w:rPr>
          </w:rPrChange>
        </w:rPr>
        <w:pPrChange w:id="1095" w:author="wences martinez suarez" w:date="2017-06-26T19:49:00Z">
          <w:pPr>
            <w:jc w:val="left"/>
          </w:pPr>
        </w:pPrChange>
      </w:pPr>
    </w:p>
    <w:p w14:paraId="617E5AA6" w14:textId="3F5800C7" w:rsidR="00B33311" w:rsidRDefault="00B33311" w:rsidP="00B33311">
      <w:pPr>
        <w:pStyle w:val="Descripcin"/>
        <w:keepNext/>
        <w:ind w:left="1440" w:firstLine="720"/>
      </w:pPr>
      <w:bookmarkStart w:id="1096" w:name="_Toc486816842"/>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10</w:t>
      </w:r>
      <w:r>
        <w:fldChar w:fldCharType="end"/>
      </w:r>
      <w:r>
        <w:t xml:space="preserve"> </w:t>
      </w:r>
      <w:r w:rsidRPr="001E37AD">
        <w:rPr>
          <w:sz w:val="20"/>
        </w:rPr>
        <w:t>Modelo de inscripción en oferta (proceso de selección)</w:t>
      </w:r>
      <w:bookmarkEnd w:id="1096"/>
    </w:p>
    <w:tbl>
      <w:tblPr>
        <w:tblStyle w:val="Tablaconcuadrcula"/>
        <w:tblW w:w="0" w:type="auto"/>
        <w:tblInd w:w="1030" w:type="dxa"/>
        <w:tblLook w:val="04A0" w:firstRow="1" w:lastRow="0" w:firstColumn="1" w:lastColumn="0" w:noHBand="0" w:noVBand="1"/>
      </w:tblPr>
      <w:tblGrid>
        <w:gridCol w:w="8217"/>
      </w:tblGrid>
      <w:tr w:rsidR="007C37A4" w:rsidRPr="006C55C3" w14:paraId="017FCFD2" w14:textId="77777777" w:rsidTr="00900613">
        <w:trPr>
          <w:trHeight w:hRule="exact" w:val="284"/>
          <w:ins w:id="1097" w:author="wences martinez suarez" w:date="2017-06-26T19:46:00Z"/>
        </w:trPr>
        <w:tc>
          <w:tcPr>
            <w:tcW w:w="8217" w:type="dxa"/>
            <w:shd w:val="clear" w:color="auto" w:fill="D0CECE" w:themeFill="background2" w:themeFillShade="E6"/>
            <w:vAlign w:val="center"/>
          </w:tcPr>
          <w:p w14:paraId="35EDDE8E" w14:textId="77777777" w:rsidR="007C37A4" w:rsidRPr="006C55C3" w:rsidRDefault="007C37A4" w:rsidP="00900613">
            <w:pPr>
              <w:jc w:val="left"/>
              <w:rPr>
                <w:ins w:id="1098" w:author="wences martinez suarez" w:date="2017-06-26T19:46:00Z"/>
                <w:rStyle w:val="nfasissutil"/>
                <w:lang w:val="en-GB"/>
              </w:rPr>
            </w:pPr>
            <w:ins w:id="1099" w:author="wences martinez suarez" w:date="2017-06-26T19:46:00Z">
              <w:r w:rsidRPr="006C55C3">
                <w:rPr>
                  <w:rStyle w:val="nfasissutil"/>
                  <w:lang w:val="en-GB"/>
                </w:rPr>
                <w:t>Nombre</w:t>
              </w:r>
            </w:ins>
          </w:p>
        </w:tc>
      </w:tr>
      <w:tr w:rsidR="007C37A4" w:rsidRPr="006C55C3" w14:paraId="0384EE37" w14:textId="77777777" w:rsidTr="00900613">
        <w:trPr>
          <w:trHeight w:hRule="exact" w:val="284"/>
          <w:ins w:id="1100" w:author="wences martinez suarez" w:date="2017-06-26T19:46:00Z"/>
        </w:trPr>
        <w:tc>
          <w:tcPr>
            <w:tcW w:w="8217" w:type="dxa"/>
            <w:vAlign w:val="center"/>
          </w:tcPr>
          <w:p w14:paraId="1F5463CA" w14:textId="76BE3858" w:rsidR="007C37A4" w:rsidRPr="006C55C3" w:rsidRDefault="007C37A4" w:rsidP="00900613">
            <w:pPr>
              <w:jc w:val="left"/>
              <w:rPr>
                <w:ins w:id="1101" w:author="wences martinez suarez" w:date="2017-06-26T19:46:00Z"/>
                <w:rStyle w:val="nfasissutil"/>
                <w:b/>
                <w:lang w:val="en-GB"/>
              </w:rPr>
            </w:pPr>
            <w:ins w:id="1102" w:author="wences martinez suarez" w:date="2017-06-26T19:46:00Z">
              <w:r w:rsidRPr="006C55C3">
                <w:rPr>
                  <w:rStyle w:val="nfasissutil"/>
                  <w:b/>
                  <w:lang w:val="en-GB"/>
                </w:rPr>
                <w:t>Offer_inscriptions</w:t>
              </w:r>
            </w:ins>
          </w:p>
        </w:tc>
      </w:tr>
      <w:tr w:rsidR="007C37A4" w:rsidRPr="006C55C3" w14:paraId="071A6F2A" w14:textId="77777777" w:rsidTr="00900613">
        <w:trPr>
          <w:trHeight w:hRule="exact" w:val="284"/>
          <w:ins w:id="1103" w:author="wences martinez suarez" w:date="2017-06-26T19:46:00Z"/>
        </w:trPr>
        <w:tc>
          <w:tcPr>
            <w:tcW w:w="8217" w:type="dxa"/>
            <w:shd w:val="clear" w:color="auto" w:fill="D0CECE" w:themeFill="background2" w:themeFillShade="E6"/>
            <w:vAlign w:val="center"/>
          </w:tcPr>
          <w:p w14:paraId="1DB36AF1" w14:textId="77777777" w:rsidR="007C37A4" w:rsidRPr="006C55C3" w:rsidRDefault="007C37A4" w:rsidP="00900613">
            <w:pPr>
              <w:jc w:val="left"/>
              <w:rPr>
                <w:ins w:id="1104" w:author="wences martinez suarez" w:date="2017-06-26T19:46:00Z"/>
                <w:rStyle w:val="nfasissutil"/>
                <w:lang w:val="en-GB"/>
              </w:rPr>
            </w:pPr>
            <w:ins w:id="1105" w:author="wences martinez suarez" w:date="2017-06-26T19:46:00Z">
              <w:r w:rsidRPr="006C55C3">
                <w:rPr>
                  <w:rStyle w:val="nfasissutil"/>
                  <w:lang w:val="en-GB"/>
                </w:rPr>
                <w:t>Descripción y finalidad</w:t>
              </w:r>
            </w:ins>
          </w:p>
        </w:tc>
      </w:tr>
      <w:tr w:rsidR="007C37A4" w14:paraId="2E4D3A51" w14:textId="77777777" w:rsidTr="00900613">
        <w:trPr>
          <w:trHeight w:val="284"/>
          <w:ins w:id="1106" w:author="wences martinez suarez" w:date="2017-06-26T19:46:00Z"/>
        </w:trPr>
        <w:tc>
          <w:tcPr>
            <w:tcW w:w="8217" w:type="dxa"/>
            <w:vAlign w:val="center"/>
          </w:tcPr>
          <w:p w14:paraId="1C2764A8" w14:textId="673A5EB3" w:rsidR="007C37A4" w:rsidRPr="00DC70F7" w:rsidRDefault="007C37A4" w:rsidP="008E0FE8">
            <w:pPr>
              <w:spacing w:after="0" w:line="240" w:lineRule="auto"/>
              <w:jc w:val="left"/>
              <w:rPr>
                <w:ins w:id="1107" w:author="wences martinez suarez" w:date="2017-06-26T19:46:00Z"/>
                <w:rStyle w:val="nfasissutil"/>
              </w:rPr>
            </w:pPr>
            <w:ins w:id="1108" w:author="wences martinez suarez" w:date="2017-06-26T19:46:00Z">
              <w:r w:rsidRPr="00DC70F7">
                <w:rPr>
                  <w:rStyle w:val="nfasissutil"/>
                </w:rPr>
                <w:t xml:space="preserve">Este modelo se utiliza para representar los diferentes procesos de selección </w:t>
              </w:r>
            </w:ins>
            <w:ins w:id="1109" w:author="wences martinez suarez" w:date="2017-06-26T19:48:00Z">
              <w:r w:rsidRPr="00DC70F7">
                <w:rPr>
                  <w:rStyle w:val="nfasissutil"/>
                </w:rPr>
                <w:t>pertenecientes a l</w:t>
              </w:r>
            </w:ins>
            <w:ins w:id="1110" w:author="wences martinez suarez" w:date="2017-06-26T19:46:00Z">
              <w:r w:rsidRPr="00DC70F7">
                <w:rPr>
                  <w:rStyle w:val="nfasissutil"/>
                </w:rPr>
                <w:t>as ofertas de pr</w:t>
              </w:r>
            </w:ins>
            <w:ins w:id="1111" w:author="wences martinez suarez" w:date="2017-06-26T19:47:00Z">
              <w:r w:rsidRPr="00DC70F7">
                <w:rPr>
                  <w:rStyle w:val="nfasissutil"/>
                </w:rPr>
                <w:t xml:space="preserve">ácticas creadas por </w:t>
              </w:r>
            </w:ins>
            <w:ins w:id="1112" w:author="wences martinez suarez" w:date="2017-06-26T19:46:00Z">
              <w:r w:rsidRPr="00DC70F7">
                <w:rPr>
                  <w:rStyle w:val="nfasissutil"/>
                </w:rPr>
                <w:t xml:space="preserve">las </w:t>
              </w:r>
            </w:ins>
            <w:ins w:id="1113" w:author="wences martinez suarez" w:date="2017-06-26T19:47:00Z">
              <w:r w:rsidRPr="00DC70F7">
                <w:rPr>
                  <w:rStyle w:val="nfasissutil"/>
                </w:rPr>
                <w:t>empresas en la aplicación.</w:t>
              </w:r>
            </w:ins>
          </w:p>
        </w:tc>
      </w:tr>
      <w:tr w:rsidR="007C37A4" w14:paraId="4985CF78" w14:textId="77777777" w:rsidTr="00900613">
        <w:trPr>
          <w:trHeight w:hRule="exact" w:val="284"/>
          <w:ins w:id="1114" w:author="wences martinez suarez" w:date="2017-06-26T19:46:00Z"/>
        </w:trPr>
        <w:tc>
          <w:tcPr>
            <w:tcW w:w="8217" w:type="dxa"/>
            <w:shd w:val="clear" w:color="auto" w:fill="D0CECE" w:themeFill="background2" w:themeFillShade="E6"/>
            <w:vAlign w:val="center"/>
          </w:tcPr>
          <w:p w14:paraId="63C2F6E0" w14:textId="77777777" w:rsidR="007C37A4" w:rsidRDefault="007C37A4" w:rsidP="00900613">
            <w:pPr>
              <w:jc w:val="left"/>
              <w:rPr>
                <w:ins w:id="1115" w:author="wences martinez suarez" w:date="2017-06-26T19:46:00Z"/>
                <w:rStyle w:val="nfasissutil"/>
              </w:rPr>
            </w:pPr>
            <w:ins w:id="1116" w:author="wences martinez suarez" w:date="2017-06-26T19:46:00Z">
              <w:r>
                <w:rPr>
                  <w:rStyle w:val="nfasissutil"/>
                </w:rPr>
                <w:t xml:space="preserve">Atributos </w:t>
              </w:r>
            </w:ins>
          </w:p>
        </w:tc>
      </w:tr>
      <w:tr w:rsidR="007C37A4" w:rsidRPr="00C405BA" w14:paraId="006F1DDE" w14:textId="77777777" w:rsidTr="00900613">
        <w:trPr>
          <w:trHeight w:val="284"/>
          <w:ins w:id="1117" w:author="wences martinez suarez" w:date="2017-06-26T19:46:00Z"/>
        </w:trPr>
        <w:tc>
          <w:tcPr>
            <w:tcW w:w="8217" w:type="dxa"/>
            <w:vAlign w:val="center"/>
          </w:tcPr>
          <w:p w14:paraId="2D7519E4" w14:textId="66A71877" w:rsidR="007C37A4" w:rsidRPr="00D443C6" w:rsidRDefault="00D443C6" w:rsidP="00D443C6">
            <w:pPr>
              <w:spacing w:after="0" w:line="240" w:lineRule="auto"/>
              <w:jc w:val="left"/>
              <w:rPr>
                <w:ins w:id="1118" w:author="wences martinez suarez" w:date="2017-06-26T19:46:00Z"/>
                <w:rStyle w:val="nfasissutil"/>
                <w:lang w:val="en-GB"/>
              </w:rPr>
            </w:pPr>
            <w:r w:rsidRPr="00DB35FD">
              <w:rPr>
                <w:b/>
                <w:lang w:val="en-GB"/>
              </w:rPr>
              <w:t>id</w:t>
            </w:r>
            <w:r w:rsidRPr="00D443C6">
              <w:rPr>
                <w:lang w:val="en-GB"/>
              </w:rPr>
              <w:t xml:space="preserve"> :</w:t>
            </w:r>
            <w:r>
              <w:rPr>
                <w:lang w:val="en-GB"/>
              </w:rPr>
              <w:t xml:space="preserve"> </w:t>
            </w:r>
            <w:r w:rsidRPr="00D443C6">
              <w:rPr>
                <w:lang w:val="en-GB"/>
              </w:rPr>
              <w:t>integer</w:t>
            </w:r>
            <w:r>
              <w:rPr>
                <w:lang w:val="en-GB"/>
              </w:rPr>
              <w:br/>
            </w:r>
            <w:r w:rsidRPr="00D443C6">
              <w:rPr>
                <w:b/>
                <w:lang w:val="en-GB"/>
              </w:rPr>
              <w:t>offer_id</w:t>
            </w:r>
            <w:r w:rsidRPr="00D443C6">
              <w:rPr>
                <w:lang w:val="en-GB"/>
              </w:rPr>
              <w:t xml:space="preserve"> :</w:t>
            </w:r>
            <w:r>
              <w:rPr>
                <w:lang w:val="en-GB"/>
              </w:rPr>
              <w:t xml:space="preserve"> </w:t>
            </w:r>
            <w:r w:rsidRPr="00D443C6">
              <w:rPr>
                <w:lang w:val="en-GB"/>
              </w:rPr>
              <w:t>integer</w:t>
            </w:r>
            <w:r>
              <w:rPr>
                <w:lang w:val="en-GB"/>
              </w:rPr>
              <w:br/>
            </w:r>
            <w:r w:rsidRPr="00D443C6">
              <w:rPr>
                <w:b/>
                <w:lang w:val="en-GB"/>
              </w:rPr>
              <w:t>user_id</w:t>
            </w:r>
            <w:r w:rsidRPr="00D443C6">
              <w:rPr>
                <w:lang w:val="en-GB"/>
              </w:rPr>
              <w:t xml:space="preserve"> :</w:t>
            </w:r>
            <w:r>
              <w:rPr>
                <w:lang w:val="en-GB"/>
              </w:rPr>
              <w:t xml:space="preserve"> </w:t>
            </w:r>
            <w:r w:rsidRPr="00D443C6">
              <w:rPr>
                <w:lang w:val="en-GB"/>
              </w:rPr>
              <w:t>integer</w:t>
            </w:r>
            <w:r>
              <w:rPr>
                <w:lang w:val="en-GB"/>
              </w:rPr>
              <w:br/>
            </w:r>
            <w:r w:rsidRPr="00D443C6">
              <w:rPr>
                <w:b/>
                <w:lang w:val="en-GB"/>
              </w:rPr>
              <w:t>users_id_phase1</w:t>
            </w:r>
            <w:r w:rsidRPr="00D443C6">
              <w:rPr>
                <w:lang w:val="en-GB"/>
              </w:rPr>
              <w:t xml:space="preserve"> :</w:t>
            </w:r>
            <w:r>
              <w:rPr>
                <w:lang w:val="en-GB"/>
              </w:rPr>
              <w:t xml:space="preserve"> </w:t>
            </w:r>
            <w:r w:rsidRPr="00D443C6">
              <w:rPr>
                <w:lang w:val="en-GB"/>
              </w:rPr>
              <w:t>integer</w:t>
            </w:r>
            <w:r>
              <w:rPr>
                <w:lang w:val="en-GB"/>
              </w:rPr>
              <w:br/>
            </w:r>
            <w:r w:rsidRPr="00D443C6">
              <w:rPr>
                <w:b/>
                <w:lang w:val="en-GB"/>
              </w:rPr>
              <w:t>phase1</w:t>
            </w:r>
            <w:r w:rsidRPr="00D443C6">
              <w:rPr>
                <w:lang w:val="en-GB"/>
              </w:rPr>
              <w:t xml:space="preserve"> :</w:t>
            </w:r>
            <w:r>
              <w:rPr>
                <w:lang w:val="en-GB"/>
              </w:rPr>
              <w:t xml:space="preserve"> boolean</w:t>
            </w:r>
            <w:r>
              <w:rPr>
                <w:lang w:val="en-GB"/>
              </w:rPr>
              <w:br/>
            </w:r>
            <w:r w:rsidRPr="00D443C6">
              <w:rPr>
                <w:b/>
                <w:lang w:val="en-GB"/>
              </w:rPr>
              <w:t>phase1_date</w:t>
            </w:r>
            <w:r w:rsidRPr="00D443C6">
              <w:rPr>
                <w:lang w:val="en-GB"/>
              </w:rPr>
              <w:t xml:space="preserve"> :timestamp</w:t>
            </w:r>
            <w:r>
              <w:rPr>
                <w:lang w:val="en-GB"/>
              </w:rPr>
              <w:br/>
            </w:r>
            <w:r w:rsidRPr="00D443C6">
              <w:rPr>
                <w:b/>
                <w:lang w:val="en-GB"/>
              </w:rPr>
              <w:t>users_ids_phase2</w:t>
            </w:r>
            <w:r w:rsidRPr="00D443C6">
              <w:rPr>
                <w:lang w:val="en-GB"/>
              </w:rPr>
              <w:t xml:space="preserve"> :integer</w:t>
            </w:r>
            <w:r>
              <w:rPr>
                <w:lang w:val="en-GB"/>
              </w:rPr>
              <w:br/>
            </w:r>
            <w:r w:rsidRPr="00D443C6">
              <w:rPr>
                <w:b/>
                <w:lang w:val="en-GB"/>
              </w:rPr>
              <w:lastRenderedPageBreak/>
              <w:t>phase2</w:t>
            </w:r>
            <w:r w:rsidRPr="00D443C6">
              <w:rPr>
                <w:lang w:val="en-GB"/>
              </w:rPr>
              <w:t xml:space="preserve"> :</w:t>
            </w:r>
            <w:r>
              <w:rPr>
                <w:lang w:val="en-GB"/>
              </w:rPr>
              <w:t xml:space="preserve"> boolean</w:t>
            </w:r>
            <w:r>
              <w:rPr>
                <w:lang w:val="en-GB"/>
              </w:rPr>
              <w:br/>
            </w:r>
            <w:r w:rsidRPr="00D443C6">
              <w:rPr>
                <w:b/>
                <w:lang w:val="en-GB"/>
              </w:rPr>
              <w:t>phase2_date</w:t>
            </w:r>
            <w:r w:rsidRPr="00D443C6">
              <w:rPr>
                <w:lang w:val="en-GB"/>
              </w:rPr>
              <w:t xml:space="preserve"> :timestamp </w:t>
            </w:r>
            <w:r>
              <w:rPr>
                <w:lang w:val="en-GB"/>
              </w:rPr>
              <w:br/>
            </w:r>
            <w:r w:rsidRPr="00D443C6">
              <w:rPr>
                <w:b/>
                <w:lang w:val="en-GB"/>
              </w:rPr>
              <w:t>end_date</w:t>
            </w:r>
            <w:r w:rsidRPr="00D443C6">
              <w:rPr>
                <w:lang w:val="en-GB"/>
              </w:rPr>
              <w:t xml:space="preserve"> :timestamp </w:t>
            </w:r>
            <w:r>
              <w:rPr>
                <w:lang w:val="en-GB"/>
              </w:rPr>
              <w:br/>
            </w:r>
            <w:r w:rsidRPr="00D443C6">
              <w:rPr>
                <w:b/>
                <w:lang w:val="en-GB"/>
              </w:rPr>
              <w:t>winner_id</w:t>
            </w:r>
            <w:r w:rsidRPr="00D443C6">
              <w:rPr>
                <w:lang w:val="en-GB"/>
              </w:rPr>
              <w:t xml:space="preserve"> :integer</w:t>
            </w:r>
            <w:r>
              <w:rPr>
                <w:lang w:val="en-GB"/>
              </w:rPr>
              <w:br/>
            </w:r>
            <w:r w:rsidRPr="00D443C6">
              <w:rPr>
                <w:b/>
                <w:lang w:val="en-GB"/>
              </w:rPr>
              <w:t>created_at</w:t>
            </w:r>
            <w:r>
              <w:rPr>
                <w:lang w:val="en-GB"/>
              </w:rPr>
              <w:t xml:space="preserve"> :timestamp</w:t>
            </w:r>
            <w:r>
              <w:rPr>
                <w:lang w:val="en-GB"/>
              </w:rPr>
              <w:br/>
            </w:r>
            <w:r w:rsidRPr="00D443C6">
              <w:rPr>
                <w:b/>
                <w:lang w:val="en-GB"/>
              </w:rPr>
              <w:t>updated_at</w:t>
            </w:r>
            <w:r>
              <w:rPr>
                <w:lang w:val="en-GB"/>
              </w:rPr>
              <w:t xml:space="preserve"> :timestamp</w:t>
            </w:r>
            <w:r>
              <w:rPr>
                <w:lang w:val="en-GB"/>
              </w:rPr>
              <w:br/>
            </w:r>
            <w:r w:rsidRPr="00D443C6">
              <w:rPr>
                <w:b/>
                <w:lang w:val="en-GB"/>
              </w:rPr>
              <w:t>ended</w:t>
            </w:r>
            <w:r w:rsidRPr="00D443C6">
              <w:rPr>
                <w:lang w:val="en-GB"/>
              </w:rPr>
              <w:t xml:space="preserve"> :boolean</w:t>
            </w:r>
          </w:p>
        </w:tc>
      </w:tr>
    </w:tbl>
    <w:p w14:paraId="025D3AD7" w14:textId="77777777" w:rsidR="007C37A4" w:rsidRDefault="007C37A4" w:rsidP="008E0FE8">
      <w:pPr>
        <w:jc w:val="left"/>
        <w:rPr>
          <w:rStyle w:val="nfasissutil"/>
          <w:b/>
          <w:lang w:val="en-GB"/>
        </w:rPr>
      </w:pPr>
    </w:p>
    <w:p w14:paraId="60E38C86" w14:textId="77777777" w:rsidR="000D1ADF" w:rsidRPr="00D443C6" w:rsidRDefault="000D1ADF" w:rsidP="008E0FE8">
      <w:pPr>
        <w:jc w:val="left"/>
        <w:rPr>
          <w:ins w:id="1119" w:author="wences martinez suarez" w:date="2017-06-26T19:48:00Z"/>
          <w:rStyle w:val="nfasissutil"/>
          <w:b/>
          <w:lang w:val="en-GB"/>
        </w:rPr>
      </w:pPr>
    </w:p>
    <w:p w14:paraId="304F621A" w14:textId="16524E9D" w:rsidR="000D1ADF" w:rsidRDefault="0016584F" w:rsidP="000D1ADF">
      <w:pPr>
        <w:pStyle w:val="Subttulo"/>
        <w:ind w:firstLine="720"/>
        <w:rPr>
          <w:rStyle w:val="nfasissutil"/>
        </w:rPr>
      </w:pPr>
      <w:bookmarkStart w:id="1120" w:name="_Toc505426686"/>
      <w:bookmarkStart w:id="1121" w:name="_Toc505427070"/>
      <w:bookmarkStart w:id="1122" w:name="_Toc505427259"/>
      <w:r>
        <w:rPr>
          <w:rStyle w:val="nfasissutil"/>
        </w:rPr>
        <w:t>4.4.1.5</w:t>
      </w:r>
      <w:ins w:id="1123" w:author="wences martinez suarez" w:date="2017-06-26T19:48:00Z">
        <w:r w:rsidR="007C37A4" w:rsidRPr="006211ED">
          <w:rPr>
            <w:rStyle w:val="nfasissutil"/>
          </w:rPr>
          <w:t xml:space="preserve"> Subsistema de gestión de mensajes</w:t>
        </w:r>
      </w:ins>
      <w:bookmarkEnd w:id="1120"/>
      <w:bookmarkEnd w:id="1121"/>
      <w:bookmarkEnd w:id="1122"/>
    </w:p>
    <w:p w14:paraId="5B1FB2A7" w14:textId="77777777" w:rsidR="000D1ADF" w:rsidRPr="000D1ADF" w:rsidRDefault="000D1ADF" w:rsidP="000D1ADF">
      <w:pPr>
        <w:rPr>
          <w:ins w:id="1124" w:author="wences martinez suarez" w:date="2017-06-26T19:49:00Z"/>
        </w:rPr>
      </w:pPr>
    </w:p>
    <w:p w14:paraId="286FE297" w14:textId="4D6DBE8B" w:rsidR="00B33311" w:rsidRDefault="00B33311" w:rsidP="00B33311">
      <w:pPr>
        <w:pStyle w:val="Descripcin"/>
        <w:keepNext/>
        <w:ind w:left="2880" w:firstLine="720"/>
      </w:pPr>
      <w:bookmarkStart w:id="1125" w:name="_Toc486816843"/>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11</w:t>
      </w:r>
      <w:r>
        <w:fldChar w:fldCharType="end"/>
      </w:r>
      <w:r w:rsidRPr="00B33311">
        <w:t xml:space="preserve"> </w:t>
      </w:r>
      <w:r>
        <w:t>Modelo de mensajes</w:t>
      </w:r>
      <w:bookmarkEnd w:id="1125"/>
    </w:p>
    <w:tbl>
      <w:tblPr>
        <w:tblStyle w:val="Tablaconcuadrcula"/>
        <w:tblW w:w="0" w:type="auto"/>
        <w:tblInd w:w="1030" w:type="dxa"/>
        <w:tblLook w:val="04A0" w:firstRow="1" w:lastRow="0" w:firstColumn="1" w:lastColumn="0" w:noHBand="0" w:noVBand="1"/>
      </w:tblPr>
      <w:tblGrid>
        <w:gridCol w:w="8217"/>
      </w:tblGrid>
      <w:tr w:rsidR="007C37A4" w:rsidRPr="00D443C6" w14:paraId="70379B10" w14:textId="77777777" w:rsidTr="00900613">
        <w:trPr>
          <w:trHeight w:hRule="exact" w:val="284"/>
          <w:ins w:id="1126" w:author="wences martinez suarez" w:date="2017-06-26T19:49:00Z"/>
        </w:trPr>
        <w:tc>
          <w:tcPr>
            <w:tcW w:w="8217" w:type="dxa"/>
            <w:shd w:val="clear" w:color="auto" w:fill="D0CECE" w:themeFill="background2" w:themeFillShade="E6"/>
            <w:vAlign w:val="center"/>
          </w:tcPr>
          <w:p w14:paraId="66BCB34E" w14:textId="77777777" w:rsidR="007C37A4" w:rsidRPr="0016584F" w:rsidRDefault="007C37A4" w:rsidP="00900613">
            <w:pPr>
              <w:jc w:val="left"/>
              <w:rPr>
                <w:ins w:id="1127" w:author="wences martinez suarez" w:date="2017-06-26T19:49:00Z"/>
                <w:rStyle w:val="nfasissutil"/>
              </w:rPr>
            </w:pPr>
            <w:ins w:id="1128" w:author="wences martinez suarez" w:date="2017-06-26T19:49:00Z">
              <w:r w:rsidRPr="0016584F">
                <w:rPr>
                  <w:rStyle w:val="nfasissutil"/>
                </w:rPr>
                <w:t>Nombre</w:t>
              </w:r>
            </w:ins>
          </w:p>
        </w:tc>
      </w:tr>
      <w:tr w:rsidR="007C37A4" w:rsidRPr="00D443C6" w14:paraId="05855BED" w14:textId="77777777" w:rsidTr="00900613">
        <w:trPr>
          <w:trHeight w:hRule="exact" w:val="284"/>
          <w:ins w:id="1129" w:author="wences martinez suarez" w:date="2017-06-26T19:49:00Z"/>
        </w:trPr>
        <w:tc>
          <w:tcPr>
            <w:tcW w:w="8217" w:type="dxa"/>
            <w:vAlign w:val="center"/>
          </w:tcPr>
          <w:p w14:paraId="2044ABF3" w14:textId="62ACC403" w:rsidR="007C37A4" w:rsidRPr="0016584F" w:rsidRDefault="007C37A4" w:rsidP="00900613">
            <w:pPr>
              <w:jc w:val="left"/>
              <w:rPr>
                <w:ins w:id="1130" w:author="wences martinez suarez" w:date="2017-06-26T19:49:00Z"/>
                <w:rStyle w:val="nfasissutil"/>
                <w:b/>
              </w:rPr>
            </w:pPr>
            <w:ins w:id="1131" w:author="wences martinez suarez" w:date="2017-06-26T19:49:00Z">
              <w:r w:rsidRPr="0016584F">
                <w:rPr>
                  <w:rStyle w:val="nfasissutil"/>
                  <w:b/>
                </w:rPr>
                <w:t>Messages</w:t>
              </w:r>
            </w:ins>
          </w:p>
        </w:tc>
      </w:tr>
      <w:tr w:rsidR="007C37A4" w:rsidRPr="00D443C6" w14:paraId="54B6CFED" w14:textId="77777777" w:rsidTr="00900613">
        <w:trPr>
          <w:trHeight w:hRule="exact" w:val="284"/>
          <w:ins w:id="1132" w:author="wences martinez suarez" w:date="2017-06-26T19:49:00Z"/>
        </w:trPr>
        <w:tc>
          <w:tcPr>
            <w:tcW w:w="8217" w:type="dxa"/>
            <w:shd w:val="clear" w:color="auto" w:fill="D0CECE" w:themeFill="background2" w:themeFillShade="E6"/>
            <w:vAlign w:val="center"/>
          </w:tcPr>
          <w:p w14:paraId="682453FC" w14:textId="77777777" w:rsidR="007C37A4" w:rsidRPr="0016584F" w:rsidRDefault="007C37A4" w:rsidP="00900613">
            <w:pPr>
              <w:jc w:val="left"/>
              <w:rPr>
                <w:ins w:id="1133" w:author="wences martinez suarez" w:date="2017-06-26T19:49:00Z"/>
                <w:rStyle w:val="nfasissutil"/>
              </w:rPr>
            </w:pPr>
            <w:ins w:id="1134" w:author="wences martinez suarez" w:date="2017-06-26T19:49:00Z">
              <w:r w:rsidRPr="0016584F">
                <w:rPr>
                  <w:rStyle w:val="nfasissutil"/>
                </w:rPr>
                <w:t>Descripción y finalidad</w:t>
              </w:r>
            </w:ins>
          </w:p>
        </w:tc>
      </w:tr>
      <w:tr w:rsidR="007C37A4" w14:paraId="138A88C5" w14:textId="77777777" w:rsidTr="00900613">
        <w:trPr>
          <w:trHeight w:val="284"/>
          <w:ins w:id="1135" w:author="wences martinez suarez" w:date="2017-06-26T19:49:00Z"/>
        </w:trPr>
        <w:tc>
          <w:tcPr>
            <w:tcW w:w="8217" w:type="dxa"/>
            <w:vAlign w:val="center"/>
          </w:tcPr>
          <w:p w14:paraId="045387B9" w14:textId="5FD61EBE" w:rsidR="007C37A4" w:rsidRPr="00DC70F7" w:rsidRDefault="007C37A4" w:rsidP="008E0FE8">
            <w:pPr>
              <w:spacing w:after="0" w:line="240" w:lineRule="auto"/>
              <w:jc w:val="left"/>
              <w:rPr>
                <w:ins w:id="1136" w:author="wences martinez suarez" w:date="2017-06-26T19:49:00Z"/>
                <w:rStyle w:val="nfasissutil"/>
              </w:rPr>
            </w:pPr>
            <w:ins w:id="1137" w:author="wences martinez suarez" w:date="2017-06-26T19:49:00Z">
              <w:r w:rsidRPr="00DC70F7">
                <w:rPr>
                  <w:rStyle w:val="nfasissutil"/>
                </w:rPr>
                <w:t>Este modelo se utiliza para representar y almacenar lo diferentes mensajes que los usuarios se env</w:t>
              </w:r>
            </w:ins>
            <w:ins w:id="1138" w:author="wences martinez suarez" w:date="2017-06-26T19:50:00Z">
              <w:r w:rsidRPr="00DC70F7">
                <w:rPr>
                  <w:rStyle w:val="nfasissutil"/>
                </w:rPr>
                <w:t>ían en el sistema.</w:t>
              </w:r>
            </w:ins>
          </w:p>
        </w:tc>
      </w:tr>
      <w:tr w:rsidR="007C37A4" w14:paraId="55300759" w14:textId="77777777" w:rsidTr="00900613">
        <w:trPr>
          <w:trHeight w:hRule="exact" w:val="284"/>
          <w:ins w:id="1139" w:author="wences martinez suarez" w:date="2017-06-26T19:49:00Z"/>
        </w:trPr>
        <w:tc>
          <w:tcPr>
            <w:tcW w:w="8217" w:type="dxa"/>
            <w:shd w:val="clear" w:color="auto" w:fill="D0CECE" w:themeFill="background2" w:themeFillShade="E6"/>
            <w:vAlign w:val="center"/>
          </w:tcPr>
          <w:p w14:paraId="44ADA8C3" w14:textId="77777777" w:rsidR="007C37A4" w:rsidRDefault="007C37A4" w:rsidP="00900613">
            <w:pPr>
              <w:jc w:val="left"/>
              <w:rPr>
                <w:ins w:id="1140" w:author="wences martinez suarez" w:date="2017-06-26T19:49:00Z"/>
                <w:rStyle w:val="nfasissutil"/>
              </w:rPr>
            </w:pPr>
            <w:ins w:id="1141" w:author="wences martinez suarez" w:date="2017-06-26T19:49:00Z">
              <w:r>
                <w:rPr>
                  <w:rStyle w:val="nfasissutil"/>
                </w:rPr>
                <w:t xml:space="preserve">Atributos </w:t>
              </w:r>
            </w:ins>
          </w:p>
        </w:tc>
      </w:tr>
      <w:tr w:rsidR="007C37A4" w:rsidRPr="00C405BA" w14:paraId="67273DB3" w14:textId="77777777" w:rsidTr="00900613">
        <w:trPr>
          <w:trHeight w:val="284"/>
          <w:ins w:id="1142" w:author="wences martinez suarez" w:date="2017-06-26T19:49:00Z"/>
        </w:trPr>
        <w:tc>
          <w:tcPr>
            <w:tcW w:w="8217" w:type="dxa"/>
            <w:vAlign w:val="center"/>
          </w:tcPr>
          <w:p w14:paraId="2E96B840" w14:textId="7973C604" w:rsidR="007C37A4" w:rsidRPr="00DB35FD" w:rsidRDefault="00DB35FD" w:rsidP="00DB35FD">
            <w:pPr>
              <w:spacing w:after="0" w:line="240" w:lineRule="auto"/>
              <w:jc w:val="left"/>
              <w:rPr>
                <w:ins w:id="1143" w:author="wences martinez suarez" w:date="2017-06-26T19:49:00Z"/>
                <w:rStyle w:val="nfasissutil"/>
                <w:lang w:val="en-GB"/>
              </w:rPr>
            </w:pPr>
            <w:r w:rsidRPr="0007650C">
              <w:rPr>
                <w:b/>
                <w:lang w:val="en-GB"/>
              </w:rPr>
              <w:t>id</w:t>
            </w:r>
            <w:r w:rsidRPr="00DB35FD">
              <w:rPr>
                <w:lang w:val="en-GB"/>
              </w:rPr>
              <w:t xml:space="preserve"> :integer</w:t>
            </w:r>
            <w:r w:rsidRPr="00DB35FD">
              <w:rPr>
                <w:lang w:val="en-GB"/>
              </w:rPr>
              <w:br/>
            </w:r>
            <w:r w:rsidRPr="0007650C">
              <w:rPr>
                <w:b/>
                <w:lang w:val="en-GB"/>
              </w:rPr>
              <w:t>sender_id</w:t>
            </w:r>
            <w:r w:rsidRPr="00DB35FD">
              <w:rPr>
                <w:lang w:val="en-GB"/>
              </w:rPr>
              <w:t xml:space="preserve"> :integer</w:t>
            </w:r>
            <w:r w:rsidRPr="00DB35FD">
              <w:rPr>
                <w:lang w:val="en-GB"/>
              </w:rPr>
              <w:br/>
            </w:r>
            <w:r w:rsidRPr="0007650C">
              <w:rPr>
                <w:b/>
                <w:lang w:val="en-GB"/>
              </w:rPr>
              <w:t>recipient_id</w:t>
            </w:r>
            <w:r w:rsidRPr="00DB35FD">
              <w:rPr>
                <w:lang w:val="en-GB"/>
              </w:rPr>
              <w:t xml:space="preserve"> :integer</w:t>
            </w:r>
            <w:r w:rsidRPr="00DB35FD">
              <w:rPr>
                <w:lang w:val="en-GB"/>
              </w:rPr>
              <w:br/>
            </w:r>
            <w:r w:rsidRPr="0007650C">
              <w:rPr>
                <w:b/>
                <w:lang w:val="en-GB"/>
              </w:rPr>
              <w:t>time_send</w:t>
            </w:r>
            <w:r w:rsidRPr="00DB35FD">
              <w:rPr>
                <w:lang w:val="en-GB"/>
              </w:rPr>
              <w:t xml:space="preserve"> :timestamp</w:t>
            </w:r>
            <w:r w:rsidRPr="00DB35FD">
              <w:rPr>
                <w:lang w:val="en-GB"/>
              </w:rPr>
              <w:br/>
            </w:r>
            <w:r w:rsidRPr="0007650C">
              <w:rPr>
                <w:b/>
                <w:lang w:val="en-GB"/>
              </w:rPr>
              <w:t>subjec</w:t>
            </w:r>
            <w:r w:rsidRPr="00DB35FD">
              <w:rPr>
                <w:lang w:val="en-GB"/>
              </w:rPr>
              <w:t>t :character varying</w:t>
            </w:r>
            <w:r w:rsidRPr="00DB35FD">
              <w:rPr>
                <w:lang w:val="en-GB"/>
              </w:rPr>
              <w:br/>
            </w:r>
            <w:r w:rsidRPr="0007650C">
              <w:rPr>
                <w:b/>
                <w:lang w:val="en-GB"/>
              </w:rPr>
              <w:t>body</w:t>
            </w:r>
            <w:r w:rsidRPr="00DB35FD">
              <w:rPr>
                <w:lang w:val="en-GB"/>
              </w:rPr>
              <w:t xml:space="preserve"> :character varying</w:t>
            </w:r>
            <w:r w:rsidRPr="00DB35FD">
              <w:rPr>
                <w:lang w:val="en-GB"/>
              </w:rPr>
              <w:br/>
            </w:r>
            <w:r w:rsidRPr="0007650C">
              <w:rPr>
                <w:b/>
                <w:lang w:val="en-GB"/>
              </w:rPr>
              <w:t>readed</w:t>
            </w:r>
            <w:r w:rsidRPr="00DB35FD">
              <w:rPr>
                <w:lang w:val="en-GB"/>
              </w:rPr>
              <w:t xml:space="preserve"> :Boolean</w:t>
            </w:r>
            <w:r w:rsidRPr="00DB35FD">
              <w:rPr>
                <w:lang w:val="en-GB"/>
              </w:rPr>
              <w:br/>
            </w:r>
            <w:r w:rsidRPr="0007650C">
              <w:rPr>
                <w:b/>
                <w:lang w:val="en-GB"/>
              </w:rPr>
              <w:t>created_at</w:t>
            </w:r>
            <w:r w:rsidRPr="00DB35FD">
              <w:rPr>
                <w:lang w:val="en-GB"/>
              </w:rPr>
              <w:t xml:space="preserve"> :timestamp</w:t>
            </w:r>
            <w:r w:rsidRPr="00DB35FD">
              <w:rPr>
                <w:lang w:val="en-GB"/>
              </w:rPr>
              <w:br/>
            </w:r>
            <w:r w:rsidRPr="0007650C">
              <w:rPr>
                <w:b/>
                <w:lang w:val="en-GB"/>
              </w:rPr>
              <w:t>updated_at</w:t>
            </w:r>
            <w:r w:rsidRPr="00DB35FD">
              <w:rPr>
                <w:lang w:val="en-GB"/>
              </w:rPr>
              <w:t xml:space="preserve"> :timestamp</w:t>
            </w:r>
          </w:p>
        </w:tc>
      </w:tr>
    </w:tbl>
    <w:p w14:paraId="3946F48E" w14:textId="77777777" w:rsidR="007C37A4" w:rsidRDefault="007C37A4" w:rsidP="0016584F">
      <w:pPr>
        <w:ind w:firstLine="720"/>
        <w:jc w:val="left"/>
        <w:rPr>
          <w:rStyle w:val="nfasissutil"/>
          <w:lang w:val="en-GB"/>
        </w:rPr>
      </w:pPr>
    </w:p>
    <w:p w14:paraId="1FD1A9B6" w14:textId="77777777" w:rsidR="0016584F" w:rsidRPr="00DB35FD" w:rsidRDefault="0016584F">
      <w:pPr>
        <w:ind w:firstLine="720"/>
        <w:jc w:val="left"/>
        <w:rPr>
          <w:ins w:id="1144" w:author="wences martinez suarez" w:date="2017-06-26T18:35:00Z"/>
          <w:rStyle w:val="nfasissutil"/>
          <w:lang w:val="en-GB"/>
          <w:rPrChange w:id="1145" w:author="wences martinez suarez" w:date="2017-06-26T18:55:00Z">
            <w:rPr>
              <w:ins w:id="1146" w:author="wences martinez suarez" w:date="2017-06-26T18:35:00Z"/>
            </w:rPr>
          </w:rPrChange>
        </w:rPr>
        <w:pPrChange w:id="1147" w:author="wences martinez suarez" w:date="2017-06-26T19:49:00Z">
          <w:pPr>
            <w:jc w:val="left"/>
          </w:pPr>
        </w:pPrChange>
      </w:pPr>
    </w:p>
    <w:p w14:paraId="4968736C" w14:textId="77777777" w:rsidR="0016584F" w:rsidRDefault="001953EA" w:rsidP="00DC70F7">
      <w:pPr>
        <w:ind w:firstLine="720"/>
      </w:pPr>
      <w:ins w:id="1148" w:author="wences martinez suarez" w:date="2017-06-26T18:33:00Z">
        <w:r>
          <w:t>Por último y para ver</w:t>
        </w:r>
      </w:ins>
      <w:ins w:id="1149" w:author="wences martinez suarez" w:date="2017-06-26T18:34:00Z">
        <w:r>
          <w:t xml:space="preserve"> unificados</w:t>
        </w:r>
      </w:ins>
      <w:ins w:id="1150" w:author="wences martinez suarez" w:date="2017-06-26T18:33:00Z">
        <w:r>
          <w:t xml:space="preserve"> los diferentes modelos </w:t>
        </w:r>
      </w:ins>
      <w:ins w:id="1151" w:author="wences martinez suarez" w:date="2017-06-26T19:53:00Z">
        <w:r w:rsidR="0003069B">
          <w:t>anteriormente expuestos</w:t>
        </w:r>
      </w:ins>
      <w:ins w:id="1152" w:author="wences martinez suarez" w:date="2017-06-26T18:34:00Z">
        <w:r>
          <w:t>,</w:t>
        </w:r>
      </w:ins>
      <w:ins w:id="1153" w:author="wences martinez suarez" w:date="2017-06-26T18:30:00Z">
        <w:r>
          <w:t xml:space="preserve"> </w:t>
        </w:r>
      </w:ins>
      <w:r w:rsidR="0029681C">
        <w:t xml:space="preserve">utilizaremos el modelo entidad-relación o también conocido como diagrama entidad relación, de tal forma que veremos los datos de una forma unificada, centrándonos en las estructuras lógicas y dejando a un lado </w:t>
      </w:r>
      <w:r w:rsidR="00DE1B33">
        <w:t>los</w:t>
      </w:r>
      <w:r w:rsidR="0029681C">
        <w:t xml:space="preserve"> aspecto</w:t>
      </w:r>
      <w:r w:rsidR="00DE1B33">
        <w:t>s</w:t>
      </w:r>
      <w:r w:rsidR="0029681C">
        <w:t xml:space="preserve"> físico</w:t>
      </w:r>
      <w:r w:rsidR="00DE1B33">
        <w:t>s</w:t>
      </w:r>
      <w:r w:rsidR="0029681C">
        <w:t xml:space="preserve"> de la aplicación.</w:t>
      </w:r>
    </w:p>
    <w:p w14:paraId="659D3226" w14:textId="4720DAF0" w:rsidR="00DE1B33" w:rsidRDefault="00C038E3" w:rsidP="00DC70F7">
      <w:pPr>
        <w:ind w:firstLine="720"/>
      </w:pPr>
      <w:r>
        <w:lastRenderedPageBreak/>
        <w:t xml:space="preserve"> Este modelo se centra en entidades y en sus relaciones. Las entidades que son aquellas personas, objetos o conceptos que son distinguibles de los demás objetos (una persona, un coche, una empresa), los cuales tendrán atributos que las definan</w:t>
      </w:r>
      <w:r w:rsidR="00DE1B33">
        <w:t xml:space="preserve"> y l</w:t>
      </w:r>
      <w:r>
        <w:t xml:space="preserve">as relaciones son aquellas asociaciones existentes entre dos o más entidades. </w:t>
      </w:r>
    </w:p>
    <w:p w14:paraId="34F80904" w14:textId="77777777" w:rsidR="008559C9" w:rsidRDefault="00DB603A" w:rsidP="008559C9">
      <w:pPr>
        <w:keepNext/>
        <w:jc w:val="left"/>
      </w:pPr>
      <w:r>
        <w:t xml:space="preserve">      </w:t>
      </w:r>
      <w:ins w:id="1154" w:author="wences martinez suarez" w:date="2017-06-26T21:14:00Z">
        <w:r w:rsidR="00D45064">
          <w:rPr>
            <w:noProof/>
          </w:rPr>
          <w:pict w14:anchorId="48D44AFE">
            <v:shape id="_x0000_i1051" type="#_x0000_t75" alt="diagrama-ER" style="width:431.35pt;height:353.1pt;mso-width-percent:0;mso-height-percent:0;mso-width-percent:0;mso-height-percent:0">
              <v:imagedata r:id="rId73" o:title="diagrama-ER"/>
            </v:shape>
          </w:pict>
        </w:r>
      </w:ins>
    </w:p>
    <w:p w14:paraId="7778C2C1" w14:textId="003F53F2" w:rsidR="008477A4" w:rsidRDefault="008559C9" w:rsidP="008559C9">
      <w:pPr>
        <w:pStyle w:val="Descripcin"/>
        <w:ind w:left="1440" w:firstLine="720"/>
        <w:jc w:val="left"/>
        <w:rPr>
          <w:sz w:val="20"/>
        </w:rPr>
      </w:pPr>
      <w:r>
        <w:t xml:space="preserve">      </w:t>
      </w:r>
      <w:bookmarkStart w:id="1155" w:name="_Toc50542736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26</w:t>
      </w:r>
      <w:r>
        <w:fldChar w:fldCharType="end"/>
      </w:r>
      <w:r>
        <w:rPr>
          <w:sz w:val="20"/>
        </w:rPr>
        <w:t xml:space="preserve"> </w:t>
      </w:r>
      <w:r w:rsidR="008477A4" w:rsidRPr="008477A4">
        <w:rPr>
          <w:sz w:val="20"/>
        </w:rPr>
        <w:t>Diagrama E/R de la base de datos</w:t>
      </w:r>
      <w:bookmarkEnd w:id="1155"/>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1156" w:name="_Toc505426687"/>
      <w:bookmarkStart w:id="1157" w:name="_Toc505427071"/>
      <w:bookmarkStart w:id="1158" w:name="_Toc505427260"/>
      <w:r>
        <w:t>DOCUMENTO 5: DISEÑO DEL SISTEMA</w:t>
      </w:r>
      <w:bookmarkEnd w:id="1156"/>
      <w:bookmarkEnd w:id="1157"/>
      <w:bookmarkEnd w:id="1158"/>
    </w:p>
    <w:p w14:paraId="14C1F681" w14:textId="77777777" w:rsidR="0016584F" w:rsidRPr="0016584F" w:rsidRDefault="0016584F" w:rsidP="0016584F"/>
    <w:p w14:paraId="0AED8C36" w14:textId="77777777" w:rsidR="0016584F" w:rsidRDefault="0016584F" w:rsidP="0016584F"/>
    <w:p w14:paraId="5628B062" w14:textId="77777777" w:rsidR="0016584F" w:rsidRDefault="0016584F" w:rsidP="0016584F">
      <w:pPr>
        <w:pStyle w:val="indep"/>
        <w:jc w:val="center"/>
        <w:rPr>
          <w:b/>
          <w:bCs/>
          <w:sz w:val="28"/>
        </w:rPr>
      </w:pPr>
      <w:r>
        <w:rPr>
          <w:b/>
          <w:bCs/>
          <w:sz w:val="28"/>
        </w:rPr>
        <w:t>D. MARTÍNEZ SUÁREZ, Wenceslao</w:t>
      </w:r>
    </w:p>
    <w:p w14:paraId="7203855A" w14:textId="77777777" w:rsidR="0016584F" w:rsidRDefault="0016584F" w:rsidP="0016584F">
      <w:pPr>
        <w:pStyle w:val="indep"/>
        <w:jc w:val="center"/>
        <w:rPr>
          <w:b/>
          <w:bCs/>
          <w:sz w:val="28"/>
        </w:rPr>
      </w:pPr>
      <w:r>
        <w:rPr>
          <w:b/>
          <w:bCs/>
          <w:sz w:val="28"/>
        </w:rPr>
        <w:t>TUTOR: Dña. SUAREZ CABAL, María José</w:t>
      </w:r>
    </w:p>
    <w:p w14:paraId="0C1FC12A" w14:textId="77777777" w:rsidR="0016584F" w:rsidRDefault="0016584F" w:rsidP="0016584F">
      <w:pPr>
        <w:pStyle w:val="indep"/>
        <w:rPr>
          <w:b/>
          <w:bCs/>
          <w:sz w:val="28"/>
        </w:rPr>
      </w:pPr>
    </w:p>
    <w:p w14:paraId="3942184A" w14:textId="77777777" w:rsidR="0016584F" w:rsidRDefault="0016584F" w:rsidP="0016584F">
      <w:pPr>
        <w:pStyle w:val="indep"/>
        <w:jc w:val="center"/>
        <w:rPr>
          <w:b/>
          <w:bCs/>
          <w:sz w:val="28"/>
        </w:rPr>
      </w:pPr>
      <w:r>
        <w:rPr>
          <w:b/>
          <w:bCs/>
          <w:sz w:val="28"/>
        </w:rPr>
        <w:t>FECHA: Julio 2017</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br w:type="page"/>
      </w:r>
    </w:p>
    <w:p w14:paraId="67138D21" w14:textId="741A1203" w:rsidR="00D33730" w:rsidRDefault="00D33730">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1214273646"/>
        <w:docPartObj>
          <w:docPartGallery w:val="Table of Contents"/>
          <w:docPartUnique/>
        </w:docPartObj>
      </w:sdtPr>
      <w:sdtEndPr>
        <w:rPr>
          <w:b/>
          <w:bCs/>
          <w:sz w:val="20"/>
          <w:szCs w:val="24"/>
        </w:rPr>
      </w:sdtEndPr>
      <w:sdtContent>
        <w:p w14:paraId="7466C24D"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2538F3FE"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1159" w:name="_Toc505426688"/>
          <w:bookmarkStart w:id="1160" w:name="_Toc505427072"/>
          <w:bookmarkStart w:id="1161" w:name="_Toc505427261"/>
          <w:r w:rsidRPr="00520BAA">
            <w:rPr>
              <w:rStyle w:val="Ttulo1Car"/>
              <w:rFonts w:ascii="Times New Roman" w:eastAsiaTheme="majorEastAsia" w:hAnsi="Times New Roman"/>
              <w:color w:val="000000" w:themeColor="text1"/>
              <w:sz w:val="44"/>
              <w:szCs w:val="44"/>
            </w:rPr>
            <w:t>Índice de contenidos</w:t>
          </w:r>
          <w:bookmarkEnd w:id="1159"/>
          <w:bookmarkEnd w:id="1160"/>
          <w:bookmarkEnd w:id="1161"/>
        </w:p>
        <w:p w14:paraId="2692A137" w14:textId="5DFCBD35" w:rsidR="008334CA" w:rsidRPr="00CC4533" w:rsidRDefault="008334CA" w:rsidP="00D33730">
          <w:pPr>
            <w:pStyle w:val="TDC1"/>
            <w:rPr>
              <w:rFonts w:eastAsiaTheme="minorEastAsia"/>
              <w:noProof/>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23F7D5D" w14:textId="77777777" w:rsidR="008334CA" w:rsidRPr="00CC4533" w:rsidRDefault="00D45064" w:rsidP="00333F57">
          <w:pPr>
            <w:pStyle w:val="TDC1"/>
            <w:rPr>
              <w:rStyle w:val="Hipervnculo"/>
              <w:b/>
              <w:noProof/>
              <w:sz w:val="20"/>
              <w:u w:val="none"/>
            </w:rPr>
          </w:pPr>
          <w:hyperlink w:anchor="_Toc486815205" w:history="1">
            <w:r w:rsidR="008334CA" w:rsidRPr="00CC4533">
              <w:rPr>
                <w:rStyle w:val="Hipervnculo"/>
                <w:b/>
                <w:noProof/>
                <w:sz w:val="20"/>
                <w:u w:val="none"/>
              </w:rPr>
              <w:t>DOCUMENTO 5: DISEÑO DEL SISTEMA</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_Toc486815205 \h </w:instrText>
            </w:r>
            <w:r w:rsidR="008334CA" w:rsidRPr="00CC4533">
              <w:rPr>
                <w:noProof/>
                <w:webHidden/>
              </w:rPr>
            </w:r>
            <w:r w:rsidR="008334CA" w:rsidRPr="00CC4533">
              <w:rPr>
                <w:noProof/>
                <w:webHidden/>
              </w:rPr>
              <w:fldChar w:fldCharType="separate"/>
            </w:r>
            <w:r w:rsidR="00333F57">
              <w:rPr>
                <w:noProof/>
                <w:webHidden/>
              </w:rPr>
              <w:t>82</w:t>
            </w:r>
            <w:r w:rsidR="008334CA" w:rsidRPr="00CC4533">
              <w:rPr>
                <w:noProof/>
                <w:webHidden/>
              </w:rPr>
              <w:fldChar w:fldCharType="end"/>
            </w:r>
          </w:hyperlink>
        </w:p>
        <w:p w14:paraId="38B95671" w14:textId="77777777" w:rsidR="008334CA" w:rsidRPr="00CC4533" w:rsidRDefault="008334CA" w:rsidP="008334CA">
          <w:pPr>
            <w:spacing w:after="0"/>
            <w:rPr>
              <w:rFonts w:eastAsiaTheme="minorEastAsia"/>
              <w:noProof/>
            </w:rPr>
          </w:pPr>
        </w:p>
        <w:p w14:paraId="3935F7FB" w14:textId="77777777" w:rsidR="008334CA" w:rsidRPr="0037566D" w:rsidRDefault="00D45064" w:rsidP="00B90ADB">
          <w:pPr>
            <w:pStyle w:val="TDC2"/>
            <w:rPr>
              <w:rFonts w:eastAsiaTheme="minorEastAsia"/>
              <w:lang w:val="en-GB" w:eastAsia="en-GB"/>
            </w:rPr>
          </w:pPr>
          <w:hyperlink w:anchor="_Toc486815206" w:history="1">
            <w:r w:rsidR="008334CA" w:rsidRPr="0037566D">
              <w:rPr>
                <w:rStyle w:val="Hipervnculo"/>
                <w:u w:val="none"/>
              </w:rPr>
              <w:t>5.1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_Toc486815206 \h </w:instrText>
            </w:r>
            <w:r w:rsidR="008334CA" w:rsidRPr="0037566D">
              <w:rPr>
                <w:webHidden/>
              </w:rPr>
            </w:r>
            <w:r w:rsidR="008334CA" w:rsidRPr="0037566D">
              <w:rPr>
                <w:webHidden/>
              </w:rPr>
              <w:fldChar w:fldCharType="separate"/>
            </w:r>
            <w:r w:rsidR="00333F57">
              <w:rPr>
                <w:webHidden/>
              </w:rPr>
              <w:t>85</w:t>
            </w:r>
            <w:r w:rsidR="008334CA" w:rsidRPr="0037566D">
              <w:rPr>
                <w:webHidden/>
              </w:rPr>
              <w:fldChar w:fldCharType="end"/>
            </w:r>
          </w:hyperlink>
        </w:p>
        <w:p w14:paraId="6677243C"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07" w:history="1">
            <w:r w:rsidRPr="0037566D">
              <w:rPr>
                <w:rStyle w:val="Hipervnculo"/>
                <w:noProof/>
                <w:sz w:val="20"/>
                <w:u w:val="none"/>
              </w:rPr>
              <w:t>5.2 DIAGRAMA DE PAQUETES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_Toc486815207 \h </w:instrText>
            </w:r>
            <w:r w:rsidRPr="0037566D">
              <w:rPr>
                <w:noProof/>
                <w:webHidden/>
              </w:rPr>
            </w:r>
            <w:r w:rsidRPr="0037566D">
              <w:rPr>
                <w:noProof/>
                <w:webHidden/>
              </w:rPr>
              <w:fldChar w:fldCharType="separate"/>
            </w:r>
            <w:r w:rsidR="00333F57">
              <w:rPr>
                <w:noProof/>
                <w:webHidden/>
              </w:rPr>
              <w:t>85</w:t>
            </w:r>
            <w:r w:rsidRPr="0037566D">
              <w:rPr>
                <w:noProof/>
                <w:webHidden/>
              </w:rPr>
              <w:fldChar w:fldCharType="end"/>
            </w:r>
          </w:hyperlink>
        </w:p>
        <w:p w14:paraId="03B5F9A7"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08" w:history="1">
            <w:r w:rsidRPr="0037566D">
              <w:rPr>
                <w:rStyle w:val="Hipervnculo"/>
                <w:u w:val="none"/>
              </w:rPr>
              <w:t>5.2.1 USER</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_Toc486815208 \h </w:instrText>
            </w:r>
            <w:r w:rsidRPr="0037566D">
              <w:rPr>
                <w:webHidden/>
              </w:rPr>
            </w:r>
            <w:r w:rsidRPr="0037566D">
              <w:rPr>
                <w:webHidden/>
              </w:rPr>
              <w:fldChar w:fldCharType="separate"/>
            </w:r>
            <w:r w:rsidR="00333F57">
              <w:rPr>
                <w:webHidden/>
              </w:rPr>
              <w:t>86</w:t>
            </w:r>
            <w:r w:rsidRPr="0037566D">
              <w:rPr>
                <w:webHidden/>
              </w:rPr>
              <w:fldChar w:fldCharType="end"/>
            </w:r>
          </w:hyperlink>
        </w:p>
        <w:p w14:paraId="773725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09" w:history="1">
            <w:r w:rsidRPr="0037566D">
              <w:rPr>
                <w:rStyle w:val="Hipervnculo"/>
                <w:u w:val="none"/>
              </w:rPr>
              <w:t>5.2.2 VISTAS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_Toc486815209 \h </w:instrText>
            </w:r>
            <w:r w:rsidRPr="0037566D">
              <w:rPr>
                <w:webHidden/>
              </w:rPr>
            </w:r>
            <w:r w:rsidRPr="0037566D">
              <w:rPr>
                <w:webHidden/>
              </w:rPr>
              <w:fldChar w:fldCharType="separate"/>
            </w:r>
            <w:r w:rsidR="00333F57">
              <w:rPr>
                <w:webHidden/>
              </w:rPr>
              <w:t>86</w:t>
            </w:r>
            <w:r w:rsidRPr="0037566D">
              <w:rPr>
                <w:webHidden/>
              </w:rPr>
              <w:fldChar w:fldCharType="end"/>
            </w:r>
          </w:hyperlink>
        </w:p>
        <w:p w14:paraId="19AE406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0" w:history="1">
            <w:r w:rsidRPr="0037566D">
              <w:rPr>
                <w:rStyle w:val="Hipervnculo"/>
                <w:u w:val="none"/>
              </w:rPr>
              <w:t>5.2.3 OFFERS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_Toc486815210 \h </w:instrText>
            </w:r>
            <w:r w:rsidRPr="0037566D">
              <w:rPr>
                <w:webHidden/>
              </w:rPr>
            </w:r>
            <w:r w:rsidRPr="0037566D">
              <w:rPr>
                <w:webHidden/>
              </w:rPr>
              <w:fldChar w:fldCharType="separate"/>
            </w:r>
            <w:r w:rsidR="00333F57">
              <w:rPr>
                <w:webHidden/>
              </w:rPr>
              <w:t>86</w:t>
            </w:r>
            <w:r w:rsidRPr="0037566D">
              <w:rPr>
                <w:webHidden/>
              </w:rPr>
              <w:fldChar w:fldCharType="end"/>
            </w:r>
          </w:hyperlink>
        </w:p>
        <w:p w14:paraId="4CE9C3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1" w:history="1">
            <w:r w:rsidRPr="0037566D">
              <w:rPr>
                <w:rStyle w:val="Hipervnculo"/>
                <w:u w:val="none"/>
              </w:rPr>
              <w:t>5.2.4 OFFER_INSCRIPTIONS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_Toc486815211 \h </w:instrText>
            </w:r>
            <w:r w:rsidRPr="0037566D">
              <w:rPr>
                <w:webHidden/>
              </w:rPr>
            </w:r>
            <w:r w:rsidRPr="0037566D">
              <w:rPr>
                <w:webHidden/>
              </w:rPr>
              <w:fldChar w:fldCharType="separate"/>
            </w:r>
            <w:r w:rsidR="00333F57">
              <w:rPr>
                <w:webHidden/>
              </w:rPr>
              <w:t>86</w:t>
            </w:r>
            <w:r w:rsidRPr="0037566D">
              <w:rPr>
                <w:webHidden/>
              </w:rPr>
              <w:fldChar w:fldCharType="end"/>
            </w:r>
          </w:hyperlink>
        </w:p>
        <w:p w14:paraId="3F0595C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2" w:history="1">
            <w:r w:rsidRPr="0037566D">
              <w:rPr>
                <w:rStyle w:val="Hipervnculo"/>
                <w:u w:val="none"/>
              </w:rPr>
              <w:t>5.2.5 MESSAGES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_Toc486815212 \h </w:instrText>
            </w:r>
            <w:r w:rsidRPr="0037566D">
              <w:rPr>
                <w:webHidden/>
              </w:rPr>
            </w:r>
            <w:r w:rsidRPr="0037566D">
              <w:rPr>
                <w:webHidden/>
              </w:rPr>
              <w:fldChar w:fldCharType="separate"/>
            </w:r>
            <w:r w:rsidR="00333F57">
              <w:rPr>
                <w:webHidden/>
              </w:rPr>
              <w:t>86</w:t>
            </w:r>
            <w:r w:rsidRPr="0037566D">
              <w:rPr>
                <w:webHidden/>
              </w:rPr>
              <w:fldChar w:fldCharType="end"/>
            </w:r>
          </w:hyperlink>
        </w:p>
        <w:p w14:paraId="544FAE6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3" w:history="1">
            <w:r w:rsidRPr="0037566D">
              <w:rPr>
                <w:rStyle w:val="Hipervnculo"/>
                <w:iCs/>
                <w:u w:val="none"/>
              </w:rPr>
              <w:t>5.2.6 SESSIONS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_Toc486815213 \h </w:instrText>
            </w:r>
            <w:r w:rsidRPr="0037566D">
              <w:rPr>
                <w:webHidden/>
              </w:rPr>
            </w:r>
            <w:r w:rsidRPr="0037566D">
              <w:rPr>
                <w:webHidden/>
              </w:rPr>
              <w:fldChar w:fldCharType="separate"/>
            </w:r>
            <w:r w:rsidR="00333F57">
              <w:rPr>
                <w:webHidden/>
              </w:rPr>
              <w:t>87</w:t>
            </w:r>
            <w:r w:rsidRPr="0037566D">
              <w:rPr>
                <w:webHidden/>
              </w:rPr>
              <w:fldChar w:fldCharType="end"/>
            </w:r>
          </w:hyperlink>
        </w:p>
        <w:p w14:paraId="0FE2D80D" w14:textId="77777777" w:rsidR="008334CA" w:rsidRPr="0037566D" w:rsidRDefault="00D45064" w:rsidP="00333F57">
          <w:pPr>
            <w:pStyle w:val="TDC1"/>
            <w:rPr>
              <w:rFonts w:eastAsiaTheme="minorEastAsia"/>
              <w:noProof/>
              <w:lang w:val="en-GB" w:eastAsia="en-GB"/>
            </w:rPr>
          </w:pPr>
          <w:hyperlink w:anchor="_Toc486815214" w:history="1">
            <w:r w:rsidR="008334CA" w:rsidRPr="0037566D">
              <w:rPr>
                <w:rStyle w:val="Hipervnculo"/>
                <w:noProof/>
                <w:sz w:val="20"/>
                <w:u w:val="none"/>
              </w:rPr>
              <w:t>5.3 DIAGRAMA DE CLASES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_Toc486815214 \h </w:instrText>
            </w:r>
            <w:r w:rsidR="008334CA" w:rsidRPr="0037566D">
              <w:rPr>
                <w:noProof/>
                <w:webHidden/>
              </w:rPr>
            </w:r>
            <w:r w:rsidR="008334CA" w:rsidRPr="0037566D">
              <w:rPr>
                <w:noProof/>
                <w:webHidden/>
              </w:rPr>
              <w:fldChar w:fldCharType="separate"/>
            </w:r>
            <w:r w:rsidR="00333F57">
              <w:rPr>
                <w:noProof/>
                <w:webHidden/>
              </w:rPr>
              <w:t>87</w:t>
            </w:r>
            <w:r w:rsidR="008334CA" w:rsidRPr="0037566D">
              <w:rPr>
                <w:noProof/>
                <w:webHidden/>
              </w:rPr>
              <w:fldChar w:fldCharType="end"/>
            </w:r>
          </w:hyperlink>
        </w:p>
        <w:p w14:paraId="0C871F67" w14:textId="77777777" w:rsidR="008334CA" w:rsidRPr="0037566D" w:rsidRDefault="00D45064" w:rsidP="00333F57">
          <w:pPr>
            <w:pStyle w:val="TDC1"/>
            <w:rPr>
              <w:rFonts w:eastAsiaTheme="minorEastAsia"/>
              <w:noProof/>
              <w:lang w:val="en-GB" w:eastAsia="en-GB"/>
            </w:rPr>
          </w:pPr>
          <w:hyperlink w:anchor="_Toc486815215" w:history="1">
            <w:r w:rsidR="008334CA" w:rsidRPr="0037566D">
              <w:rPr>
                <w:rStyle w:val="Hipervnculo"/>
                <w:noProof/>
                <w:sz w:val="20"/>
                <w:u w:val="none"/>
              </w:rPr>
              <w:t>5.4 DIAGRAMA DE INTERACCIÓN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_Toc486815215 \h </w:instrText>
            </w:r>
            <w:r w:rsidR="008334CA" w:rsidRPr="0037566D">
              <w:rPr>
                <w:noProof/>
                <w:webHidden/>
              </w:rPr>
            </w:r>
            <w:r w:rsidR="008334CA" w:rsidRPr="0037566D">
              <w:rPr>
                <w:noProof/>
                <w:webHidden/>
              </w:rPr>
              <w:fldChar w:fldCharType="separate"/>
            </w:r>
            <w:r w:rsidR="00333F57">
              <w:rPr>
                <w:noProof/>
                <w:webHidden/>
              </w:rPr>
              <w:t>88</w:t>
            </w:r>
            <w:r w:rsidR="008334CA" w:rsidRPr="0037566D">
              <w:rPr>
                <w:noProof/>
                <w:webHidden/>
              </w:rPr>
              <w:fldChar w:fldCharType="end"/>
            </w:r>
          </w:hyperlink>
        </w:p>
        <w:p w14:paraId="36CC5A21" w14:textId="77777777" w:rsidR="008334CA" w:rsidRPr="0037566D" w:rsidRDefault="00D45064" w:rsidP="00333F57">
          <w:pPr>
            <w:pStyle w:val="TDC1"/>
            <w:rPr>
              <w:rFonts w:eastAsiaTheme="minorEastAsia"/>
              <w:noProof/>
              <w:lang w:val="en-GB" w:eastAsia="en-GB"/>
            </w:rPr>
          </w:pPr>
          <w:hyperlink w:anchor="_Toc486815216" w:history="1">
            <w:r w:rsidR="008334CA" w:rsidRPr="0037566D">
              <w:rPr>
                <w:rStyle w:val="Hipervnculo"/>
                <w:noProof/>
                <w:sz w:val="20"/>
                <w:u w:val="none"/>
              </w:rPr>
              <w:t>5.5 DISEÑO DE LA BASES DE DATOS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_Toc486815216 \h </w:instrText>
            </w:r>
            <w:r w:rsidR="008334CA" w:rsidRPr="0037566D">
              <w:rPr>
                <w:noProof/>
                <w:webHidden/>
              </w:rPr>
            </w:r>
            <w:r w:rsidR="008334CA" w:rsidRPr="0037566D">
              <w:rPr>
                <w:noProof/>
                <w:webHidden/>
              </w:rPr>
              <w:fldChar w:fldCharType="separate"/>
            </w:r>
            <w:r w:rsidR="00333F57">
              <w:rPr>
                <w:noProof/>
                <w:webHidden/>
              </w:rPr>
              <w:t>90</w:t>
            </w:r>
            <w:r w:rsidR="008334CA" w:rsidRPr="0037566D">
              <w:rPr>
                <w:noProof/>
                <w:webHidden/>
              </w:rPr>
              <w:fldChar w:fldCharType="end"/>
            </w:r>
          </w:hyperlink>
        </w:p>
        <w:p w14:paraId="58AA882B" w14:textId="77777777" w:rsidR="008334CA" w:rsidRPr="0037566D" w:rsidRDefault="00D45064" w:rsidP="00B90ADB">
          <w:pPr>
            <w:pStyle w:val="TDC2"/>
            <w:rPr>
              <w:rFonts w:eastAsiaTheme="minorEastAsia"/>
              <w:lang w:val="en-GB" w:eastAsia="en-GB"/>
            </w:rPr>
          </w:pPr>
          <w:hyperlink w:anchor="_Toc486815217" w:history="1">
            <w:r w:rsidR="008334CA" w:rsidRPr="0037566D">
              <w:rPr>
                <w:rStyle w:val="Hipervnculo"/>
                <w:u w:val="none"/>
              </w:rPr>
              <w:t>5.5.1 SISTEMA GESTOR DE LA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_Toc486815217 \h </w:instrText>
            </w:r>
            <w:r w:rsidR="008334CA" w:rsidRPr="0037566D">
              <w:rPr>
                <w:webHidden/>
              </w:rPr>
            </w:r>
            <w:r w:rsidR="008334CA" w:rsidRPr="0037566D">
              <w:rPr>
                <w:webHidden/>
              </w:rPr>
              <w:fldChar w:fldCharType="separate"/>
            </w:r>
            <w:r w:rsidR="00333F57">
              <w:rPr>
                <w:webHidden/>
              </w:rPr>
              <w:t>90</w:t>
            </w:r>
            <w:r w:rsidR="008334CA" w:rsidRPr="0037566D">
              <w:rPr>
                <w:webHidden/>
              </w:rPr>
              <w:fldChar w:fldCharType="end"/>
            </w:r>
          </w:hyperlink>
        </w:p>
        <w:p w14:paraId="2136ADD8" w14:textId="77777777" w:rsidR="008334CA" w:rsidRPr="0037566D" w:rsidRDefault="00D45064" w:rsidP="00B90ADB">
          <w:pPr>
            <w:pStyle w:val="TDC2"/>
            <w:rPr>
              <w:rFonts w:eastAsiaTheme="minorEastAsia"/>
              <w:lang w:val="en-GB" w:eastAsia="en-GB"/>
            </w:rPr>
          </w:pPr>
          <w:hyperlink w:anchor="_Toc486815218" w:history="1">
            <w:r w:rsidR="008334CA" w:rsidRPr="0037566D">
              <w:rPr>
                <w:rStyle w:val="Hipervnculo"/>
                <w:iCs/>
                <w:u w:val="none"/>
              </w:rPr>
              <w:t>5.5.2 INTEGRACIÓN DEL SGBD EN NUESTRO SISTEMA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_Toc486815218 \h </w:instrText>
            </w:r>
            <w:r w:rsidR="008334CA" w:rsidRPr="0037566D">
              <w:rPr>
                <w:webHidden/>
              </w:rPr>
            </w:r>
            <w:r w:rsidR="008334CA" w:rsidRPr="0037566D">
              <w:rPr>
                <w:webHidden/>
              </w:rPr>
              <w:fldChar w:fldCharType="separate"/>
            </w:r>
            <w:r w:rsidR="00333F57">
              <w:rPr>
                <w:webHidden/>
              </w:rPr>
              <w:t>90</w:t>
            </w:r>
            <w:r w:rsidR="008334CA" w:rsidRPr="0037566D">
              <w:rPr>
                <w:webHidden/>
              </w:rPr>
              <w:fldChar w:fldCharType="end"/>
            </w:r>
          </w:hyperlink>
        </w:p>
        <w:p w14:paraId="49B7F13D" w14:textId="77777777" w:rsidR="008334CA" w:rsidRPr="0037566D" w:rsidRDefault="00D45064" w:rsidP="00333F57">
          <w:pPr>
            <w:pStyle w:val="TDC1"/>
            <w:rPr>
              <w:rFonts w:eastAsiaTheme="minorEastAsia"/>
              <w:noProof/>
              <w:lang w:val="en-GB" w:eastAsia="en-GB"/>
            </w:rPr>
          </w:pPr>
          <w:hyperlink w:anchor="_Toc486815219" w:history="1">
            <w:r w:rsidR="008334CA" w:rsidRPr="0037566D">
              <w:rPr>
                <w:rStyle w:val="Hipervnculo"/>
                <w:noProof/>
                <w:sz w:val="20"/>
                <w:u w:val="none"/>
              </w:rPr>
              <w:t>5.6 DISEÑO DE LA INTERFAZ</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_Toc486815219 \h </w:instrText>
            </w:r>
            <w:r w:rsidR="008334CA" w:rsidRPr="0037566D">
              <w:rPr>
                <w:noProof/>
                <w:webHidden/>
              </w:rPr>
            </w:r>
            <w:r w:rsidR="008334CA" w:rsidRPr="0037566D">
              <w:rPr>
                <w:noProof/>
                <w:webHidden/>
              </w:rPr>
              <w:fldChar w:fldCharType="separate"/>
            </w:r>
            <w:r w:rsidR="00333F57">
              <w:rPr>
                <w:noProof/>
                <w:webHidden/>
              </w:rPr>
              <w:t>93</w:t>
            </w:r>
            <w:r w:rsidR="008334CA" w:rsidRPr="0037566D">
              <w:rPr>
                <w:noProof/>
                <w:webHidden/>
              </w:rPr>
              <w:fldChar w:fldCharType="end"/>
            </w:r>
          </w:hyperlink>
        </w:p>
        <w:p w14:paraId="30AE8CB9" w14:textId="77777777" w:rsidR="008334CA" w:rsidRPr="0037566D" w:rsidRDefault="00D45064" w:rsidP="00B90ADB">
          <w:pPr>
            <w:pStyle w:val="TDC2"/>
            <w:rPr>
              <w:rFonts w:eastAsiaTheme="minorEastAsia"/>
              <w:lang w:val="en-GB" w:eastAsia="en-GB"/>
            </w:rPr>
          </w:pPr>
          <w:hyperlink w:anchor="_Toc486815220" w:history="1">
            <w:r w:rsidR="008334CA" w:rsidRPr="0037566D">
              <w:rPr>
                <w:rStyle w:val="Hipervnculo"/>
                <w:iCs/>
                <w:u w:val="none"/>
              </w:rPr>
              <w:t>5.6.1 INTERFACES PÚBLICOS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_Toc486815220 \h </w:instrText>
            </w:r>
            <w:r w:rsidR="008334CA" w:rsidRPr="0037566D">
              <w:rPr>
                <w:webHidden/>
              </w:rPr>
            </w:r>
            <w:r w:rsidR="008334CA" w:rsidRPr="0037566D">
              <w:rPr>
                <w:webHidden/>
              </w:rPr>
              <w:fldChar w:fldCharType="separate"/>
            </w:r>
            <w:r w:rsidR="00333F57">
              <w:rPr>
                <w:webHidden/>
              </w:rPr>
              <w:t>93</w:t>
            </w:r>
            <w:r w:rsidR="008334CA" w:rsidRPr="0037566D">
              <w:rPr>
                <w:webHidden/>
              </w:rPr>
              <w:fldChar w:fldCharType="end"/>
            </w:r>
          </w:hyperlink>
        </w:p>
        <w:p w14:paraId="33596D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1" w:history="1">
            <w:r w:rsidRPr="0037566D">
              <w:rPr>
                <w:rStyle w:val="Hipervnculo"/>
                <w:iCs/>
                <w:u w:val="none"/>
              </w:rPr>
              <w:t>5.6.1.1 PANTALLA DE BIENVENIDA O HOME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_Toc486815221 \h </w:instrText>
            </w:r>
            <w:r w:rsidRPr="0037566D">
              <w:rPr>
                <w:webHidden/>
              </w:rPr>
            </w:r>
            <w:r w:rsidRPr="0037566D">
              <w:rPr>
                <w:webHidden/>
              </w:rPr>
              <w:fldChar w:fldCharType="separate"/>
            </w:r>
            <w:r w:rsidR="00333F57">
              <w:rPr>
                <w:webHidden/>
              </w:rPr>
              <w:t>94</w:t>
            </w:r>
            <w:r w:rsidRPr="0037566D">
              <w:rPr>
                <w:webHidden/>
              </w:rPr>
              <w:fldChar w:fldCharType="end"/>
            </w:r>
          </w:hyperlink>
        </w:p>
        <w:p w14:paraId="08D2335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2" w:history="1">
            <w:r w:rsidRPr="0037566D">
              <w:rPr>
                <w:rStyle w:val="Hipervnculo"/>
                <w:iCs/>
                <w:u w:val="none"/>
              </w:rPr>
              <w:t>5.6.1.2 PANTALLA DE LOGIN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_Toc486815222 \h </w:instrText>
            </w:r>
            <w:r w:rsidRPr="0037566D">
              <w:rPr>
                <w:webHidden/>
              </w:rPr>
            </w:r>
            <w:r w:rsidRPr="0037566D">
              <w:rPr>
                <w:webHidden/>
              </w:rPr>
              <w:fldChar w:fldCharType="separate"/>
            </w:r>
            <w:r w:rsidR="00333F57">
              <w:rPr>
                <w:webHidden/>
              </w:rPr>
              <w:t>94</w:t>
            </w:r>
            <w:r w:rsidRPr="0037566D">
              <w:rPr>
                <w:webHidden/>
              </w:rPr>
              <w:fldChar w:fldCharType="end"/>
            </w:r>
          </w:hyperlink>
        </w:p>
        <w:p w14:paraId="0309274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3" w:history="1">
            <w:r w:rsidRPr="0037566D">
              <w:rPr>
                <w:rStyle w:val="Hipervnculo"/>
                <w:iCs/>
                <w:u w:val="none"/>
              </w:rPr>
              <w:t>5.6.1.3 PANTALLA DE RECUPERAR CONTRASEÑA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_Toc486815223 \h </w:instrText>
            </w:r>
            <w:r w:rsidRPr="0037566D">
              <w:rPr>
                <w:webHidden/>
              </w:rPr>
            </w:r>
            <w:r w:rsidRPr="0037566D">
              <w:rPr>
                <w:webHidden/>
              </w:rPr>
              <w:fldChar w:fldCharType="separate"/>
            </w:r>
            <w:r w:rsidR="00333F57">
              <w:rPr>
                <w:webHidden/>
              </w:rPr>
              <w:t>95</w:t>
            </w:r>
            <w:r w:rsidRPr="0037566D">
              <w:rPr>
                <w:webHidden/>
              </w:rPr>
              <w:fldChar w:fldCharType="end"/>
            </w:r>
          </w:hyperlink>
        </w:p>
        <w:p w14:paraId="1134233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4" w:history="1">
            <w:r w:rsidRPr="0037566D">
              <w:rPr>
                <w:rStyle w:val="Hipervnculo"/>
                <w:iCs/>
                <w:u w:val="none"/>
              </w:rPr>
              <w:t>5.6.1.4 PANTALLA DE REGISTRO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_Toc486815224 \h </w:instrText>
            </w:r>
            <w:r w:rsidRPr="0037566D">
              <w:rPr>
                <w:webHidden/>
              </w:rPr>
            </w:r>
            <w:r w:rsidRPr="0037566D">
              <w:rPr>
                <w:webHidden/>
              </w:rPr>
              <w:fldChar w:fldCharType="separate"/>
            </w:r>
            <w:r w:rsidR="00333F57">
              <w:rPr>
                <w:webHidden/>
              </w:rPr>
              <w:t>97</w:t>
            </w:r>
            <w:r w:rsidRPr="0037566D">
              <w:rPr>
                <w:webHidden/>
              </w:rPr>
              <w:fldChar w:fldCharType="end"/>
            </w:r>
          </w:hyperlink>
        </w:p>
        <w:p w14:paraId="1836A6DC" w14:textId="77777777" w:rsidR="008334CA" w:rsidRPr="0037566D" w:rsidRDefault="00D45064" w:rsidP="00B90ADB">
          <w:pPr>
            <w:pStyle w:val="TDC2"/>
            <w:rPr>
              <w:rFonts w:eastAsiaTheme="minorEastAsia"/>
              <w:lang w:val="en-GB" w:eastAsia="en-GB"/>
            </w:rPr>
          </w:pPr>
          <w:hyperlink w:anchor="_Toc486815225" w:history="1">
            <w:r w:rsidR="008334CA" w:rsidRPr="0037566D">
              <w:rPr>
                <w:rStyle w:val="Hipervnculo"/>
                <w:u w:val="none"/>
              </w:rPr>
              <w:t>5.6.2 INTERFACES PRIVADOS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_Toc486815225 \h </w:instrText>
            </w:r>
            <w:r w:rsidR="008334CA" w:rsidRPr="0037566D">
              <w:rPr>
                <w:webHidden/>
              </w:rPr>
            </w:r>
            <w:r w:rsidR="008334CA" w:rsidRPr="0037566D">
              <w:rPr>
                <w:webHidden/>
              </w:rPr>
              <w:fldChar w:fldCharType="separate"/>
            </w:r>
            <w:r w:rsidR="00333F57">
              <w:rPr>
                <w:webHidden/>
              </w:rPr>
              <w:t>99</w:t>
            </w:r>
            <w:r w:rsidR="008334CA" w:rsidRPr="0037566D">
              <w:rPr>
                <w:webHidden/>
              </w:rPr>
              <w:fldChar w:fldCharType="end"/>
            </w:r>
          </w:hyperlink>
        </w:p>
        <w:p w14:paraId="03ABF5C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6" w:history="1">
            <w:r w:rsidRPr="0037566D">
              <w:rPr>
                <w:rStyle w:val="Hipervnculo"/>
                <w:iCs/>
                <w:u w:val="none"/>
              </w:rPr>
              <w:t>5.6.2.1 INTERFACES DEL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_Toc486815226 \h </w:instrText>
            </w:r>
            <w:r w:rsidRPr="0037566D">
              <w:rPr>
                <w:webHidden/>
              </w:rPr>
            </w:r>
            <w:r w:rsidRPr="0037566D">
              <w:rPr>
                <w:webHidden/>
              </w:rPr>
              <w:fldChar w:fldCharType="separate"/>
            </w:r>
            <w:r w:rsidR="00333F57">
              <w:rPr>
                <w:webHidden/>
              </w:rPr>
              <w:t>99</w:t>
            </w:r>
            <w:r w:rsidRPr="0037566D">
              <w:rPr>
                <w:webHidden/>
              </w:rPr>
              <w:fldChar w:fldCharType="end"/>
            </w:r>
          </w:hyperlink>
        </w:p>
        <w:p w14:paraId="770195E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7" w:history="1">
            <w:r w:rsidRPr="0037566D">
              <w:rPr>
                <w:rStyle w:val="Hipervnculo"/>
                <w:iCs/>
                <w:u w:val="none"/>
              </w:rPr>
              <w:t>5.6.2.1.1 PANTALLA DE INICIO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_Toc486815227 \h </w:instrText>
            </w:r>
            <w:r w:rsidRPr="0037566D">
              <w:rPr>
                <w:webHidden/>
              </w:rPr>
            </w:r>
            <w:r w:rsidRPr="0037566D">
              <w:rPr>
                <w:webHidden/>
              </w:rPr>
              <w:fldChar w:fldCharType="separate"/>
            </w:r>
            <w:r w:rsidR="00333F57">
              <w:rPr>
                <w:webHidden/>
              </w:rPr>
              <w:t>99</w:t>
            </w:r>
            <w:r w:rsidRPr="0037566D">
              <w:rPr>
                <w:webHidden/>
              </w:rPr>
              <w:fldChar w:fldCharType="end"/>
            </w:r>
          </w:hyperlink>
        </w:p>
        <w:p w14:paraId="12E1D13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8" w:history="1">
            <w:r w:rsidRPr="0037566D">
              <w:rPr>
                <w:rStyle w:val="Hipervnculo"/>
                <w:iCs/>
                <w:u w:val="none"/>
              </w:rPr>
              <w:t>5.6.2.1.2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_Toc486815228 \h </w:instrText>
            </w:r>
            <w:r w:rsidRPr="0037566D">
              <w:rPr>
                <w:webHidden/>
              </w:rPr>
            </w:r>
            <w:r w:rsidRPr="0037566D">
              <w:rPr>
                <w:webHidden/>
              </w:rPr>
              <w:fldChar w:fldCharType="separate"/>
            </w:r>
            <w:r w:rsidR="00333F57">
              <w:rPr>
                <w:webHidden/>
              </w:rPr>
              <w:t>100</w:t>
            </w:r>
            <w:r w:rsidRPr="0037566D">
              <w:rPr>
                <w:webHidden/>
              </w:rPr>
              <w:fldChar w:fldCharType="end"/>
            </w:r>
          </w:hyperlink>
        </w:p>
        <w:p w14:paraId="7C23C0E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9" w:history="1">
            <w:r w:rsidRPr="0037566D">
              <w:rPr>
                <w:rStyle w:val="Hipervnculo"/>
                <w:iCs/>
                <w:u w:val="none"/>
              </w:rPr>
              <w:t>5.6.2.1.3 PANTALLA DE EMPRESAS Y ENVÍO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_Toc486815229 \h </w:instrText>
            </w:r>
            <w:r w:rsidRPr="0037566D">
              <w:rPr>
                <w:webHidden/>
              </w:rPr>
            </w:r>
            <w:r w:rsidRPr="0037566D">
              <w:rPr>
                <w:webHidden/>
              </w:rPr>
              <w:fldChar w:fldCharType="separate"/>
            </w:r>
            <w:r w:rsidR="00333F57">
              <w:rPr>
                <w:webHidden/>
              </w:rPr>
              <w:t>103</w:t>
            </w:r>
            <w:r w:rsidRPr="0037566D">
              <w:rPr>
                <w:webHidden/>
              </w:rPr>
              <w:fldChar w:fldCharType="end"/>
            </w:r>
          </w:hyperlink>
        </w:p>
        <w:p w14:paraId="02AD7322"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0" w:history="1">
            <w:r w:rsidRPr="0037566D">
              <w:rPr>
                <w:rStyle w:val="Hipervnculo"/>
                <w:iCs/>
                <w:u w:val="none"/>
              </w:rPr>
              <w:t>5.6.2.1.4 PANTALLA DE PERFIL</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_Toc486815230 \h </w:instrText>
            </w:r>
            <w:r w:rsidRPr="0037566D">
              <w:rPr>
                <w:webHidden/>
              </w:rPr>
            </w:r>
            <w:r w:rsidRPr="0037566D">
              <w:rPr>
                <w:webHidden/>
              </w:rPr>
              <w:fldChar w:fldCharType="separate"/>
            </w:r>
            <w:r w:rsidR="00333F57">
              <w:rPr>
                <w:webHidden/>
              </w:rPr>
              <w:t>106</w:t>
            </w:r>
            <w:r w:rsidRPr="0037566D">
              <w:rPr>
                <w:webHidden/>
              </w:rPr>
              <w:fldChar w:fldCharType="end"/>
            </w:r>
          </w:hyperlink>
        </w:p>
        <w:p w14:paraId="53269ED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1" w:history="1">
            <w:r w:rsidRPr="0037566D">
              <w:rPr>
                <w:rStyle w:val="Hipervnculo"/>
                <w:iCs/>
                <w:u w:val="none"/>
              </w:rPr>
              <w:t>5.6.2.1.5 CONFIGURACIÓN DE CUENTA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_Toc486815231 \h </w:instrText>
            </w:r>
            <w:r w:rsidRPr="0037566D">
              <w:rPr>
                <w:webHidden/>
              </w:rPr>
            </w:r>
            <w:r w:rsidRPr="0037566D">
              <w:rPr>
                <w:webHidden/>
              </w:rPr>
              <w:fldChar w:fldCharType="separate"/>
            </w:r>
            <w:r w:rsidR="00333F57">
              <w:rPr>
                <w:webHidden/>
              </w:rPr>
              <w:t>107</w:t>
            </w:r>
            <w:r w:rsidRPr="0037566D">
              <w:rPr>
                <w:webHidden/>
              </w:rPr>
              <w:fldChar w:fldCharType="end"/>
            </w:r>
          </w:hyperlink>
        </w:p>
        <w:p w14:paraId="0BA78C00" w14:textId="77777777" w:rsidR="008334CA" w:rsidRPr="0037566D" w:rsidRDefault="008334CA" w:rsidP="00B90ADB">
          <w:pPr>
            <w:pStyle w:val="TDC2"/>
            <w:rPr>
              <w:rFonts w:eastAsiaTheme="minorEastAsia"/>
              <w:lang w:val="en-GB" w:eastAsia="en-GB"/>
            </w:rPr>
          </w:pPr>
          <w:r>
            <w:rPr>
              <w:rStyle w:val="Hipervnculo"/>
              <w:u w:val="none"/>
            </w:rPr>
            <w:lastRenderedPageBreak/>
            <w:t xml:space="preserve">          </w:t>
          </w:r>
          <w:hyperlink w:anchor="_Toc486815232" w:history="1">
            <w:r w:rsidRPr="0037566D">
              <w:rPr>
                <w:rStyle w:val="Hipervnculo"/>
                <w:iCs/>
                <w:u w:val="none"/>
              </w:rPr>
              <w:t>5.6.2.1.6 PERFIL ACADÉMICO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_Toc486815232 \h </w:instrText>
            </w:r>
            <w:r w:rsidRPr="0037566D">
              <w:rPr>
                <w:webHidden/>
              </w:rPr>
            </w:r>
            <w:r w:rsidRPr="0037566D">
              <w:rPr>
                <w:webHidden/>
              </w:rPr>
              <w:fldChar w:fldCharType="separate"/>
            </w:r>
            <w:r w:rsidR="00333F57">
              <w:rPr>
                <w:webHidden/>
              </w:rPr>
              <w:t>107</w:t>
            </w:r>
            <w:r w:rsidRPr="0037566D">
              <w:rPr>
                <w:webHidden/>
              </w:rPr>
              <w:fldChar w:fldCharType="end"/>
            </w:r>
          </w:hyperlink>
        </w:p>
        <w:p w14:paraId="35B29ED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3" w:history="1">
            <w:r w:rsidRPr="0037566D">
              <w:rPr>
                <w:rStyle w:val="Hipervnculo"/>
                <w:iCs/>
                <w:u w:val="none"/>
              </w:rPr>
              <w:t>5.6.2.1.7 OFERTAS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_Toc486815233 \h </w:instrText>
            </w:r>
            <w:r w:rsidRPr="0037566D">
              <w:rPr>
                <w:webHidden/>
              </w:rPr>
            </w:r>
            <w:r w:rsidRPr="0037566D">
              <w:rPr>
                <w:webHidden/>
              </w:rPr>
              <w:fldChar w:fldCharType="separate"/>
            </w:r>
            <w:r w:rsidR="00333F57">
              <w:rPr>
                <w:webHidden/>
              </w:rPr>
              <w:t>109</w:t>
            </w:r>
            <w:r w:rsidRPr="0037566D">
              <w:rPr>
                <w:webHidden/>
              </w:rPr>
              <w:fldChar w:fldCharType="end"/>
            </w:r>
          </w:hyperlink>
        </w:p>
        <w:p w14:paraId="2084527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4" w:history="1">
            <w:r w:rsidRPr="0037566D">
              <w:rPr>
                <w:rStyle w:val="Hipervnculo"/>
                <w:iCs/>
                <w:u w:val="none"/>
              </w:rPr>
              <w:t>5.6.2.1.8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_Toc486815234 \h </w:instrText>
            </w:r>
            <w:r w:rsidRPr="0037566D">
              <w:rPr>
                <w:webHidden/>
              </w:rPr>
            </w:r>
            <w:r w:rsidRPr="0037566D">
              <w:rPr>
                <w:webHidden/>
              </w:rPr>
              <w:fldChar w:fldCharType="separate"/>
            </w:r>
            <w:r w:rsidR="00333F57">
              <w:rPr>
                <w:webHidden/>
              </w:rPr>
              <w:t>109</w:t>
            </w:r>
            <w:r w:rsidRPr="0037566D">
              <w:rPr>
                <w:webHidden/>
              </w:rPr>
              <w:fldChar w:fldCharType="end"/>
            </w:r>
          </w:hyperlink>
        </w:p>
        <w:p w14:paraId="0F5D11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5" w:history="1">
            <w:r w:rsidRPr="0037566D">
              <w:rPr>
                <w:rStyle w:val="Hipervnculo"/>
                <w:iCs/>
                <w:u w:val="none"/>
              </w:rPr>
              <w:t>5.6.2.2 INTERFACES DEL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_Toc486815235 \h </w:instrText>
            </w:r>
            <w:r w:rsidRPr="0037566D">
              <w:rPr>
                <w:webHidden/>
              </w:rPr>
            </w:r>
            <w:r w:rsidRPr="0037566D">
              <w:rPr>
                <w:webHidden/>
              </w:rPr>
              <w:fldChar w:fldCharType="separate"/>
            </w:r>
            <w:r w:rsidR="00333F57">
              <w:rPr>
                <w:webHidden/>
              </w:rPr>
              <w:t>110</w:t>
            </w:r>
            <w:r w:rsidRPr="0037566D">
              <w:rPr>
                <w:webHidden/>
              </w:rPr>
              <w:fldChar w:fldCharType="end"/>
            </w:r>
          </w:hyperlink>
        </w:p>
        <w:p w14:paraId="006B928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6" w:history="1">
            <w:r w:rsidRPr="0037566D">
              <w:rPr>
                <w:rStyle w:val="Hipervnculo"/>
                <w:iCs/>
                <w:u w:val="none"/>
              </w:rPr>
              <w:t>5.6.2.2.1 PANTALLA DE INICIO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_Toc486815236 \h </w:instrText>
            </w:r>
            <w:r w:rsidRPr="0037566D">
              <w:rPr>
                <w:webHidden/>
              </w:rPr>
            </w:r>
            <w:r w:rsidRPr="0037566D">
              <w:rPr>
                <w:webHidden/>
              </w:rPr>
              <w:fldChar w:fldCharType="separate"/>
            </w:r>
            <w:r w:rsidR="00333F57">
              <w:rPr>
                <w:webHidden/>
              </w:rPr>
              <w:t>110</w:t>
            </w:r>
            <w:r w:rsidRPr="0037566D">
              <w:rPr>
                <w:webHidden/>
              </w:rPr>
              <w:fldChar w:fldCharType="end"/>
            </w:r>
          </w:hyperlink>
        </w:p>
        <w:p w14:paraId="39E1FDF2"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7" w:history="1">
            <w:r w:rsidRPr="0037566D">
              <w:rPr>
                <w:rStyle w:val="Hipervnculo"/>
                <w:iCs/>
                <w:u w:val="none"/>
              </w:rPr>
              <w:t>5.6.2.2.2 PANTALLA DE ESTUDIANTES Y ENVÍO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_Toc486815237 \h </w:instrText>
            </w:r>
            <w:r w:rsidRPr="0037566D">
              <w:rPr>
                <w:webHidden/>
              </w:rPr>
            </w:r>
            <w:r w:rsidRPr="0037566D">
              <w:rPr>
                <w:webHidden/>
              </w:rPr>
              <w:fldChar w:fldCharType="separate"/>
            </w:r>
            <w:r w:rsidR="00333F57">
              <w:rPr>
                <w:webHidden/>
              </w:rPr>
              <w:t>111</w:t>
            </w:r>
            <w:r w:rsidRPr="0037566D">
              <w:rPr>
                <w:webHidden/>
              </w:rPr>
              <w:fldChar w:fldCharType="end"/>
            </w:r>
          </w:hyperlink>
        </w:p>
        <w:p w14:paraId="2DD7F4C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8" w:history="1">
            <w:r w:rsidRPr="0037566D">
              <w:rPr>
                <w:rStyle w:val="Hipervnculo"/>
                <w:iCs/>
                <w:u w:val="none"/>
              </w:rPr>
              <w:t>5.6.2.2.3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_Toc486815238 \h </w:instrText>
            </w:r>
            <w:r w:rsidRPr="0037566D">
              <w:rPr>
                <w:webHidden/>
              </w:rPr>
            </w:r>
            <w:r w:rsidRPr="0037566D">
              <w:rPr>
                <w:webHidden/>
              </w:rPr>
              <w:fldChar w:fldCharType="separate"/>
            </w:r>
            <w:r w:rsidR="00333F57">
              <w:rPr>
                <w:webHidden/>
              </w:rPr>
              <w:t>113</w:t>
            </w:r>
            <w:r w:rsidRPr="0037566D">
              <w:rPr>
                <w:webHidden/>
              </w:rPr>
              <w:fldChar w:fldCharType="end"/>
            </w:r>
          </w:hyperlink>
        </w:p>
        <w:p w14:paraId="50D6164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9" w:history="1">
            <w:r w:rsidRPr="0037566D">
              <w:rPr>
                <w:rStyle w:val="Hipervnculo"/>
                <w:iCs/>
                <w:u w:val="none"/>
              </w:rPr>
              <w:t>5.6.2.2.4 PANTALLA DE PERFIL</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_Toc486815239 \h </w:instrText>
            </w:r>
            <w:r w:rsidRPr="0037566D">
              <w:rPr>
                <w:webHidden/>
              </w:rPr>
            </w:r>
            <w:r w:rsidRPr="0037566D">
              <w:rPr>
                <w:webHidden/>
              </w:rPr>
              <w:fldChar w:fldCharType="separate"/>
            </w:r>
            <w:r w:rsidR="00333F57">
              <w:rPr>
                <w:webHidden/>
              </w:rPr>
              <w:t>113</w:t>
            </w:r>
            <w:r w:rsidRPr="0037566D">
              <w:rPr>
                <w:webHidden/>
              </w:rPr>
              <w:fldChar w:fldCharType="end"/>
            </w:r>
          </w:hyperlink>
        </w:p>
        <w:p w14:paraId="4021DD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0" w:history="1">
            <w:r w:rsidRPr="0037566D">
              <w:rPr>
                <w:rStyle w:val="Hipervnculo"/>
                <w:iCs/>
                <w:u w:val="none"/>
              </w:rPr>
              <w:t>5.6.2.2.5 PANTALLA DE CONFIGURACIÓN DE CUENTA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_Toc486815240 \h </w:instrText>
            </w:r>
            <w:r w:rsidRPr="0037566D">
              <w:rPr>
                <w:webHidden/>
              </w:rPr>
            </w:r>
            <w:r w:rsidRPr="0037566D">
              <w:rPr>
                <w:webHidden/>
              </w:rPr>
              <w:fldChar w:fldCharType="separate"/>
            </w:r>
            <w:r w:rsidR="00333F57">
              <w:rPr>
                <w:webHidden/>
              </w:rPr>
              <w:t>114</w:t>
            </w:r>
            <w:r w:rsidRPr="0037566D">
              <w:rPr>
                <w:webHidden/>
              </w:rPr>
              <w:fldChar w:fldCharType="end"/>
            </w:r>
          </w:hyperlink>
        </w:p>
        <w:p w14:paraId="6E493DFA"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1" w:history="1">
            <w:r w:rsidRPr="0037566D">
              <w:rPr>
                <w:rStyle w:val="Hipervnculo"/>
                <w:iCs/>
                <w:u w:val="none"/>
              </w:rPr>
              <w:t>5.6.2.2.6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_Toc486815241 \h </w:instrText>
            </w:r>
            <w:r w:rsidRPr="0037566D">
              <w:rPr>
                <w:webHidden/>
              </w:rPr>
            </w:r>
            <w:r w:rsidRPr="0037566D">
              <w:rPr>
                <w:webHidden/>
              </w:rPr>
              <w:fldChar w:fldCharType="separate"/>
            </w:r>
            <w:r w:rsidR="00333F57">
              <w:rPr>
                <w:webHidden/>
              </w:rPr>
              <w:t>115</w:t>
            </w:r>
            <w:r w:rsidRPr="0037566D">
              <w:rPr>
                <w:webHidden/>
              </w:rPr>
              <w:fldChar w:fldCharType="end"/>
            </w:r>
          </w:hyperlink>
        </w:p>
        <w:p w14:paraId="0ADB7FBB"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2" w:history="1">
            <w:r w:rsidRPr="0037566D">
              <w:rPr>
                <w:rStyle w:val="Hipervnculo"/>
                <w:iCs/>
                <w:u w:val="none"/>
              </w:rPr>
              <w:t>5.6.2.2.7 PANTALLA DE PROCESOS DE SELECCIÓN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_Toc486815242 \h </w:instrText>
            </w:r>
            <w:r w:rsidRPr="0037566D">
              <w:rPr>
                <w:webHidden/>
              </w:rPr>
            </w:r>
            <w:r w:rsidRPr="0037566D">
              <w:rPr>
                <w:webHidden/>
              </w:rPr>
              <w:fldChar w:fldCharType="separate"/>
            </w:r>
            <w:r w:rsidR="00333F57">
              <w:rPr>
                <w:webHidden/>
              </w:rPr>
              <w:t>116</w:t>
            </w:r>
            <w:r w:rsidRPr="0037566D">
              <w:rPr>
                <w:webHidden/>
              </w:rPr>
              <w:fldChar w:fldCharType="end"/>
            </w:r>
          </w:hyperlink>
        </w:p>
        <w:p w14:paraId="21BFEF98" w14:textId="77777777" w:rsidR="008334CA" w:rsidRDefault="008334CA" w:rsidP="00B90ADB">
          <w:pPr>
            <w:pStyle w:val="TDC2"/>
            <w:rPr>
              <w:rStyle w:val="Hipervnculo"/>
              <w:u w:val="none"/>
            </w:rPr>
          </w:pPr>
          <w:r>
            <w:rPr>
              <w:rStyle w:val="Hipervnculo"/>
              <w:u w:val="none"/>
            </w:rPr>
            <w:t xml:space="preserve">          </w:t>
          </w:r>
          <w:hyperlink w:anchor="_Toc486815243" w:history="1">
            <w:r w:rsidRPr="0037566D">
              <w:rPr>
                <w:rStyle w:val="Hipervnculo"/>
                <w:iCs/>
                <w:u w:val="none"/>
              </w:rPr>
              <w:t>5.6.2.2.8 PANTALLA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_Toc486815243 \h </w:instrText>
            </w:r>
            <w:r w:rsidRPr="0037566D">
              <w:rPr>
                <w:webHidden/>
              </w:rPr>
            </w:r>
            <w:r w:rsidRPr="0037566D">
              <w:rPr>
                <w:webHidden/>
              </w:rPr>
              <w:fldChar w:fldCharType="separate"/>
            </w:r>
            <w:r w:rsidR="00333F57">
              <w:rPr>
                <w:webHidden/>
              </w:rPr>
              <w:t>119</w:t>
            </w:r>
            <w:r w:rsidRPr="0037566D">
              <w:rPr>
                <w:webHidden/>
              </w:rPr>
              <w:fldChar w:fldCharType="end"/>
            </w:r>
          </w:hyperlink>
        </w:p>
        <w:p w14:paraId="5B5758B5" w14:textId="77777777" w:rsidR="008334CA" w:rsidRPr="00CC4533" w:rsidRDefault="008334CA" w:rsidP="008334CA">
          <w:pPr>
            <w:spacing w:after="0"/>
            <w:rPr>
              <w:rFonts w:eastAsiaTheme="minorEastAsia"/>
              <w:noProof/>
            </w:rPr>
          </w:pPr>
        </w:p>
        <w:p w14:paraId="7FB795C3" w14:textId="57F00250" w:rsidR="008334CA" w:rsidRDefault="008334CA" w:rsidP="008334CA">
          <w:pPr>
            <w:spacing w:line="276" w:lineRule="auto"/>
            <w:rPr>
              <w:b/>
              <w:bCs/>
              <w:sz w:val="20"/>
            </w:rPr>
          </w:pPr>
          <w:r w:rsidRPr="0037566D">
            <w:rPr>
              <w:b/>
              <w:bCs/>
              <w:sz w:val="20"/>
            </w:rPr>
            <w:fldChar w:fldCharType="end"/>
          </w:r>
        </w:p>
      </w:sdtContent>
    </w:sdt>
    <w:p w14:paraId="006BA2AD" w14:textId="77777777" w:rsidR="008334CA" w:rsidRDefault="008334CA" w:rsidP="0016584F">
      <w:pPr>
        <w:jc w:val="left"/>
      </w:pPr>
    </w:p>
    <w:p w14:paraId="6C725B58" w14:textId="77777777" w:rsidR="008334CA" w:rsidRDefault="008334CA" w:rsidP="0016584F">
      <w:pPr>
        <w:jc w:val="left"/>
      </w:pPr>
    </w:p>
    <w:p w14:paraId="3048D933" w14:textId="77777777" w:rsidR="008334CA" w:rsidRDefault="008334CA" w:rsidP="0016584F">
      <w:pPr>
        <w:jc w:val="left"/>
      </w:pPr>
    </w:p>
    <w:p w14:paraId="75C13E9C" w14:textId="77777777" w:rsidR="008334CA" w:rsidRDefault="008334CA" w:rsidP="0016584F">
      <w:pPr>
        <w:jc w:val="left"/>
      </w:pPr>
    </w:p>
    <w:p w14:paraId="118BD2A6" w14:textId="77777777" w:rsidR="008334CA" w:rsidRDefault="008334CA" w:rsidP="0016584F">
      <w:pPr>
        <w:jc w:val="left"/>
      </w:pPr>
    </w:p>
    <w:p w14:paraId="3C1CD40A" w14:textId="77777777" w:rsidR="008334CA" w:rsidRDefault="008334CA" w:rsidP="0016584F">
      <w:pPr>
        <w:jc w:val="left"/>
      </w:pPr>
    </w:p>
    <w:p w14:paraId="3C4C796D" w14:textId="77777777" w:rsidR="008334CA" w:rsidRDefault="008334CA" w:rsidP="0016584F">
      <w:pPr>
        <w:jc w:val="left"/>
      </w:pPr>
    </w:p>
    <w:p w14:paraId="5CDB1560" w14:textId="77777777" w:rsidR="008334CA" w:rsidRDefault="008334CA" w:rsidP="0016584F">
      <w:pPr>
        <w:jc w:val="left"/>
      </w:pPr>
    </w:p>
    <w:p w14:paraId="23F8F9F8" w14:textId="77777777" w:rsidR="002B5341" w:rsidRDefault="002B5341" w:rsidP="0016584F">
      <w:pPr>
        <w:jc w:val="left"/>
      </w:pPr>
    </w:p>
    <w:p w14:paraId="5A99CB5F" w14:textId="2BF6C96D" w:rsidR="00DE1B33" w:rsidDel="0003069B" w:rsidRDefault="00DE1B33" w:rsidP="0016584F">
      <w:pPr>
        <w:pStyle w:val="Ttulo2"/>
        <w:rPr>
          <w:del w:id="1162" w:author="wences martinez suarez" w:date="2017-06-26T19:53:00Z"/>
        </w:rPr>
      </w:pPr>
      <w:del w:id="1163" w:author="wences martinez suarez" w:date="2017-06-26T19:53:00Z">
        <w:r w:rsidDel="0003069B">
          <w:lastRenderedPageBreak/>
          <w:tab/>
          <w:delText>A continuación se hará una breve descripción de las entidades que se presentarán en el modelo entidad-relación:</w:delText>
        </w:r>
      </w:del>
    </w:p>
    <w:p w14:paraId="591BF292" w14:textId="35768775" w:rsidR="00DE1B33" w:rsidDel="0003069B" w:rsidRDefault="00BD2007">
      <w:pPr>
        <w:pStyle w:val="Ttulo2"/>
        <w:rPr>
          <w:del w:id="1164" w:author="wences martinez suarez" w:date="2017-06-26T19:53:00Z"/>
        </w:rPr>
        <w:pPrChange w:id="1165" w:author="wences martinez suarez" w:date="2017-06-26T19:53:00Z">
          <w:pPr>
            <w:numPr>
              <w:numId w:val="25"/>
            </w:numPr>
            <w:spacing w:line="240" w:lineRule="auto"/>
            <w:ind w:left="720" w:hanging="360"/>
            <w:jc w:val="left"/>
          </w:pPr>
        </w:pPrChange>
      </w:pPr>
      <w:del w:id="1166" w:author="wences martinez suarez" w:date="2017-06-26T19:53:00Z">
        <w:r w:rsidRPr="00DE1B33" w:rsidDel="0003069B">
          <w:rPr>
            <w:u w:val="single"/>
          </w:rPr>
          <w:delText>USERS</w:delText>
        </w:r>
        <w:r w:rsidR="00DE1B33" w:rsidDel="0003069B">
          <w:delText>: son los usuarios de la aplicación, es decir, cualquier usuario que se registre independientemente de si sea estudiante o empresa.</w:delText>
        </w:r>
      </w:del>
    </w:p>
    <w:p w14:paraId="2035BCEF" w14:textId="2A70B167" w:rsidR="00DE1B33" w:rsidDel="0003069B" w:rsidRDefault="00BD2007">
      <w:pPr>
        <w:pStyle w:val="Ttulo2"/>
        <w:rPr>
          <w:del w:id="1167" w:author="wences martinez suarez" w:date="2017-06-26T19:53:00Z"/>
        </w:rPr>
        <w:pPrChange w:id="1168" w:author="wences martinez suarez" w:date="2017-06-26T19:53:00Z">
          <w:pPr>
            <w:numPr>
              <w:numId w:val="25"/>
            </w:numPr>
            <w:spacing w:line="240" w:lineRule="auto"/>
            <w:ind w:left="720" w:hanging="360"/>
            <w:jc w:val="left"/>
          </w:pPr>
        </w:pPrChange>
      </w:pPr>
      <w:del w:id="1169" w:author="wences martinez suarez" w:date="2017-06-26T19:53:00Z">
        <w:r w:rsidRPr="00DE1B33" w:rsidDel="0003069B">
          <w:rPr>
            <w:u w:val="single"/>
          </w:rPr>
          <w:delText>ROLES</w:delText>
        </w:r>
        <w:r w:rsidR="00DE1B33" w:rsidDel="0003069B">
          <w:delText>: son los distintos roles que tendrán los usuarios ya registrados, pudiendo ser rol de estudiante o rol de empresa.</w:delText>
        </w:r>
      </w:del>
    </w:p>
    <w:p w14:paraId="489DD3E5" w14:textId="71FEEA98" w:rsidR="00DE1B33" w:rsidDel="0003069B" w:rsidRDefault="00BD2007">
      <w:pPr>
        <w:pStyle w:val="Ttulo2"/>
        <w:rPr>
          <w:del w:id="1170" w:author="wences martinez suarez" w:date="2017-06-26T19:53:00Z"/>
        </w:rPr>
        <w:pPrChange w:id="1171" w:author="wences martinez suarez" w:date="2017-06-26T19:53:00Z">
          <w:pPr>
            <w:numPr>
              <w:numId w:val="25"/>
            </w:numPr>
            <w:spacing w:line="240" w:lineRule="auto"/>
            <w:ind w:left="720" w:hanging="360"/>
            <w:jc w:val="left"/>
          </w:pPr>
        </w:pPrChange>
      </w:pPr>
      <w:del w:id="1172" w:author="wences martinez suarez" w:date="2017-06-26T19:53:00Z">
        <w:r w:rsidRPr="00BD2007" w:rsidDel="0003069B">
          <w:rPr>
            <w:u w:val="single"/>
          </w:rPr>
          <w:delText>PROFILES</w:delText>
        </w:r>
        <w:r w:rsidR="00DE1B33" w:rsidDel="0003069B">
          <w:delText>: se corresponde con los estudios actuales del usuario (en caso de ser estudiante) o con el perfil de trabajador que se busca (en caso de ser empresa).</w:delText>
        </w:r>
      </w:del>
    </w:p>
    <w:p w14:paraId="69D6E56F" w14:textId="11881ACF" w:rsidR="00DE1B33" w:rsidDel="0003069B" w:rsidRDefault="00BD2007">
      <w:pPr>
        <w:pStyle w:val="Ttulo2"/>
        <w:rPr>
          <w:del w:id="1173" w:author="wences martinez suarez" w:date="2017-06-26T19:53:00Z"/>
        </w:rPr>
        <w:pPrChange w:id="1174" w:author="wences martinez suarez" w:date="2017-06-26T19:53:00Z">
          <w:pPr>
            <w:numPr>
              <w:numId w:val="25"/>
            </w:numPr>
            <w:spacing w:line="240" w:lineRule="auto"/>
            <w:ind w:left="720" w:hanging="360"/>
            <w:jc w:val="left"/>
          </w:pPr>
        </w:pPrChange>
      </w:pPr>
      <w:del w:id="1175" w:author="wences martinez suarez" w:date="2017-06-26T19:53:00Z">
        <w:r w:rsidRPr="00BD2007" w:rsidDel="0003069B">
          <w:rPr>
            <w:u w:val="single"/>
          </w:rPr>
          <w:delText>UNIVERSIDADES</w:delText>
        </w:r>
        <w:r w:rsidR="00DE1B33" w:rsidDel="0003069B">
          <w:delText>: se corresponde con las universidades registradas en la aplicación.</w:delText>
        </w:r>
      </w:del>
    </w:p>
    <w:p w14:paraId="742CCD14" w14:textId="015F0562" w:rsidR="00DE1B33" w:rsidDel="0003069B" w:rsidRDefault="00BD2007">
      <w:pPr>
        <w:pStyle w:val="Ttulo2"/>
        <w:rPr>
          <w:del w:id="1176" w:author="wences martinez suarez" w:date="2017-06-26T19:53:00Z"/>
        </w:rPr>
        <w:pPrChange w:id="1177" w:author="wences martinez suarez" w:date="2017-06-26T19:53:00Z">
          <w:pPr>
            <w:numPr>
              <w:numId w:val="25"/>
            </w:numPr>
            <w:spacing w:line="240" w:lineRule="auto"/>
            <w:ind w:left="720" w:hanging="360"/>
            <w:jc w:val="left"/>
          </w:pPr>
        </w:pPrChange>
      </w:pPr>
      <w:del w:id="1178" w:author="wences martinez suarez" w:date="2017-06-26T19:53:00Z">
        <w:r w:rsidRPr="00BD2007" w:rsidDel="0003069B">
          <w:rPr>
            <w:u w:val="single"/>
          </w:rPr>
          <w:delText>PROVINCIAS</w:delText>
        </w:r>
        <w:r w:rsidR="00DE1B33" w:rsidDel="0003069B">
          <w:delText>: esta entidad hace referencia a todas las provincias españolas que hay disponibles en el sistema.</w:delText>
        </w:r>
      </w:del>
    </w:p>
    <w:p w14:paraId="75C47ED5" w14:textId="786E470B" w:rsidR="00DE1B33" w:rsidDel="0003069B" w:rsidRDefault="00DE1B33">
      <w:pPr>
        <w:pStyle w:val="Ttulo2"/>
        <w:rPr>
          <w:del w:id="1179" w:author="wences martinez suarez" w:date="2017-06-26T19:53:00Z"/>
        </w:rPr>
        <w:pPrChange w:id="1180" w:author="wences martinez suarez" w:date="2017-06-26T19:53:00Z">
          <w:pPr>
            <w:numPr>
              <w:numId w:val="25"/>
            </w:numPr>
            <w:spacing w:line="240" w:lineRule="auto"/>
            <w:ind w:left="720" w:hanging="360"/>
            <w:jc w:val="left"/>
          </w:pPr>
        </w:pPrChange>
      </w:pPr>
      <w:del w:id="1181" w:author="wences martinez suarez" w:date="2017-06-26T19:53:00Z">
        <w:r w:rsidRPr="00BD2007" w:rsidDel="0003069B">
          <w:rPr>
            <w:u w:val="single"/>
          </w:rPr>
          <w:delText>CV_SKILLS</w:delText>
        </w:r>
        <w:r w:rsidDel="0003069B">
          <w:delText>: esta entidad se corresponde con aquellas competencias del usuario (rol de estudiante) que conforman su curriculum.</w:delText>
        </w:r>
      </w:del>
    </w:p>
    <w:p w14:paraId="0E42BA47" w14:textId="04F7E565" w:rsidR="00DE1B33" w:rsidDel="0003069B" w:rsidRDefault="00DE1B33">
      <w:pPr>
        <w:pStyle w:val="Ttulo2"/>
        <w:rPr>
          <w:del w:id="1182" w:author="wences martinez suarez" w:date="2017-06-26T19:53:00Z"/>
        </w:rPr>
        <w:pPrChange w:id="1183" w:author="wences martinez suarez" w:date="2017-06-26T19:53:00Z">
          <w:pPr>
            <w:numPr>
              <w:numId w:val="25"/>
            </w:numPr>
            <w:spacing w:line="240" w:lineRule="auto"/>
            <w:ind w:left="720" w:hanging="360"/>
            <w:jc w:val="left"/>
          </w:pPr>
        </w:pPrChange>
      </w:pPr>
      <w:del w:id="1184" w:author="wences martinez suarez" w:date="2017-06-26T19:53:00Z">
        <w:r w:rsidRPr="00BD2007" w:rsidDel="0003069B">
          <w:rPr>
            <w:u w:val="single"/>
          </w:rPr>
          <w:delText>OFFERS</w:delText>
        </w:r>
        <w:r w:rsidDel="0003069B">
          <w:delText>: esta entidad se corresponde con las ofertas que se publican en la plataforma por parte de los usuarios con rol de empresa.</w:delText>
        </w:r>
      </w:del>
    </w:p>
    <w:p w14:paraId="30F0E3E0" w14:textId="59C4E405" w:rsidR="00DE1B33" w:rsidDel="0003069B" w:rsidRDefault="00DE1B33">
      <w:pPr>
        <w:pStyle w:val="Ttulo2"/>
        <w:rPr>
          <w:del w:id="1185" w:author="wences martinez suarez" w:date="2017-06-26T19:53:00Z"/>
        </w:rPr>
        <w:pPrChange w:id="1186" w:author="wences martinez suarez" w:date="2017-06-26T19:53:00Z">
          <w:pPr>
            <w:numPr>
              <w:numId w:val="25"/>
            </w:numPr>
            <w:spacing w:line="240" w:lineRule="auto"/>
            <w:ind w:left="720" w:hanging="360"/>
            <w:jc w:val="left"/>
          </w:pPr>
        </w:pPrChange>
      </w:pPr>
      <w:del w:id="1187" w:author="wences martinez suarez" w:date="2017-06-26T19:53:00Z">
        <w:r w:rsidRPr="00BD2007" w:rsidDel="0003069B">
          <w:rPr>
            <w:u w:val="single"/>
          </w:rPr>
          <w:delText>OFFER_INSCRIPTIONS</w:delText>
        </w:r>
        <w:r w:rsidDel="0003069B">
          <w:delText>: esta entidad hace referencia a los procesos de selección que se crean al crear una oferta (con sus diferentes plazos y fases, usuarios inscritos, etc.)</w:delText>
        </w:r>
      </w:del>
    </w:p>
    <w:p w14:paraId="2462D70D" w14:textId="3FCC4388" w:rsidR="00F03765" w:rsidDel="000A7CA9" w:rsidRDefault="00BD2007" w:rsidP="0016584F">
      <w:pPr>
        <w:pStyle w:val="Ttulo2"/>
        <w:rPr>
          <w:del w:id="1188" w:author="wences martinez suarez" w:date="2017-06-26T21:18:00Z"/>
        </w:rPr>
      </w:pPr>
      <w:del w:id="1189" w:author="wences martinez suarez" w:date="2017-06-26T19:53:00Z">
        <w:r w:rsidRPr="00BD2007" w:rsidDel="0003069B">
          <w:rPr>
            <w:u w:val="single"/>
          </w:rPr>
          <w:delText>MESSAGES</w:delText>
        </w:r>
        <w:r w:rsidDel="0003069B">
          <w:delText>: esta entidad se corresponde con los mensajes que se pueden mandar los usuarios.</w:delText>
        </w:r>
        <w:r w:rsidR="0029681C" w:rsidDel="0003069B">
          <w:br/>
        </w:r>
      </w:del>
    </w:p>
    <w:p w14:paraId="6F893551" w14:textId="73A7C9DB" w:rsidR="00EB50E4" w:rsidRPr="00DD61E2" w:rsidRDefault="0016584F" w:rsidP="0016584F">
      <w:pPr>
        <w:pStyle w:val="Ttulo2"/>
        <w:rPr>
          <w:lang w:val="es-ES"/>
        </w:rPr>
      </w:pPr>
      <w:bookmarkStart w:id="1190" w:name="_Toc486444099"/>
      <w:bookmarkStart w:id="1191" w:name="_Toc505426689"/>
      <w:bookmarkStart w:id="1192" w:name="_Toc505427073"/>
      <w:bookmarkStart w:id="1193" w:name="_Toc505427262"/>
      <w:r w:rsidRPr="00DD61E2">
        <w:rPr>
          <w:lang w:val="es-ES"/>
        </w:rPr>
        <w:t>5.1</w:t>
      </w:r>
      <w:r w:rsidR="00E11F29" w:rsidRPr="00DD61E2">
        <w:rPr>
          <w:lang w:val="es-ES"/>
        </w:rPr>
        <w:t xml:space="preserve"> </w:t>
      </w:r>
      <w:r w:rsidR="00DC70F7">
        <w:rPr>
          <w:lang w:val="es-ES"/>
        </w:rPr>
        <w:t>I</w:t>
      </w:r>
      <w:r w:rsidR="00DC70F7" w:rsidRPr="00DD61E2">
        <w:rPr>
          <w:lang w:val="es-ES"/>
        </w:rPr>
        <w:t>ntroducción</w:t>
      </w:r>
      <w:bookmarkEnd w:id="1190"/>
      <w:bookmarkEnd w:id="1191"/>
      <w:bookmarkEnd w:id="1192"/>
      <w:bookmarkEnd w:id="1193"/>
    </w:p>
    <w:p w14:paraId="7A8F62D1" w14:textId="5F4A5784" w:rsidR="00E11F29" w:rsidRDefault="00E11F29" w:rsidP="00DC70F7">
      <w:pPr>
        <w:spacing w:before="240"/>
      </w:pPr>
      <w:r>
        <w:tab/>
        <w:t>En este apartado nos centraremos en el diseño de la aplicación</w:t>
      </w:r>
      <w:r w:rsidR="00D5122A">
        <w:t xml:space="preserve"> web</w:t>
      </w:r>
      <w:r w:rsidR="00600B13">
        <w:t>, describiendo los diferentes diagramas (de paquetes, clases, de interacción)</w:t>
      </w:r>
      <w:r w:rsidR="00D5122A">
        <w:t xml:space="preserve"> esenciales,  así como el diseño de la base de datos y los diferentes diseños preliminares y definitivos de las interfaces de usuario, lo </w:t>
      </w:r>
      <w:r w:rsidR="00600B13">
        <w:t>que ayudar</w:t>
      </w:r>
      <w:r w:rsidR="00D5122A">
        <w:t>á</w:t>
      </w:r>
      <w:r w:rsidR="00600B13">
        <w:t xml:space="preserve"> a comprender mejor </w:t>
      </w:r>
      <w:r w:rsidR="00D5122A">
        <w:t>el proceso de diseño que se h</w:t>
      </w:r>
      <w:r w:rsidR="00C73478">
        <w:t>a seguido en el desarrollo de esta</w:t>
      </w:r>
      <w:r w:rsidR="00D5122A">
        <w:t xml:space="preserve"> aplicación web.</w:t>
      </w:r>
      <w:r w:rsidR="00600B13">
        <w:t xml:space="preserve"> </w:t>
      </w:r>
    </w:p>
    <w:p w14:paraId="6B1BC1FF" w14:textId="77777777" w:rsidR="00C73478" w:rsidRPr="00E11F29" w:rsidRDefault="00C73478" w:rsidP="00E11F29"/>
    <w:p w14:paraId="17A20B9F" w14:textId="7A2D5990" w:rsidR="005A57DA" w:rsidRPr="005A57DA" w:rsidRDefault="0016584F" w:rsidP="0016584F">
      <w:pPr>
        <w:pStyle w:val="Ttulo"/>
      </w:pPr>
      <w:bookmarkStart w:id="1194" w:name="_Toc486444100"/>
      <w:bookmarkStart w:id="1195" w:name="_Toc505426690"/>
      <w:bookmarkStart w:id="1196" w:name="_Toc505427074"/>
      <w:bookmarkStart w:id="1197" w:name="_Toc505427263"/>
      <w:r>
        <w:t>5.2</w:t>
      </w:r>
      <w:r w:rsidR="00E11F29">
        <w:t xml:space="preserve"> </w:t>
      </w:r>
      <w:r w:rsidR="00DC70F7">
        <w:t>D</w:t>
      </w:r>
      <w:r w:rsidR="00DC70F7" w:rsidRPr="00E11F29">
        <w:t>iagrama de paquetes</w:t>
      </w:r>
      <w:bookmarkEnd w:id="1194"/>
      <w:bookmarkEnd w:id="1195"/>
      <w:bookmarkEnd w:id="1196"/>
      <w:bookmarkEnd w:id="1197"/>
    </w:p>
    <w:p w14:paraId="3252723E" w14:textId="45763F8D" w:rsidR="00441BD7" w:rsidRDefault="00C73478" w:rsidP="00DC70F7">
      <w:pPr>
        <w:spacing w:before="240"/>
      </w:pPr>
      <w:r>
        <w:tab/>
        <w:t xml:space="preserve">Como ya hemos mencionado y descrito anteriormente, nuestra aplicación web sigue el patrón de diseño MVC (Modelo-Vista-Controlar), por lo que los distintos módulos de la aplicación van a estar </w:t>
      </w:r>
      <w:r w:rsidR="005329B2">
        <w:t>claramente diferenciados y separados</w:t>
      </w:r>
      <w:r w:rsidR="00204DDD">
        <w:t xml:space="preserve"> lógicamente</w:t>
      </w:r>
      <w:r w:rsidR="00EB50E4">
        <w:t>.</w:t>
      </w:r>
    </w:p>
    <w:p w14:paraId="0923D743" w14:textId="77777777" w:rsidR="00CF2510" w:rsidRDefault="00D45064" w:rsidP="00CF2510">
      <w:pPr>
        <w:keepNext/>
      </w:pPr>
      <w:r>
        <w:rPr>
          <w:noProof/>
        </w:rPr>
        <w:pict w14:anchorId="134DDA0D">
          <v:shape id="_x0000_i1050" type="#_x0000_t75" alt="UMLv2" style="width:462.7pt;height:272.95pt;mso-width-percent:0;mso-height-percent:0;mso-width-percent:0;mso-height-percent:0">
            <v:imagedata r:id="rId74" o:title="UMLv2"/>
          </v:shape>
        </w:pict>
      </w:r>
    </w:p>
    <w:p w14:paraId="382C7221" w14:textId="1FC6E636" w:rsidR="00441BD7" w:rsidRPr="00516B1B" w:rsidRDefault="00CF2510" w:rsidP="00E770D0">
      <w:pPr>
        <w:pStyle w:val="Descripcin"/>
        <w:ind w:left="2160" w:firstLine="720"/>
        <w:rPr>
          <w:sz w:val="20"/>
        </w:rPr>
      </w:pPr>
      <w:bookmarkStart w:id="1198" w:name="_Toc50542736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27</w:t>
      </w:r>
      <w:r>
        <w:fldChar w:fldCharType="end"/>
      </w:r>
      <w:r>
        <w:rPr>
          <w:sz w:val="20"/>
        </w:rPr>
        <w:t xml:space="preserve"> </w:t>
      </w:r>
      <w:r w:rsidR="00516B1B" w:rsidRPr="00516B1B">
        <w:rPr>
          <w:sz w:val="20"/>
        </w:rPr>
        <w:t>Diagrama de paquetes del sistema</w:t>
      </w:r>
      <w:bookmarkEnd w:id="1198"/>
    </w:p>
    <w:p w14:paraId="584271D9" w14:textId="1957768A" w:rsidR="006B4191" w:rsidRDefault="009F0D58" w:rsidP="00C73478">
      <w:r>
        <w:lastRenderedPageBreak/>
        <w:br/>
      </w:r>
      <w:r>
        <w:tab/>
        <w:t>A continuación se hará una breve descripción de los paquetes más importantes de esta aplicaci</w:t>
      </w:r>
      <w:r w:rsidR="00B91E64">
        <w:t>ón:</w:t>
      </w:r>
    </w:p>
    <w:p w14:paraId="1A28F323" w14:textId="76A8F7CF" w:rsidR="0016584F" w:rsidRDefault="0016584F" w:rsidP="0016584F">
      <w:pPr>
        <w:pStyle w:val="Subttulo"/>
        <w:ind w:firstLine="720"/>
      </w:pPr>
      <w:bookmarkStart w:id="1199" w:name="_Toc505426691"/>
      <w:bookmarkStart w:id="1200" w:name="_Toc505427075"/>
      <w:bookmarkStart w:id="1201" w:name="_Toc505427264"/>
      <w:r>
        <w:t>5.2.1 User</w:t>
      </w:r>
      <w:bookmarkEnd w:id="1199"/>
      <w:bookmarkEnd w:id="1200"/>
      <w:bookmarkEnd w:id="1201"/>
    </w:p>
    <w:p w14:paraId="081686F3" w14:textId="020AF4B2" w:rsidR="006B4191" w:rsidRDefault="006B4191" w:rsidP="006B4191">
      <w:r>
        <w:tab/>
        <w:t>Este paquete engloba las</w:t>
      </w:r>
      <w:r w:rsidR="004A055E">
        <w:t xml:space="preserve"> vistas, modelo y controlador de </w:t>
      </w:r>
      <w:r w:rsidR="007E68B2">
        <w:t>u</w:t>
      </w:r>
      <w:r w:rsidR="004A055E">
        <w:t>suario, los cuales son necesarios para la gestión de estos (registrar usuarios, configuración de cuenta, configuración de perfil profesional, etc).</w:t>
      </w:r>
      <w:r w:rsidR="007E68B2">
        <w:t xml:space="preserve"> Los usuarios</w:t>
      </w:r>
      <w:r w:rsidR="00915A24">
        <w:t xml:space="preserve"> podrán</w:t>
      </w:r>
      <w:r w:rsidR="007E68B2">
        <w:t xml:space="preserve"> tendr</w:t>
      </w:r>
      <w:r w:rsidR="00915A24">
        <w:t>án asociada</w:t>
      </w:r>
      <w:r w:rsidR="007E68B2">
        <w:t xml:space="preserve">s (dependiendo del rol que tenga) </w:t>
      </w:r>
      <w:r w:rsidR="00915A24">
        <w:t xml:space="preserve">varias </w:t>
      </w:r>
      <w:r w:rsidR="007E68B2">
        <w:t xml:space="preserve">competencias de usuario (cv_skills), una provincia (province), unos estudios principales (study), un rol (role) y una universidad (university). También puede tener </w:t>
      </w:r>
      <w:r w:rsidR="00915A24">
        <w:t xml:space="preserve">asociadas </w:t>
      </w:r>
      <w:r w:rsidR="007E68B2">
        <w:t>varias ofertas de prácticas (offers) o participar en varios procesos de selección (offer_inscriptions). Así mismo los usuarios pueden recibir o enviar varios mensajes (messages) diferentes.</w:t>
      </w:r>
    </w:p>
    <w:p w14:paraId="1826A470" w14:textId="26D5317B" w:rsidR="006B4191" w:rsidRPr="0016584F" w:rsidRDefault="0016584F" w:rsidP="0016584F">
      <w:pPr>
        <w:pStyle w:val="Subttulo"/>
        <w:ind w:firstLine="720"/>
        <w:rPr>
          <w:rStyle w:val="nfasissutil"/>
          <w:iCs w:val="0"/>
        </w:rPr>
      </w:pPr>
      <w:bookmarkStart w:id="1202" w:name="_Toc505426692"/>
      <w:bookmarkStart w:id="1203" w:name="_Toc505427076"/>
      <w:bookmarkStart w:id="1204" w:name="_Toc505427265"/>
      <w:r>
        <w:t>5.2.2 Vistas</w:t>
      </w:r>
      <w:bookmarkEnd w:id="1202"/>
      <w:bookmarkEnd w:id="1203"/>
      <w:bookmarkEnd w:id="1204"/>
    </w:p>
    <w:p w14:paraId="58EA9C48" w14:textId="4C55B04A" w:rsidR="00541F18" w:rsidRDefault="006B4191" w:rsidP="0016584F">
      <w:r>
        <w:tab/>
      </w:r>
      <w:r w:rsidR="004A055E">
        <w:t xml:space="preserve">Este paquete forma la parte gráfica de la aplicación web, es decir, la capa de presentación de la aplicación web. </w:t>
      </w:r>
      <w:r>
        <w:t>Las vistas se encargan de recibir los datos de la aplicación enviados desde el controlador para mostrárselos al usuario.</w:t>
      </w:r>
    </w:p>
    <w:p w14:paraId="45F2C23C" w14:textId="04E5A645" w:rsidR="0016584F" w:rsidRDefault="0016584F" w:rsidP="0016584F">
      <w:pPr>
        <w:pStyle w:val="Subttulo"/>
        <w:ind w:firstLine="720"/>
      </w:pPr>
      <w:bookmarkStart w:id="1205" w:name="_Toc505426693"/>
      <w:bookmarkStart w:id="1206" w:name="_Toc505427077"/>
      <w:bookmarkStart w:id="1207" w:name="_Toc505427266"/>
      <w:r>
        <w:t>5.2.3 Offers</w:t>
      </w:r>
      <w:bookmarkEnd w:id="1205"/>
      <w:bookmarkEnd w:id="1206"/>
      <w:bookmarkEnd w:id="1207"/>
    </w:p>
    <w:p w14:paraId="3B7A6952" w14:textId="29DC7679" w:rsidR="00541F18" w:rsidRDefault="00541F18" w:rsidP="00541F18">
      <w:r>
        <w:tab/>
        <w:t xml:space="preserve">Este paquete engloba las vistas, modelo y controlador de las ofertas de prácticas, las cuales son necesarios para la creación y gestión de estas. Las ofertas de prácticas están asociadas a un usuario con rol de empresa </w:t>
      </w:r>
      <w:r w:rsidR="009F0D58">
        <w:t xml:space="preserve">y </w:t>
      </w:r>
      <w:r>
        <w:t>tienen asociadas un proceso de selección (offer_inscription).</w:t>
      </w:r>
    </w:p>
    <w:p w14:paraId="5F598CF6" w14:textId="1C976C11" w:rsidR="0016584F" w:rsidRDefault="0016584F" w:rsidP="0016584F">
      <w:pPr>
        <w:pStyle w:val="Subttulo"/>
        <w:ind w:firstLine="720"/>
      </w:pPr>
      <w:bookmarkStart w:id="1208" w:name="_Toc505426694"/>
      <w:bookmarkStart w:id="1209" w:name="_Toc505427078"/>
      <w:bookmarkStart w:id="1210" w:name="_Toc505427267"/>
      <w:r>
        <w:t>5.2.4 Offer_inscriptions</w:t>
      </w:r>
      <w:bookmarkEnd w:id="1208"/>
      <w:bookmarkEnd w:id="1209"/>
      <w:bookmarkEnd w:id="1210"/>
    </w:p>
    <w:p w14:paraId="1A23AA94" w14:textId="77777777" w:rsidR="0016584F" w:rsidRDefault="00541F18" w:rsidP="0016584F">
      <w:r>
        <w:tab/>
        <w:t xml:space="preserve">Este paquete engloba las vistas, modelo y controlador de los procesos de selección pertenecientes a las ofertas de prácticas, las cuales son necesarios para </w:t>
      </w:r>
      <w:r w:rsidR="007E68B2">
        <w:t xml:space="preserve">la </w:t>
      </w:r>
      <w:r>
        <w:t>gesti</w:t>
      </w:r>
      <w:r w:rsidR="009F0D58">
        <w:t>ón de esto</w:t>
      </w:r>
      <w:r>
        <w:t>s.</w:t>
      </w:r>
      <w:r w:rsidR="007E68B2">
        <w:t xml:space="preserve"> Estos procesos de selección están</w:t>
      </w:r>
      <w:r w:rsidR="009F0D58">
        <w:t xml:space="preserve"> asociado</w:t>
      </w:r>
      <w:r>
        <w:t>s a un</w:t>
      </w:r>
      <w:r w:rsidR="007E68B2">
        <w:t>a oferta de prácticas y a un usuario con rol de empresa.</w:t>
      </w:r>
      <w:r w:rsidR="009F0D58">
        <w:t xml:space="preserve"> Cada proceso de selección se especificará  en diferentes fases mediante intervalos de tiempo fijados por el sistema.</w:t>
      </w:r>
    </w:p>
    <w:p w14:paraId="46B3ADC4" w14:textId="77777777" w:rsidR="002B5341" w:rsidRDefault="002B5341" w:rsidP="0016584F"/>
    <w:p w14:paraId="761E1F9A" w14:textId="77777777" w:rsidR="002B5341" w:rsidRDefault="002B5341" w:rsidP="0016584F"/>
    <w:p w14:paraId="4E578321" w14:textId="50C4B401" w:rsidR="0016584F" w:rsidRDefault="0016584F" w:rsidP="0016584F">
      <w:pPr>
        <w:pStyle w:val="Subttulo"/>
        <w:ind w:firstLine="720"/>
      </w:pPr>
      <w:bookmarkStart w:id="1211" w:name="_Toc505426695"/>
      <w:bookmarkStart w:id="1212" w:name="_Toc505427079"/>
      <w:bookmarkStart w:id="1213" w:name="_Toc505427268"/>
      <w:r>
        <w:lastRenderedPageBreak/>
        <w:t>5.2.5 Messages</w:t>
      </w:r>
      <w:bookmarkEnd w:id="1211"/>
      <w:bookmarkEnd w:id="1212"/>
      <w:bookmarkEnd w:id="1213"/>
    </w:p>
    <w:p w14:paraId="448E8B53" w14:textId="7CAF4A42" w:rsidR="0016584F" w:rsidRDefault="009F0D58" w:rsidP="009F0D58">
      <w:r>
        <w:tab/>
        <w:t>Este paquete engloba las vistas, modelo y controlador de la gestión de mensajes entre usuarios. Un usuario podrá enviar un mensaje a un usuario así como recibir todos aquellos mensajes que le envíen otros usuarios.</w:t>
      </w:r>
    </w:p>
    <w:p w14:paraId="2B83C459" w14:textId="67633393" w:rsidR="0016584F" w:rsidRDefault="0016584F" w:rsidP="0016584F">
      <w:pPr>
        <w:pStyle w:val="Subttulo"/>
        <w:ind w:firstLine="720"/>
        <w:rPr>
          <w:rStyle w:val="nfasissutil"/>
        </w:rPr>
      </w:pPr>
      <w:bookmarkStart w:id="1214" w:name="_Toc505426696"/>
      <w:bookmarkStart w:id="1215" w:name="_Toc505427080"/>
      <w:bookmarkStart w:id="1216" w:name="_Toc505427269"/>
      <w:r>
        <w:rPr>
          <w:rStyle w:val="nfasissutil"/>
        </w:rPr>
        <w:t>5.2.6 Sessions</w:t>
      </w:r>
      <w:bookmarkEnd w:id="1214"/>
      <w:bookmarkEnd w:id="1215"/>
      <w:bookmarkEnd w:id="1216"/>
    </w:p>
    <w:p w14:paraId="72189FFC" w14:textId="4CDD90D4" w:rsidR="009F0D58" w:rsidRPr="009F0D58" w:rsidRDefault="009F0D58" w:rsidP="009F0D58">
      <w:pPr>
        <w:rPr>
          <w:b/>
          <w:iCs/>
        </w:rPr>
      </w:pPr>
      <w:r>
        <w:rPr>
          <w:rStyle w:val="nfasissutil"/>
        </w:rPr>
        <w:tab/>
      </w:r>
      <w:r>
        <w:t>Es el paquete encargado de gestionar las sesiones de usuario en la aplicación web. Se encarga de guardar en base de datos las sesiones iniciadas de cada usuario y de validar si la sesión es la correcta mediante el identificador único que posee cada sesión</w:t>
      </w:r>
      <w:r>
        <w:rPr>
          <w:rStyle w:val="nfasissutil"/>
        </w:rPr>
        <w:t>.</w:t>
      </w:r>
    </w:p>
    <w:p w14:paraId="78740982" w14:textId="77777777" w:rsidR="00BA33E9" w:rsidRPr="00C73478" w:rsidRDefault="00BA33E9" w:rsidP="00C73478"/>
    <w:p w14:paraId="3655FD2E" w14:textId="5BA70D8A" w:rsidR="00E0030E" w:rsidRDefault="0016584F" w:rsidP="0016584F">
      <w:pPr>
        <w:pStyle w:val="Ttulo"/>
      </w:pPr>
      <w:bookmarkStart w:id="1217" w:name="_Toc486444101"/>
      <w:bookmarkStart w:id="1218" w:name="_Toc505426697"/>
      <w:bookmarkStart w:id="1219" w:name="_Toc505427081"/>
      <w:bookmarkStart w:id="1220" w:name="_Toc505427270"/>
      <w:r>
        <w:t>5.3</w:t>
      </w:r>
      <w:r w:rsidR="00E11F29">
        <w:t xml:space="preserve"> </w:t>
      </w:r>
      <w:r w:rsidR="00FB7F8B">
        <w:t>D</w:t>
      </w:r>
      <w:r w:rsidR="00FB7F8B" w:rsidRPr="00E11F29">
        <w:t>iagrama de clases</w:t>
      </w:r>
      <w:bookmarkEnd w:id="1217"/>
      <w:bookmarkEnd w:id="1218"/>
      <w:bookmarkEnd w:id="1219"/>
      <w:bookmarkEnd w:id="1220"/>
    </w:p>
    <w:p w14:paraId="1BDEA920" w14:textId="0A70B54C" w:rsidR="00E0030E" w:rsidRDefault="00E0030E" w:rsidP="00E0030E">
      <w:r>
        <w:tab/>
      </w:r>
      <w:r w:rsidR="009C6600">
        <w:t>E</w:t>
      </w:r>
      <w:r>
        <w:t xml:space="preserve">n el apartado </w:t>
      </w:r>
      <w:r w:rsidR="000D1ADF">
        <w:t>“4.4</w:t>
      </w:r>
      <w:r>
        <w:t xml:space="preserve"> Mode</w:t>
      </w:r>
      <w:r w:rsidR="009C6600">
        <w:t>lo de datos</w:t>
      </w:r>
      <w:r w:rsidR="000D1ADF">
        <w:t>” del documento 4  “Análisis de requisitos del sistema”</w:t>
      </w:r>
      <w:r w:rsidR="009C6600">
        <w:t xml:space="preserve"> </w:t>
      </w:r>
      <w:r w:rsidR="00900613">
        <w:t>definimos el modelos de datos que debería seguir la aplicación web mediante la descripción individual de cada modelo y posteriormente con un diagrama entidad-relación que relacionase estos. Este apartado nos dio una idea general y bastante cercana del modelo de datos que debe seguir la aplicación  y por consiguiente sus correspondientes clases, ya que estas se encargan de representar a las tablas de la base de datos.</w:t>
      </w:r>
    </w:p>
    <w:p w14:paraId="27BC3513" w14:textId="0A831FD4" w:rsidR="00C32EE4" w:rsidRDefault="00900613" w:rsidP="0016584F">
      <w:pPr>
        <w:ind w:firstLine="720"/>
      </w:pPr>
      <w:r>
        <w:t xml:space="preserve">A continuación se expondrá un diagrama de clases generado con la herramienta RailRoady, la cual sirve para generar automáticamente y de forma muy sencilla diagramas de clases de cualquier aplicación web que se desarrolle en Ruby on Rails. </w:t>
      </w:r>
      <w:r w:rsidR="00C32EE4">
        <w:t>Esta herramienta proporciona un archivo “.svg” que puede ser leído por cualquier navegador o programa de tratamiento de imágenes. A continuación se adjunta el diagrama generado de esta aplicación web:</w:t>
      </w:r>
    </w:p>
    <w:p w14:paraId="496E4E2D" w14:textId="77777777" w:rsidR="00E770D0" w:rsidRDefault="00D45064" w:rsidP="00E770D0">
      <w:pPr>
        <w:keepNext/>
      </w:pPr>
      <w:r>
        <w:rPr>
          <w:noProof/>
        </w:rPr>
        <w:lastRenderedPageBreak/>
        <w:pict w14:anchorId="2CB2EE27">
          <v:shape id="_x0000_i1049" type="#_x0000_t75" alt="clasesDiagramRailsroady" style="width:441.4pt;height:212.85pt;mso-width-percent:0;mso-height-percent:0;mso-width-percent:0;mso-height-percent:0">
            <v:imagedata r:id="rId75" o:title="clasesDiagramRailsroady"/>
          </v:shape>
        </w:pict>
      </w:r>
    </w:p>
    <w:p w14:paraId="26B16575" w14:textId="2F4431D0" w:rsidR="00C32EE4" w:rsidRPr="0016584F" w:rsidRDefault="00E770D0" w:rsidP="00E770D0">
      <w:pPr>
        <w:pStyle w:val="Descripcin"/>
        <w:ind w:left="2160" w:firstLine="720"/>
        <w:rPr>
          <w:sz w:val="20"/>
          <w:szCs w:val="20"/>
        </w:rPr>
      </w:pPr>
      <w:bookmarkStart w:id="1221" w:name="_Toc505427362"/>
      <w:r w:rsidRPr="0016584F">
        <w:rPr>
          <w:sz w:val="20"/>
          <w:szCs w:val="20"/>
        </w:rPr>
        <w:t xml:space="preserve">Figura </w:t>
      </w:r>
      <w:r w:rsidRPr="0016584F">
        <w:rPr>
          <w:sz w:val="20"/>
          <w:szCs w:val="20"/>
        </w:rPr>
        <w:fldChar w:fldCharType="begin"/>
      </w:r>
      <w:r w:rsidRPr="0016584F">
        <w:rPr>
          <w:sz w:val="20"/>
          <w:szCs w:val="20"/>
        </w:rPr>
        <w:instrText xml:space="preserve"> </w:instrText>
      </w:r>
      <w:r w:rsidR="00327A0A">
        <w:rPr>
          <w:sz w:val="20"/>
          <w:szCs w:val="20"/>
        </w:rPr>
        <w:instrText>SEQ</w:instrText>
      </w:r>
      <w:r w:rsidRPr="0016584F">
        <w:rPr>
          <w:sz w:val="20"/>
          <w:szCs w:val="20"/>
        </w:rPr>
        <w:instrText xml:space="preserve"> Figura \* ARABIC </w:instrText>
      </w:r>
      <w:r w:rsidRPr="0016584F">
        <w:rPr>
          <w:sz w:val="20"/>
          <w:szCs w:val="20"/>
        </w:rPr>
        <w:fldChar w:fldCharType="separate"/>
      </w:r>
      <w:r w:rsidR="00C04C85" w:rsidRPr="0016584F">
        <w:rPr>
          <w:noProof/>
          <w:sz w:val="20"/>
          <w:szCs w:val="20"/>
        </w:rPr>
        <w:t>28</w:t>
      </w:r>
      <w:r w:rsidRPr="0016584F">
        <w:rPr>
          <w:sz w:val="20"/>
          <w:szCs w:val="20"/>
        </w:rPr>
        <w:fldChar w:fldCharType="end"/>
      </w:r>
      <w:r w:rsidRPr="0016584F">
        <w:rPr>
          <w:sz w:val="20"/>
          <w:szCs w:val="20"/>
        </w:rPr>
        <w:t xml:space="preserve"> </w:t>
      </w:r>
      <w:r w:rsidR="00516B1B" w:rsidRPr="0016584F">
        <w:rPr>
          <w:sz w:val="20"/>
          <w:szCs w:val="20"/>
        </w:rPr>
        <w:t>Diagrama de clases de la aplicación.</w:t>
      </w:r>
      <w:bookmarkEnd w:id="1221"/>
    </w:p>
    <w:p w14:paraId="6470E720" w14:textId="77777777" w:rsidR="00EB50E4" w:rsidRDefault="00EB50E4" w:rsidP="00E0030E"/>
    <w:p w14:paraId="6637B879" w14:textId="77777777" w:rsidR="00E770D0" w:rsidRDefault="00E770D0" w:rsidP="00E0030E"/>
    <w:p w14:paraId="0D59D713" w14:textId="5EB33D5E" w:rsidR="00226DF7" w:rsidRDefault="00DD61E2" w:rsidP="00DD61E2">
      <w:pPr>
        <w:pStyle w:val="Ttulo"/>
      </w:pPr>
      <w:bookmarkStart w:id="1222" w:name="_Toc486444102"/>
      <w:bookmarkStart w:id="1223" w:name="_Toc505426698"/>
      <w:bookmarkStart w:id="1224" w:name="_Toc505427082"/>
      <w:bookmarkStart w:id="1225" w:name="_Toc505427271"/>
      <w:r>
        <w:t>5.4</w:t>
      </w:r>
      <w:r w:rsidR="00E11F29">
        <w:t xml:space="preserve"> </w:t>
      </w:r>
      <w:r w:rsidR="00FB7F8B">
        <w:t>Diagrama de interacción</w:t>
      </w:r>
      <w:bookmarkEnd w:id="1222"/>
      <w:bookmarkEnd w:id="1223"/>
      <w:bookmarkEnd w:id="1224"/>
      <w:bookmarkEnd w:id="1225"/>
    </w:p>
    <w:p w14:paraId="40E8649E" w14:textId="6C27F6FE" w:rsidR="00C32EE4" w:rsidRDefault="00226DF7" w:rsidP="00DC70F7">
      <w:pPr>
        <w:spacing w:before="240"/>
        <w:rPr>
          <w:color w:val="222222"/>
          <w:szCs w:val="22"/>
          <w:shd w:val="clear" w:color="auto" w:fill="FFFFFF"/>
        </w:rPr>
      </w:pPr>
      <w:r w:rsidRPr="00226DF7">
        <w:rPr>
          <w:szCs w:val="22"/>
        </w:rPr>
        <w:tab/>
        <w:t xml:space="preserve">En este apartado se presentará el diagrama de interacción </w:t>
      </w:r>
      <w:r w:rsidR="00C3430A">
        <w:rPr>
          <w:szCs w:val="22"/>
        </w:rPr>
        <w:t xml:space="preserve"> del sistema </w:t>
      </w:r>
      <w:r w:rsidRPr="00226DF7">
        <w:rPr>
          <w:szCs w:val="22"/>
        </w:rPr>
        <w:t xml:space="preserve">el cual </w:t>
      </w:r>
      <w:r w:rsidRPr="00226DF7">
        <w:rPr>
          <w:color w:val="222222"/>
          <w:szCs w:val="22"/>
          <w:shd w:val="clear" w:color="auto" w:fill="FFFFFF"/>
        </w:rPr>
        <w:t>defin</w:t>
      </w:r>
      <w:r w:rsidR="00C3430A">
        <w:rPr>
          <w:color w:val="222222"/>
          <w:szCs w:val="22"/>
          <w:shd w:val="clear" w:color="auto" w:fill="FFFFFF"/>
        </w:rPr>
        <w:t>e</w:t>
      </w:r>
      <w:r w:rsidRPr="00226DF7">
        <w:rPr>
          <w:color w:val="222222"/>
          <w:szCs w:val="22"/>
          <w:shd w:val="clear" w:color="auto" w:fill="FFFFFF"/>
        </w:rPr>
        <w:t xml:space="preserve"> como se va a llevar a cabo la interacción del usuario con el sistema de forma general</w:t>
      </w:r>
      <w:r w:rsidR="00C3430A">
        <w:rPr>
          <w:color w:val="222222"/>
          <w:szCs w:val="22"/>
          <w:shd w:val="clear" w:color="auto" w:fill="FFFFFF"/>
        </w:rPr>
        <w:t>. Este diagrama se verá fuertemente influenciado por el patrón MVC, ya que cada vez que el usuario interactúe con el sistema éste seguirá el diseño del patrón MVC en el tratamiento de la información requerida por el usuario.</w:t>
      </w:r>
    </w:p>
    <w:p w14:paraId="3C8B871E" w14:textId="77777777" w:rsidR="00E770D0" w:rsidRDefault="00D45064" w:rsidP="00E770D0">
      <w:pPr>
        <w:keepNext/>
        <w:ind w:firstLine="720"/>
      </w:pPr>
      <w:r>
        <w:rPr>
          <w:noProof/>
          <w:color w:val="222222"/>
          <w:szCs w:val="22"/>
          <w:shd w:val="clear" w:color="auto" w:fill="FFFFFF"/>
        </w:rPr>
        <w:lastRenderedPageBreak/>
        <w:pict w14:anchorId="6767284E">
          <v:shape id="_x0000_i1048" type="#_x0000_t75" alt="diagrama de interacción" style="width:353.1pt;height:333.1pt;mso-width-percent:0;mso-height-percent:0;mso-width-percent:0;mso-height-percent:0">
            <v:imagedata r:id="rId76" o:title="diagrama de interacción"/>
          </v:shape>
        </w:pict>
      </w:r>
    </w:p>
    <w:p w14:paraId="4F281C99" w14:textId="16C4DB6B" w:rsidR="009B312D" w:rsidRDefault="00E770D0" w:rsidP="00E770D0">
      <w:pPr>
        <w:pStyle w:val="Descripcin"/>
        <w:ind w:left="1440" w:firstLine="720"/>
        <w:rPr>
          <w:sz w:val="20"/>
        </w:rPr>
      </w:pPr>
      <w:bookmarkStart w:id="1226" w:name="_Toc50542736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29</w:t>
      </w:r>
      <w:r>
        <w:fldChar w:fldCharType="end"/>
      </w:r>
      <w:r>
        <w:rPr>
          <w:sz w:val="20"/>
        </w:rPr>
        <w:t xml:space="preserve"> </w:t>
      </w:r>
      <w:r w:rsidR="000F1259" w:rsidRPr="000F1259">
        <w:rPr>
          <w:sz w:val="20"/>
        </w:rPr>
        <w:t>Diagrama de interacción sistema-usuario</w:t>
      </w:r>
      <w:bookmarkEnd w:id="1226"/>
    </w:p>
    <w:p w14:paraId="0A3B3E8C" w14:textId="77777777" w:rsidR="000F1259" w:rsidRPr="000F1259" w:rsidRDefault="000F1259" w:rsidP="000F1259"/>
    <w:p w14:paraId="2712C9D6" w14:textId="38A8E97E" w:rsidR="008A5CCE" w:rsidRDefault="008A5CCE" w:rsidP="008A5CCE">
      <w:pPr>
        <w:rPr>
          <w:color w:val="222222"/>
          <w:szCs w:val="22"/>
          <w:shd w:val="clear" w:color="auto" w:fill="FFFFFF"/>
        </w:rPr>
      </w:pPr>
      <w:r>
        <w:rPr>
          <w:color w:val="222222"/>
          <w:szCs w:val="22"/>
          <w:shd w:val="clear" w:color="auto" w:fill="FFFFFF"/>
        </w:rPr>
        <w:tab/>
        <w:t>Cuando el usuario realice algún tipo de petición HTTP a la aplicación web a través de cualquiera de sus vistas el controlador será quién reciba la notificación del evento hecho por el usuario, encargándose posteriormente de gestionarlo.</w:t>
      </w:r>
    </w:p>
    <w:p w14:paraId="785D55C8" w14:textId="2214077E" w:rsidR="008A5CCE" w:rsidRDefault="008A5CCE" w:rsidP="008A5CCE">
      <w:pPr>
        <w:rPr>
          <w:color w:val="222222"/>
          <w:szCs w:val="22"/>
          <w:shd w:val="clear" w:color="auto" w:fill="FFFFFF"/>
        </w:rPr>
      </w:pPr>
      <w:r>
        <w:rPr>
          <w:color w:val="222222"/>
          <w:szCs w:val="22"/>
          <w:shd w:val="clear" w:color="auto" w:fill="FFFFFF"/>
        </w:rPr>
        <w:tab/>
        <w:t>El controlador seguidamente accederá al modelo, ya sea para crear o modificar en él algún dato pedido por el usuario (crear oferta de prácticas, modificar competencia profesional, etc) o bien para solicitar información de algún modelo (ver perfil de usuario estudiante, ver información de una oferta de prácticas, etc.). El modelo es quién se encarga de gestionar los datos de la aplicación, sin embargo este no tiene conocimiento directo sobre las vistas.</w:t>
      </w:r>
    </w:p>
    <w:p w14:paraId="0E34D54D" w14:textId="6521DE78" w:rsidR="008A5CCE" w:rsidRDefault="008A5CCE" w:rsidP="008A5CCE">
      <w:pPr>
        <w:rPr>
          <w:color w:val="222222"/>
          <w:szCs w:val="22"/>
          <w:shd w:val="clear" w:color="auto" w:fill="FFFFFF"/>
        </w:rPr>
      </w:pPr>
      <w:r>
        <w:rPr>
          <w:color w:val="222222"/>
          <w:szCs w:val="22"/>
          <w:shd w:val="clear" w:color="auto" w:fill="FFFFFF"/>
        </w:rPr>
        <w:lastRenderedPageBreak/>
        <w:tab/>
        <w:t>Por último y una vez obtenidos los datos necesarios del modelo, el controlar delega toda la información obtenida a las correspondientes vistas que deberán generar la interfaz apropiada para el usuario.</w:t>
      </w:r>
    </w:p>
    <w:p w14:paraId="31DC0A54" w14:textId="77777777" w:rsidR="003F47D0" w:rsidRPr="00226DF7" w:rsidRDefault="003F47D0" w:rsidP="008A5CCE">
      <w:pPr>
        <w:rPr>
          <w:szCs w:val="22"/>
        </w:rPr>
      </w:pPr>
    </w:p>
    <w:p w14:paraId="4CCA2667" w14:textId="62E3AA1D" w:rsidR="00531C3F" w:rsidRDefault="00DD61E2" w:rsidP="00DD61E2">
      <w:pPr>
        <w:pStyle w:val="Ttulo"/>
      </w:pPr>
      <w:bookmarkStart w:id="1227" w:name="_Toc486444103"/>
      <w:bookmarkStart w:id="1228" w:name="_Toc505426699"/>
      <w:bookmarkStart w:id="1229" w:name="_Toc505427083"/>
      <w:bookmarkStart w:id="1230" w:name="_Toc505427272"/>
      <w:r>
        <w:t>5.5</w:t>
      </w:r>
      <w:r w:rsidR="00E11F29">
        <w:t xml:space="preserve"> </w:t>
      </w:r>
      <w:r w:rsidR="00FB7F8B">
        <w:t>D</w:t>
      </w:r>
      <w:r w:rsidR="00FB7F8B" w:rsidRPr="00E11F29">
        <w:t>iseño de la bases de datos</w:t>
      </w:r>
      <w:bookmarkEnd w:id="1227"/>
      <w:bookmarkEnd w:id="1228"/>
      <w:bookmarkEnd w:id="1229"/>
      <w:bookmarkEnd w:id="1230"/>
    </w:p>
    <w:p w14:paraId="21AD8E2D" w14:textId="035A1A82" w:rsidR="0054383A" w:rsidRDefault="00531C3F" w:rsidP="00531C3F">
      <w:r>
        <w:br/>
      </w:r>
      <w:r>
        <w:tab/>
        <w:t>A continuación se hará una descripción del sistema de gestión usado para la base de datos de la aplicación así como la integración de esta en nuestro sistema.</w:t>
      </w:r>
    </w:p>
    <w:p w14:paraId="2A664810" w14:textId="77777777" w:rsidR="009876CB" w:rsidRPr="00531C3F" w:rsidRDefault="009876CB" w:rsidP="00531C3F"/>
    <w:p w14:paraId="570CC795" w14:textId="16C52015" w:rsidR="000A7BF6" w:rsidRPr="00DD61E2" w:rsidRDefault="00DD61E2" w:rsidP="00DD61E2">
      <w:pPr>
        <w:pStyle w:val="Subttulo"/>
        <w:ind w:firstLine="720"/>
        <w:rPr>
          <w:rStyle w:val="nfasissutil"/>
          <w:iCs w:val="0"/>
        </w:rPr>
      </w:pPr>
      <w:bookmarkStart w:id="1231" w:name="_Toc505426700"/>
      <w:bookmarkStart w:id="1232" w:name="_Toc505427084"/>
      <w:bookmarkStart w:id="1233" w:name="_Toc505427273"/>
      <w:r w:rsidRPr="00DD61E2">
        <w:rPr>
          <w:rStyle w:val="nfasissutil"/>
          <w:iCs w:val="0"/>
        </w:rPr>
        <w:t>5.5.1</w:t>
      </w:r>
      <w:r w:rsidR="00531C3F" w:rsidRPr="00DD61E2">
        <w:rPr>
          <w:rStyle w:val="nfasissutil"/>
          <w:iCs w:val="0"/>
        </w:rPr>
        <w:t xml:space="preserve"> Sistema Gestor de la Base de Datos</w:t>
      </w:r>
      <w:bookmarkEnd w:id="1231"/>
      <w:bookmarkEnd w:id="1232"/>
      <w:bookmarkEnd w:id="1233"/>
    </w:p>
    <w:p w14:paraId="50A0064A" w14:textId="1D4FEA64" w:rsidR="000A7BF6" w:rsidRDefault="00F1757D" w:rsidP="000A7BF6">
      <w:r>
        <w:br/>
      </w:r>
      <w:r w:rsidR="000A7BF6">
        <w:tab/>
        <w:t>Como ya hemos mencionado anteriormente el sistema gestor escogido que administrará la base de datos PostgreSQL de nuestra aplicación es el pgAdmin III, el cual proporciona una librería gráfica multiplataforma lo que permite usarse en Linux, Windows, Mac OS, Solaris y muchos más sistemas operativos.</w:t>
      </w:r>
    </w:p>
    <w:p w14:paraId="261E1F8C" w14:textId="77777777" w:rsidR="000A7BF6" w:rsidRDefault="000A7BF6" w:rsidP="000A7BF6">
      <w:r>
        <w:tab/>
        <w:t>Este gestor tiene multitud de características, desde permitir al usuario escribir consultas SQL simples hasta desarrollar bases de datos complejas. También incluye un editor SQL con resaltado de sintaxis, un editor de código de la parte del servidor, un agente para lanzar scripts programados y muchas más características.</w:t>
      </w:r>
    </w:p>
    <w:p w14:paraId="33002696" w14:textId="31D113CB" w:rsidR="000A7BF6" w:rsidRDefault="000A7BF6" w:rsidP="000A7BF6">
      <w:pPr>
        <w:rPr>
          <w:rStyle w:val="nfasissutil"/>
          <w:b/>
        </w:rPr>
      </w:pPr>
      <w:r>
        <w:tab/>
        <w:t>Sin duda con este gestor y su multitud de características garantizaremos una buena gestión de nuestra base de datos.</w:t>
      </w:r>
      <w:r>
        <w:rPr>
          <w:rStyle w:val="nfasissutil"/>
          <w:b/>
        </w:rPr>
        <w:tab/>
      </w:r>
    </w:p>
    <w:p w14:paraId="0DDCB08D" w14:textId="45E0955E" w:rsidR="009876CB" w:rsidRPr="009876CB" w:rsidRDefault="00DD61E2" w:rsidP="00DC70F7">
      <w:pPr>
        <w:pStyle w:val="Subttulo"/>
        <w:ind w:firstLine="720"/>
        <w:jc w:val="both"/>
      </w:pPr>
      <w:bookmarkStart w:id="1234" w:name="_Toc505426701"/>
      <w:bookmarkStart w:id="1235" w:name="_Toc505427085"/>
      <w:bookmarkStart w:id="1236" w:name="_Toc505427274"/>
      <w:r>
        <w:rPr>
          <w:rStyle w:val="nfasissutil"/>
        </w:rPr>
        <w:t>5.5.2</w:t>
      </w:r>
      <w:r w:rsidR="0037092A" w:rsidRPr="0037092A">
        <w:rPr>
          <w:rStyle w:val="nfasissutil"/>
        </w:rPr>
        <w:t xml:space="preserve"> Integración del SGBD en nuestro sistema</w:t>
      </w:r>
      <w:bookmarkEnd w:id="1234"/>
      <w:bookmarkEnd w:id="1235"/>
      <w:bookmarkEnd w:id="1236"/>
    </w:p>
    <w:p w14:paraId="48E8613B" w14:textId="6AA66E27" w:rsidR="000A7BF6" w:rsidRPr="000A7BF6" w:rsidRDefault="000A7BF6" w:rsidP="00DC70F7">
      <w:pPr>
        <w:spacing w:before="240"/>
      </w:pPr>
      <w:r>
        <w:tab/>
      </w:r>
      <w:r w:rsidRPr="000A7BF6">
        <w:t xml:space="preserve">A continuación se mostrará la base de datos de nuestra aplicación web, llamada tfg_v1_development y la cual estará compuesta por las tablas correspondientes a los modelos que hemos visto en los apartados anteriores. Uno de los archivos principales de todo proyecto en Ruby on Rails es el </w:t>
      </w:r>
      <w:r w:rsidRPr="000A7BF6">
        <w:lastRenderedPageBreak/>
        <w:t>“schema.rb” archivo el cual representa en código fuente la estructura de la base de datos de nuestro proyecto. Gracias a este archivo tendremos una visión actualizada de nuestra base de datos en todo momento, hagamos cambios en ella o no.</w:t>
      </w:r>
    </w:p>
    <w:p w14:paraId="6A45B46B" w14:textId="77777777" w:rsidR="00235F80" w:rsidRPr="006211ED" w:rsidRDefault="00235F80" w:rsidP="00235F80">
      <w:pPr>
        <w:autoSpaceDE w:val="0"/>
        <w:autoSpaceDN w:val="0"/>
        <w:adjustRightInd w:val="0"/>
        <w:spacing w:after="0" w:line="240" w:lineRule="auto"/>
        <w:jc w:val="left"/>
        <w:rPr>
          <w:rFonts w:ascii="Courier New" w:hAnsi="Courier New" w:cs="Courier New"/>
          <w:color w:val="000000"/>
          <w:sz w:val="20"/>
          <w:highlight w:val="white"/>
          <w:lang w:eastAsia="en-GB"/>
        </w:rPr>
      </w:pPr>
    </w:p>
    <w:p w14:paraId="0F2762E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ActiveRecord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Schema</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define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version: </w:t>
      </w:r>
      <w:r>
        <w:rPr>
          <w:rFonts w:ascii="Courier New" w:hAnsi="Courier New" w:cs="Courier New"/>
          <w:color w:val="FF8000"/>
          <w:sz w:val="20"/>
          <w:highlight w:val="white"/>
          <w:lang w:val="en-GB" w:eastAsia="en-GB"/>
        </w:rPr>
        <w:t>20170620162038</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p>
    <w:p w14:paraId="750955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0214F6A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These are extensions that must be enabled in order to support this database</w:t>
      </w:r>
    </w:p>
    <w:p w14:paraId="794799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enable_extension </w:t>
      </w:r>
      <w:r>
        <w:rPr>
          <w:rFonts w:ascii="Courier New" w:hAnsi="Courier New" w:cs="Courier New"/>
          <w:color w:val="808080"/>
          <w:sz w:val="20"/>
          <w:highlight w:val="white"/>
          <w:lang w:val="en-GB" w:eastAsia="en-GB"/>
        </w:rPr>
        <w:t>"plpgsql"</w:t>
      </w:r>
    </w:p>
    <w:p w14:paraId="4AD775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6D2D94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"cv_skills"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1E6B27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2A595D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"nombre"</w:t>
      </w:r>
    </w:p>
    <w:p w14:paraId="4156123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1E061C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"date"</w:t>
      </w:r>
    </w:p>
    <w:p w14:paraId="6B70F3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749B25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14ABFB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"index_cv_skills_on_user_id"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7BA8C3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455EDA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F89C2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"studies"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2E85B6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47065C5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5A11A0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144EE4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7C763B2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EC9842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"messages"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73E036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"sender_id"</w:t>
      </w:r>
    </w:p>
    <w:p w14:paraId="7B96730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"recipient_id"</w:t>
      </w:r>
    </w:p>
    <w:p w14:paraId="55C8DBC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"time_send"</w:t>
      </w:r>
    </w:p>
    <w:p w14:paraId="15A4D06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"subject"</w:t>
      </w:r>
    </w:p>
    <w:p w14:paraId="6EDB576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"body"</w:t>
      </w:r>
    </w:p>
    <w:p w14:paraId="6FB50AC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"readed"</w:t>
      </w:r>
    </w:p>
    <w:p w14:paraId="0F6B074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801FA7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EF192E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349C5C5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6D8F3B9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AEDDC5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"offer_id"</w:t>
      </w:r>
    </w:p>
    <w:p w14:paraId="022B7A6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5904B2F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"users_id_phase1"</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245281E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"phase1"</w:t>
      </w:r>
    </w:p>
    <w:p w14:paraId="0C4D5E8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"phase1_date"</w:t>
      </w:r>
    </w:p>
    <w:p w14:paraId="0F30D1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"users_ids_phase2"</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5ED31E7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"phase2"</w:t>
      </w:r>
    </w:p>
    <w:p w14:paraId="6444F9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"phase2_date"</w:t>
      </w:r>
    </w:p>
    <w:p w14:paraId="4515189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"end_date"</w:t>
      </w:r>
    </w:p>
    <w:p w14:paraId="555C160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"winner_id"</w:t>
      </w:r>
    </w:p>
    <w:p w14:paraId="48C673A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04F5E0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FD616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"ended"</w:t>
      </w:r>
    </w:p>
    <w:p w14:paraId="53344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"offer_id"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"index_offer_inscriptions_on_offer_id"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174FC89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"index_offer_inscriptions_on_user_id"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6ACFF80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76A88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CF5D36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DBCCA3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2EA6CD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50242EA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"perfil_id"</w:t>
      </w:r>
    </w:p>
    <w:p w14:paraId="171DDAB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6F5D4EF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"duration"</w:t>
      </w:r>
    </w:p>
    <w:p w14:paraId="69AC20F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"start_date"</w:t>
      </w:r>
    </w:p>
    <w:p w14:paraId="0B78A0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"finish_date"</w:t>
      </w:r>
    </w:p>
    <w:p w14:paraId="2DA21A0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"hours"</w:t>
      </w:r>
    </w:p>
    <w:p w14:paraId="3ECC39B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"location"</w:t>
      </w:r>
    </w:p>
    <w:p w14:paraId="3BCEA81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"salary"</w:t>
      </w:r>
    </w:p>
    <w:p w14:paraId="0212BA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37BDDB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1F622E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"requirements"</w:t>
      </w:r>
    </w:p>
    <w:p w14:paraId="3AA6E6B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"finish_inscription_date"</w:t>
      </w:r>
    </w:p>
    <w:p w14:paraId="2FECF3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303944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FF5D1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47EFFE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"provinces"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072B93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DD25F1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A95D4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0F7143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01CF0D9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F495FF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"roles"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3CF3D8E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71D51A0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753EE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9E650A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63B1EC7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BCA69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"universidads"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F506B3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B2F180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48BA34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A8703B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8A66C6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398AA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"users"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2D080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3D616F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"email"</w:t>
      </w:r>
    </w:p>
    <w:p w14:paraId="673B95C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"password_digest"</w:t>
      </w:r>
    </w:p>
    <w:p w14:paraId="73EF1A1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36C9A44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0B0E8D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"role_id"</w:t>
      </w:r>
    </w:p>
    <w:p w14:paraId="4DE0D2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"last_name"</w:t>
      </w:r>
    </w:p>
    <w:p w14:paraId="44E8F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"birth_date"</w:t>
      </w:r>
    </w:p>
    <w:p w14:paraId="3813A9D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"province"</w:t>
      </w:r>
    </w:p>
    <w:p w14:paraId="6567E17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"city"</w:t>
      </w:r>
    </w:p>
    <w:p w14:paraId="5D427BA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"deleted_at"</w:t>
      </w:r>
    </w:p>
    <w:p w14:paraId="5A8FCB67" w14:textId="77777777" w:rsidR="00235F80" w:rsidRPr="00453529"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Pr>
          <w:rFonts w:ascii="Courier New" w:hAnsi="Courier New" w:cs="Courier New"/>
          <w:color w:val="000000"/>
          <w:sz w:val="20"/>
          <w:highlight w:val="white"/>
          <w:lang w:val="en-GB" w:eastAsia="en-GB"/>
        </w:rPr>
        <w:t xml:space="preserve">    </w:t>
      </w:r>
      <w:r w:rsidRPr="00453529">
        <w:rPr>
          <w:rFonts w:ascii="Courier New" w:hAnsi="Courier New" w:cs="Courier New"/>
          <w:color w:val="000000"/>
          <w:sz w:val="20"/>
          <w:highlight w:val="white"/>
          <w:lang w:val="es-ES_tradnl" w:eastAsia="en-GB"/>
        </w:rPr>
        <w:t>t</w:t>
      </w:r>
      <w:r w:rsidRPr="00453529">
        <w:rPr>
          <w:rFonts w:ascii="Courier New" w:hAnsi="Courier New" w:cs="Courier New"/>
          <w:b/>
          <w:bCs/>
          <w:color w:val="000080"/>
          <w:sz w:val="20"/>
          <w:highlight w:val="white"/>
          <w:lang w:val="es-ES_tradnl" w:eastAsia="en-GB"/>
        </w:rPr>
        <w:t>.</w:t>
      </w:r>
      <w:r w:rsidRPr="00453529">
        <w:rPr>
          <w:rFonts w:ascii="Courier New" w:hAnsi="Courier New" w:cs="Courier New"/>
          <w:color w:val="000000"/>
          <w:sz w:val="20"/>
          <w:highlight w:val="white"/>
          <w:lang w:val="es-ES_tradnl" w:eastAsia="en-GB"/>
        </w:rPr>
        <w:t xml:space="preserve">integer  </w:t>
      </w:r>
      <w:r w:rsidRPr="00453529">
        <w:rPr>
          <w:rFonts w:ascii="Courier New" w:hAnsi="Courier New" w:cs="Courier New"/>
          <w:color w:val="808080"/>
          <w:sz w:val="20"/>
          <w:highlight w:val="white"/>
          <w:lang w:val="es-ES_tradnl" w:eastAsia="en-GB"/>
        </w:rPr>
        <w:t>"universidad"</w:t>
      </w:r>
    </w:p>
    <w:p w14:paraId="597B1EA9" w14:textId="77777777" w:rsidR="00235F80" w:rsidRPr="00666108"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453529">
        <w:rPr>
          <w:rFonts w:ascii="Courier New" w:hAnsi="Courier New" w:cs="Courier New"/>
          <w:color w:val="000000"/>
          <w:sz w:val="20"/>
          <w:highlight w:val="white"/>
          <w:lang w:val="es-ES_tradnl" w:eastAsia="en-GB"/>
        </w:rPr>
        <w:t xml:space="preserve">    </w:t>
      </w:r>
      <w:r w:rsidRPr="00666108">
        <w:rPr>
          <w:rFonts w:ascii="Courier New" w:hAnsi="Courier New" w:cs="Courier New"/>
          <w:color w:val="000000"/>
          <w:sz w:val="20"/>
          <w:highlight w:val="white"/>
          <w:lang w:eastAsia="en-GB"/>
        </w:rPr>
        <w:t>t</w:t>
      </w:r>
      <w:r w:rsidRPr="00666108">
        <w:rPr>
          <w:rFonts w:ascii="Courier New" w:hAnsi="Courier New" w:cs="Courier New"/>
          <w:b/>
          <w:bCs/>
          <w:color w:val="000080"/>
          <w:sz w:val="20"/>
          <w:highlight w:val="white"/>
          <w:lang w:eastAsia="en-GB"/>
        </w:rPr>
        <w:t>.</w:t>
      </w:r>
      <w:r w:rsidRPr="00666108">
        <w:rPr>
          <w:rFonts w:ascii="Courier New" w:hAnsi="Courier New" w:cs="Courier New"/>
          <w:color w:val="000000"/>
          <w:sz w:val="20"/>
          <w:highlight w:val="white"/>
          <w:lang w:eastAsia="en-GB"/>
        </w:rPr>
        <w:t xml:space="preserve">integer  </w:t>
      </w:r>
      <w:r w:rsidRPr="00666108">
        <w:rPr>
          <w:rFonts w:ascii="Courier New" w:hAnsi="Courier New" w:cs="Courier New"/>
          <w:color w:val="808080"/>
          <w:sz w:val="20"/>
          <w:highlight w:val="white"/>
          <w:lang w:eastAsia="en-GB"/>
        </w:rPr>
        <w:t>"grado"</w:t>
      </w:r>
    </w:p>
    <w:p w14:paraId="635416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666108">
        <w:rPr>
          <w:rFonts w:ascii="Courier New" w:hAnsi="Courier New" w:cs="Courier New"/>
          <w:color w:val="000000"/>
          <w:sz w:val="20"/>
          <w:highlight w:val="white"/>
          <w:lang w:eastAsia="en-GB"/>
        </w:rPr>
        <w:t xml:space="preserve">    </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2C02700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"role_id"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"index_users_on_role_id"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748FA18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53425E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C9F37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"cv_skills"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0318A49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p>
    <w:p w14:paraId="637004C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5B736BA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75F4F892" w14:textId="77777777" w:rsidR="00235F80" w:rsidRPr="006211ED"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6211ED">
        <w:rPr>
          <w:rFonts w:ascii="Courier New" w:hAnsi="Courier New" w:cs="Courier New"/>
          <w:b/>
          <w:bCs/>
          <w:color w:val="0000FF"/>
          <w:sz w:val="20"/>
          <w:highlight w:val="white"/>
          <w:lang w:eastAsia="en-GB"/>
        </w:rPr>
        <w:t>end</w:t>
      </w:r>
    </w:p>
    <w:p w14:paraId="7280C2DE" w14:textId="50A38A45" w:rsidR="00531C3F" w:rsidRPr="00531C3F" w:rsidRDefault="00F5753E" w:rsidP="00A25EF2">
      <w:pPr>
        <w:pBdr>
          <w:top w:val="single" w:sz="4" w:space="1" w:color="auto"/>
          <w:left w:val="single" w:sz="4" w:space="1" w:color="auto"/>
          <w:bottom w:val="single" w:sz="4" w:space="1" w:color="auto"/>
          <w:right w:val="single" w:sz="4" w:space="1" w:color="auto"/>
        </w:pBdr>
        <w:rPr>
          <w:rStyle w:val="nfasissutil"/>
          <w:b/>
        </w:rPr>
      </w:pPr>
      <w:r>
        <w:rPr>
          <w:rStyle w:val="nfasissutil"/>
          <w:b/>
        </w:rPr>
        <w:br/>
      </w:r>
      <w:r w:rsidR="00531C3F">
        <w:rPr>
          <w:rStyle w:val="nfasissutil"/>
          <w:b/>
        </w:rPr>
        <w:t xml:space="preserve"> </w:t>
      </w:r>
    </w:p>
    <w:p w14:paraId="6DB7D0C2" w14:textId="2DF80867" w:rsidR="00531C3F" w:rsidRPr="00531C3F" w:rsidRDefault="00531C3F" w:rsidP="00531C3F">
      <w:r>
        <w:tab/>
      </w:r>
    </w:p>
    <w:p w14:paraId="027B7A65" w14:textId="21CE508B" w:rsidR="00A834E5" w:rsidRDefault="00DD61E2" w:rsidP="00DD61E2">
      <w:pPr>
        <w:pStyle w:val="Ttulo"/>
      </w:pPr>
      <w:bookmarkStart w:id="1237" w:name="_Toc486444104"/>
      <w:bookmarkStart w:id="1238" w:name="_Toc505426702"/>
      <w:bookmarkStart w:id="1239" w:name="_Toc505427086"/>
      <w:bookmarkStart w:id="1240" w:name="_Toc505427275"/>
      <w:r>
        <w:t>5.6</w:t>
      </w:r>
      <w:r w:rsidR="00E11F29">
        <w:t xml:space="preserve"> </w:t>
      </w:r>
      <w:r w:rsidR="00FB7F8B">
        <w:t>D</w:t>
      </w:r>
      <w:r w:rsidR="00FB7F8B" w:rsidRPr="00E11F29">
        <w:t>iseño de la interfaz</w:t>
      </w:r>
      <w:bookmarkEnd w:id="1237"/>
      <w:bookmarkEnd w:id="1238"/>
      <w:bookmarkEnd w:id="1239"/>
      <w:bookmarkEnd w:id="1240"/>
      <w:r w:rsidR="00FB7F8B">
        <w:tab/>
      </w:r>
    </w:p>
    <w:p w14:paraId="37B98E24" w14:textId="54D2BB7C" w:rsidR="00A834E5" w:rsidRDefault="00A834E5" w:rsidP="00DC70F7">
      <w:pPr>
        <w:spacing w:before="240"/>
      </w:pPr>
      <w:r>
        <w:tab/>
        <w:t xml:space="preserve">A continuación se mostrará detalladamente el diseño de las diferentes interfaces de esta aplicación web, desde los interfaces genéricos hasta los diferentes interfaces diseñados para cada rol de usuario. </w:t>
      </w:r>
    </w:p>
    <w:p w14:paraId="1922552A" w14:textId="5EDF9CF6" w:rsidR="00E770D0" w:rsidRDefault="00A13366" w:rsidP="00A834E5">
      <w:r>
        <w:tab/>
        <w:t xml:space="preserve">Todos las interfaces han sido </w:t>
      </w:r>
      <w:r w:rsidR="00DD61E2">
        <w:t>diseñadas</w:t>
      </w:r>
      <w:r>
        <w:t xml:space="preserve"> utilizando el lenguaje CSS y aprovechando los diseños que prop</w:t>
      </w:r>
      <w:r w:rsidR="00FC5918">
        <w:t>orciona el framework de diseño B</w:t>
      </w:r>
      <w:r>
        <w:t>ootstrap.</w:t>
      </w:r>
    </w:p>
    <w:p w14:paraId="4C0F3412" w14:textId="77777777" w:rsidR="00255B28" w:rsidRDefault="00255B28" w:rsidP="00A834E5"/>
    <w:p w14:paraId="75915083" w14:textId="01E881C6" w:rsidR="00A834E5" w:rsidRPr="000A7BF6" w:rsidRDefault="00DD61E2" w:rsidP="00DD61E2">
      <w:pPr>
        <w:pStyle w:val="Subttulo"/>
        <w:ind w:firstLine="720"/>
        <w:jc w:val="both"/>
        <w:rPr>
          <w:rStyle w:val="nfasissutil"/>
        </w:rPr>
      </w:pPr>
      <w:bookmarkStart w:id="1241" w:name="_Toc505426703"/>
      <w:bookmarkStart w:id="1242" w:name="_Toc505427087"/>
      <w:bookmarkStart w:id="1243" w:name="_Toc505427276"/>
      <w:r>
        <w:rPr>
          <w:rStyle w:val="nfasissutil"/>
        </w:rPr>
        <w:t>5.6.1</w:t>
      </w:r>
      <w:r w:rsidR="00A834E5" w:rsidRPr="000A7BF6">
        <w:rPr>
          <w:rStyle w:val="nfasissutil"/>
        </w:rPr>
        <w:t xml:space="preserve"> </w:t>
      </w:r>
      <w:r w:rsidR="00FB7F8B">
        <w:rPr>
          <w:rStyle w:val="nfasissutil"/>
        </w:rPr>
        <w:t>I</w:t>
      </w:r>
      <w:r w:rsidR="00FB7F8B" w:rsidRPr="000A7BF6">
        <w:rPr>
          <w:rStyle w:val="nfasissutil"/>
        </w:rPr>
        <w:t>nterfaces públicos</w:t>
      </w:r>
      <w:bookmarkEnd w:id="1241"/>
      <w:bookmarkEnd w:id="1242"/>
      <w:bookmarkEnd w:id="1243"/>
    </w:p>
    <w:p w14:paraId="774FD0EE" w14:textId="1B80EEB9" w:rsidR="00255B28" w:rsidRDefault="00A834E5" w:rsidP="00DC70F7">
      <w:pPr>
        <w:spacing w:before="240"/>
      </w:pPr>
      <w:r>
        <w:tab/>
      </w:r>
      <w:r w:rsidR="00AB6A68">
        <w:t>En primer lugar detallaremos aquellos interfaces que son públicos, es decir, están visibles a cualquier usuario que interactúe con la aplicación sin tener que estar registrado o haber iniciado sesión.</w:t>
      </w:r>
    </w:p>
    <w:p w14:paraId="3C52F51E" w14:textId="77777777" w:rsidR="00DD61E2" w:rsidRDefault="00DD61E2" w:rsidP="00A834E5"/>
    <w:p w14:paraId="7A629AEA" w14:textId="77777777" w:rsidR="00DC70F7" w:rsidRDefault="00DC70F7" w:rsidP="00A834E5"/>
    <w:p w14:paraId="70197ADE" w14:textId="146EC9DA" w:rsidR="00255B28" w:rsidRDefault="00DD61E2" w:rsidP="00DD61E2">
      <w:pPr>
        <w:pStyle w:val="Subttulo"/>
        <w:ind w:left="720"/>
        <w:jc w:val="both"/>
      </w:pPr>
      <w:bookmarkStart w:id="1244" w:name="_Toc505426704"/>
      <w:bookmarkStart w:id="1245" w:name="_Toc505427088"/>
      <w:bookmarkStart w:id="1246" w:name="_Toc505427277"/>
      <w:r>
        <w:rPr>
          <w:rStyle w:val="nfasissutil"/>
        </w:rPr>
        <w:lastRenderedPageBreak/>
        <w:t>5.6.1.1</w:t>
      </w:r>
      <w:r w:rsidR="00AB6A68" w:rsidRPr="00AB6A68">
        <w:rPr>
          <w:rStyle w:val="nfasissutil"/>
        </w:rPr>
        <w:t xml:space="preserve"> Pantalla de bienvenida o home</w:t>
      </w:r>
      <w:bookmarkEnd w:id="1244"/>
      <w:bookmarkEnd w:id="1245"/>
      <w:bookmarkEnd w:id="1246"/>
    </w:p>
    <w:p w14:paraId="1C8B7AE8" w14:textId="3FCFC755" w:rsidR="00255B28" w:rsidRPr="00255B28" w:rsidRDefault="00255B28" w:rsidP="00DC70F7">
      <w:pPr>
        <w:spacing w:before="240"/>
      </w:pPr>
      <w:r>
        <w:tab/>
      </w:r>
      <w:r w:rsidRPr="00255B28">
        <w:t>La pantalla de bienvenida o home ha sido diseñada con el objetivo de dar una imagen sencilla a la vez que moderna al usuario que acceda por primera vez a la aplicación, así como también introducir el objetivo principal de esta y hacia quién va destinada, animando al usuario a registrarse en ella.</w:t>
      </w:r>
    </w:p>
    <w:p w14:paraId="5107FCAD" w14:textId="77777777" w:rsidR="00A13B3A" w:rsidRDefault="00D45064" w:rsidP="00A13B3A">
      <w:pPr>
        <w:keepNext/>
      </w:pPr>
      <w:r>
        <w:rPr>
          <w:rStyle w:val="nfasissutil"/>
          <w:noProof/>
        </w:rPr>
        <w:pict w14:anchorId="7B8225E1">
          <v:shape id="_x0000_i1047" type="#_x0000_t75" alt="root" style="width:462.7pt;height:262.95pt;mso-width-percent:0;mso-height-percent:0;mso-width-percent:0;mso-height-percent:0">
            <v:imagedata r:id="rId77" o:title="root"/>
          </v:shape>
        </w:pict>
      </w:r>
    </w:p>
    <w:p w14:paraId="02998655" w14:textId="374E2D3C" w:rsidR="00AB6A68" w:rsidRDefault="00A13B3A" w:rsidP="00A13B3A">
      <w:pPr>
        <w:pStyle w:val="Descripcin"/>
        <w:ind w:left="1440"/>
        <w:rPr>
          <w:sz w:val="20"/>
        </w:rPr>
      </w:pPr>
      <w:bookmarkStart w:id="1247" w:name="_Toc50542736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30</w:t>
      </w:r>
      <w:r>
        <w:fldChar w:fldCharType="end"/>
      </w:r>
      <w:r>
        <w:rPr>
          <w:sz w:val="20"/>
        </w:rPr>
        <w:t xml:space="preserve"> </w:t>
      </w:r>
      <w:r w:rsidR="000F1259" w:rsidRPr="000F1259">
        <w:rPr>
          <w:sz w:val="20"/>
        </w:rPr>
        <w:t>Captura de pantalla de la pantalla principal de la aplicación</w:t>
      </w:r>
      <w:bookmarkEnd w:id="1247"/>
    </w:p>
    <w:p w14:paraId="2D5C4F70" w14:textId="77777777" w:rsidR="000F1259" w:rsidRDefault="000F1259" w:rsidP="000F1259"/>
    <w:p w14:paraId="20E7E234" w14:textId="77777777" w:rsidR="000D1ADF" w:rsidRDefault="000D1ADF" w:rsidP="000F1259"/>
    <w:p w14:paraId="7ADDA434" w14:textId="77777777" w:rsidR="000D1ADF" w:rsidRDefault="000D1ADF" w:rsidP="000F1259"/>
    <w:p w14:paraId="23F14B64" w14:textId="77777777" w:rsidR="000D1ADF" w:rsidRDefault="000D1ADF" w:rsidP="000F1259"/>
    <w:p w14:paraId="6BC0B4CB" w14:textId="77777777" w:rsidR="002B5341" w:rsidRDefault="002B5341" w:rsidP="000F1259"/>
    <w:p w14:paraId="5AE4C276" w14:textId="77777777" w:rsidR="002B5341" w:rsidRPr="000F1259" w:rsidRDefault="002B5341" w:rsidP="000F1259"/>
    <w:p w14:paraId="428385CE" w14:textId="24464D74" w:rsidR="00255B28" w:rsidRDefault="00DD61E2" w:rsidP="00DD61E2">
      <w:pPr>
        <w:pStyle w:val="Subttulo"/>
        <w:ind w:firstLine="720"/>
        <w:jc w:val="both"/>
      </w:pPr>
      <w:bookmarkStart w:id="1248" w:name="_Toc505426705"/>
      <w:bookmarkStart w:id="1249" w:name="_Toc505427089"/>
      <w:bookmarkStart w:id="1250" w:name="_Toc505427278"/>
      <w:r>
        <w:rPr>
          <w:rStyle w:val="nfasissutil"/>
        </w:rPr>
        <w:lastRenderedPageBreak/>
        <w:t>5.6.1.2</w:t>
      </w:r>
      <w:r w:rsidR="00AB6A68">
        <w:rPr>
          <w:rStyle w:val="nfasissutil"/>
        </w:rPr>
        <w:t xml:space="preserve"> Pantalla de login</w:t>
      </w:r>
      <w:bookmarkEnd w:id="1248"/>
      <w:bookmarkEnd w:id="1249"/>
      <w:bookmarkEnd w:id="1250"/>
    </w:p>
    <w:p w14:paraId="4AB106FA" w14:textId="2B4386A7" w:rsidR="00255B28" w:rsidRPr="00255B28" w:rsidRDefault="00255B28" w:rsidP="00DC70F7">
      <w:pPr>
        <w:spacing w:before="240"/>
      </w:pPr>
      <w:r>
        <w:tab/>
      </w:r>
      <w:r w:rsidRPr="00255B28">
        <w:t>La pantalla de login sigue un diseño simple a la vez que limpio, donde el usuario deberá introducir sus credenciales de acceso (email y login) para acceder a la parte privada de la aplicación en el caso de estar registrado.</w:t>
      </w:r>
    </w:p>
    <w:p w14:paraId="3EDC9A70" w14:textId="47A111B0" w:rsidR="001646D6" w:rsidRDefault="002E24DC" w:rsidP="001646D6">
      <w:pPr>
        <w:keepNext/>
      </w:pPr>
      <w:r>
        <w:rPr>
          <w:rStyle w:val="nfasissutil"/>
          <w:noProof/>
          <w:lang w:val="es-ES_tradnl" w:eastAsia="es-ES_tradnl"/>
        </w:rPr>
        <w:drawing>
          <wp:inline distT="0" distB="0" distL="0" distR="0" wp14:anchorId="717A9E00" wp14:editId="64631171">
            <wp:extent cx="5864860" cy="29851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4860" cy="2985135"/>
                    </a:xfrm>
                    <a:prstGeom prst="rect">
                      <a:avLst/>
                    </a:prstGeom>
                    <a:noFill/>
                    <a:ln>
                      <a:noFill/>
                    </a:ln>
                  </pic:spPr>
                </pic:pic>
              </a:graphicData>
            </a:graphic>
          </wp:inline>
        </w:drawing>
      </w:r>
    </w:p>
    <w:p w14:paraId="0854C0C9" w14:textId="7146C42C" w:rsidR="00AB6A68" w:rsidRPr="000F1259" w:rsidRDefault="001646D6" w:rsidP="001646D6">
      <w:pPr>
        <w:pStyle w:val="Descripcin"/>
        <w:ind w:left="720" w:firstLine="720"/>
        <w:rPr>
          <w:rStyle w:val="nfasissutil"/>
          <w:sz w:val="20"/>
        </w:rPr>
      </w:pPr>
      <w:bookmarkStart w:id="1251" w:name="_Toc50542736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31</w:t>
      </w:r>
      <w:r>
        <w:fldChar w:fldCharType="end"/>
      </w:r>
      <w:r>
        <w:rPr>
          <w:sz w:val="20"/>
        </w:rPr>
        <w:t xml:space="preserve"> </w:t>
      </w:r>
      <w:r w:rsidR="000F1259" w:rsidRPr="000F1259">
        <w:rPr>
          <w:sz w:val="20"/>
        </w:rPr>
        <w:t>Captura de pantalla de la pantalla de login de la aplicación.</w:t>
      </w:r>
      <w:bookmarkEnd w:id="1251"/>
    </w:p>
    <w:p w14:paraId="54377621" w14:textId="77777777" w:rsidR="00E11F29" w:rsidRDefault="00E11F29" w:rsidP="00E11F29"/>
    <w:p w14:paraId="63A90280" w14:textId="7CCBCA12" w:rsidR="002E24DC" w:rsidRDefault="00DD61E2" w:rsidP="00DD61E2">
      <w:pPr>
        <w:pStyle w:val="Subttulo"/>
        <w:ind w:firstLine="720"/>
        <w:jc w:val="both"/>
        <w:rPr>
          <w:rStyle w:val="nfasissutil"/>
        </w:rPr>
      </w:pPr>
      <w:bookmarkStart w:id="1252" w:name="_Toc505426706"/>
      <w:bookmarkStart w:id="1253" w:name="_Toc505427090"/>
      <w:bookmarkStart w:id="1254" w:name="_Toc505427279"/>
      <w:r>
        <w:rPr>
          <w:rStyle w:val="nfasissutil"/>
        </w:rPr>
        <w:t>5.6.1.3</w:t>
      </w:r>
      <w:r w:rsidR="002E24DC">
        <w:rPr>
          <w:rStyle w:val="nfasissutil"/>
        </w:rPr>
        <w:t xml:space="preserve"> Pantalla de recuperar contraseña</w:t>
      </w:r>
      <w:bookmarkEnd w:id="1252"/>
      <w:bookmarkEnd w:id="1253"/>
      <w:bookmarkEnd w:id="1254"/>
    </w:p>
    <w:p w14:paraId="354E5A26" w14:textId="2FC6C9E5" w:rsidR="002E24DC" w:rsidRPr="002E24DC" w:rsidRDefault="002E24DC" w:rsidP="00DC70F7">
      <w:pPr>
        <w:spacing w:before="240"/>
      </w:pPr>
      <w:r>
        <w:tab/>
        <w:t>A continuación se detallarán las pantallas relativas a la gestión de recuperación de contraseña.</w:t>
      </w:r>
    </w:p>
    <w:p w14:paraId="5723EEF6" w14:textId="77777777" w:rsidR="002E24DC" w:rsidRDefault="002E24DC" w:rsidP="002E24DC">
      <w:pPr>
        <w:keepNext/>
      </w:pPr>
      <w:r>
        <w:lastRenderedPageBreak/>
        <w:tab/>
      </w:r>
      <w:r>
        <w:rPr>
          <w:noProof/>
          <w:lang w:val="es-ES_tradnl" w:eastAsia="es-ES_tradnl"/>
        </w:rPr>
        <w:drawing>
          <wp:inline distT="0" distB="0" distL="0" distR="0" wp14:anchorId="51D98EA1" wp14:editId="6569F0B0">
            <wp:extent cx="5852160" cy="2468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2160" cy="2468880"/>
                    </a:xfrm>
                    <a:prstGeom prst="rect">
                      <a:avLst/>
                    </a:prstGeom>
                    <a:noFill/>
                    <a:ln>
                      <a:noFill/>
                    </a:ln>
                  </pic:spPr>
                </pic:pic>
              </a:graphicData>
            </a:graphic>
          </wp:inline>
        </w:drawing>
      </w:r>
    </w:p>
    <w:p w14:paraId="382817F6" w14:textId="39A6A7DE" w:rsidR="00C04C85" w:rsidRDefault="002E24DC" w:rsidP="00C04C85">
      <w:pPr>
        <w:pStyle w:val="Descripcin"/>
        <w:ind w:left="1440" w:firstLine="720"/>
        <w:rPr>
          <w:sz w:val="20"/>
          <w:szCs w:val="20"/>
        </w:rPr>
      </w:pPr>
      <w:r>
        <w:rPr>
          <w:sz w:val="20"/>
          <w:szCs w:val="20"/>
        </w:rPr>
        <w:t xml:space="preserve">    </w:t>
      </w:r>
      <w:bookmarkStart w:id="1255" w:name="_Toc505427366"/>
      <w:r w:rsidRPr="002E24DC">
        <w:rPr>
          <w:sz w:val="20"/>
          <w:szCs w:val="20"/>
        </w:rPr>
        <w:t xml:space="preserve">Figura </w:t>
      </w:r>
      <w:r w:rsidRPr="002E24DC">
        <w:rPr>
          <w:sz w:val="20"/>
          <w:szCs w:val="20"/>
        </w:rPr>
        <w:fldChar w:fldCharType="begin"/>
      </w:r>
      <w:r w:rsidRPr="002E24DC">
        <w:rPr>
          <w:sz w:val="20"/>
          <w:szCs w:val="20"/>
        </w:rPr>
        <w:instrText xml:space="preserve"> </w:instrText>
      </w:r>
      <w:r w:rsidR="00327A0A">
        <w:rPr>
          <w:sz w:val="20"/>
          <w:szCs w:val="20"/>
        </w:rPr>
        <w:instrText>SEQ</w:instrText>
      </w:r>
      <w:r w:rsidRPr="002E24DC">
        <w:rPr>
          <w:sz w:val="20"/>
          <w:szCs w:val="20"/>
        </w:rPr>
        <w:instrText xml:space="preserve"> Figura \* ARABIC </w:instrText>
      </w:r>
      <w:r w:rsidRPr="002E24DC">
        <w:rPr>
          <w:sz w:val="20"/>
          <w:szCs w:val="20"/>
        </w:rPr>
        <w:fldChar w:fldCharType="separate"/>
      </w:r>
      <w:r w:rsidR="00C04C85">
        <w:rPr>
          <w:noProof/>
          <w:sz w:val="20"/>
          <w:szCs w:val="20"/>
        </w:rPr>
        <w:t>32</w:t>
      </w:r>
      <w:r w:rsidRPr="002E24DC">
        <w:rPr>
          <w:sz w:val="20"/>
          <w:szCs w:val="20"/>
        </w:rPr>
        <w:fldChar w:fldCharType="end"/>
      </w:r>
      <w:r w:rsidRPr="002E24DC">
        <w:rPr>
          <w:sz w:val="20"/>
          <w:szCs w:val="20"/>
        </w:rPr>
        <w:t xml:space="preserve"> Pantalla de recuperar contraseña 1/</w:t>
      </w:r>
      <w:r w:rsidR="00C04C85">
        <w:rPr>
          <w:sz w:val="20"/>
          <w:szCs w:val="20"/>
        </w:rPr>
        <w:t>2</w:t>
      </w:r>
      <w:r w:rsidRPr="002E24DC">
        <w:rPr>
          <w:sz w:val="20"/>
          <w:szCs w:val="20"/>
        </w:rPr>
        <w:t>.</w:t>
      </w:r>
      <w:bookmarkEnd w:id="1255"/>
    </w:p>
    <w:p w14:paraId="364D723B" w14:textId="77777777" w:rsidR="00C04C85" w:rsidRPr="00C04C85" w:rsidRDefault="00C04C85" w:rsidP="00C04C85"/>
    <w:p w14:paraId="3F0D57B3" w14:textId="04BC0632" w:rsidR="00C04C85" w:rsidRDefault="00C04C85" w:rsidP="00DC70F7">
      <w:pPr>
        <w:ind w:firstLine="720"/>
      </w:pPr>
      <w:r>
        <w:t>Una vez recibido el email con la URL, la vista que se genera para cambiar la contraseña es la siguiente:</w:t>
      </w:r>
    </w:p>
    <w:p w14:paraId="775B7B19" w14:textId="77777777" w:rsidR="00C04C85" w:rsidRDefault="00C04C85" w:rsidP="00C04C85">
      <w:pPr>
        <w:keepNext/>
      </w:pPr>
      <w:r>
        <w:rPr>
          <w:noProof/>
          <w:lang w:val="es-ES_tradnl" w:eastAsia="es-ES_tradnl"/>
        </w:rPr>
        <w:drawing>
          <wp:inline distT="0" distB="0" distL="0" distR="0" wp14:anchorId="37BF3EEB" wp14:editId="264E312C">
            <wp:extent cx="5761463" cy="2669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8112" cy="2672709"/>
                    </a:xfrm>
                    <a:prstGeom prst="rect">
                      <a:avLst/>
                    </a:prstGeom>
                    <a:noFill/>
                    <a:ln>
                      <a:noFill/>
                    </a:ln>
                  </pic:spPr>
                </pic:pic>
              </a:graphicData>
            </a:graphic>
          </wp:inline>
        </w:drawing>
      </w:r>
    </w:p>
    <w:p w14:paraId="5424040B" w14:textId="55B3B33B" w:rsidR="00C04C85" w:rsidRPr="00C04C85" w:rsidRDefault="00C04C85" w:rsidP="00C04C85">
      <w:pPr>
        <w:pStyle w:val="Descripcin"/>
        <w:ind w:left="2160"/>
        <w:rPr>
          <w:sz w:val="20"/>
          <w:szCs w:val="20"/>
        </w:rPr>
      </w:pPr>
      <w:r>
        <w:rPr>
          <w:sz w:val="20"/>
          <w:szCs w:val="20"/>
        </w:rPr>
        <w:t xml:space="preserve">       </w:t>
      </w:r>
      <w:bookmarkStart w:id="1256" w:name="_Toc505427367"/>
      <w:r w:rsidRPr="00C04C85">
        <w:rPr>
          <w:sz w:val="20"/>
          <w:szCs w:val="20"/>
        </w:rPr>
        <w:t xml:space="preserve">Figura </w:t>
      </w:r>
      <w:r w:rsidRPr="00C04C85">
        <w:rPr>
          <w:sz w:val="20"/>
          <w:szCs w:val="20"/>
        </w:rPr>
        <w:fldChar w:fldCharType="begin"/>
      </w:r>
      <w:r w:rsidRPr="00C04C85">
        <w:rPr>
          <w:sz w:val="20"/>
          <w:szCs w:val="20"/>
        </w:rPr>
        <w:instrText xml:space="preserve"> </w:instrText>
      </w:r>
      <w:r w:rsidR="00327A0A">
        <w:rPr>
          <w:sz w:val="20"/>
          <w:szCs w:val="20"/>
        </w:rPr>
        <w:instrText>SEQ</w:instrText>
      </w:r>
      <w:r w:rsidRPr="00C04C85">
        <w:rPr>
          <w:sz w:val="20"/>
          <w:szCs w:val="20"/>
        </w:rPr>
        <w:instrText xml:space="preserve"> Figura \* ARABIC </w:instrText>
      </w:r>
      <w:r w:rsidRPr="00C04C85">
        <w:rPr>
          <w:sz w:val="20"/>
          <w:szCs w:val="20"/>
        </w:rPr>
        <w:fldChar w:fldCharType="separate"/>
      </w:r>
      <w:r w:rsidRPr="00C04C85">
        <w:rPr>
          <w:noProof/>
          <w:sz w:val="20"/>
          <w:szCs w:val="20"/>
        </w:rPr>
        <w:t>33</w:t>
      </w:r>
      <w:r w:rsidRPr="00C04C85">
        <w:rPr>
          <w:sz w:val="20"/>
          <w:szCs w:val="20"/>
        </w:rPr>
        <w:fldChar w:fldCharType="end"/>
      </w:r>
      <w:r w:rsidRPr="00C04C85">
        <w:rPr>
          <w:sz w:val="20"/>
          <w:szCs w:val="20"/>
        </w:rPr>
        <w:t>Pantalla de recuperar contraseña 2/2.</w:t>
      </w:r>
      <w:bookmarkEnd w:id="1256"/>
    </w:p>
    <w:p w14:paraId="418D4551" w14:textId="77777777" w:rsidR="002E24DC" w:rsidRPr="00E11F29" w:rsidRDefault="002E24DC" w:rsidP="00E11F29"/>
    <w:p w14:paraId="436A5196" w14:textId="3AFB0969" w:rsidR="00C42752" w:rsidRDefault="00DD61E2" w:rsidP="00DD61E2">
      <w:pPr>
        <w:pStyle w:val="Subttulo"/>
        <w:ind w:firstLine="720"/>
        <w:jc w:val="both"/>
        <w:rPr>
          <w:rStyle w:val="nfasissutil"/>
        </w:rPr>
      </w:pPr>
      <w:bookmarkStart w:id="1257" w:name="_Toc505426707"/>
      <w:bookmarkStart w:id="1258" w:name="_Toc505427091"/>
      <w:bookmarkStart w:id="1259" w:name="_Toc505427280"/>
      <w:r>
        <w:rPr>
          <w:rStyle w:val="nfasissutil"/>
        </w:rPr>
        <w:t>5.6.1.4</w:t>
      </w:r>
      <w:r w:rsidR="00255B28">
        <w:rPr>
          <w:rStyle w:val="nfasissutil"/>
        </w:rPr>
        <w:t xml:space="preserve"> Pantalla de registro</w:t>
      </w:r>
      <w:bookmarkEnd w:id="1257"/>
      <w:bookmarkEnd w:id="1258"/>
      <w:bookmarkEnd w:id="1259"/>
    </w:p>
    <w:p w14:paraId="0498763E" w14:textId="570C079B" w:rsidR="00255B28" w:rsidRPr="00255B28" w:rsidRDefault="00255B28" w:rsidP="00DC70F7">
      <w:pPr>
        <w:spacing w:before="240"/>
      </w:pPr>
      <w:r>
        <w:tab/>
      </w:r>
      <w:r w:rsidRPr="00255B28">
        <w:t>La pantalla principal de registro se ha dividido en dos contenedores con el objetivo de diferenciar el tipo de usuario que se puede registrar en la aplicación web.</w:t>
      </w:r>
    </w:p>
    <w:p w14:paraId="08F0D742" w14:textId="77777777" w:rsidR="00A15FF7" w:rsidRDefault="00C42752" w:rsidP="00A15FF7">
      <w:pPr>
        <w:keepNext/>
        <w:jc w:val="left"/>
      </w:pPr>
      <w:r w:rsidRPr="00C42752">
        <w:rPr>
          <w:rStyle w:val="nfasissutil"/>
          <w:b/>
          <w:noProof/>
          <w:lang w:val="es-ES_tradnl" w:eastAsia="es-ES_tradnl"/>
        </w:rPr>
        <w:drawing>
          <wp:inline distT="0" distB="0" distL="0" distR="0" wp14:anchorId="6B800E3A" wp14:editId="7D941D76">
            <wp:extent cx="5895975" cy="2621501"/>
            <wp:effectExtent l="0" t="0" r="0" b="7620"/>
            <wp:docPr id="8" name="Imagen 8" descr="C:\Users\wences\AppData\Local\Microsoft\Windows\INetCache\Content.Word\resgister-p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ences\AppData\Local\Microsoft\Windows\INetCache\Content.Word\resgister-prepane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4444" cy="2634159"/>
                    </a:xfrm>
                    <a:prstGeom prst="rect">
                      <a:avLst/>
                    </a:prstGeom>
                    <a:noFill/>
                    <a:ln>
                      <a:noFill/>
                    </a:ln>
                  </pic:spPr>
                </pic:pic>
              </a:graphicData>
            </a:graphic>
          </wp:inline>
        </w:drawing>
      </w:r>
    </w:p>
    <w:p w14:paraId="34756FB5" w14:textId="366B19B6" w:rsidR="00C42752" w:rsidRDefault="00A15FF7" w:rsidP="00A15FF7">
      <w:pPr>
        <w:pStyle w:val="Descripcin"/>
        <w:ind w:left="720"/>
        <w:jc w:val="left"/>
        <w:rPr>
          <w:sz w:val="20"/>
        </w:rPr>
      </w:pPr>
      <w:r>
        <w:t xml:space="preserve">    </w:t>
      </w:r>
      <w:bookmarkStart w:id="1260" w:name="_Toc50542736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34</w:t>
      </w:r>
      <w:r>
        <w:fldChar w:fldCharType="end"/>
      </w:r>
      <w:r>
        <w:rPr>
          <w:sz w:val="20"/>
        </w:rPr>
        <w:t xml:space="preserve"> </w:t>
      </w:r>
      <w:r w:rsidR="007C57C5" w:rsidRPr="007C57C5">
        <w:rPr>
          <w:sz w:val="20"/>
        </w:rPr>
        <w:t>Captura de pantalla de la pantalla de registro</w:t>
      </w:r>
      <w:r w:rsidR="00A76E2E">
        <w:rPr>
          <w:sz w:val="20"/>
        </w:rPr>
        <w:t xml:space="preserve"> principal</w:t>
      </w:r>
      <w:r w:rsidR="007C57C5" w:rsidRPr="007C57C5">
        <w:rPr>
          <w:sz w:val="20"/>
        </w:rPr>
        <w:t xml:space="preserve"> de la aplicación</w:t>
      </w:r>
      <w:bookmarkEnd w:id="1260"/>
    </w:p>
    <w:p w14:paraId="038CBAE0" w14:textId="1D844CF7" w:rsidR="00255B28" w:rsidRPr="00255B28" w:rsidRDefault="00255B28" w:rsidP="00255B28">
      <w:r>
        <w:tab/>
      </w:r>
      <w:r>
        <w:br/>
      </w:r>
      <w:r>
        <w:tab/>
      </w:r>
      <w:r w:rsidRPr="00255B28">
        <w:t>Por un lado tenemos el contenedor izquierdo que hará referencia al formulario de registro de estudiantes y por otro lado tenemos el contenedor derecho que hará referencia al formulario de registro de empresas.</w:t>
      </w:r>
    </w:p>
    <w:p w14:paraId="28763714" w14:textId="4483E266" w:rsidR="00BE3460" w:rsidRDefault="00D45064" w:rsidP="00BE3460">
      <w:pPr>
        <w:keepNext/>
        <w:jc w:val="left"/>
      </w:pPr>
      <w:r>
        <w:rPr>
          <w:rStyle w:val="nfasissutil"/>
          <w:noProof/>
        </w:rPr>
        <w:lastRenderedPageBreak/>
        <w:pict w14:anchorId="4AF41802">
          <v:shape id="_x0000_i1046" type="#_x0000_t75" alt="register-student" style="width:460.8pt;height:221pt;mso-width-percent:0;mso-height-percent:0;mso-width-percent:0;mso-height-percent:0">
            <v:imagedata r:id="rId82" o:title="register-student"/>
          </v:shape>
        </w:pict>
      </w:r>
    </w:p>
    <w:p w14:paraId="545ED777" w14:textId="58966B73" w:rsidR="00C42752" w:rsidRDefault="00BE3460" w:rsidP="00BE3460">
      <w:pPr>
        <w:pStyle w:val="Descripcin"/>
        <w:ind w:left="720" w:firstLine="720"/>
        <w:jc w:val="left"/>
      </w:pPr>
      <w:bookmarkStart w:id="1261" w:name="_Toc50542736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35</w:t>
      </w:r>
      <w:r>
        <w:fldChar w:fldCharType="end"/>
      </w:r>
      <w:r>
        <w:t xml:space="preserve"> </w:t>
      </w:r>
      <w:r w:rsidR="00A76E2E" w:rsidRPr="00EF3343">
        <w:t xml:space="preserve">Captura de pantalla de la pantalla de registro </w:t>
      </w:r>
      <w:r w:rsidR="006A3976">
        <w:t>de estudiante</w:t>
      </w:r>
      <w:r w:rsidR="00A76E2E">
        <w:t>.</w:t>
      </w:r>
      <w:bookmarkEnd w:id="1261"/>
    </w:p>
    <w:p w14:paraId="0B09B0BE" w14:textId="77777777" w:rsidR="00C87DAC" w:rsidRPr="00C87DAC" w:rsidRDefault="00C87DAC" w:rsidP="00C87DAC"/>
    <w:p w14:paraId="01E001EE" w14:textId="708BA0BC" w:rsidR="006A5052" w:rsidRDefault="000D1ADF" w:rsidP="006A5052">
      <w:pPr>
        <w:keepNext/>
        <w:jc w:val="left"/>
      </w:pPr>
      <w:r>
        <w:rPr>
          <w:rStyle w:val="nfasissutil"/>
        </w:rPr>
        <w:t xml:space="preserve">   </w:t>
      </w:r>
      <w:r w:rsidR="00D45064">
        <w:rPr>
          <w:rStyle w:val="nfasissutil"/>
          <w:noProof/>
        </w:rPr>
        <w:pict w14:anchorId="1149D487">
          <v:shape id="_x0000_i1045" type="#_x0000_t75" alt="register-empresa" style="width:438.9pt;height:250.45pt;mso-width-percent:0;mso-height-percent:0;mso-width-percent:0;mso-height-percent:0">
            <v:imagedata r:id="rId83" o:title="register-empresa"/>
          </v:shape>
        </w:pict>
      </w:r>
    </w:p>
    <w:p w14:paraId="07E73633" w14:textId="37A24F33" w:rsidR="00C42752" w:rsidRDefault="006A5052" w:rsidP="006A5052">
      <w:pPr>
        <w:pStyle w:val="Descripcin"/>
        <w:ind w:left="720" w:firstLine="720"/>
        <w:jc w:val="left"/>
      </w:pPr>
      <w:r>
        <w:t xml:space="preserve">  </w:t>
      </w:r>
      <w:r w:rsidR="000D1ADF">
        <w:t xml:space="preserve">      </w:t>
      </w:r>
      <w:r>
        <w:t xml:space="preserve"> </w:t>
      </w:r>
      <w:bookmarkStart w:id="1262" w:name="_Toc50542737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36</w:t>
      </w:r>
      <w:r>
        <w:fldChar w:fldCharType="end"/>
      </w:r>
      <w:r>
        <w:t xml:space="preserve"> </w:t>
      </w:r>
      <w:r w:rsidR="006A3976" w:rsidRPr="00A9740F">
        <w:t xml:space="preserve">Captura de pantalla de la pantalla de registro de </w:t>
      </w:r>
      <w:r w:rsidR="006A3976">
        <w:t>empresa.</w:t>
      </w:r>
      <w:bookmarkEnd w:id="1262"/>
    </w:p>
    <w:p w14:paraId="39327F3B" w14:textId="250F2CA0" w:rsidR="00DD61E2" w:rsidRDefault="00DD61E2" w:rsidP="00DD61E2">
      <w:pPr>
        <w:pStyle w:val="Subttulo"/>
      </w:pPr>
      <w:bookmarkStart w:id="1263" w:name="_Toc505426708"/>
      <w:bookmarkStart w:id="1264" w:name="_Toc505427092"/>
      <w:bookmarkStart w:id="1265" w:name="_Toc505427281"/>
      <w:r>
        <w:lastRenderedPageBreak/>
        <w:t xml:space="preserve">5.6.2 </w:t>
      </w:r>
      <w:r w:rsidR="00FB7F8B">
        <w:t>Interfaces privados</w:t>
      </w:r>
      <w:bookmarkEnd w:id="1263"/>
      <w:bookmarkEnd w:id="1264"/>
      <w:bookmarkEnd w:id="1265"/>
    </w:p>
    <w:p w14:paraId="5C73AE42" w14:textId="680C6CE0" w:rsidR="00C42752" w:rsidRDefault="00005BFD" w:rsidP="00DC70F7">
      <w:pPr>
        <w:spacing w:before="240"/>
        <w:ind w:firstLine="720"/>
      </w:pPr>
      <w:r w:rsidRPr="00255B28">
        <w:t xml:space="preserve">Una vez vistos los interfaces públicos de la aplicación describiremos aquellos interfaces privados, los cuales solo son visibles </w:t>
      </w:r>
      <w:r w:rsidR="00624271" w:rsidRPr="00255B28">
        <w:t>por aquellos usuarios que estén registrados en la aplicación y que hayan iniciado sesión</w:t>
      </w:r>
      <w:r w:rsidR="00624271">
        <w:t>.</w:t>
      </w:r>
    </w:p>
    <w:p w14:paraId="3FB9ACE9" w14:textId="7B4CE3A4" w:rsidR="00624271" w:rsidRDefault="00624271" w:rsidP="00DC70F7">
      <w:pPr>
        <w:ind w:firstLine="720"/>
      </w:pPr>
      <w:r>
        <w:t>En este apartado debemos diferenciar aquellos interfaces diseñados para los usuarios con el rol de estudiante y aquellos interfaces diseñados con el rol de empresa, ya que la mayoría de ellos no serán iguales.</w:t>
      </w:r>
    </w:p>
    <w:p w14:paraId="24FC7E1D" w14:textId="77777777" w:rsidR="00FC5918" w:rsidRDefault="00FC5918" w:rsidP="00624271">
      <w:pPr>
        <w:ind w:firstLine="720"/>
        <w:jc w:val="left"/>
      </w:pPr>
    </w:p>
    <w:p w14:paraId="508EA525" w14:textId="52097EF1" w:rsidR="00E55D35" w:rsidRDefault="00DD61E2" w:rsidP="00E55D35">
      <w:pPr>
        <w:pStyle w:val="Subttulo"/>
        <w:jc w:val="both"/>
        <w:rPr>
          <w:rStyle w:val="nfasissutil"/>
        </w:rPr>
      </w:pPr>
      <w:bookmarkStart w:id="1266" w:name="_Toc505426709"/>
      <w:bookmarkStart w:id="1267" w:name="_Toc505427093"/>
      <w:bookmarkStart w:id="1268" w:name="_Toc505427282"/>
      <w:r>
        <w:rPr>
          <w:rStyle w:val="nfasissutil"/>
        </w:rPr>
        <w:t>5.6.2.1</w:t>
      </w:r>
      <w:r w:rsidR="00FB7F8B">
        <w:rPr>
          <w:rStyle w:val="nfasissutil"/>
        </w:rPr>
        <w:t xml:space="preserve"> Interfaces del rol de estudiante</w:t>
      </w:r>
      <w:bookmarkEnd w:id="1266"/>
      <w:bookmarkEnd w:id="1267"/>
      <w:bookmarkEnd w:id="1268"/>
    </w:p>
    <w:p w14:paraId="2655649E" w14:textId="776F77A8" w:rsidR="007F7159" w:rsidRDefault="00E55D35" w:rsidP="00FC5918">
      <w:pPr>
        <w:spacing w:before="240"/>
      </w:pPr>
      <w:r>
        <w:tab/>
      </w:r>
      <w:r w:rsidRPr="00E55D35">
        <w:t>Una de las principales diferencias que encontramos entre los interfaces de estos dos roles es el menú principal de la aplicación, ya que para el rol de estudiante tendrá la opción de acceder a la página principal de empresas y ofertas mientras que para el rol de empresa tendrá la opción de acceder a la página principal de estudiantes y ofertas.</w:t>
      </w:r>
    </w:p>
    <w:p w14:paraId="0A4E725A" w14:textId="77777777" w:rsidR="00E55D35" w:rsidRDefault="00E55D35" w:rsidP="00E55D35">
      <w:pPr>
        <w:rPr>
          <w:rStyle w:val="nfasissutil"/>
          <w:b/>
        </w:rPr>
      </w:pPr>
    </w:p>
    <w:p w14:paraId="57DCD23E" w14:textId="5499FAE6" w:rsidR="007F7159" w:rsidRDefault="00DD61E2" w:rsidP="00DD61E2">
      <w:pPr>
        <w:pStyle w:val="Subttulo"/>
        <w:ind w:firstLine="720"/>
        <w:jc w:val="both"/>
        <w:rPr>
          <w:rStyle w:val="nfasissutil"/>
        </w:rPr>
      </w:pPr>
      <w:bookmarkStart w:id="1269" w:name="_Toc505426710"/>
      <w:bookmarkStart w:id="1270" w:name="_Toc505427094"/>
      <w:bookmarkStart w:id="1271" w:name="_Toc505427283"/>
      <w:r>
        <w:rPr>
          <w:rStyle w:val="nfasissutil"/>
        </w:rPr>
        <w:t>5.6.2.1.1</w:t>
      </w:r>
      <w:r w:rsidR="007F7159">
        <w:rPr>
          <w:rStyle w:val="nfasissutil"/>
        </w:rPr>
        <w:t xml:space="preserve"> Pantalla de inicio</w:t>
      </w:r>
      <w:bookmarkEnd w:id="1269"/>
      <w:bookmarkEnd w:id="1270"/>
      <w:bookmarkEnd w:id="1271"/>
    </w:p>
    <w:p w14:paraId="41B8B776" w14:textId="017EDB18" w:rsidR="00E55D35" w:rsidRPr="00E55D35" w:rsidRDefault="00E55D35" w:rsidP="00FC5918">
      <w:pPr>
        <w:spacing w:before="240"/>
      </w:pPr>
      <w:r>
        <w:tab/>
      </w:r>
      <w:r w:rsidRPr="00E55D35">
        <w:t>En la siguiente imagen podremos ver lo anteriormente expuesto para el rol de usuario, así como el mensaje de confirmación de sesión iniciada que el sistema proporciona cuando el usuario hace login correctamente.</w:t>
      </w:r>
    </w:p>
    <w:p w14:paraId="6F0FCC26" w14:textId="77777777" w:rsidR="0059478B" w:rsidRDefault="007F7159" w:rsidP="0059478B">
      <w:pPr>
        <w:keepNext/>
      </w:pPr>
      <w:r>
        <w:rPr>
          <w:rStyle w:val="nfasissutil"/>
          <w:b/>
        </w:rPr>
        <w:lastRenderedPageBreak/>
        <w:t xml:space="preserve">       </w:t>
      </w:r>
      <w:r w:rsidR="00D45064">
        <w:rPr>
          <w:rStyle w:val="nfasissutil"/>
          <w:b/>
          <w:noProof/>
        </w:rPr>
        <w:pict w14:anchorId="586B03AD">
          <v:shape id="_x0000_i1044" type="#_x0000_t75" alt="login-successful-1" style="width:6in;height:226pt;mso-width-percent:0;mso-height-percent:0;mso-width-percent:0;mso-height-percent:0">
            <v:imagedata r:id="rId84" o:title="login-successful-1"/>
          </v:shape>
        </w:pict>
      </w:r>
    </w:p>
    <w:p w14:paraId="18410DE5" w14:textId="76B0334A" w:rsidR="00624271" w:rsidRDefault="0059478B" w:rsidP="0059478B">
      <w:pPr>
        <w:pStyle w:val="Descripcin"/>
        <w:ind w:firstLine="720"/>
        <w:rPr>
          <w:sz w:val="20"/>
        </w:rPr>
      </w:pPr>
      <w:r>
        <w:t xml:space="preserve">    </w:t>
      </w:r>
      <w:bookmarkStart w:id="1272" w:name="_Toc50542737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37</w:t>
      </w:r>
      <w:r>
        <w:fldChar w:fldCharType="end"/>
      </w:r>
      <w:r>
        <w:rPr>
          <w:sz w:val="20"/>
        </w:rPr>
        <w:t xml:space="preserve"> </w:t>
      </w:r>
      <w:r w:rsidR="00DC1BB8" w:rsidRPr="00DC1BB8">
        <w:rPr>
          <w:sz w:val="20"/>
        </w:rPr>
        <w:t>Captura de pantalla de la pantalla de inicio con el rol de estudiante.</w:t>
      </w:r>
      <w:bookmarkEnd w:id="1272"/>
    </w:p>
    <w:p w14:paraId="5DF0FEA9" w14:textId="77777777" w:rsidR="00DC1BB8" w:rsidRDefault="00DC1BB8" w:rsidP="00DC1BB8"/>
    <w:p w14:paraId="592595A4" w14:textId="77777777" w:rsidR="00FC5918" w:rsidRPr="00DC1BB8" w:rsidRDefault="00FC5918" w:rsidP="00DC1BB8"/>
    <w:p w14:paraId="3737ADA1" w14:textId="0E7C60E8" w:rsidR="007F7159" w:rsidRDefault="00DD61E2" w:rsidP="00DD61E2">
      <w:pPr>
        <w:pStyle w:val="Subttulo"/>
        <w:ind w:firstLine="720"/>
        <w:jc w:val="both"/>
        <w:rPr>
          <w:rStyle w:val="nfasissutil"/>
        </w:rPr>
      </w:pPr>
      <w:bookmarkStart w:id="1273" w:name="_Toc505426711"/>
      <w:bookmarkStart w:id="1274" w:name="_Toc505427095"/>
      <w:bookmarkStart w:id="1275" w:name="_Toc505427284"/>
      <w:r>
        <w:rPr>
          <w:rStyle w:val="nfasissutil"/>
        </w:rPr>
        <w:t>5.6.2.1.2</w:t>
      </w:r>
      <w:r w:rsidR="007F7159">
        <w:rPr>
          <w:rStyle w:val="nfasissutil"/>
        </w:rPr>
        <w:t xml:space="preserve"> Pantalla de ofertas</w:t>
      </w:r>
      <w:bookmarkEnd w:id="1273"/>
      <w:bookmarkEnd w:id="1274"/>
      <w:bookmarkEnd w:id="1275"/>
    </w:p>
    <w:p w14:paraId="1FFF9D98" w14:textId="7698D782" w:rsidR="0022041A" w:rsidRDefault="00E55D35" w:rsidP="00FC5918">
      <w:pPr>
        <w:spacing w:before="240"/>
        <w:rPr>
          <w:rStyle w:val="nfasissutil"/>
          <w:b/>
        </w:rPr>
      </w:pPr>
      <w:r>
        <w:tab/>
      </w:r>
      <w:r w:rsidRPr="00E55D35">
        <w:t>El estudiante podrá acceder a la página de ofertas haciendo click en el enlace “Ofertas” ubicado en el menú superior de la página. En ella accederá a todas aquellas ofertas de prácticas de trabajo creadas por las empresas, teniendo la posibilidad de filtrar aquellas ofertas en el buscador por diferentes campos (palabra clave, estudios, provincia o ciudad).</w:t>
      </w:r>
    </w:p>
    <w:p w14:paraId="62264D19" w14:textId="77777777" w:rsidR="0059478B" w:rsidRDefault="00D45064" w:rsidP="0059478B">
      <w:pPr>
        <w:keepNext/>
      </w:pPr>
      <w:r>
        <w:rPr>
          <w:rStyle w:val="nfasissutil"/>
          <w:b/>
          <w:noProof/>
        </w:rPr>
        <w:lastRenderedPageBreak/>
        <w:pict w14:anchorId="1C78EC60">
          <v:shape id="_x0000_i1043" type="#_x0000_t75" alt="show_student-offer1" style="width:462.05pt;height:241.65pt;mso-width-percent:0;mso-height-percent:0;mso-width-percent:0;mso-height-percent:0">
            <v:imagedata r:id="rId85" o:title="show_student-offer1"/>
          </v:shape>
        </w:pict>
      </w:r>
    </w:p>
    <w:p w14:paraId="790C1D9D" w14:textId="116E3137" w:rsidR="007F7159" w:rsidRDefault="0059478B" w:rsidP="00E55D35">
      <w:pPr>
        <w:pStyle w:val="Descripcin"/>
        <w:ind w:left="1440" w:firstLine="720"/>
      </w:pPr>
      <w:bookmarkStart w:id="1276" w:name="_Toc50542737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38</w:t>
      </w:r>
      <w:r>
        <w:fldChar w:fldCharType="end"/>
      </w:r>
      <w:r>
        <w:t xml:space="preserve"> </w:t>
      </w:r>
      <w:r w:rsidR="00DC1BB8" w:rsidRPr="00C67988">
        <w:t xml:space="preserve">Captura de pantalla de la pantalla de </w:t>
      </w:r>
      <w:r w:rsidR="00DC1BB8">
        <w:t>oferta</w:t>
      </w:r>
      <w:r w:rsidR="00DC1BB8" w:rsidRPr="00C67988">
        <w:t xml:space="preserve"> de empresa.</w:t>
      </w:r>
      <w:bookmarkEnd w:id="1276"/>
    </w:p>
    <w:p w14:paraId="4B62D3A9" w14:textId="77777777" w:rsidR="00E55D35" w:rsidRDefault="00E55D35" w:rsidP="00E55D35"/>
    <w:p w14:paraId="295EDB94" w14:textId="5D3629D8" w:rsidR="00E55D35" w:rsidRPr="00E55D35" w:rsidRDefault="00E55D35" w:rsidP="00E55D35">
      <w:r>
        <w:tab/>
      </w:r>
      <w:r w:rsidRPr="00E55D35">
        <w:t>El estudiante podrá ver detalladamente la información completa de cualquier oferta haciendo click en “Ver más” dentro del cuadro de la oferta:</w:t>
      </w:r>
    </w:p>
    <w:p w14:paraId="6B6C27B9" w14:textId="77777777" w:rsidR="0059478B" w:rsidRDefault="00D45064" w:rsidP="0059478B">
      <w:pPr>
        <w:keepNext/>
        <w:jc w:val="left"/>
      </w:pPr>
      <w:r>
        <w:rPr>
          <w:rStyle w:val="nfasissutil"/>
          <w:b/>
          <w:iCs w:val="0"/>
          <w:noProof/>
        </w:rPr>
        <w:lastRenderedPageBreak/>
        <w:pict w14:anchorId="6610E142">
          <v:shape id="_x0000_i1042" type="#_x0000_t75" alt="show_estudiante-offer-detalle-no-inscription" style="width:457.65pt;height:237.3pt;mso-width-percent:0;mso-height-percent:0;mso-width-percent:0;mso-height-percent:0">
            <v:imagedata r:id="rId86" o:title="show_estudiante-offer-detalle-no-inscription"/>
          </v:shape>
        </w:pict>
      </w:r>
    </w:p>
    <w:p w14:paraId="6BBC3B36" w14:textId="2F38889E" w:rsidR="00E55D35" w:rsidRDefault="0059478B" w:rsidP="00E55D35">
      <w:pPr>
        <w:pStyle w:val="Descripcin"/>
        <w:ind w:left="720" w:firstLine="720"/>
        <w:jc w:val="left"/>
      </w:pPr>
      <w:bookmarkStart w:id="1277" w:name="_Toc50542737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39</w:t>
      </w:r>
      <w:r>
        <w:fldChar w:fldCharType="end"/>
      </w:r>
      <w:r w:rsidR="00DC1BB8" w:rsidRPr="002F5959">
        <w:t xml:space="preserve"> Captura de pantalla de la pantalla de </w:t>
      </w:r>
      <w:r w:rsidR="00DC1BB8">
        <w:t>detalle de la oferta seleccionada.</w:t>
      </w:r>
      <w:bookmarkEnd w:id="1277"/>
    </w:p>
    <w:p w14:paraId="26DDF4EF" w14:textId="77777777" w:rsidR="00E55D35" w:rsidRDefault="00E55D35" w:rsidP="00E55D35"/>
    <w:p w14:paraId="2C0A3F01" w14:textId="5CD87F95" w:rsidR="00E55D35" w:rsidRPr="00E55D35" w:rsidRDefault="00E55D35" w:rsidP="00E55D35">
      <w:r>
        <w:tab/>
      </w:r>
      <w:r w:rsidRPr="00E55D35">
        <w:t>Una vez dentro de la oferta seleccionada, el estudiante puede hacer click en el botón “Inscribirse en la oferta” para inscribirse en esta y participar así en el proceso de selección de esta. A continuación podemos ver en la siguiente imagen que el sistema notifica al usuario por medio de un mensaje que la inscripción se ha realizado correctamente.</w:t>
      </w:r>
    </w:p>
    <w:p w14:paraId="708A500C" w14:textId="77777777" w:rsidR="0059478B" w:rsidRDefault="00D45064" w:rsidP="0059478B">
      <w:pPr>
        <w:keepNext/>
        <w:jc w:val="left"/>
      </w:pPr>
      <w:r>
        <w:rPr>
          <w:rStyle w:val="nfasissutil"/>
          <w:b/>
          <w:iCs w:val="0"/>
          <w:noProof/>
        </w:rPr>
        <w:lastRenderedPageBreak/>
        <w:pict w14:anchorId="309E9EA2">
          <v:shape id="_x0000_i1041" type="#_x0000_t75" alt="show_student-offer-detalle-si-inscription" style="width:445.75pt;height:231.05pt;mso-width-percent:0;mso-height-percent:0;mso-width-percent:0;mso-height-percent:0">
            <v:imagedata r:id="rId87" o:title="show_student-offer-detalle-si-inscription"/>
          </v:shape>
        </w:pict>
      </w:r>
    </w:p>
    <w:p w14:paraId="03C751EA" w14:textId="4B6F8BFB" w:rsidR="0022041A" w:rsidRDefault="0059478B" w:rsidP="0059478B">
      <w:pPr>
        <w:pStyle w:val="Descripcin"/>
        <w:jc w:val="left"/>
        <w:rPr>
          <w:sz w:val="20"/>
        </w:rPr>
      </w:pPr>
      <w:bookmarkStart w:id="1278" w:name="_Toc50542737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40</w:t>
      </w:r>
      <w:r>
        <w:fldChar w:fldCharType="end"/>
      </w:r>
      <w:r>
        <w:rPr>
          <w:sz w:val="20"/>
        </w:rPr>
        <w:t xml:space="preserve"> </w:t>
      </w:r>
      <w:r w:rsidR="00DC1BB8" w:rsidRPr="005E5AF7">
        <w:rPr>
          <w:sz w:val="20"/>
        </w:rPr>
        <w:t>Captura de pantalla de la pantalla de detalle de la oferta seleccionada una vez hecha la inscripción.</w:t>
      </w:r>
      <w:bookmarkEnd w:id="1278"/>
    </w:p>
    <w:p w14:paraId="44A9B66E" w14:textId="77777777" w:rsidR="005E5AF7" w:rsidRPr="005E5AF7" w:rsidRDefault="005E5AF7" w:rsidP="005E5AF7"/>
    <w:p w14:paraId="2D18FDB6" w14:textId="1F0EEE7F" w:rsidR="0022041A" w:rsidRDefault="00DD61E2" w:rsidP="00DD61E2">
      <w:pPr>
        <w:pStyle w:val="Subttulo"/>
        <w:ind w:firstLine="720"/>
        <w:jc w:val="both"/>
        <w:rPr>
          <w:rStyle w:val="nfasissutil"/>
        </w:rPr>
      </w:pPr>
      <w:bookmarkStart w:id="1279" w:name="_Toc505426712"/>
      <w:bookmarkStart w:id="1280" w:name="_Toc505427096"/>
      <w:bookmarkStart w:id="1281" w:name="_Toc505427285"/>
      <w:r>
        <w:rPr>
          <w:rStyle w:val="nfasissutil"/>
        </w:rPr>
        <w:t>5.6.2.1.3</w:t>
      </w:r>
      <w:r w:rsidR="0022041A">
        <w:rPr>
          <w:rStyle w:val="nfasissutil"/>
        </w:rPr>
        <w:t xml:space="preserve"> Pantalla de empresas</w:t>
      </w:r>
      <w:r w:rsidR="002E5231">
        <w:rPr>
          <w:rStyle w:val="nfasissutil"/>
        </w:rPr>
        <w:t xml:space="preserve"> y envío de mensajes</w:t>
      </w:r>
      <w:bookmarkEnd w:id="1279"/>
      <w:bookmarkEnd w:id="1280"/>
      <w:bookmarkEnd w:id="1281"/>
    </w:p>
    <w:p w14:paraId="03514B5A" w14:textId="2A91B99D" w:rsidR="00E55D35" w:rsidRPr="00E55D35" w:rsidRDefault="00E55D35" w:rsidP="00FC5918">
      <w:pPr>
        <w:spacing w:before="240"/>
      </w:pPr>
      <w:r>
        <w:tab/>
      </w:r>
      <w:r w:rsidRPr="00E55D35">
        <w:t>Al igual que para las ofertas, el estudiante podrá ver el perfil de todas aquellas empresas registradas en la plataforma haciendo click en el enlace “Empresas” ubicado en el menú superior de la página, así como hacer una búsqueda filtrada (palabra clave, perfil del estudiante buscado, provincia o ciudad) de aquellas empresas que sean de su interés. Por último, el estudiante tendrá la posibilidad de enviar un mensaje a aquellas empresas que desee.</w:t>
      </w:r>
    </w:p>
    <w:p w14:paraId="097CA708" w14:textId="77777777" w:rsidR="0059478B" w:rsidRDefault="0022041A" w:rsidP="0059478B">
      <w:pPr>
        <w:keepNext/>
      </w:pPr>
      <w:r>
        <w:rPr>
          <w:rStyle w:val="nfasissutil"/>
          <w:b/>
        </w:rPr>
        <w:lastRenderedPageBreak/>
        <w:t xml:space="preserve">    </w:t>
      </w:r>
      <w:r w:rsidR="00D45064">
        <w:rPr>
          <w:rStyle w:val="nfasissutil"/>
          <w:b/>
          <w:noProof/>
        </w:rPr>
        <w:pict w14:anchorId="503877C7">
          <v:shape id="_x0000_i1040" type="#_x0000_t75" alt="student-show-empresas1" style="width:431.35pt;height:226pt;mso-width-percent:0;mso-height-percent:0;mso-width-percent:0;mso-height-percent:0">
            <v:imagedata r:id="rId88" o:title="student-show-empresas1"/>
          </v:shape>
        </w:pict>
      </w:r>
    </w:p>
    <w:p w14:paraId="2C4D996D" w14:textId="0A2B3577" w:rsidR="0022041A" w:rsidRPr="005E5AF7" w:rsidRDefault="0059478B" w:rsidP="0059478B">
      <w:pPr>
        <w:pStyle w:val="Descripcin"/>
        <w:ind w:firstLine="720"/>
        <w:rPr>
          <w:sz w:val="20"/>
        </w:rPr>
      </w:pPr>
      <w:bookmarkStart w:id="1282" w:name="_Toc50542737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41</w:t>
      </w:r>
      <w:r>
        <w:fldChar w:fldCharType="end"/>
      </w:r>
      <w:r>
        <w:rPr>
          <w:sz w:val="20"/>
        </w:rPr>
        <w:t xml:space="preserve"> </w:t>
      </w:r>
      <w:r w:rsidR="00DC1BB8" w:rsidRPr="005E5AF7">
        <w:rPr>
          <w:sz w:val="20"/>
        </w:rPr>
        <w:t>Captura de pantalla de la pantalla principal de empresas con el rol de estudiante.</w:t>
      </w:r>
      <w:bookmarkEnd w:id="1282"/>
    </w:p>
    <w:p w14:paraId="0E82C6CE" w14:textId="77777777" w:rsidR="00DC1BB8" w:rsidRPr="00DC1BB8" w:rsidRDefault="00DC1BB8" w:rsidP="00DC1BB8"/>
    <w:p w14:paraId="501F9D43" w14:textId="77777777" w:rsidR="0059478B" w:rsidRDefault="0022041A" w:rsidP="0059478B">
      <w:pPr>
        <w:keepNext/>
        <w:jc w:val="left"/>
      </w:pPr>
      <w:r>
        <w:t xml:space="preserve">    </w:t>
      </w:r>
      <w:r w:rsidR="00D45064">
        <w:rPr>
          <w:noProof/>
        </w:rPr>
        <w:pict w14:anchorId="2157FFB6">
          <v:shape id="_x0000_i1039" type="#_x0000_t75" alt="show_student-empresa-detalle" style="width:431.35pt;height:216.65pt;mso-width-percent:0;mso-height-percent:0;mso-width-percent:0;mso-height-percent:0">
            <v:imagedata r:id="rId89" o:title="show_student-empresa-detalle"/>
          </v:shape>
        </w:pict>
      </w:r>
    </w:p>
    <w:p w14:paraId="3AED4298" w14:textId="70E36742" w:rsidR="0022041A" w:rsidRPr="005E5AF7" w:rsidRDefault="0059478B" w:rsidP="0059478B">
      <w:pPr>
        <w:pStyle w:val="Descripcin"/>
        <w:ind w:firstLine="720"/>
        <w:jc w:val="left"/>
        <w:rPr>
          <w:sz w:val="20"/>
        </w:rPr>
      </w:pPr>
      <w:bookmarkStart w:id="1283" w:name="_Toc50542737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42</w:t>
      </w:r>
      <w:r>
        <w:fldChar w:fldCharType="end"/>
      </w:r>
      <w:r>
        <w:rPr>
          <w:sz w:val="20"/>
        </w:rPr>
        <w:t xml:space="preserve"> </w:t>
      </w:r>
      <w:r w:rsidR="00DC1BB8" w:rsidRPr="005E5AF7">
        <w:rPr>
          <w:sz w:val="20"/>
        </w:rPr>
        <w:t>Captura de pantalla de la pantalla de detalle de la empresa seleccionada.</w:t>
      </w:r>
      <w:bookmarkEnd w:id="1283"/>
    </w:p>
    <w:p w14:paraId="085B4BBE" w14:textId="77777777" w:rsidR="00943413" w:rsidRPr="00943413" w:rsidRDefault="00943413" w:rsidP="00943413"/>
    <w:p w14:paraId="5234A34F" w14:textId="7CCFA537" w:rsidR="0022041A" w:rsidRDefault="0022041A" w:rsidP="00A13366">
      <w:pPr>
        <w:jc w:val="left"/>
      </w:pPr>
      <w:r>
        <w:lastRenderedPageBreak/>
        <w:tab/>
        <w:t>El diseño que se ha optado para el envío de mensajes ha sido por medio de ventanas modales</w:t>
      </w:r>
      <w:r w:rsidR="000E5594">
        <w:t xml:space="preserve"> con peticiones </w:t>
      </w:r>
      <w:r w:rsidR="002B5341">
        <w:t>A</w:t>
      </w:r>
      <w:r w:rsidR="000E5594">
        <w:t>jax</w:t>
      </w:r>
      <w:r>
        <w:t xml:space="preserve">. Esto se ha hecho con el objetivo de mejorar la experiencia de usuario y hacer la iteración con la página más fluida, ya que </w:t>
      </w:r>
      <w:r w:rsidR="000E5594">
        <w:t>con este tipo de peticiones la página no requiere cargarse de nuevo. Cabe destacar que este diseño de interfaces será el mismo tanto para estudiantes como para empresas.</w:t>
      </w:r>
    </w:p>
    <w:p w14:paraId="4C7D4538" w14:textId="77777777" w:rsidR="001917E7" w:rsidRDefault="00D45064" w:rsidP="001917E7">
      <w:pPr>
        <w:keepNext/>
        <w:jc w:val="left"/>
      </w:pPr>
      <w:r>
        <w:rPr>
          <w:noProof/>
        </w:rPr>
        <w:pict w14:anchorId="47F9AA9B">
          <v:shape id="_x0000_i1038" type="#_x0000_t75" alt="student-send-message" style="width:462.05pt;height:236.65pt;mso-width-percent:0;mso-height-percent:0;mso-width-percent:0;mso-height-percent:0">
            <v:imagedata r:id="rId90" o:title="student-send-message"/>
          </v:shape>
        </w:pict>
      </w:r>
    </w:p>
    <w:p w14:paraId="3C9BC238" w14:textId="32D2DDAA" w:rsidR="000E5594" w:rsidRPr="005E5AF7" w:rsidRDefault="001917E7" w:rsidP="001917E7">
      <w:pPr>
        <w:pStyle w:val="Descripcin"/>
        <w:ind w:left="720" w:firstLine="720"/>
        <w:jc w:val="left"/>
        <w:rPr>
          <w:sz w:val="20"/>
        </w:rPr>
      </w:pPr>
      <w:bookmarkStart w:id="1284" w:name="_Toc50542737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43</w:t>
      </w:r>
      <w:r>
        <w:fldChar w:fldCharType="end"/>
      </w:r>
      <w:r>
        <w:rPr>
          <w:sz w:val="20"/>
        </w:rPr>
        <w:t xml:space="preserve"> </w:t>
      </w:r>
      <w:r w:rsidR="00943413" w:rsidRPr="005E5AF7">
        <w:rPr>
          <w:sz w:val="20"/>
        </w:rPr>
        <w:t>Captura de pantalla de la ventana modal de envío de mensaje.</w:t>
      </w:r>
      <w:bookmarkEnd w:id="1284"/>
    </w:p>
    <w:p w14:paraId="413174D4" w14:textId="77777777" w:rsidR="00943413" w:rsidRPr="00943413" w:rsidRDefault="00943413" w:rsidP="00943413"/>
    <w:p w14:paraId="25C11367" w14:textId="784DBEF1" w:rsidR="000E5594" w:rsidRDefault="000E5594" w:rsidP="00A13366">
      <w:pPr>
        <w:jc w:val="left"/>
      </w:pPr>
      <w:r>
        <w:tab/>
        <w:t>Una vez enviado el mensaje, el sistema notificará al estudiante del correcto envío del mensaje.</w:t>
      </w:r>
    </w:p>
    <w:p w14:paraId="6384DC3F" w14:textId="77777777" w:rsidR="001917E7" w:rsidRDefault="00D45064" w:rsidP="001917E7">
      <w:pPr>
        <w:keepNext/>
        <w:jc w:val="left"/>
      </w:pPr>
      <w:r>
        <w:rPr>
          <w:noProof/>
        </w:rPr>
        <w:lastRenderedPageBreak/>
        <w:pict w14:anchorId="5012CCB5">
          <v:shape id="_x0000_i1037" type="#_x0000_t75" alt="send-message-successfull" style="width:462.7pt;height:237.9pt;mso-width-percent:0;mso-height-percent:0;mso-width-percent:0;mso-height-percent:0">
            <v:imagedata r:id="rId91" o:title="send-message-successfull"/>
          </v:shape>
        </w:pict>
      </w:r>
    </w:p>
    <w:p w14:paraId="7FFF1822" w14:textId="0727A541" w:rsidR="000E5594" w:rsidRPr="005E5AF7" w:rsidRDefault="001917E7" w:rsidP="001917E7">
      <w:pPr>
        <w:pStyle w:val="Descripcin"/>
        <w:ind w:firstLine="720"/>
        <w:jc w:val="left"/>
        <w:rPr>
          <w:sz w:val="20"/>
        </w:rPr>
      </w:pPr>
      <w:bookmarkStart w:id="1285" w:name="_Toc50542737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44</w:t>
      </w:r>
      <w:r>
        <w:fldChar w:fldCharType="end"/>
      </w:r>
      <w:r>
        <w:rPr>
          <w:sz w:val="20"/>
        </w:rPr>
        <w:t xml:space="preserve"> </w:t>
      </w:r>
      <w:r w:rsidR="00943413" w:rsidRPr="005E5AF7">
        <w:rPr>
          <w:sz w:val="20"/>
        </w:rPr>
        <w:t>Captura de pantalla de la pantalla de la empresa seleccionada una ve enviado el mensaje.</w:t>
      </w:r>
      <w:bookmarkEnd w:id="1285"/>
    </w:p>
    <w:p w14:paraId="5F39E8F8" w14:textId="77777777" w:rsidR="002E5231" w:rsidRDefault="002E5231" w:rsidP="00A13366">
      <w:pPr>
        <w:jc w:val="left"/>
      </w:pPr>
    </w:p>
    <w:p w14:paraId="153A0212" w14:textId="24CF63BE" w:rsidR="00E55D35" w:rsidRDefault="00DD61E2" w:rsidP="00DD61E2">
      <w:pPr>
        <w:pStyle w:val="Subttulo"/>
        <w:ind w:firstLine="720"/>
        <w:jc w:val="both"/>
        <w:rPr>
          <w:rStyle w:val="nfasissutil"/>
        </w:rPr>
      </w:pPr>
      <w:bookmarkStart w:id="1286" w:name="_Toc505426713"/>
      <w:bookmarkStart w:id="1287" w:name="_Toc505427097"/>
      <w:bookmarkStart w:id="1288" w:name="_Toc505427286"/>
      <w:r>
        <w:rPr>
          <w:rStyle w:val="nfasissutil"/>
        </w:rPr>
        <w:t>5.6.2.1.4</w:t>
      </w:r>
      <w:r w:rsidR="002E5231">
        <w:rPr>
          <w:rStyle w:val="nfasissutil"/>
        </w:rPr>
        <w:t xml:space="preserve"> Pantalla de perfil</w:t>
      </w:r>
      <w:bookmarkEnd w:id="1286"/>
      <w:bookmarkEnd w:id="1287"/>
      <w:bookmarkEnd w:id="1288"/>
    </w:p>
    <w:p w14:paraId="1BB3FD14" w14:textId="3114B5D7" w:rsidR="00E55D35" w:rsidRDefault="00DC70F7" w:rsidP="00FB7F8B">
      <w:pPr>
        <w:spacing w:before="240"/>
      </w:pPr>
      <w:r>
        <w:tab/>
      </w:r>
      <w:r w:rsidR="00E55D35">
        <w:t xml:space="preserve">Una de las partes más importantes de la aplicación web es la gestión del perfil del usuario, tanto para estudiantes como para empresas. Se ha decidido hacer un diseño en forma de paneles con sus correspondientes pestañas. </w:t>
      </w:r>
    </w:p>
    <w:p w14:paraId="0290B414" w14:textId="045914DF" w:rsidR="00DC70F7" w:rsidRDefault="00E55D35" w:rsidP="00DC70F7">
      <w:pPr>
        <w:ind w:firstLine="720"/>
      </w:pPr>
      <w:r>
        <w:t>Estos paneles cambiarán a medida que se seleccione una pestaña u otra, permitiendo al usuario navegar entre ellos de forma rápida y sencilla, ya que una vez más la información llevada a los diferentes paneles se ha hecho por medio de peticiones Ajax al servidor, por lo que la página no necesitará recargarse de nuevo cuando cambiemos de pestaña y panel.</w:t>
      </w:r>
    </w:p>
    <w:p w14:paraId="68826BEE" w14:textId="77777777" w:rsidR="00DC70F7" w:rsidRDefault="00DC70F7" w:rsidP="00DC70F7">
      <w:pPr>
        <w:ind w:firstLine="720"/>
      </w:pPr>
    </w:p>
    <w:p w14:paraId="6B5082E1" w14:textId="77777777" w:rsidR="00FB7F8B" w:rsidRDefault="00FB7F8B" w:rsidP="00DC70F7">
      <w:pPr>
        <w:ind w:firstLine="720"/>
      </w:pPr>
    </w:p>
    <w:p w14:paraId="0AB9DBD7" w14:textId="77777777" w:rsidR="00FB7F8B" w:rsidRPr="00E55D35" w:rsidRDefault="00FB7F8B" w:rsidP="00DC70F7">
      <w:pPr>
        <w:ind w:firstLine="720"/>
      </w:pPr>
    </w:p>
    <w:p w14:paraId="4BAB6269" w14:textId="101CE49E" w:rsidR="002E5231" w:rsidRDefault="00DD61E2" w:rsidP="00DD61E2">
      <w:pPr>
        <w:pStyle w:val="Subttulo"/>
        <w:ind w:firstLine="720"/>
        <w:jc w:val="both"/>
        <w:rPr>
          <w:rStyle w:val="nfasissutil"/>
        </w:rPr>
      </w:pPr>
      <w:bookmarkStart w:id="1289" w:name="_Toc505426714"/>
      <w:bookmarkStart w:id="1290" w:name="_Toc505427098"/>
      <w:bookmarkStart w:id="1291" w:name="_Toc505427287"/>
      <w:r>
        <w:rPr>
          <w:rStyle w:val="nfasissutil"/>
        </w:rPr>
        <w:lastRenderedPageBreak/>
        <w:t>5.6.2.1.5</w:t>
      </w:r>
      <w:r w:rsidR="002E5231">
        <w:rPr>
          <w:rStyle w:val="nfasissutil"/>
        </w:rPr>
        <w:t xml:space="preserve"> Configuración de cuenta</w:t>
      </w:r>
      <w:bookmarkEnd w:id="1289"/>
      <w:bookmarkEnd w:id="1290"/>
      <w:bookmarkEnd w:id="1291"/>
    </w:p>
    <w:p w14:paraId="01417944" w14:textId="12185680" w:rsidR="00200C12" w:rsidRDefault="00E55D35" w:rsidP="00E55D35">
      <w:r>
        <w:tab/>
      </w:r>
      <w:r w:rsidRPr="00E55D35">
        <w:t>En este primer panel llamado “Mi perfil” el usuario podrá modificar aquellos datos principales de su cuenta, como su nombre, email, ciudad de origen, edad, contraseña, etc. Se ha utilizado un diseño simple de formulario como los que se han utilizado en el resto de pantallas de la plataforma.</w:t>
      </w:r>
    </w:p>
    <w:p w14:paraId="0A4ED874" w14:textId="77777777" w:rsidR="00E55D35" w:rsidRDefault="00E55D35" w:rsidP="00E55D35">
      <w:pPr>
        <w:rPr>
          <w:rStyle w:val="nfasissutil"/>
          <w:b/>
        </w:rPr>
      </w:pPr>
    </w:p>
    <w:p w14:paraId="4658A142" w14:textId="77777777" w:rsidR="001917E7" w:rsidRDefault="00D45064" w:rsidP="001917E7">
      <w:pPr>
        <w:keepNext/>
        <w:jc w:val="left"/>
      </w:pPr>
      <w:r>
        <w:rPr>
          <w:rStyle w:val="nfasissutil"/>
          <w:b/>
          <w:noProof/>
        </w:rPr>
        <w:pict w14:anchorId="7C4411C5">
          <v:shape id="_x0000_i1036" type="#_x0000_t75" alt="show-bio-1-student" style="width:462.05pt;height:226.65pt;mso-width-percent:0;mso-height-percent:0;mso-width-percent:0;mso-height-percent:0">
            <v:imagedata r:id="rId92" o:title="show-bio-1-student"/>
          </v:shape>
        </w:pict>
      </w:r>
    </w:p>
    <w:p w14:paraId="72DCA12A" w14:textId="23736E5D" w:rsidR="00200C12" w:rsidRPr="005E5AF7" w:rsidRDefault="001917E7" w:rsidP="001917E7">
      <w:pPr>
        <w:pStyle w:val="Descripcin"/>
        <w:ind w:firstLine="720"/>
        <w:jc w:val="left"/>
        <w:rPr>
          <w:rStyle w:val="nfasissutil"/>
          <w:b/>
          <w:sz w:val="20"/>
        </w:rPr>
      </w:pPr>
      <w:bookmarkStart w:id="1292" w:name="_Toc50542737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45</w:t>
      </w:r>
      <w:r>
        <w:fldChar w:fldCharType="end"/>
      </w:r>
      <w:r>
        <w:rPr>
          <w:sz w:val="20"/>
        </w:rPr>
        <w:t xml:space="preserve"> </w:t>
      </w:r>
      <w:r w:rsidR="005E5AF7" w:rsidRPr="005E5AF7">
        <w:rPr>
          <w:sz w:val="20"/>
        </w:rPr>
        <w:t>Captura de pantalla de la pantalla principal de mi perfil en la pestaña “Mis Datos”.</w:t>
      </w:r>
      <w:bookmarkEnd w:id="1292"/>
    </w:p>
    <w:p w14:paraId="47742ADD" w14:textId="77777777" w:rsidR="00AA0581" w:rsidRDefault="00AA0581" w:rsidP="00A13366">
      <w:pPr>
        <w:jc w:val="left"/>
        <w:rPr>
          <w:rStyle w:val="nfasissutil"/>
          <w:b/>
        </w:rPr>
      </w:pPr>
    </w:p>
    <w:p w14:paraId="0058B479" w14:textId="593A10A4" w:rsidR="00AA0581" w:rsidRDefault="00DD61E2" w:rsidP="00DD61E2">
      <w:pPr>
        <w:pStyle w:val="Subttulo"/>
        <w:ind w:firstLine="720"/>
        <w:jc w:val="both"/>
        <w:rPr>
          <w:rStyle w:val="nfasissutil"/>
        </w:rPr>
      </w:pPr>
      <w:bookmarkStart w:id="1293" w:name="_Toc505426715"/>
      <w:bookmarkStart w:id="1294" w:name="_Toc505427099"/>
      <w:bookmarkStart w:id="1295" w:name="_Toc505427288"/>
      <w:r>
        <w:rPr>
          <w:rStyle w:val="nfasissutil"/>
        </w:rPr>
        <w:t>5.6.2.1.6</w:t>
      </w:r>
      <w:r w:rsidR="00AA0581">
        <w:rPr>
          <w:rStyle w:val="nfasissutil"/>
        </w:rPr>
        <w:t xml:space="preserve"> Perfil académico</w:t>
      </w:r>
      <w:bookmarkEnd w:id="1293"/>
      <w:bookmarkEnd w:id="1294"/>
      <w:bookmarkEnd w:id="1295"/>
    </w:p>
    <w:p w14:paraId="2B8AC096" w14:textId="18CCFFFB" w:rsidR="00E55D35" w:rsidRDefault="00DC70F7" w:rsidP="00DC70F7">
      <w:pPr>
        <w:spacing w:before="240"/>
      </w:pPr>
      <w:r>
        <w:tab/>
      </w:r>
      <w:r w:rsidR="00E55D35">
        <w:t xml:space="preserve">Este es uno de los paneles más importantes para el estudiante, ya que “Mi CV” es el panel donde el usuario puede definirse profesionalmente e incluir todas aquellas competencias profesionales con las que cuente. Se podría decir que es su curriculum en la aplicación web. </w:t>
      </w:r>
    </w:p>
    <w:p w14:paraId="35C5C9CD" w14:textId="050B0BB8" w:rsidR="00E55D35" w:rsidRPr="00E55D35" w:rsidRDefault="00E55D35" w:rsidP="00E55D35">
      <w:pPr>
        <w:ind w:firstLine="720"/>
      </w:pPr>
      <w:r>
        <w:t xml:space="preserve">En primer lugar el estudiante podrá seleccionar aquellos estudios universitarios que esté cursando y escribir una breve descripción de sí mismo. A continuación el estudiante podrá poner tantas </w:t>
      </w:r>
      <w:r>
        <w:lastRenderedPageBreak/>
        <w:t>competencias profesionales como quiera, ya sean otros estudios universitarios realizados con anterioridad, títulos de idiomas, experiencias laborales previas, etc.</w:t>
      </w:r>
    </w:p>
    <w:p w14:paraId="7DFE2968" w14:textId="1A86DCC3" w:rsidR="001917E7" w:rsidRDefault="00D45064" w:rsidP="00FB7F8B">
      <w:pPr>
        <w:keepNext/>
        <w:ind w:firstLine="720"/>
      </w:pPr>
      <w:r>
        <w:rPr>
          <w:rStyle w:val="nfasissutil"/>
          <w:b/>
          <w:noProof/>
        </w:rPr>
        <w:lastRenderedPageBreak/>
        <w:pict w14:anchorId="5A6AA07C">
          <v:shape id="_x0000_i1035" type="#_x0000_t75" alt="show-bio-student-2-3buena" style="width:411.35pt;height:532.15pt;mso-width-percent:0;mso-height-percent:0;mso-width-percent:0;mso-height-percent:0">
            <v:imagedata r:id="rId93" o:title="show-bio-student-2-3buena"/>
          </v:shape>
        </w:pict>
      </w:r>
    </w:p>
    <w:p w14:paraId="37F81D28" w14:textId="42CFE760" w:rsidR="00AA0581" w:rsidRDefault="00FB7F8B" w:rsidP="00FB7F8B">
      <w:pPr>
        <w:pStyle w:val="Descripcin"/>
        <w:rPr>
          <w:sz w:val="20"/>
        </w:rPr>
      </w:pPr>
      <w:r>
        <w:t xml:space="preserve">      </w:t>
      </w:r>
      <w:r>
        <w:tab/>
        <w:t xml:space="preserve">  </w:t>
      </w:r>
      <w:r w:rsidR="000D1ADF">
        <w:t xml:space="preserve">     </w:t>
      </w:r>
      <w:bookmarkStart w:id="1296" w:name="_Toc505427380"/>
      <w:r w:rsidR="001917E7">
        <w:t xml:space="preserve">Figura </w:t>
      </w:r>
      <w:r w:rsidR="001917E7">
        <w:fldChar w:fldCharType="begin"/>
      </w:r>
      <w:r w:rsidR="001917E7">
        <w:instrText xml:space="preserve"> </w:instrText>
      </w:r>
      <w:r w:rsidR="00327A0A">
        <w:instrText>SEQ</w:instrText>
      </w:r>
      <w:r w:rsidR="001917E7">
        <w:instrText xml:space="preserve"> Figura \* ARABIC </w:instrText>
      </w:r>
      <w:r w:rsidR="001917E7">
        <w:fldChar w:fldCharType="separate"/>
      </w:r>
      <w:r w:rsidR="00C04C85">
        <w:rPr>
          <w:noProof/>
        </w:rPr>
        <w:t>46</w:t>
      </w:r>
      <w:r w:rsidR="001917E7">
        <w:fldChar w:fldCharType="end"/>
      </w:r>
      <w:r w:rsidR="001917E7">
        <w:rPr>
          <w:sz w:val="20"/>
        </w:rPr>
        <w:t xml:space="preserve"> </w:t>
      </w:r>
      <w:r w:rsidR="005E5AF7" w:rsidRPr="005E5AF7">
        <w:rPr>
          <w:sz w:val="20"/>
        </w:rPr>
        <w:t>Captura de pantalla de la pantalla principal de mi perfil en la pestaña “Mi CV”.</w:t>
      </w:r>
      <w:bookmarkEnd w:id="1296"/>
    </w:p>
    <w:p w14:paraId="0E24D3B9" w14:textId="77777777" w:rsidR="00FB7F8B" w:rsidRPr="00FB7F8B" w:rsidRDefault="00FB7F8B" w:rsidP="00FB7F8B"/>
    <w:p w14:paraId="38F32D1C" w14:textId="1F867035" w:rsidR="00C442D1" w:rsidRDefault="00DD61E2" w:rsidP="00DD61E2">
      <w:pPr>
        <w:pStyle w:val="Subttulo"/>
        <w:ind w:firstLine="720"/>
        <w:jc w:val="both"/>
        <w:rPr>
          <w:rStyle w:val="nfasissutil"/>
        </w:rPr>
      </w:pPr>
      <w:bookmarkStart w:id="1297" w:name="_Toc505426716"/>
      <w:bookmarkStart w:id="1298" w:name="_Toc505427100"/>
      <w:bookmarkStart w:id="1299" w:name="_Toc505427289"/>
      <w:r>
        <w:rPr>
          <w:rStyle w:val="nfasissutil"/>
        </w:rPr>
        <w:lastRenderedPageBreak/>
        <w:t>5.6.2.1.7</w:t>
      </w:r>
      <w:r w:rsidR="00F31DB5">
        <w:rPr>
          <w:rStyle w:val="nfasissutil"/>
        </w:rPr>
        <w:t xml:space="preserve"> Ofertas de usuario</w:t>
      </w:r>
      <w:bookmarkEnd w:id="1297"/>
      <w:bookmarkEnd w:id="1298"/>
      <w:bookmarkEnd w:id="1299"/>
    </w:p>
    <w:p w14:paraId="186A8D73" w14:textId="3C2297E0" w:rsidR="00E55D35" w:rsidRPr="00E55D35" w:rsidRDefault="00E55D35" w:rsidP="00DC70F7">
      <w:pPr>
        <w:spacing w:before="240"/>
        <w:rPr>
          <w:rStyle w:val="nfasissutil"/>
        </w:rPr>
      </w:pPr>
      <w:r>
        <w:tab/>
      </w:r>
      <w:r w:rsidRPr="00E55D35">
        <w:t>En este tercer panel “Mis ofertas” el estudiante podrá ver un resumen de aquellas ofertas a las que se ha inscrito con anterioridad, así como el estado en el que está cada oferta. Se ha optado por una tabla para representar estos datos.</w:t>
      </w:r>
    </w:p>
    <w:p w14:paraId="49FCED38" w14:textId="77777777" w:rsidR="001917E7" w:rsidRDefault="00D45064" w:rsidP="001917E7">
      <w:pPr>
        <w:keepNext/>
      </w:pPr>
      <w:r>
        <w:rPr>
          <w:rStyle w:val="nfasissutil"/>
          <w:b/>
          <w:noProof/>
        </w:rPr>
        <w:pict w14:anchorId="479BA0DE">
          <v:shape id="_x0000_i1034" type="#_x0000_t75" alt="show_bio-student-offers" style="width:462.05pt;height:206pt;mso-width-percent:0;mso-height-percent:0;mso-width-percent:0;mso-height-percent:0">
            <v:imagedata r:id="rId94" o:title="show_bio-student-offers"/>
          </v:shape>
        </w:pict>
      </w:r>
    </w:p>
    <w:p w14:paraId="765972DA" w14:textId="42ACC622" w:rsidR="00F31DB5" w:rsidRPr="00F31DB5" w:rsidRDefault="001917E7" w:rsidP="001917E7">
      <w:pPr>
        <w:pStyle w:val="Descripcin"/>
        <w:ind w:firstLine="720"/>
        <w:rPr>
          <w:rStyle w:val="nfasissutil"/>
          <w:b/>
        </w:rPr>
      </w:pPr>
      <w:bookmarkStart w:id="1300" w:name="_Toc50542738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47</w:t>
      </w:r>
      <w:r>
        <w:fldChar w:fldCharType="end"/>
      </w:r>
      <w:r>
        <w:t xml:space="preserve"> </w:t>
      </w:r>
      <w:r w:rsidR="005E5AF7" w:rsidRPr="00C84F59">
        <w:t xml:space="preserve">Captura de pantalla de la pantalla principal de mi perfil en la pestaña “Mis </w:t>
      </w:r>
      <w:r w:rsidR="005E5AF7">
        <w:t>Ofertas</w:t>
      </w:r>
      <w:r w:rsidR="005E5AF7" w:rsidRPr="00C84F59">
        <w:t>”.</w:t>
      </w:r>
      <w:bookmarkEnd w:id="1300"/>
    </w:p>
    <w:p w14:paraId="4E9D3720" w14:textId="77777777" w:rsidR="00AA0581" w:rsidRDefault="00AA0581" w:rsidP="00A13366">
      <w:pPr>
        <w:jc w:val="left"/>
        <w:rPr>
          <w:iCs/>
        </w:rPr>
      </w:pPr>
    </w:p>
    <w:p w14:paraId="5E869CBB" w14:textId="032C112B" w:rsidR="00F31DB5" w:rsidRDefault="00DD61E2" w:rsidP="00DD61E2">
      <w:pPr>
        <w:pStyle w:val="Subttulo"/>
        <w:ind w:firstLine="720"/>
        <w:jc w:val="both"/>
        <w:rPr>
          <w:rStyle w:val="nfasissutil"/>
        </w:rPr>
      </w:pPr>
      <w:bookmarkStart w:id="1301" w:name="_Toc505426717"/>
      <w:bookmarkStart w:id="1302" w:name="_Toc505427101"/>
      <w:bookmarkStart w:id="1303" w:name="_Toc505427290"/>
      <w:r>
        <w:rPr>
          <w:rStyle w:val="nfasissutil"/>
        </w:rPr>
        <w:t>5.6.2.1.8</w:t>
      </w:r>
      <w:r w:rsidR="00F31DB5">
        <w:rPr>
          <w:rStyle w:val="nfasissutil"/>
        </w:rPr>
        <w:t xml:space="preserve"> Mensajes</w:t>
      </w:r>
      <w:bookmarkEnd w:id="1301"/>
      <w:bookmarkEnd w:id="1302"/>
      <w:bookmarkEnd w:id="1303"/>
    </w:p>
    <w:p w14:paraId="5F192222" w14:textId="0B064B2E" w:rsidR="00E55D35" w:rsidRPr="00E55D35" w:rsidRDefault="00E55D35" w:rsidP="00DC70F7">
      <w:pPr>
        <w:spacing w:before="240"/>
      </w:pPr>
      <w:r>
        <w:tab/>
      </w:r>
      <w:r w:rsidRPr="00E55D35">
        <w:t>Este último panel “Mis Mensajes” almacenará los mensajes recibidos y enviados por el usuario en la aplicación. El diseño se ha hecho mediante dos tablas, una para los mensajes recibidos, con la posibilidad de leerlos y responderlos así como de ver si ya han sido leídos, y otra tabla para los mensajes que el estudiante ha enviado con anterioridad.</w:t>
      </w:r>
    </w:p>
    <w:p w14:paraId="7A0E61F3" w14:textId="77777777" w:rsidR="0060216F" w:rsidRDefault="00D45064" w:rsidP="0060216F">
      <w:pPr>
        <w:keepNext/>
      </w:pPr>
      <w:r>
        <w:rPr>
          <w:rStyle w:val="nfasissutil"/>
          <w:b/>
          <w:noProof/>
        </w:rPr>
        <w:lastRenderedPageBreak/>
        <w:pict w14:anchorId="38774D19">
          <v:shape id="_x0000_i1033" type="#_x0000_t75" alt="show-bio-messages-main" style="width:462.05pt;height:239.15pt;mso-width-percent:0;mso-height-percent:0;mso-width-percent:0;mso-height-percent:0">
            <v:imagedata r:id="rId95" o:title="show-bio-messages-main"/>
          </v:shape>
        </w:pict>
      </w:r>
    </w:p>
    <w:p w14:paraId="7C4CB9FF" w14:textId="076165CF" w:rsidR="00F31DB5" w:rsidRPr="00ED38C4" w:rsidRDefault="0060216F" w:rsidP="0060216F">
      <w:pPr>
        <w:pStyle w:val="Descripcin"/>
        <w:ind w:firstLine="720"/>
        <w:rPr>
          <w:rStyle w:val="nfasissutil"/>
          <w:b/>
          <w:sz w:val="20"/>
        </w:rPr>
      </w:pPr>
      <w:bookmarkStart w:id="1304" w:name="_Toc50542738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48</w:t>
      </w:r>
      <w:r>
        <w:fldChar w:fldCharType="end"/>
      </w:r>
      <w:r>
        <w:rPr>
          <w:sz w:val="20"/>
        </w:rPr>
        <w:t xml:space="preserve"> </w:t>
      </w:r>
      <w:r w:rsidR="00244064" w:rsidRPr="00ED38C4">
        <w:rPr>
          <w:sz w:val="20"/>
        </w:rPr>
        <w:t>Captura de pantalla de la pantalla principal de mi perfil en la pestaña “Mis Mensajes”.</w:t>
      </w:r>
      <w:bookmarkEnd w:id="1304"/>
    </w:p>
    <w:p w14:paraId="2DF407D8" w14:textId="77777777" w:rsidR="00F31DB5" w:rsidRDefault="00F31DB5" w:rsidP="00F31DB5">
      <w:pPr>
        <w:rPr>
          <w:rStyle w:val="nfasissutil"/>
          <w:b/>
        </w:rPr>
      </w:pPr>
    </w:p>
    <w:p w14:paraId="2D4382BD" w14:textId="77777777" w:rsidR="00DD61E2" w:rsidRDefault="00DD61E2" w:rsidP="00F31DB5">
      <w:pPr>
        <w:rPr>
          <w:rStyle w:val="nfasissutil"/>
          <w:b/>
        </w:rPr>
      </w:pPr>
    </w:p>
    <w:p w14:paraId="14C943B4" w14:textId="2908A5A9" w:rsidR="00C442D1" w:rsidRDefault="00DD61E2" w:rsidP="00E55D35">
      <w:pPr>
        <w:pStyle w:val="Subttulo"/>
        <w:jc w:val="both"/>
        <w:rPr>
          <w:rStyle w:val="nfasissutil"/>
        </w:rPr>
      </w:pPr>
      <w:bookmarkStart w:id="1305" w:name="_Toc505426718"/>
      <w:bookmarkStart w:id="1306" w:name="_Toc505427102"/>
      <w:bookmarkStart w:id="1307" w:name="_Toc505427291"/>
      <w:r>
        <w:rPr>
          <w:rStyle w:val="nfasissutil"/>
        </w:rPr>
        <w:t>5.6.2.2</w:t>
      </w:r>
      <w:r w:rsidR="00C442D1">
        <w:rPr>
          <w:rStyle w:val="nfasissutil"/>
        </w:rPr>
        <w:t xml:space="preserve"> </w:t>
      </w:r>
      <w:r w:rsidR="0026421F">
        <w:rPr>
          <w:rStyle w:val="nfasissutil"/>
        </w:rPr>
        <w:t>Interfaces del rol de empresa</w:t>
      </w:r>
      <w:bookmarkEnd w:id="1305"/>
      <w:bookmarkEnd w:id="1306"/>
      <w:bookmarkEnd w:id="1307"/>
    </w:p>
    <w:p w14:paraId="0B7ED17F" w14:textId="77777777" w:rsidR="00E55D35" w:rsidRPr="00E55D35" w:rsidRDefault="00E55D35" w:rsidP="00E55D35"/>
    <w:p w14:paraId="593FE697" w14:textId="65A4D617" w:rsidR="00C442D1" w:rsidRDefault="00DD61E2" w:rsidP="00DD61E2">
      <w:pPr>
        <w:pStyle w:val="Subttulo"/>
        <w:ind w:firstLine="720"/>
        <w:jc w:val="both"/>
        <w:rPr>
          <w:rStyle w:val="nfasissutil"/>
        </w:rPr>
      </w:pPr>
      <w:bookmarkStart w:id="1308" w:name="_Toc505426719"/>
      <w:bookmarkStart w:id="1309" w:name="_Toc505427103"/>
      <w:bookmarkStart w:id="1310" w:name="_Toc505427292"/>
      <w:r>
        <w:rPr>
          <w:rStyle w:val="nfasissutil"/>
        </w:rPr>
        <w:t>5.6.2.2.1</w:t>
      </w:r>
      <w:r w:rsidR="00C442D1">
        <w:rPr>
          <w:rStyle w:val="nfasissutil"/>
        </w:rPr>
        <w:t xml:space="preserve"> Pantalla de inicio</w:t>
      </w:r>
      <w:bookmarkEnd w:id="1308"/>
      <w:bookmarkEnd w:id="1309"/>
      <w:bookmarkEnd w:id="1310"/>
    </w:p>
    <w:p w14:paraId="5BD40031" w14:textId="6B3090ED" w:rsidR="00E55D35" w:rsidRPr="00E55D35" w:rsidRDefault="00E55D35" w:rsidP="00DC70F7">
      <w:pPr>
        <w:spacing w:before="240"/>
      </w:pPr>
      <w:r>
        <w:tab/>
      </w:r>
      <w:r w:rsidRPr="00E55D35">
        <w:t>Como mencionamos anteriormente, el rol de empresa tendrá la opción de acceder a la página principal de estudiantes y ofertas en el menú principal.</w:t>
      </w:r>
    </w:p>
    <w:p w14:paraId="60952F1B" w14:textId="77777777" w:rsidR="0082538C" w:rsidRDefault="00D45064" w:rsidP="0082538C">
      <w:pPr>
        <w:keepNext/>
      </w:pPr>
      <w:r>
        <w:rPr>
          <w:rStyle w:val="nfasissutil"/>
          <w:b/>
          <w:noProof/>
        </w:rPr>
        <w:lastRenderedPageBreak/>
        <w:pict w14:anchorId="53D599DD">
          <v:shape id="_x0000_i1032" type="#_x0000_t75" alt="dropdown-menu" style="width:462.05pt;height:241.65pt;mso-width-percent:0;mso-height-percent:0;mso-width-percent:0;mso-height-percent:0">
            <v:imagedata r:id="rId96" o:title="dropdown-menu"/>
          </v:shape>
        </w:pict>
      </w:r>
    </w:p>
    <w:p w14:paraId="6127CBB2" w14:textId="1A33132C" w:rsidR="00C442D1" w:rsidRDefault="0082538C" w:rsidP="0082538C">
      <w:pPr>
        <w:pStyle w:val="Descripcin"/>
        <w:ind w:left="720" w:firstLine="720"/>
      </w:pPr>
      <w:bookmarkStart w:id="1311" w:name="_Toc50542738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49</w:t>
      </w:r>
      <w:r>
        <w:fldChar w:fldCharType="end"/>
      </w:r>
      <w:r>
        <w:t xml:space="preserve"> </w:t>
      </w:r>
      <w:r w:rsidR="00ED38C4" w:rsidRPr="00E2552D">
        <w:t xml:space="preserve">Captura de pantalla de la pantalla de inicio con el rol de </w:t>
      </w:r>
      <w:r w:rsidR="00ED38C4">
        <w:t>empresa</w:t>
      </w:r>
      <w:r w:rsidR="00ED38C4" w:rsidRPr="00E2552D">
        <w:t>.</w:t>
      </w:r>
      <w:bookmarkEnd w:id="1311"/>
    </w:p>
    <w:p w14:paraId="0DFC27DB" w14:textId="77777777" w:rsidR="00ED38C4" w:rsidRPr="00ED38C4" w:rsidRDefault="00ED38C4" w:rsidP="00ED38C4"/>
    <w:p w14:paraId="45DDC0B3" w14:textId="281585A7" w:rsidR="000A7BF6" w:rsidRDefault="00DD61E2" w:rsidP="00DD61E2">
      <w:pPr>
        <w:pStyle w:val="Subttulo"/>
        <w:ind w:firstLine="720"/>
        <w:jc w:val="both"/>
        <w:rPr>
          <w:rStyle w:val="nfasissutil"/>
        </w:rPr>
      </w:pPr>
      <w:bookmarkStart w:id="1312" w:name="_Toc505426720"/>
      <w:bookmarkStart w:id="1313" w:name="_Toc505427104"/>
      <w:bookmarkStart w:id="1314" w:name="_Toc505427293"/>
      <w:r>
        <w:rPr>
          <w:rStyle w:val="nfasissutil"/>
        </w:rPr>
        <w:t>5.6.2.2.2</w:t>
      </w:r>
      <w:r w:rsidR="000B663C">
        <w:rPr>
          <w:rStyle w:val="nfasissutil"/>
        </w:rPr>
        <w:t xml:space="preserve"> </w:t>
      </w:r>
      <w:r w:rsidR="00C442D1">
        <w:rPr>
          <w:rStyle w:val="nfasissutil"/>
        </w:rPr>
        <w:t>Pantalla de estudiantes y envío de mensajes</w:t>
      </w:r>
      <w:bookmarkEnd w:id="1312"/>
      <w:bookmarkEnd w:id="1313"/>
      <w:bookmarkEnd w:id="1314"/>
    </w:p>
    <w:p w14:paraId="1878884E" w14:textId="77777777" w:rsidR="004D6132" w:rsidRDefault="004D6132" w:rsidP="00DC70F7">
      <w:pPr>
        <w:spacing w:before="240"/>
      </w:pPr>
      <w:r>
        <w:tab/>
        <w:t xml:space="preserve">La empresa ver el perfil de todos aquellos estudiantes registrados en la plataforma haciendo click en el enlace “Estudiantes” ubicado en el menú superior de la página, así como hacer una búsqueda filtrada (palabra clave, universidad, estudios, provincia o ciudad) de aquellos estudiantes que sean de su interés. </w:t>
      </w:r>
    </w:p>
    <w:p w14:paraId="0378CFE8" w14:textId="6311DC4B" w:rsidR="004D6132" w:rsidRPr="004D6132" w:rsidRDefault="004D6132" w:rsidP="004D6132">
      <w:pPr>
        <w:ind w:firstLine="720"/>
      </w:pPr>
      <w:r>
        <w:t>Por último, la empresa (al igual que el estudiante como ya hemos visto) tendrá la posibilidad de enviar un mensaje a aquellos estudiantes que desee.</w:t>
      </w:r>
    </w:p>
    <w:p w14:paraId="6BDE46B4" w14:textId="77777777" w:rsidR="0082538C" w:rsidRDefault="00D45064" w:rsidP="0082538C">
      <w:pPr>
        <w:keepNext/>
      </w:pPr>
      <w:r>
        <w:rPr>
          <w:rStyle w:val="nfasissutil"/>
          <w:b/>
          <w:noProof/>
        </w:rPr>
        <w:lastRenderedPageBreak/>
        <w:pict w14:anchorId="447C8EB3">
          <v:shape id="_x0000_i1031" type="#_x0000_t75" alt="empresa-show-estudiantes" style="width:462.05pt;height:240.4pt;mso-width-percent:0;mso-height-percent:0;mso-width-percent:0;mso-height-percent:0">
            <v:imagedata r:id="rId97" o:title="empresa-show-estudiantes"/>
          </v:shape>
        </w:pict>
      </w:r>
    </w:p>
    <w:p w14:paraId="07FD2D0D" w14:textId="491A3D84" w:rsidR="00C442D1" w:rsidRDefault="0082538C" w:rsidP="0082538C">
      <w:pPr>
        <w:pStyle w:val="Descripcin"/>
        <w:ind w:firstLine="720"/>
        <w:rPr>
          <w:sz w:val="22"/>
        </w:rPr>
      </w:pPr>
      <w:bookmarkStart w:id="1315" w:name="_Toc50542738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50</w:t>
      </w:r>
      <w:r>
        <w:fldChar w:fldCharType="end"/>
      </w:r>
      <w:r>
        <w:rPr>
          <w:sz w:val="20"/>
        </w:rPr>
        <w:t xml:space="preserve"> </w:t>
      </w:r>
      <w:r w:rsidR="00ED38C4" w:rsidRPr="00ED38C4">
        <w:rPr>
          <w:sz w:val="20"/>
        </w:rPr>
        <w:t xml:space="preserve">Captura de pantalla de la pantalla </w:t>
      </w:r>
      <w:r w:rsidR="00ED38C4" w:rsidRPr="00ED38C4">
        <w:rPr>
          <w:sz w:val="22"/>
        </w:rPr>
        <w:t>principal de estudiantes con el rol de empresa.</w:t>
      </w:r>
      <w:bookmarkEnd w:id="1315"/>
    </w:p>
    <w:p w14:paraId="3EC5A346" w14:textId="77777777" w:rsidR="004D6132" w:rsidRDefault="004D6132" w:rsidP="004D6132"/>
    <w:p w14:paraId="3F1578B1" w14:textId="316722CA" w:rsidR="004D6132" w:rsidRPr="004D6132" w:rsidRDefault="00DC70F7" w:rsidP="004D6132">
      <w:r>
        <w:tab/>
      </w:r>
      <w:r w:rsidR="004D6132" w:rsidRPr="004D6132">
        <w:t>La empresa podrá ver detalladamente la información completa de cualquier estudiante haciendo click en “Ver más” dentro del cuadro de este, así como también enviarle un mensaje haciendo click en “Enviar mensaje al estudiante”:</w:t>
      </w:r>
    </w:p>
    <w:p w14:paraId="590E139C" w14:textId="77777777" w:rsidR="000A7BF6" w:rsidRDefault="000A7BF6" w:rsidP="000A7BF6"/>
    <w:p w14:paraId="4032A7BE" w14:textId="77777777" w:rsidR="003C0139" w:rsidRDefault="00D45064" w:rsidP="003C0139">
      <w:pPr>
        <w:keepNext/>
        <w:jc w:val="left"/>
      </w:pPr>
      <w:r>
        <w:rPr>
          <w:rStyle w:val="nfasissutil"/>
          <w:b/>
          <w:iCs w:val="0"/>
          <w:noProof/>
        </w:rPr>
        <w:lastRenderedPageBreak/>
        <w:pict w14:anchorId="797B3394">
          <v:shape id="_x0000_i1030" type="#_x0000_t75" alt="empresa-show-estudiante-detalle" style="width:460.8pt;height:262.95pt;mso-width-percent:0;mso-height-percent:0;mso-width-percent:0;mso-height-percent:0">
            <v:imagedata r:id="rId98" o:title="empresa-show-estudiante-detalle"/>
          </v:shape>
        </w:pict>
      </w:r>
    </w:p>
    <w:p w14:paraId="1C88DAFE" w14:textId="2B4E4BBB" w:rsidR="005725C0" w:rsidRDefault="003C0139" w:rsidP="003C0139">
      <w:pPr>
        <w:pStyle w:val="Descripcin"/>
        <w:ind w:left="720"/>
        <w:jc w:val="left"/>
        <w:rPr>
          <w:sz w:val="20"/>
        </w:rPr>
      </w:pPr>
      <w:r>
        <w:t xml:space="preserve">  </w:t>
      </w:r>
      <w:bookmarkStart w:id="1316" w:name="_Toc50542738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51</w:t>
      </w:r>
      <w:r>
        <w:fldChar w:fldCharType="end"/>
      </w:r>
      <w:r>
        <w:rPr>
          <w:sz w:val="20"/>
        </w:rPr>
        <w:t xml:space="preserve"> </w:t>
      </w:r>
      <w:r w:rsidR="00ED38C4" w:rsidRPr="00ED38C4">
        <w:rPr>
          <w:sz w:val="20"/>
        </w:rPr>
        <w:t>Captura de pantalla de la pantalla de detalle del estudiante seleccionado.</w:t>
      </w:r>
      <w:bookmarkEnd w:id="1316"/>
    </w:p>
    <w:p w14:paraId="3F3360F3" w14:textId="77777777" w:rsidR="00ED38C4" w:rsidRPr="00ED38C4" w:rsidRDefault="00ED38C4" w:rsidP="00ED38C4"/>
    <w:p w14:paraId="7553A1C2" w14:textId="6B6BA24B" w:rsidR="000B663C" w:rsidRDefault="00DD61E2" w:rsidP="00DD61E2">
      <w:pPr>
        <w:pStyle w:val="Subttulo"/>
        <w:ind w:firstLine="720"/>
        <w:jc w:val="both"/>
        <w:rPr>
          <w:rStyle w:val="nfasissutil"/>
        </w:rPr>
      </w:pPr>
      <w:bookmarkStart w:id="1317" w:name="_Toc505426721"/>
      <w:bookmarkStart w:id="1318" w:name="_Toc505427105"/>
      <w:bookmarkStart w:id="1319" w:name="_Toc505427294"/>
      <w:r>
        <w:rPr>
          <w:rStyle w:val="nfasissutil"/>
        </w:rPr>
        <w:t>5.6.2.2.3</w:t>
      </w:r>
      <w:r w:rsidR="000B663C">
        <w:rPr>
          <w:rStyle w:val="nfasissutil"/>
        </w:rPr>
        <w:t xml:space="preserve"> Pantalla de ofertas</w:t>
      </w:r>
      <w:bookmarkEnd w:id="1317"/>
      <w:bookmarkEnd w:id="1318"/>
      <w:bookmarkEnd w:id="1319"/>
    </w:p>
    <w:p w14:paraId="1605F811" w14:textId="42CDDAE6" w:rsidR="004D6132" w:rsidRDefault="004D6132" w:rsidP="00DC70F7">
      <w:pPr>
        <w:spacing w:before="240"/>
      </w:pPr>
      <w:r>
        <w:tab/>
      </w:r>
      <w:r w:rsidRPr="004D6132">
        <w:t>El diseño y funcionamiento de la pantalla de ofertas es exactamente igual tanto para empresas como para estudiantes, por tanto no se pondrán las respectivas interfaces dado que son las mismas que las del apartado XXX del rol de estudiante.</w:t>
      </w:r>
    </w:p>
    <w:p w14:paraId="6E537202" w14:textId="77777777" w:rsidR="004D6132" w:rsidRPr="004D6132" w:rsidRDefault="004D6132" w:rsidP="004D6132"/>
    <w:p w14:paraId="502C739F" w14:textId="59F5D543" w:rsidR="000B663C" w:rsidRDefault="00DD61E2" w:rsidP="00DD61E2">
      <w:pPr>
        <w:pStyle w:val="Subttulo"/>
        <w:ind w:firstLine="720"/>
        <w:jc w:val="both"/>
        <w:rPr>
          <w:rStyle w:val="nfasissutil"/>
        </w:rPr>
      </w:pPr>
      <w:bookmarkStart w:id="1320" w:name="_Toc505426722"/>
      <w:bookmarkStart w:id="1321" w:name="_Toc505427106"/>
      <w:bookmarkStart w:id="1322" w:name="_Toc505427295"/>
      <w:r>
        <w:rPr>
          <w:rStyle w:val="nfasissutil"/>
        </w:rPr>
        <w:t>5.6.2.2.4</w:t>
      </w:r>
      <w:r w:rsidR="000B663C">
        <w:rPr>
          <w:rStyle w:val="nfasissutil"/>
        </w:rPr>
        <w:t xml:space="preserve"> Pantalla de perfil</w:t>
      </w:r>
      <w:bookmarkEnd w:id="1320"/>
      <w:bookmarkEnd w:id="1321"/>
      <w:bookmarkEnd w:id="1322"/>
    </w:p>
    <w:p w14:paraId="166DEF59" w14:textId="253CE74B" w:rsidR="004D6132" w:rsidRPr="004D6132" w:rsidRDefault="004D6132" w:rsidP="00DC70F7">
      <w:pPr>
        <w:spacing w:before="240"/>
      </w:pPr>
      <w:r>
        <w:tab/>
      </w:r>
      <w:r w:rsidRPr="004D6132">
        <w:t xml:space="preserve">Al igual que para el estudiante el apartado “Mi perfil” es uno de los apartados más importantes dentro de la aplicación web para la empresa, ya que desde él podrá gestionar todos los procesos de selección resultantes de las ofertas de prácticas de trabajo que haya creado así como gestionar el envío de </w:t>
      </w:r>
      <w:r w:rsidRPr="004D6132">
        <w:lastRenderedPageBreak/>
        <w:t>mensajes y detallar que perfil de estudiantes busca, así como establecer una breve descripción de la empresa.</w:t>
      </w:r>
    </w:p>
    <w:p w14:paraId="1BE694DE" w14:textId="206D715F" w:rsidR="00B325CE" w:rsidRDefault="00DD61E2" w:rsidP="00DD61E2">
      <w:pPr>
        <w:pStyle w:val="Subttulo"/>
        <w:ind w:firstLine="720"/>
        <w:jc w:val="both"/>
        <w:rPr>
          <w:rStyle w:val="nfasissutil"/>
        </w:rPr>
      </w:pPr>
      <w:bookmarkStart w:id="1323" w:name="_Toc505426723"/>
      <w:bookmarkStart w:id="1324" w:name="_Toc505427107"/>
      <w:bookmarkStart w:id="1325" w:name="_Toc505427296"/>
      <w:r>
        <w:rPr>
          <w:rStyle w:val="nfasissutil"/>
        </w:rPr>
        <w:t>5.6.2.2.5</w:t>
      </w:r>
      <w:r w:rsidR="00B325CE">
        <w:rPr>
          <w:rStyle w:val="nfasissutil"/>
        </w:rPr>
        <w:t xml:space="preserve"> Pantalla de configuración de cuenta</w:t>
      </w:r>
      <w:bookmarkEnd w:id="1323"/>
      <w:bookmarkEnd w:id="1324"/>
      <w:bookmarkEnd w:id="1325"/>
    </w:p>
    <w:p w14:paraId="74317F3C" w14:textId="51626EA1" w:rsidR="00D23B14" w:rsidRDefault="00D23B14" w:rsidP="00DC70F7">
      <w:pPr>
        <w:spacing w:before="240"/>
        <w:rPr>
          <w:rStyle w:val="nfasissutil"/>
          <w:b/>
        </w:rPr>
      </w:pPr>
      <w:r>
        <w:rPr>
          <w:rStyle w:val="nfasissutil"/>
        </w:rPr>
        <w:tab/>
      </w:r>
      <w:r w:rsidR="004D6132" w:rsidRPr="004D6132">
        <w:rPr>
          <w:rStyle w:val="nfasissutil"/>
        </w:rPr>
        <w:t>En este primer panel llamado “Mis Datos” el usuario podrá modificar aquellos datos principales de su cuenta, como su nombre, email, ciudad de origen, edad, contraseña, etc. En este caso, la empresa también podrá establecer aquel perfil de estudiante en el que esté interesado y también establecer una breve descripción de la empresa. Se ha utilizado un diseño simple de formulario como los que se han utilizado en el resto de pantallas de la plataforma.</w:t>
      </w:r>
    </w:p>
    <w:p w14:paraId="2B7BEDDD" w14:textId="77777777" w:rsidR="00ED38C4" w:rsidRDefault="00ED38C4" w:rsidP="00B325CE">
      <w:pPr>
        <w:rPr>
          <w:rStyle w:val="nfasissutil"/>
          <w:b/>
        </w:rPr>
      </w:pPr>
    </w:p>
    <w:p w14:paraId="4B69FE6D" w14:textId="77777777" w:rsidR="003C0139" w:rsidRDefault="00D23B14" w:rsidP="003C0139">
      <w:pPr>
        <w:keepNext/>
      </w:pPr>
      <w:r>
        <w:rPr>
          <w:rStyle w:val="nfasissutil"/>
          <w:b/>
        </w:rPr>
        <w:t xml:space="preserve">         </w:t>
      </w:r>
      <w:r w:rsidR="00D45064">
        <w:rPr>
          <w:rStyle w:val="nfasissutil"/>
          <w:b/>
          <w:noProof/>
        </w:rPr>
        <w:pict w14:anchorId="0676AAB5">
          <v:shape id="_x0000_i1029" type="#_x0000_t75" alt="empresa-showbio-1" style="width:416.95pt;height:236.65pt;mso-width-percent:0;mso-height-percent:0;mso-width-percent:0;mso-height-percent:0">
            <v:imagedata r:id="rId99" o:title="empresa-showbio-1"/>
          </v:shape>
        </w:pict>
      </w:r>
    </w:p>
    <w:p w14:paraId="32287E7C" w14:textId="27C23F98" w:rsidR="00D23B14" w:rsidRDefault="003C0139" w:rsidP="003C0139">
      <w:pPr>
        <w:pStyle w:val="Descripcin"/>
        <w:ind w:firstLine="720"/>
        <w:rPr>
          <w:sz w:val="20"/>
        </w:rPr>
      </w:pPr>
      <w:bookmarkStart w:id="1326" w:name="_Toc50542738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52</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Mis datos</w:t>
      </w:r>
      <w:r w:rsidR="00ED38C4" w:rsidRPr="00ED38C4">
        <w:rPr>
          <w:sz w:val="20"/>
        </w:rPr>
        <w:t>”.</w:t>
      </w:r>
      <w:bookmarkEnd w:id="1326"/>
    </w:p>
    <w:p w14:paraId="0CE7AFE3" w14:textId="77777777" w:rsidR="00ED38C4" w:rsidRDefault="00ED38C4" w:rsidP="00ED38C4"/>
    <w:p w14:paraId="0A4E0369" w14:textId="77777777" w:rsidR="00DC70F7" w:rsidRDefault="00DC70F7" w:rsidP="00ED38C4"/>
    <w:p w14:paraId="6DE59262" w14:textId="77777777" w:rsidR="00DC70F7" w:rsidRPr="00ED38C4" w:rsidRDefault="00DC70F7" w:rsidP="00ED38C4"/>
    <w:p w14:paraId="6BA10916" w14:textId="26C5B098" w:rsidR="00B325CE" w:rsidRDefault="00DD61E2" w:rsidP="00DD61E2">
      <w:pPr>
        <w:pStyle w:val="Subttulo"/>
        <w:ind w:firstLine="720"/>
        <w:jc w:val="both"/>
        <w:rPr>
          <w:rStyle w:val="nfasissutil"/>
        </w:rPr>
      </w:pPr>
      <w:bookmarkStart w:id="1327" w:name="_Toc505426724"/>
      <w:bookmarkStart w:id="1328" w:name="_Toc505427108"/>
      <w:bookmarkStart w:id="1329" w:name="_Toc505427297"/>
      <w:r>
        <w:rPr>
          <w:rStyle w:val="nfasissutil"/>
        </w:rPr>
        <w:lastRenderedPageBreak/>
        <w:t>5.6.2.2.6</w:t>
      </w:r>
      <w:r w:rsidR="00D23B14">
        <w:rPr>
          <w:rStyle w:val="nfasissutil"/>
        </w:rPr>
        <w:t xml:space="preserve"> Pantalla de ofertas</w:t>
      </w:r>
      <w:bookmarkEnd w:id="1327"/>
      <w:bookmarkEnd w:id="1328"/>
      <w:bookmarkEnd w:id="1329"/>
    </w:p>
    <w:p w14:paraId="6D744309" w14:textId="77777777" w:rsidR="004D6132" w:rsidRDefault="004D6132" w:rsidP="00DC70F7">
      <w:pPr>
        <w:spacing w:before="240"/>
      </w:pPr>
      <w:r>
        <w:tab/>
        <w:t>Al igual que para el estudiante, la podrá ver un resumen de aquellas ofertas que haya creado, pudiendo ver el estado en el que está cada oferta.</w:t>
      </w:r>
    </w:p>
    <w:p w14:paraId="27E7BBEB" w14:textId="203CA2E9" w:rsidR="004D6132" w:rsidRPr="004D6132" w:rsidRDefault="004D6132" w:rsidP="004D6132">
      <w:r>
        <w:t>Por otra parte y en este mismo apartado, la empresa crear ofertas de prácticas de trabajo haciendo click en el botón “Crear nueva oferta”, lo que cargará un formulario para que la empresa cree una nueva oferta que se publicará en la aplicación una vez rellene los datos requeridos y envíe el formulario.</w:t>
      </w:r>
    </w:p>
    <w:p w14:paraId="19A4980B" w14:textId="312A4D70" w:rsidR="003C0139" w:rsidRDefault="00D45064" w:rsidP="00FB7F8B">
      <w:pPr>
        <w:keepNext/>
        <w:ind w:firstLine="720"/>
      </w:pPr>
      <w:r>
        <w:rPr>
          <w:rStyle w:val="nfasissutil"/>
          <w:b/>
          <w:noProof/>
        </w:rPr>
        <w:pict w14:anchorId="117F91A3">
          <v:shape id="_x0000_i1028" type="#_x0000_t75" alt="empresa-show-bio2-2" style="width:396.3pt;height:383.15pt;mso-width-percent:0;mso-height-percent:0;mso-width-percent:0;mso-height-percent:0">
            <v:imagedata r:id="rId100" o:title="empresa-show-bio2-2"/>
          </v:shape>
        </w:pict>
      </w:r>
    </w:p>
    <w:p w14:paraId="61A1C15D" w14:textId="074C1FA6" w:rsidR="00F379FF" w:rsidRDefault="003C0139" w:rsidP="000D1ADF">
      <w:pPr>
        <w:pStyle w:val="Descripcin"/>
        <w:ind w:left="720"/>
        <w:rPr>
          <w:sz w:val="20"/>
        </w:rPr>
      </w:pPr>
      <w:bookmarkStart w:id="1330" w:name="_Toc50542738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53</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 xml:space="preserve">Mis </w:t>
      </w:r>
      <w:r w:rsidR="00A062E2">
        <w:rPr>
          <w:sz w:val="20"/>
        </w:rPr>
        <w:t>ofertas</w:t>
      </w:r>
      <w:r w:rsidR="00ED38C4" w:rsidRPr="00ED38C4">
        <w:rPr>
          <w:sz w:val="20"/>
        </w:rPr>
        <w:t>”</w:t>
      </w:r>
      <w:r w:rsidR="00A062E2">
        <w:rPr>
          <w:sz w:val="20"/>
        </w:rPr>
        <w:t xml:space="preserve"> con el formulario de crear nueva oferta abierto.</w:t>
      </w:r>
      <w:bookmarkEnd w:id="1330"/>
    </w:p>
    <w:p w14:paraId="34A6031B" w14:textId="77777777" w:rsidR="00A062E2" w:rsidRPr="00A062E2" w:rsidRDefault="00A062E2" w:rsidP="00A062E2"/>
    <w:p w14:paraId="012703E3" w14:textId="6995523A" w:rsidR="00F379FF" w:rsidRDefault="00DD61E2" w:rsidP="00DD61E2">
      <w:pPr>
        <w:pStyle w:val="Subttulo"/>
        <w:ind w:firstLine="720"/>
        <w:jc w:val="both"/>
        <w:rPr>
          <w:rStyle w:val="nfasissutil"/>
        </w:rPr>
      </w:pPr>
      <w:bookmarkStart w:id="1331" w:name="_Toc505426725"/>
      <w:bookmarkStart w:id="1332" w:name="_Toc505427109"/>
      <w:bookmarkStart w:id="1333" w:name="_Toc505427298"/>
      <w:r>
        <w:rPr>
          <w:rStyle w:val="nfasissutil"/>
        </w:rPr>
        <w:t>5.6.2.2.7</w:t>
      </w:r>
      <w:r w:rsidR="00F379FF">
        <w:rPr>
          <w:rStyle w:val="nfasissutil"/>
        </w:rPr>
        <w:t xml:space="preserve"> Pantalla de procesos de selección</w:t>
      </w:r>
      <w:bookmarkEnd w:id="1331"/>
      <w:bookmarkEnd w:id="1332"/>
      <w:bookmarkEnd w:id="1333"/>
    </w:p>
    <w:p w14:paraId="294A25D7" w14:textId="77777777" w:rsidR="004D6132" w:rsidRDefault="004D6132" w:rsidP="00FB7F8B">
      <w:pPr>
        <w:spacing w:before="240"/>
      </w:pPr>
      <w:r>
        <w:tab/>
        <w:t>Este apartado llamado “Procesos de selección” englobará todos aquellos procesos de selección derivados de las ofertas de prácticas que la empresa ha creado y debe gestionar. Como diseño del panel se ha optado por incluir una tabla con todos aquellos procesos de selección y sus diferentes estados, incluyendo la posibilidad de gestionar las respectivas fases de cada proceso de selección.</w:t>
      </w:r>
    </w:p>
    <w:p w14:paraId="1C9A6F3E" w14:textId="77777777" w:rsidR="004D6132" w:rsidRDefault="004D6132" w:rsidP="004D6132">
      <w:r>
        <w:tab/>
        <w:t>Cada vez que se haga click en “Gestionar” en alguno de los procesos de selección se nos cargará más abajo un panel que contendrá aquellos estudiantes que estén en la fase actual del proceso de selección, con el objetivo de que la empresa pueda gestionar esa fase del proceso decidiendo entre ellos y pudiendo ver el perfil de cada estudiante en todo momento a través de una ventana modal.</w:t>
      </w:r>
    </w:p>
    <w:p w14:paraId="0B5EBE23" w14:textId="6BAA5199" w:rsidR="004D6132" w:rsidRDefault="004D6132" w:rsidP="004D6132">
      <w:r>
        <w:tab/>
        <w:t>A continuación se muestra un ejemplo de gestión de un proceso de selección con un estudiante inscrito en la oferta de prácticas.</w:t>
      </w:r>
    </w:p>
    <w:p w14:paraId="00093DA4" w14:textId="77777777" w:rsidR="004D6132" w:rsidRPr="004D6132" w:rsidRDefault="004D6132" w:rsidP="004D6132"/>
    <w:p w14:paraId="4D218D10" w14:textId="77777777" w:rsidR="003C0139" w:rsidRDefault="00D45064" w:rsidP="003C0139">
      <w:pPr>
        <w:keepNext/>
      </w:pPr>
      <w:r>
        <w:rPr>
          <w:rStyle w:val="nfasissutil"/>
          <w:b/>
          <w:noProof/>
        </w:rPr>
        <w:lastRenderedPageBreak/>
        <w:pict w14:anchorId="6602D050">
          <v:shape id="_x0000_i1027" type="#_x0000_t75" alt="empresa-show-bio-3-1" style="width:462.05pt;height:226.65pt;mso-width-percent:0;mso-height-percent:0;mso-width-percent:0;mso-height-percent:0">
            <v:imagedata r:id="rId101" o:title="empresa-show-bio-3-1"/>
          </v:shape>
        </w:pict>
      </w:r>
    </w:p>
    <w:p w14:paraId="20EA4FA6" w14:textId="4577233C" w:rsidR="00F379FF" w:rsidRDefault="003C0139" w:rsidP="003C0139">
      <w:pPr>
        <w:pStyle w:val="Descripcin"/>
        <w:rPr>
          <w:rStyle w:val="nfasissutil"/>
          <w:b/>
        </w:rPr>
      </w:pPr>
      <w:bookmarkStart w:id="1334" w:name="_Toc50542738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54</w:t>
      </w:r>
      <w:r>
        <w:fldChar w:fldCharType="end"/>
      </w:r>
      <w:r>
        <w:t xml:space="preserve"> </w:t>
      </w:r>
      <w:r w:rsidR="00A062E2" w:rsidRPr="00D11435">
        <w:t xml:space="preserve">Captura de pantalla de la pantalla principal de mi perfil en la pestaña “Mis </w:t>
      </w:r>
      <w:r w:rsidR="00A062E2">
        <w:t>procesos de selección” con el contenedor de la fase de preselección de una oferta abierto.</w:t>
      </w:r>
      <w:bookmarkEnd w:id="1334"/>
    </w:p>
    <w:p w14:paraId="77EC86BB" w14:textId="47F9BF26" w:rsidR="00F379FF" w:rsidRDefault="00F379FF" w:rsidP="00F379FF">
      <w:pPr>
        <w:rPr>
          <w:rStyle w:val="nfasissutil"/>
          <w:b/>
        </w:rPr>
      </w:pPr>
      <w:r>
        <w:rPr>
          <w:rStyle w:val="nfasissutil"/>
          <w:b/>
        </w:rPr>
        <w:tab/>
      </w:r>
    </w:p>
    <w:p w14:paraId="7252D654" w14:textId="77777777" w:rsidR="003C0139" w:rsidRDefault="00D45064" w:rsidP="003C0139">
      <w:pPr>
        <w:keepNext/>
      </w:pPr>
      <w:r>
        <w:rPr>
          <w:rStyle w:val="nfasissutil"/>
          <w:b/>
          <w:noProof/>
        </w:rPr>
        <w:lastRenderedPageBreak/>
        <w:pict w14:anchorId="14FE6C73">
          <v:shape id="_x0000_i1026" type="#_x0000_t75" alt="empresa-show" style="width:460.8pt;height:262.95pt;mso-width-percent:0;mso-height-percent:0;mso-width-percent:0;mso-height-percent:0">
            <v:imagedata r:id="rId102" o:title="empresa-show"/>
          </v:shape>
        </w:pict>
      </w:r>
    </w:p>
    <w:p w14:paraId="3E59A82A" w14:textId="270E2CB6" w:rsidR="000B663C" w:rsidRDefault="003C0139" w:rsidP="003C0139">
      <w:pPr>
        <w:pStyle w:val="Descripcin"/>
      </w:pPr>
      <w:bookmarkStart w:id="1335" w:name="_Toc50542738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55</w:t>
      </w:r>
      <w:r>
        <w:fldChar w:fldCharType="end"/>
      </w:r>
      <w:r>
        <w:t xml:space="preserve"> </w:t>
      </w:r>
      <w:r w:rsidR="00CA11CD" w:rsidRPr="00AA4EAF">
        <w:t xml:space="preserve">Captura de pantalla de la pantalla principal de mi perfil en la pestaña “Mis procesos de selección” con el contenedor de la fase </w:t>
      </w:r>
      <w:r w:rsidR="00CA11CD">
        <w:t>final de selección</w:t>
      </w:r>
      <w:r w:rsidR="00CA11CD" w:rsidRPr="00AA4EAF">
        <w:t xml:space="preserve"> de una oferta abierto.</w:t>
      </w:r>
      <w:bookmarkEnd w:id="1335"/>
    </w:p>
    <w:p w14:paraId="7D8E7525" w14:textId="77777777" w:rsidR="004D6132" w:rsidRDefault="004D6132" w:rsidP="004D6132"/>
    <w:p w14:paraId="5D3111F7" w14:textId="2DDF8801" w:rsidR="004D6132" w:rsidRPr="004D6132" w:rsidRDefault="004D6132" w:rsidP="004D6132">
      <w:r>
        <w:tab/>
        <w:t xml:space="preserve">Como podemos ver en la siguiente imagen, la empresa también podrá ver el perfil de aquellos usuarios pertenecientes a las fases del proceso de selección. El diseño de estas interfaces ha seguido una línea prácticamente idéntica a la del </w:t>
      </w:r>
      <w:r w:rsidR="005B331B">
        <w:t>envío</w:t>
      </w:r>
      <w:r>
        <w:t xml:space="preserve"> de mensajes, ya que se ha hecho mediante ventanas modales, lo que hará más fácil y rápida la visualización de los perfiles de los estudiantes, ya que no se cambiará de página en ningún momento.</w:t>
      </w:r>
    </w:p>
    <w:p w14:paraId="04033854" w14:textId="77777777" w:rsidR="00CA11CD" w:rsidRPr="00CA11CD" w:rsidRDefault="00CA11CD" w:rsidP="00CA11CD"/>
    <w:p w14:paraId="04D5AF47" w14:textId="77777777" w:rsidR="003C0139" w:rsidRDefault="00D45064" w:rsidP="003C0139">
      <w:pPr>
        <w:keepNext/>
      </w:pPr>
      <w:r>
        <w:rPr>
          <w:rStyle w:val="nfasissutil"/>
          <w:b/>
          <w:noProof/>
        </w:rPr>
        <w:lastRenderedPageBreak/>
        <w:pict w14:anchorId="7F933404">
          <v:shape id="_x0000_i1025" type="#_x0000_t75" alt="empresa-showbii-3-3" style="width:439.5pt;height:226.65pt;mso-width-percent:0;mso-height-percent:0;mso-width-percent:0;mso-height-percent:0">
            <v:imagedata r:id="rId103" o:title="empresa-showbii-3-3"/>
          </v:shape>
        </w:pict>
      </w:r>
    </w:p>
    <w:p w14:paraId="6145669A" w14:textId="5C744CC8" w:rsidR="00F379FF" w:rsidRDefault="003C0139" w:rsidP="003C0139">
      <w:pPr>
        <w:pStyle w:val="Descripcin"/>
        <w:rPr>
          <w:rStyle w:val="nfasissutil"/>
          <w:b/>
        </w:rPr>
      </w:pPr>
      <w:bookmarkStart w:id="1336" w:name="_Toc50542739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56</w:t>
      </w:r>
      <w:r>
        <w:fldChar w:fldCharType="end"/>
      </w:r>
      <w:r>
        <w:t xml:space="preserve"> </w:t>
      </w:r>
      <w:r w:rsidR="00CA11CD" w:rsidRPr="009405BD">
        <w:t xml:space="preserve">Captura de pantalla de la pantalla principal de mi perfil en la pestaña “Mis procesos de selección” con </w:t>
      </w:r>
      <w:r w:rsidR="00CA11CD">
        <w:t>la ventana modal de perfil del estudiante seleccionado abierta.</w:t>
      </w:r>
      <w:bookmarkEnd w:id="1336"/>
    </w:p>
    <w:p w14:paraId="65F03450" w14:textId="77777777" w:rsidR="000B663C" w:rsidRDefault="000B663C" w:rsidP="000B663C">
      <w:pPr>
        <w:rPr>
          <w:rStyle w:val="nfasissutil"/>
          <w:b/>
        </w:rPr>
      </w:pPr>
    </w:p>
    <w:p w14:paraId="0FE4596A" w14:textId="18DB5F10" w:rsidR="000A7BF6" w:rsidRDefault="00DD61E2" w:rsidP="00DD61E2">
      <w:pPr>
        <w:pStyle w:val="Subttulo"/>
        <w:ind w:firstLine="720"/>
        <w:jc w:val="both"/>
        <w:rPr>
          <w:rStyle w:val="nfasissutil"/>
        </w:rPr>
      </w:pPr>
      <w:bookmarkStart w:id="1337" w:name="_Toc505426726"/>
      <w:bookmarkStart w:id="1338" w:name="_Toc505427110"/>
      <w:bookmarkStart w:id="1339" w:name="_Toc505427299"/>
      <w:r>
        <w:rPr>
          <w:rStyle w:val="nfasissutil"/>
        </w:rPr>
        <w:t>5.6.2.2.8</w:t>
      </w:r>
      <w:r w:rsidR="000C11D3">
        <w:rPr>
          <w:rStyle w:val="nfasissutil"/>
        </w:rPr>
        <w:t xml:space="preserve"> Pantalla de mensajes</w:t>
      </w:r>
      <w:bookmarkEnd w:id="1337"/>
      <w:bookmarkEnd w:id="1338"/>
      <w:bookmarkEnd w:id="1339"/>
    </w:p>
    <w:p w14:paraId="14598ED9" w14:textId="4AC9E11D" w:rsidR="004D4A7E" w:rsidRDefault="004D6132" w:rsidP="00FB7F8B">
      <w:pPr>
        <w:spacing w:before="240"/>
      </w:pPr>
      <w:r>
        <w:tab/>
      </w:r>
      <w:r w:rsidRPr="004D6132">
        <w:t>Al igual que para los estudiantes, la pestaña de “Mis Mensajes” está diseñada exactamente igual que como hemos visto anteriormente en el apartado XX para los usuarios con rol de estudiante.</w:t>
      </w:r>
    </w:p>
    <w:p w14:paraId="3DCDFDE9" w14:textId="77777777" w:rsidR="004D4A7E" w:rsidRDefault="004D4A7E" w:rsidP="004D4A7E"/>
    <w:p w14:paraId="339B7ED7" w14:textId="77777777" w:rsidR="00DD61E2" w:rsidRDefault="00DD61E2" w:rsidP="004D4A7E"/>
    <w:p w14:paraId="3A9D1A67" w14:textId="77777777" w:rsidR="00DD61E2" w:rsidRDefault="00DD61E2" w:rsidP="004D4A7E"/>
    <w:p w14:paraId="380AABF9" w14:textId="77777777" w:rsidR="00DD61E2" w:rsidRDefault="00DD61E2" w:rsidP="004D4A7E"/>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lastRenderedPageBreak/>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1340" w:name="_Toc505426727"/>
      <w:bookmarkStart w:id="1341" w:name="_Toc505427111"/>
      <w:bookmarkStart w:id="1342" w:name="_Toc505427300"/>
      <w:r>
        <w:t>DOCUMENTO 6: PRUEBAS</w:t>
      </w:r>
      <w:bookmarkEnd w:id="1340"/>
      <w:bookmarkEnd w:id="1341"/>
      <w:bookmarkEnd w:id="1342"/>
    </w:p>
    <w:p w14:paraId="3586BF60" w14:textId="77777777" w:rsidR="006B1DC8" w:rsidRDefault="006B1DC8" w:rsidP="006B1DC8"/>
    <w:p w14:paraId="420523EC" w14:textId="77777777" w:rsidR="00FB7F8B" w:rsidRDefault="00FB7F8B" w:rsidP="006B1DC8"/>
    <w:p w14:paraId="0D68A1AA" w14:textId="77777777" w:rsidR="006B1DC8" w:rsidRDefault="006B1DC8" w:rsidP="006B1DC8">
      <w:pPr>
        <w:pStyle w:val="indep"/>
        <w:jc w:val="center"/>
        <w:rPr>
          <w:b/>
          <w:bCs/>
          <w:sz w:val="28"/>
        </w:rPr>
      </w:pPr>
      <w:r>
        <w:rPr>
          <w:b/>
          <w:bCs/>
          <w:sz w:val="28"/>
        </w:rPr>
        <w:t>D. MARTÍNEZ SUÁREZ, Wenceslao</w:t>
      </w:r>
    </w:p>
    <w:p w14:paraId="020EBDCB" w14:textId="77777777" w:rsidR="006B1DC8" w:rsidRDefault="006B1DC8" w:rsidP="006B1DC8">
      <w:pPr>
        <w:pStyle w:val="indep"/>
        <w:jc w:val="center"/>
        <w:rPr>
          <w:b/>
          <w:bCs/>
          <w:sz w:val="28"/>
        </w:rPr>
      </w:pPr>
      <w:r>
        <w:rPr>
          <w:b/>
          <w:bCs/>
          <w:sz w:val="28"/>
        </w:rPr>
        <w:t>TUTOR: Dña. SUAREZ CABAL, María José</w:t>
      </w:r>
    </w:p>
    <w:p w14:paraId="0A93CFB8" w14:textId="77777777" w:rsidR="006B1DC8" w:rsidRDefault="006B1DC8" w:rsidP="006B1DC8">
      <w:pPr>
        <w:pStyle w:val="indep"/>
        <w:rPr>
          <w:b/>
          <w:bCs/>
          <w:sz w:val="28"/>
        </w:rPr>
      </w:pPr>
    </w:p>
    <w:p w14:paraId="63947772" w14:textId="77777777" w:rsidR="006B1DC8" w:rsidRDefault="006B1DC8" w:rsidP="006B1DC8">
      <w:pPr>
        <w:pStyle w:val="indep"/>
        <w:jc w:val="center"/>
        <w:rPr>
          <w:b/>
          <w:bCs/>
          <w:sz w:val="28"/>
        </w:rPr>
      </w:pPr>
      <w:r>
        <w:rPr>
          <w:b/>
          <w:bCs/>
          <w:sz w:val="28"/>
        </w:rPr>
        <w:t>FECHA: Julio 2017</w:t>
      </w:r>
    </w:p>
    <w:p w14:paraId="23831E4F" w14:textId="77777777" w:rsidR="00DD61E2" w:rsidRDefault="00DD61E2" w:rsidP="004D4A7E"/>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sdt>
      <w:sdtPr>
        <w:rPr>
          <w:rFonts w:ascii="Times New Roman" w:eastAsia="Times New Roman" w:hAnsi="Times New Roman" w:cs="Times New Roman"/>
          <w:color w:val="auto"/>
          <w:sz w:val="22"/>
          <w:szCs w:val="20"/>
          <w:lang w:val="es-ES" w:eastAsia="es-ES"/>
        </w:rPr>
        <w:id w:val="-651297234"/>
        <w:docPartObj>
          <w:docPartGallery w:val="Table of Contents"/>
          <w:docPartUnique/>
        </w:docPartObj>
      </w:sdtPr>
      <w:sdtEndPr>
        <w:rPr>
          <w:b/>
          <w:bCs/>
          <w:sz w:val="20"/>
          <w:szCs w:val="24"/>
        </w:rPr>
      </w:sdtEndPr>
      <w:sdtContent>
        <w:p w14:paraId="6299DE9C" w14:textId="0EE435F3" w:rsidR="008334CA" w:rsidRDefault="008334CA" w:rsidP="008334CA">
          <w:pPr>
            <w:pStyle w:val="TtuloTDC"/>
            <w:rPr>
              <w:rStyle w:val="Ttulo1Car"/>
              <w:rFonts w:ascii="Times New Roman" w:eastAsiaTheme="majorEastAsia" w:hAnsi="Times New Roman"/>
              <w:color w:val="000000" w:themeColor="text1"/>
              <w:sz w:val="44"/>
              <w:szCs w:val="44"/>
            </w:rPr>
          </w:pPr>
          <w:r w:rsidRPr="00520BAA">
            <w:rPr>
              <w:rStyle w:val="Ttulo1Car"/>
              <w:rFonts w:ascii="Times New Roman" w:eastAsiaTheme="majorEastAsia" w:hAnsi="Times New Roman"/>
              <w:color w:val="000000" w:themeColor="text1"/>
              <w:sz w:val="44"/>
              <w:szCs w:val="44"/>
            </w:rPr>
            <w:t>Índice de contenidos</w:t>
          </w:r>
        </w:p>
        <w:p w14:paraId="1A133955" w14:textId="1F3EC208" w:rsidR="008334CA" w:rsidRPr="00515917" w:rsidRDefault="008334CA" w:rsidP="00515917">
          <w:pPr>
            <w:pStyle w:val="TDC1"/>
            <w:rPr>
              <w:noProof/>
              <w:color w:val="0563C1"/>
              <w:sz w:val="20"/>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E8B2221" w14:textId="77777777" w:rsidR="008334CA" w:rsidRPr="00CC4533" w:rsidRDefault="00D45064" w:rsidP="00333F57">
          <w:pPr>
            <w:pStyle w:val="TDC1"/>
            <w:rPr>
              <w:rStyle w:val="Hipervnculo"/>
              <w:b/>
              <w:noProof/>
              <w:sz w:val="20"/>
              <w:u w:val="none"/>
            </w:rPr>
          </w:pPr>
          <w:hyperlink w:anchor="_Toc486815244" w:history="1">
            <w:r w:rsidR="008334CA" w:rsidRPr="00CC4533">
              <w:rPr>
                <w:rStyle w:val="Hipervnculo"/>
                <w:b/>
                <w:noProof/>
                <w:sz w:val="20"/>
                <w:u w:val="none"/>
              </w:rPr>
              <w:t>DOCUMENTO 6: PRUEBAS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_Toc486815244 \h </w:instrText>
            </w:r>
            <w:r w:rsidR="008334CA" w:rsidRPr="00CC4533">
              <w:rPr>
                <w:noProof/>
                <w:webHidden/>
              </w:rPr>
            </w:r>
            <w:r w:rsidR="008334CA" w:rsidRPr="00CC4533">
              <w:rPr>
                <w:noProof/>
                <w:webHidden/>
              </w:rPr>
              <w:fldChar w:fldCharType="separate"/>
            </w:r>
            <w:r w:rsidR="00333F57">
              <w:rPr>
                <w:noProof/>
                <w:webHidden/>
              </w:rPr>
              <w:t>120</w:t>
            </w:r>
            <w:r w:rsidR="008334CA" w:rsidRPr="00CC4533">
              <w:rPr>
                <w:noProof/>
                <w:webHidden/>
              </w:rPr>
              <w:fldChar w:fldCharType="end"/>
            </w:r>
          </w:hyperlink>
        </w:p>
        <w:p w14:paraId="6AA94B4A" w14:textId="77777777" w:rsidR="008334CA" w:rsidRPr="00CC4533" w:rsidRDefault="008334CA" w:rsidP="008334CA">
          <w:pPr>
            <w:spacing w:after="0"/>
            <w:rPr>
              <w:rFonts w:eastAsiaTheme="minorEastAsia"/>
              <w:noProof/>
            </w:rPr>
          </w:pPr>
        </w:p>
        <w:p w14:paraId="7BBA4719" w14:textId="77777777" w:rsidR="008334CA" w:rsidRPr="0037566D" w:rsidRDefault="00D45064" w:rsidP="00B90ADB">
          <w:pPr>
            <w:pStyle w:val="TDC2"/>
            <w:rPr>
              <w:rFonts w:eastAsiaTheme="minorEastAsia"/>
              <w:lang w:val="en-GB" w:eastAsia="en-GB"/>
            </w:rPr>
          </w:pPr>
          <w:hyperlink w:anchor="_Toc486815245" w:history="1">
            <w:r w:rsidR="008334CA" w:rsidRPr="0037566D">
              <w:rPr>
                <w:rStyle w:val="Hipervnculo"/>
                <w:u w:val="none"/>
              </w:rPr>
              <w:t>6.1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_Toc486815245 \h </w:instrText>
            </w:r>
            <w:r w:rsidR="008334CA" w:rsidRPr="0037566D">
              <w:rPr>
                <w:webHidden/>
              </w:rPr>
            </w:r>
            <w:r w:rsidR="008334CA" w:rsidRPr="0037566D">
              <w:rPr>
                <w:webHidden/>
              </w:rPr>
              <w:fldChar w:fldCharType="separate"/>
            </w:r>
            <w:r w:rsidR="00333F57">
              <w:rPr>
                <w:webHidden/>
              </w:rPr>
              <w:t>122</w:t>
            </w:r>
            <w:r w:rsidR="008334CA" w:rsidRPr="0037566D">
              <w:rPr>
                <w:webHidden/>
              </w:rPr>
              <w:fldChar w:fldCharType="end"/>
            </w:r>
          </w:hyperlink>
        </w:p>
        <w:p w14:paraId="3446758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6" w:history="1">
            <w:r w:rsidRPr="0037566D">
              <w:rPr>
                <w:rStyle w:val="Hipervnculo"/>
                <w:noProof/>
                <w:sz w:val="20"/>
                <w:u w:val="none"/>
              </w:rPr>
              <w:t>6.2 PRUEBAS UNITARIAS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_Toc486815246 \h </w:instrText>
            </w:r>
            <w:r w:rsidRPr="0037566D">
              <w:rPr>
                <w:noProof/>
                <w:webHidden/>
              </w:rPr>
            </w:r>
            <w:r w:rsidRPr="0037566D">
              <w:rPr>
                <w:noProof/>
                <w:webHidden/>
              </w:rPr>
              <w:fldChar w:fldCharType="separate"/>
            </w:r>
            <w:r w:rsidR="00333F57">
              <w:rPr>
                <w:noProof/>
                <w:webHidden/>
              </w:rPr>
              <w:t>122</w:t>
            </w:r>
            <w:r w:rsidRPr="0037566D">
              <w:rPr>
                <w:noProof/>
                <w:webHidden/>
              </w:rPr>
              <w:fldChar w:fldCharType="end"/>
            </w:r>
          </w:hyperlink>
        </w:p>
        <w:p w14:paraId="0E17A82B"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7" w:history="1">
            <w:r w:rsidRPr="0037566D">
              <w:rPr>
                <w:rStyle w:val="Hipervnculo"/>
                <w:noProof/>
                <w:sz w:val="20"/>
                <w:u w:val="none"/>
              </w:rPr>
              <w:t>6.3 PRUEBAS DE INTEGRACIÓN Y DE SISTEMA</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_Toc486815247 \h </w:instrText>
            </w:r>
            <w:r w:rsidRPr="0037566D">
              <w:rPr>
                <w:noProof/>
                <w:webHidden/>
              </w:rPr>
            </w:r>
            <w:r w:rsidRPr="0037566D">
              <w:rPr>
                <w:noProof/>
                <w:webHidden/>
              </w:rPr>
              <w:fldChar w:fldCharType="separate"/>
            </w:r>
            <w:r w:rsidR="00333F57">
              <w:rPr>
                <w:noProof/>
                <w:webHidden/>
              </w:rPr>
              <w:t>124</w:t>
            </w:r>
            <w:r w:rsidRPr="0037566D">
              <w:rPr>
                <w:noProof/>
                <w:webHidden/>
              </w:rPr>
              <w:fldChar w:fldCharType="end"/>
            </w:r>
          </w:hyperlink>
        </w:p>
        <w:p w14:paraId="3C9B313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8" w:history="1">
            <w:r w:rsidRPr="0037566D">
              <w:rPr>
                <w:rStyle w:val="Hipervnculo"/>
                <w:noProof/>
                <w:sz w:val="20"/>
                <w:u w:val="none"/>
              </w:rPr>
              <w:t>6.4 PRUEBAS DE USABILIDAD Y ACCESIBILIDAD</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_Toc486815248 \h </w:instrText>
            </w:r>
            <w:r w:rsidRPr="0037566D">
              <w:rPr>
                <w:noProof/>
                <w:webHidden/>
              </w:rPr>
            </w:r>
            <w:r w:rsidRPr="0037566D">
              <w:rPr>
                <w:noProof/>
                <w:webHidden/>
              </w:rPr>
              <w:fldChar w:fldCharType="separate"/>
            </w:r>
            <w:r w:rsidR="00333F57">
              <w:rPr>
                <w:noProof/>
                <w:webHidden/>
              </w:rPr>
              <w:t>130</w:t>
            </w:r>
            <w:r w:rsidRPr="0037566D">
              <w:rPr>
                <w:noProof/>
                <w:webHidden/>
              </w:rPr>
              <w:fldChar w:fldCharType="end"/>
            </w:r>
          </w:hyperlink>
        </w:p>
        <w:p w14:paraId="28BC02A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9" w:history="1">
            <w:r w:rsidRPr="0037566D">
              <w:rPr>
                <w:rStyle w:val="Hipervnculo"/>
                <w:u w:val="none"/>
              </w:rPr>
              <w:t>6.4.1 CRITERIOS GENERALES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_Toc486815249 \h </w:instrText>
            </w:r>
            <w:r w:rsidRPr="0037566D">
              <w:rPr>
                <w:webHidden/>
              </w:rPr>
            </w:r>
            <w:r w:rsidRPr="0037566D">
              <w:rPr>
                <w:webHidden/>
              </w:rPr>
              <w:fldChar w:fldCharType="separate"/>
            </w:r>
            <w:r w:rsidR="00333F57">
              <w:rPr>
                <w:webHidden/>
              </w:rPr>
              <w:t>130</w:t>
            </w:r>
            <w:r w:rsidRPr="0037566D">
              <w:rPr>
                <w:webHidden/>
              </w:rPr>
              <w:fldChar w:fldCharType="end"/>
            </w:r>
          </w:hyperlink>
        </w:p>
        <w:p w14:paraId="4FBE2A7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0" w:history="1">
            <w:r w:rsidRPr="0037566D">
              <w:rPr>
                <w:rStyle w:val="Hipervnculo"/>
                <w:u w:val="none"/>
              </w:rPr>
              <w:t>6.4.2 CRITERIOS DE IDENTIDAD E INFORMACIÓN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_Toc486815250 \h </w:instrText>
            </w:r>
            <w:r w:rsidRPr="0037566D">
              <w:rPr>
                <w:webHidden/>
              </w:rPr>
            </w:r>
            <w:r w:rsidRPr="0037566D">
              <w:rPr>
                <w:webHidden/>
              </w:rPr>
              <w:fldChar w:fldCharType="separate"/>
            </w:r>
            <w:r w:rsidR="00333F57">
              <w:rPr>
                <w:webHidden/>
              </w:rPr>
              <w:t>131</w:t>
            </w:r>
            <w:r w:rsidRPr="0037566D">
              <w:rPr>
                <w:webHidden/>
              </w:rPr>
              <w:fldChar w:fldCharType="end"/>
            </w:r>
          </w:hyperlink>
        </w:p>
        <w:p w14:paraId="4D70E03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1" w:history="1">
            <w:r w:rsidRPr="0037566D">
              <w:rPr>
                <w:rStyle w:val="Hipervnculo"/>
                <w:u w:val="none"/>
              </w:rPr>
              <w:t>6.4.3 CRITERIOS DE LENGUAJE Y REDACCIÓN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_Toc486815251 \h </w:instrText>
            </w:r>
            <w:r w:rsidRPr="0037566D">
              <w:rPr>
                <w:webHidden/>
              </w:rPr>
            </w:r>
            <w:r w:rsidRPr="0037566D">
              <w:rPr>
                <w:webHidden/>
              </w:rPr>
              <w:fldChar w:fldCharType="separate"/>
            </w:r>
            <w:r w:rsidR="00333F57">
              <w:rPr>
                <w:webHidden/>
              </w:rPr>
              <w:t>132</w:t>
            </w:r>
            <w:r w:rsidRPr="0037566D">
              <w:rPr>
                <w:webHidden/>
              </w:rPr>
              <w:fldChar w:fldCharType="end"/>
            </w:r>
          </w:hyperlink>
        </w:p>
        <w:p w14:paraId="7E57746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2" w:history="1">
            <w:r w:rsidRPr="0037566D">
              <w:rPr>
                <w:rStyle w:val="Hipervnculo"/>
                <w:u w:val="none"/>
              </w:rPr>
              <w:t>6.4.4 CRITERIOS DE ROTULADO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_Toc486815252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C19710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3" w:history="1">
            <w:r w:rsidRPr="0037566D">
              <w:rPr>
                <w:rStyle w:val="Hipervnculo"/>
                <w:u w:val="none"/>
              </w:rPr>
              <w:t>6.4.5 CRITERIOS DE NAVEGACIÓN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_Toc486815253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71108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4" w:history="1">
            <w:r w:rsidRPr="0037566D">
              <w:rPr>
                <w:rStyle w:val="Hipervnculo"/>
                <w:u w:val="none"/>
              </w:rPr>
              <w:t>6.4.6 LAY-OUT DE LA PÁGINA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_Toc486815254 \h </w:instrText>
            </w:r>
            <w:r w:rsidRPr="0037566D">
              <w:rPr>
                <w:webHidden/>
              </w:rPr>
            </w:r>
            <w:r w:rsidRPr="0037566D">
              <w:rPr>
                <w:webHidden/>
              </w:rPr>
              <w:fldChar w:fldCharType="separate"/>
            </w:r>
            <w:r w:rsidR="00333F57">
              <w:rPr>
                <w:webHidden/>
              </w:rPr>
              <w:t>134</w:t>
            </w:r>
            <w:r w:rsidRPr="0037566D">
              <w:rPr>
                <w:webHidden/>
              </w:rPr>
              <w:fldChar w:fldCharType="end"/>
            </w:r>
          </w:hyperlink>
        </w:p>
        <w:p w14:paraId="63769E2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5" w:history="1">
            <w:r w:rsidRPr="0037566D">
              <w:rPr>
                <w:rStyle w:val="Hipervnculo"/>
                <w:u w:val="none"/>
              </w:rPr>
              <w:t>6.4.7 CRITERIOS DE BÚSQUEDA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_Toc486815255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589EE1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6" w:history="1">
            <w:r w:rsidRPr="0037566D">
              <w:rPr>
                <w:rStyle w:val="Hipervnculo"/>
                <w:u w:val="none"/>
              </w:rPr>
              <w:t>6.4.8 CRITERIOS DE AYUDA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_Toc486815256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624BB9F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7" w:history="1">
            <w:r w:rsidRPr="0037566D">
              <w:rPr>
                <w:rStyle w:val="Hipervnculo"/>
                <w:u w:val="none"/>
              </w:rPr>
              <w:t>6.4.9 ACCESIBILIDAD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_Toc486815257 \h </w:instrText>
            </w:r>
            <w:r w:rsidRPr="0037566D">
              <w:rPr>
                <w:webHidden/>
              </w:rPr>
            </w:r>
            <w:r w:rsidRPr="0037566D">
              <w:rPr>
                <w:webHidden/>
              </w:rPr>
              <w:fldChar w:fldCharType="separate"/>
            </w:r>
            <w:r w:rsidR="00333F57">
              <w:rPr>
                <w:webHidden/>
              </w:rPr>
              <w:t>136</w:t>
            </w:r>
            <w:r w:rsidRPr="0037566D">
              <w:rPr>
                <w:webHidden/>
              </w:rPr>
              <w:fldChar w:fldCharType="end"/>
            </w:r>
          </w:hyperlink>
        </w:p>
        <w:p w14:paraId="0E2B35E5" w14:textId="77777777" w:rsidR="008334CA" w:rsidRPr="0037566D" w:rsidRDefault="00D45064" w:rsidP="00B90ADB">
          <w:pPr>
            <w:pStyle w:val="TDC2"/>
            <w:rPr>
              <w:rFonts w:eastAsiaTheme="minorEastAsia"/>
              <w:lang w:val="en-GB" w:eastAsia="en-GB"/>
            </w:rPr>
          </w:pPr>
          <w:hyperlink w:anchor="_Toc486815258" w:history="1">
            <w:r w:rsidR="008334CA" w:rsidRPr="0037566D">
              <w:rPr>
                <w:rStyle w:val="Hipervnculo"/>
                <w:u w:val="none"/>
              </w:rPr>
              <w:t>6.4.10 CRITERIOS DE CONTROL Y RETROALIMENTACIÓN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_Toc486815258 \h </w:instrText>
            </w:r>
            <w:r w:rsidR="008334CA" w:rsidRPr="0037566D">
              <w:rPr>
                <w:webHidden/>
              </w:rPr>
            </w:r>
            <w:r w:rsidR="008334CA" w:rsidRPr="0037566D">
              <w:rPr>
                <w:webHidden/>
              </w:rPr>
              <w:fldChar w:fldCharType="separate"/>
            </w:r>
            <w:r w:rsidR="00333F57">
              <w:rPr>
                <w:webHidden/>
              </w:rPr>
              <w:t>137</w:t>
            </w:r>
            <w:r w:rsidR="008334CA" w:rsidRPr="0037566D">
              <w:rPr>
                <w:webHidden/>
              </w:rPr>
              <w:fldChar w:fldCharType="end"/>
            </w:r>
          </w:hyperlink>
        </w:p>
        <w:p w14:paraId="2ABF45E5" w14:textId="77777777" w:rsidR="008334CA" w:rsidRDefault="00D45064" w:rsidP="00333F57">
          <w:pPr>
            <w:pStyle w:val="TDC1"/>
            <w:rPr>
              <w:rStyle w:val="Hipervnculo"/>
              <w:noProof/>
              <w:sz w:val="20"/>
              <w:u w:val="none"/>
            </w:rPr>
          </w:pPr>
          <w:hyperlink w:anchor="_Toc486815259" w:history="1">
            <w:r w:rsidR="008334CA" w:rsidRPr="0037566D">
              <w:rPr>
                <w:rStyle w:val="Hipervnculo"/>
                <w:noProof/>
                <w:sz w:val="20"/>
                <w:u w:val="none"/>
              </w:rPr>
              <w:t>6.5 PRUEBAS DE RENDIMIENTO</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_Toc486815259 \h </w:instrText>
            </w:r>
            <w:r w:rsidR="008334CA" w:rsidRPr="0037566D">
              <w:rPr>
                <w:noProof/>
                <w:webHidden/>
              </w:rPr>
            </w:r>
            <w:r w:rsidR="008334CA" w:rsidRPr="0037566D">
              <w:rPr>
                <w:noProof/>
                <w:webHidden/>
              </w:rPr>
              <w:fldChar w:fldCharType="separate"/>
            </w:r>
            <w:r w:rsidR="00333F57">
              <w:rPr>
                <w:noProof/>
                <w:webHidden/>
              </w:rPr>
              <w:t>137</w:t>
            </w:r>
            <w:r w:rsidR="008334CA" w:rsidRPr="0037566D">
              <w:rPr>
                <w:noProof/>
                <w:webHidden/>
              </w:rPr>
              <w:fldChar w:fldCharType="end"/>
            </w:r>
          </w:hyperlink>
        </w:p>
        <w:p w14:paraId="06E92269" w14:textId="77777777" w:rsidR="008334CA" w:rsidRPr="00CC4533" w:rsidRDefault="008334CA" w:rsidP="008334CA">
          <w:pPr>
            <w:spacing w:after="0"/>
            <w:rPr>
              <w:rFonts w:eastAsiaTheme="minorEastAsia"/>
              <w:noProof/>
            </w:rPr>
          </w:pPr>
        </w:p>
        <w:p w14:paraId="43701025" w14:textId="77777777" w:rsidR="008334CA" w:rsidRDefault="008334CA" w:rsidP="008334CA">
          <w:pPr>
            <w:spacing w:line="276" w:lineRule="auto"/>
            <w:rPr>
              <w:b/>
              <w:bCs/>
              <w:sz w:val="20"/>
            </w:rPr>
          </w:pPr>
          <w:r w:rsidRPr="0037566D">
            <w:rPr>
              <w:b/>
              <w:bCs/>
              <w:sz w:val="20"/>
            </w:rPr>
            <w:fldChar w:fldCharType="end"/>
          </w:r>
        </w:p>
      </w:sdtContent>
    </w:sdt>
    <w:p w14:paraId="2AFFE908" w14:textId="77777777" w:rsidR="00DD61E2" w:rsidRDefault="00DD61E2" w:rsidP="004D4A7E"/>
    <w:p w14:paraId="24E81EE7" w14:textId="77777777" w:rsidR="008334CA" w:rsidRDefault="008334CA" w:rsidP="004D4A7E"/>
    <w:p w14:paraId="369B96EC" w14:textId="77777777" w:rsidR="00DD61E2" w:rsidRDefault="00DD61E2" w:rsidP="004D4A7E"/>
    <w:p w14:paraId="703B9E09" w14:textId="4739AF9C" w:rsidR="004D4A7E" w:rsidRPr="006B1DC8" w:rsidRDefault="006B1DC8" w:rsidP="006B1DC8">
      <w:pPr>
        <w:pStyle w:val="Ttulo2"/>
        <w:rPr>
          <w:lang w:val="es-ES"/>
        </w:rPr>
      </w:pPr>
      <w:bookmarkStart w:id="1343" w:name="_Toc505426728"/>
      <w:bookmarkStart w:id="1344" w:name="_Toc505427112"/>
      <w:bookmarkStart w:id="1345" w:name="_Toc505427301"/>
      <w:r w:rsidRPr="006B1DC8">
        <w:rPr>
          <w:lang w:val="es-ES"/>
        </w:rPr>
        <w:t>6.</w:t>
      </w:r>
      <w:r w:rsidR="00D52E92" w:rsidRPr="006B1DC8">
        <w:rPr>
          <w:lang w:val="es-ES"/>
        </w:rPr>
        <w:t xml:space="preserve">1 </w:t>
      </w:r>
      <w:r w:rsidR="0026421F">
        <w:rPr>
          <w:lang w:val="es-ES"/>
        </w:rPr>
        <w:t>I</w:t>
      </w:r>
      <w:r w:rsidR="0026421F" w:rsidRPr="006B1DC8">
        <w:rPr>
          <w:lang w:val="es-ES"/>
        </w:rPr>
        <w:t>ntroducción</w:t>
      </w:r>
      <w:bookmarkEnd w:id="1343"/>
      <w:bookmarkEnd w:id="1344"/>
      <w:bookmarkEnd w:id="1345"/>
    </w:p>
    <w:p w14:paraId="3CF24FD2" w14:textId="682A5F82" w:rsidR="00D52E92" w:rsidRDefault="00D52E92" w:rsidP="00D52E92">
      <w:r>
        <w:tab/>
      </w:r>
      <w:r>
        <w:br/>
      </w:r>
      <w:r>
        <w:tab/>
        <w:t xml:space="preserve">En este apartado abordaremos todas aquellas pruebas realizadas durante el desarrollo de este </w:t>
      </w:r>
      <w:r>
        <w:lastRenderedPageBreak/>
        <w:t>proyecto, las cuales han garantizado que el sistema funcione de la mejor manera posible ante las diversas situaciones que se pueden dar, respondiendo tal y como se espera.</w:t>
      </w:r>
    </w:p>
    <w:p w14:paraId="419615F3" w14:textId="175F6413" w:rsidR="00D52E92" w:rsidRDefault="00D52E92" w:rsidP="00D52E92">
      <w:r>
        <w:tab/>
      </w:r>
      <w:r w:rsidR="001C26AD">
        <w:t>El desarrollo de las pruebas se ha dividido en cuatro apartados principales: pruebas unitarias, pruebas de integración y sistema, pruebas de rendimiento y por último pruebas de usabilidad y accesibilidad.</w:t>
      </w:r>
    </w:p>
    <w:p w14:paraId="18A3735C" w14:textId="77777777" w:rsidR="001C26AD" w:rsidRDefault="001C26AD" w:rsidP="00D52E92"/>
    <w:p w14:paraId="418EEC4B" w14:textId="0E284B93" w:rsidR="001C26AD" w:rsidRDefault="006B1DC8" w:rsidP="006B1DC8">
      <w:pPr>
        <w:pStyle w:val="Ttulo"/>
      </w:pPr>
      <w:bookmarkStart w:id="1346" w:name="_Toc505426729"/>
      <w:bookmarkStart w:id="1347" w:name="_Toc505427113"/>
      <w:bookmarkStart w:id="1348" w:name="_Toc505427302"/>
      <w:r>
        <w:t>6.2</w:t>
      </w:r>
      <w:r w:rsidR="001C26AD">
        <w:t xml:space="preserve"> </w:t>
      </w:r>
      <w:r w:rsidR="0026421F">
        <w:t>Pruebas unitarias</w:t>
      </w:r>
      <w:bookmarkEnd w:id="1346"/>
      <w:bookmarkEnd w:id="1347"/>
      <w:bookmarkEnd w:id="1348"/>
    </w:p>
    <w:p w14:paraId="518D5B80" w14:textId="389887AC" w:rsidR="001C26AD" w:rsidRDefault="001C26AD" w:rsidP="001C26AD">
      <w:r>
        <w:br/>
      </w:r>
      <w:r>
        <w:tab/>
        <w:t>Dentro de un sistema con un diseño estructurado, las pruebas unitarias son aquellas pruebas realizadas para las diferentes funcionalidades de cada unidad del sistema, garantizando que estas funcionen correcta y eficientemente por separado.</w:t>
      </w:r>
    </w:p>
    <w:p w14:paraId="4E999572" w14:textId="6920EB1D" w:rsidR="001C26AD" w:rsidRDefault="001C26AD" w:rsidP="001C26AD">
      <w:r>
        <w:tab/>
        <w:t xml:space="preserve">Para abordar el desarrollo de este tipo de pruebas </w:t>
      </w:r>
      <w:r w:rsidR="0015522A">
        <w:t xml:space="preserve">utilizaremos </w:t>
      </w:r>
      <w:r w:rsidR="0001498C">
        <w:t xml:space="preserve">el </w:t>
      </w:r>
      <w:r w:rsidR="0015522A">
        <w:t xml:space="preserve">TDD o Test Driven Development, </w:t>
      </w:r>
      <w:r w:rsidR="0001498C">
        <w:t>disciplina</w:t>
      </w:r>
      <w:r w:rsidR="0015522A">
        <w:t xml:space="preserve"> de desarrollo de software en la cual los desarrolladores escriben multitud de casos de prueba para los requerimientos funcionales de una aplicación. El TDD tiene como objetivo garantizar un código limpio, simple y testeable, asegurando la integridad de las diferentes funcionalidades de la aplicación. Una de las mejoras formas de aplicar el TDD a nuestra aplicación </w:t>
      </w:r>
      <w:r>
        <w:t xml:space="preserve">en Ruby on Rails </w:t>
      </w:r>
      <w:r w:rsidR="0015522A">
        <w:t>es haciendo</w:t>
      </w:r>
      <w:r>
        <w:t xml:space="preserve"> uso de la gema Rspec, librería creada para realizar tests unitarios para los modelos y test funcio</w:t>
      </w:r>
      <w:r w:rsidR="0015522A">
        <w:t>nales para los controladores.</w:t>
      </w:r>
    </w:p>
    <w:p w14:paraId="773C5963" w14:textId="4E502A43" w:rsidR="0015522A" w:rsidRDefault="0015522A" w:rsidP="001C26AD">
      <w:r>
        <w:tab/>
        <w:t xml:space="preserve">Una vez instalada la librería en el proyecto, se debe hacer una configuración inicial de esta para llevar a cabo las pruebas. Se creará una base de datos de pruebas que seguirá la misma estructura que tenemos en la base de datos principal de la aplicación, con las mismas tablas. El hecho de que la base de datos de desarrollo y de pruebas sean iguales nos garantizará que las pruebas llevadas a cabo </w:t>
      </w:r>
      <w:r w:rsidR="00045E98">
        <w:t>se asemejarán a la configuración real que tenemos en nuestro proyecto.</w:t>
      </w:r>
    </w:p>
    <w:p w14:paraId="7472341D" w14:textId="1BCA9A94" w:rsidR="00045E98" w:rsidRDefault="00045E98" w:rsidP="001C26AD">
      <w:r>
        <w:tab/>
        <w:t xml:space="preserve">Una de las ventajas que tiene Ruby on Rails relacionadas con las pruebas es que esta funcionalidad ya la tiene integrada en el sistema, ya que siempre que se crea un proyecto nuevo el framework incluye una carpeta llamada “test” la cual almacenará todas aquellas pruebas que el desarrollar realice. En la </w:t>
      </w:r>
      <w:r>
        <w:lastRenderedPageBreak/>
        <w:t>carpeta “test” habrá otra</w:t>
      </w:r>
      <w:r w:rsidR="0001498C">
        <w:t xml:space="preserve"> carpeta </w:t>
      </w:r>
      <w:r>
        <w:t xml:space="preserve">llamada “models” </w:t>
      </w:r>
      <w:r w:rsidR="0001498C">
        <w:t>destinada a albergar</w:t>
      </w:r>
      <w:r>
        <w:t xml:space="preserve"> las pruebas para los modelos de la aplicación y otra carpeta llamada “controllers” donde se establecerán aquellas pruebas para los controladores.</w:t>
      </w:r>
    </w:p>
    <w:p w14:paraId="55529C0E" w14:textId="249AC873" w:rsidR="00045E98" w:rsidRDefault="00045E98" w:rsidP="001C26AD">
      <w:r>
        <w:tab/>
        <w:t>En el caso de nuestro proyecto nos interesa hacer pruebas de modelos las cuales nos servirán para corregir todos aquellos fallos relacionados con la creación de estos y la modificación de su información. A continuación se detallará un ejemplo de prueba para el modelo “offer”.</w:t>
      </w:r>
    </w:p>
    <w:p w14:paraId="7DA78337" w14:textId="5703E0A9" w:rsidR="00BB1A68" w:rsidRPr="00BB1A68" w:rsidRDefault="00BB1A68" w:rsidP="001C26AD">
      <w:r>
        <w:tab/>
        <w:t xml:space="preserve">El código que se puede ver a continuación se corresponde con un extracto de nuestro modelo “offer”, donde podremos ver que contiene los campos </w:t>
      </w:r>
      <w:r>
        <w:rPr>
          <w:i/>
        </w:rPr>
        <w:t xml:space="preserve">name, description, perfil_id, duration, location y finish_inscription_date </w:t>
      </w:r>
      <w:r>
        <w:t>con validación de presencia activada, lo que quiere decir que nunca se creará un objeto Offer si alguno de estos campos llega vacío.</w:t>
      </w:r>
    </w:p>
    <w:p w14:paraId="33E0B6D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b/>
          <w:bCs/>
          <w:color w:val="0000FF"/>
          <w:sz w:val="20"/>
          <w:highlight w:val="white"/>
          <w:lang w:val="en-GB" w:eastAsia="en-GB"/>
        </w:rPr>
        <w:t>class</w:t>
      </w:r>
      <w:r>
        <w:rPr>
          <w:rFonts w:ascii="Courier New" w:hAnsi="Courier New" w:cs="Courier New"/>
          <w:color w:val="000000"/>
          <w:sz w:val="20"/>
          <w:highlight w:val="white"/>
          <w:lang w:val="en-GB" w:eastAsia="en-GB"/>
        </w:rPr>
        <w:t xml:space="preserve"> </w:t>
      </w:r>
      <w:r>
        <w:rPr>
          <w:rFonts w:ascii="Courier New" w:hAnsi="Courier New" w:cs="Courier New"/>
          <w:b/>
          <w:bCs/>
          <w:color w:val="0080C0"/>
          <w:sz w:val="20"/>
          <w:highlight w:val="white"/>
          <w:lang w:val="en-GB" w:eastAsia="en-GB"/>
        </w:rPr>
        <w:t>Offer</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&lt;</w:t>
      </w:r>
      <w:r>
        <w:rPr>
          <w:rFonts w:ascii="Courier New" w:hAnsi="Courier New" w:cs="Courier New"/>
          <w:color w:val="000000"/>
          <w:sz w:val="20"/>
          <w:highlight w:val="white"/>
          <w:lang w:val="en-GB" w:eastAsia="en-GB"/>
        </w:rPr>
        <w:t xml:space="preserve"> ApplicationRecord</w:t>
      </w:r>
    </w:p>
    <w:p w14:paraId="4ED3CBC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#Libreria de búsqueda PgSearch</w:t>
      </w:r>
    </w:p>
    <w:p w14:paraId="2E3E1B9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include PgSearch</w:t>
      </w:r>
    </w:p>
    <w:p w14:paraId="1FB5387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pg_search_scope :search_by_description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:against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tsearch: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any_word: </w:t>
      </w:r>
      <w:r>
        <w:rPr>
          <w:rFonts w:ascii="Courier New" w:hAnsi="Courier New" w:cs="Courier New"/>
          <w:b/>
          <w:bCs/>
          <w:color w:val="0000FF"/>
          <w:sz w:val="20"/>
          <w:highlight w:val="white"/>
          <w:lang w:val="en-GB" w:eastAsia="en-GB"/>
        </w:rPr>
        <w:t>true</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p>
    <w:p w14:paraId="0643E116"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51EB0C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#Relaciones</w:t>
      </w:r>
    </w:p>
    <w:p w14:paraId="3570AD71"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belongs_to :user</w:t>
      </w:r>
    </w:p>
    <w:p w14:paraId="3EBA984D"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has_many :offer_inscription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dependent: :destroy </w:t>
      </w:r>
    </w:p>
    <w:p w14:paraId="17718A0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9CA0AE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Restricciones de validación</w:t>
      </w:r>
    </w:p>
    <w:p w14:paraId="57106B19"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:perfil_id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presence: </w:t>
      </w:r>
      <w:r>
        <w:rPr>
          <w:rFonts w:ascii="Courier New" w:hAnsi="Courier New" w:cs="Courier New"/>
          <w:b/>
          <w:bCs/>
          <w:color w:val="0000FF"/>
          <w:sz w:val="20"/>
          <w:highlight w:val="white"/>
          <w:lang w:val="en-GB" w:eastAsia="en-GB"/>
        </w:rPr>
        <w:t>true</w:t>
      </w:r>
    </w:p>
    <w:p w14:paraId="2BE9869C"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8DDD10F"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:hours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0AA03B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:salary</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055E5AF5"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validates_format_of :start_date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0FD40EB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validates_format_of :finish_date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3325E34F" w14:textId="55448427" w:rsidR="00BB1A68" w:rsidRPr="00BB1A68" w:rsidRDefault="00BB1A68" w:rsidP="00BB1A68">
      <w:pPr>
        <w:pBdr>
          <w:top w:val="single" w:sz="4" w:space="1" w:color="auto"/>
          <w:left w:val="single" w:sz="4" w:space="4" w:color="auto"/>
          <w:bottom w:val="single" w:sz="4" w:space="1" w:color="auto"/>
          <w:right w:val="single" w:sz="4" w:space="4" w:color="auto"/>
        </w:pBdr>
        <w:rPr>
          <w:lang w:val="en-GB"/>
        </w:rPr>
      </w:pPr>
      <w:r>
        <w:rPr>
          <w:rFonts w:ascii="Courier New" w:hAnsi="Courier New" w:cs="Courier New"/>
          <w:color w:val="000000"/>
          <w:sz w:val="20"/>
          <w:highlight w:val="white"/>
          <w:lang w:val="en-GB" w:eastAsia="en-GB"/>
        </w:rPr>
        <w:t xml:space="preserve">  validates_format_of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6F60DEFD" w14:textId="77777777" w:rsidR="0001498C" w:rsidRDefault="0001498C" w:rsidP="001C26AD">
      <w:pPr>
        <w:rPr>
          <w:lang w:val="en-GB"/>
        </w:rPr>
      </w:pPr>
    </w:p>
    <w:p w14:paraId="1FC830E2" w14:textId="781400F1" w:rsidR="0015522A" w:rsidRDefault="00BB1A68" w:rsidP="001C26AD">
      <w:r>
        <w:rPr>
          <w:lang w:val="en-GB"/>
        </w:rPr>
        <w:tab/>
      </w:r>
      <w:r w:rsidRPr="00690766">
        <w:rPr>
          <w:lang w:val="en-GB"/>
        </w:rPr>
        <w:t xml:space="preserve"> </w:t>
      </w:r>
      <w:r w:rsidRPr="00BB1A68">
        <w:t xml:space="preserve">Una vez visto los diferentes campos y sus validaciones podemos crear nuestra prueba para </w:t>
      </w:r>
      <w:r>
        <w:t>los campos con presencia requerida del</w:t>
      </w:r>
      <w:r w:rsidR="00DC64C3">
        <w:t xml:space="preserve"> modelo Offer </w:t>
      </w:r>
    </w:p>
    <w:p w14:paraId="7257956E" w14:textId="77777777" w:rsidR="0001498C" w:rsidRDefault="0001498C" w:rsidP="001C26AD"/>
    <w:p w14:paraId="7B4919C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describe Offer do</w:t>
      </w:r>
    </w:p>
    <w:p w14:paraId="3E6E0CB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80808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valid with a name, description, perfil_id,</w:t>
      </w:r>
    </w:p>
    <w:p w14:paraId="1EEA3E84"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808080"/>
          <w:sz w:val="20"/>
          <w:highlight w:val="white"/>
          <w:lang w:val="en-GB" w:eastAsia="en-GB"/>
        </w:rPr>
        <w:t xml:space="preserve">  duration, location and finish_inscription_date"</w:t>
      </w:r>
      <w:r>
        <w:rPr>
          <w:rFonts w:ascii="Courier New" w:hAnsi="Courier New" w:cs="Courier New"/>
          <w:color w:val="000000"/>
          <w:sz w:val="20"/>
          <w:highlight w:val="white"/>
          <w:lang w:val="en-GB" w:eastAsia="en-GB"/>
        </w:rPr>
        <w:t xml:space="preserve"> do</w:t>
      </w:r>
    </w:p>
    <w:p w14:paraId="1B6D21B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Offer.new</w:t>
      </w:r>
      <w:r>
        <w:rPr>
          <w:rFonts w:ascii="Courier New" w:hAnsi="Courier New" w:cs="Courier New"/>
          <w:b/>
          <w:bCs/>
          <w:color w:val="000080"/>
          <w:sz w:val="20"/>
          <w:highlight w:val="white"/>
          <w:lang w:val="en-GB" w:eastAsia="en-GB"/>
        </w:rPr>
        <w:t>(</w:t>
      </w:r>
    </w:p>
    <w:p w14:paraId="44B392E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'Practicas de PHP'</w:t>
      </w:r>
      <w:r>
        <w:rPr>
          <w:rFonts w:ascii="Courier New" w:hAnsi="Courier New" w:cs="Courier New"/>
          <w:color w:val="000000"/>
          <w:sz w:val="20"/>
          <w:highlight w:val="white"/>
          <w:lang w:val="en-GB" w:eastAsia="en-GB"/>
        </w:rPr>
        <w:t>,</w:t>
      </w:r>
    </w:p>
    <w:p w14:paraId="3817291E" w14:textId="77777777" w:rsidR="00DC64C3" w:rsidRP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r w:rsidRPr="00DC64C3">
        <w:rPr>
          <w:rFonts w:ascii="Courier New" w:hAnsi="Courier New" w:cs="Courier New"/>
          <w:color w:val="000000"/>
          <w:sz w:val="20"/>
          <w:highlight w:val="white"/>
          <w:lang w:eastAsia="en-GB"/>
        </w:rPr>
        <w:t>description</w:t>
      </w:r>
      <w:r w:rsidRPr="00DC64C3">
        <w:rPr>
          <w:rFonts w:ascii="Courier New" w:hAnsi="Courier New" w:cs="Courier New"/>
          <w:b/>
          <w:bCs/>
          <w:color w:val="000080"/>
          <w:sz w:val="20"/>
          <w:highlight w:val="white"/>
          <w:lang w:eastAsia="en-GB"/>
        </w:rPr>
        <w:t>:</w:t>
      </w:r>
      <w:r w:rsidRPr="00DC64C3">
        <w:rPr>
          <w:rFonts w:ascii="Courier New" w:hAnsi="Courier New" w:cs="Courier New"/>
          <w:color w:val="000000"/>
          <w:sz w:val="20"/>
          <w:highlight w:val="white"/>
          <w:lang w:eastAsia="en-GB"/>
        </w:rPr>
        <w:t xml:space="preserve"> </w:t>
      </w:r>
      <w:r w:rsidRPr="00DC64C3">
        <w:rPr>
          <w:rFonts w:ascii="Courier New" w:hAnsi="Courier New" w:cs="Courier New"/>
          <w:color w:val="808080"/>
          <w:sz w:val="20"/>
          <w:highlight w:val="white"/>
          <w:lang w:eastAsia="en-GB"/>
        </w:rPr>
        <w:t>'Oferta de prácticas de PHP'</w:t>
      </w:r>
      <w:r w:rsidRPr="00DC64C3">
        <w:rPr>
          <w:rFonts w:ascii="Courier New" w:hAnsi="Courier New" w:cs="Courier New"/>
          <w:color w:val="000000"/>
          <w:sz w:val="20"/>
          <w:highlight w:val="white"/>
          <w:lang w:eastAsia="en-GB"/>
        </w:rPr>
        <w:t>,</w:t>
      </w:r>
    </w:p>
    <w:p w14:paraId="6B913A23"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DC64C3">
        <w:rPr>
          <w:rFonts w:ascii="Courier New" w:hAnsi="Courier New" w:cs="Courier New"/>
          <w:color w:val="000000"/>
          <w:sz w:val="20"/>
          <w:highlight w:val="white"/>
          <w:lang w:eastAsia="en-GB"/>
        </w:rPr>
        <w:tab/>
        <w:t xml:space="preserve">  </w:t>
      </w:r>
      <w:r>
        <w:rPr>
          <w:rFonts w:ascii="Courier New" w:hAnsi="Courier New" w:cs="Courier New"/>
          <w:color w:val="000000"/>
          <w:sz w:val="20"/>
          <w:highlight w:val="white"/>
          <w:lang w:val="en-GB" w:eastAsia="en-GB"/>
        </w:rPr>
        <w:t>perfil_id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w:t>
      </w:r>
      <w:r>
        <w:rPr>
          <w:rFonts w:ascii="Courier New" w:hAnsi="Courier New" w:cs="Courier New"/>
          <w:color w:val="000000"/>
          <w:sz w:val="20"/>
          <w:highlight w:val="white"/>
          <w:lang w:val="en-GB" w:eastAsia="en-GB"/>
        </w:rPr>
        <w:t>,</w:t>
      </w:r>
    </w:p>
    <w:p w14:paraId="3D70538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'300'</w:t>
      </w:r>
      <w:r>
        <w:rPr>
          <w:rFonts w:ascii="Courier New" w:hAnsi="Courier New" w:cs="Courier New"/>
          <w:color w:val="000000"/>
          <w:sz w:val="20"/>
          <w:highlight w:val="white"/>
          <w:lang w:val="en-GB" w:eastAsia="en-GB"/>
        </w:rPr>
        <w:t>,</w:t>
      </w:r>
    </w:p>
    <w:p w14:paraId="1941B4A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'20/5/2017'</w:t>
      </w:r>
      <w:r>
        <w:rPr>
          <w:rFonts w:ascii="Courier New" w:hAnsi="Courier New" w:cs="Courier New"/>
          <w:b/>
          <w:bCs/>
          <w:color w:val="000080"/>
          <w:sz w:val="20"/>
          <w:highlight w:val="white"/>
          <w:lang w:val="en-GB" w:eastAsia="en-GB"/>
        </w:rPr>
        <w:t>)</w:t>
      </w:r>
    </w:p>
    <w:p w14:paraId="08BCCE4E"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be_valid</w:t>
      </w:r>
    </w:p>
    <w:p w14:paraId="4E43331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8000FF"/>
          <w:sz w:val="20"/>
          <w:highlight w:val="white"/>
          <w:lang w:val="en-GB" w:eastAsia="en-GB"/>
        </w:rPr>
        <w:t>end</w:t>
      </w:r>
    </w:p>
    <w:p w14:paraId="030AFDE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7BA4707"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invalid without a description"</w:t>
      </w:r>
      <w:r>
        <w:rPr>
          <w:rFonts w:ascii="Courier New" w:hAnsi="Courier New" w:cs="Courier New"/>
          <w:color w:val="000000"/>
          <w:sz w:val="20"/>
          <w:highlight w:val="white"/>
          <w:lang w:val="en-GB" w:eastAsia="en-GB"/>
        </w:rPr>
        <w:t xml:space="preserve"> do</w:t>
      </w:r>
    </w:p>
    <w:p w14:paraId="2043AA6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Offer.new</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nil</w:t>
      </w:r>
      <w:r>
        <w:rPr>
          <w:rFonts w:ascii="Courier New" w:hAnsi="Courier New" w:cs="Courier New"/>
          <w:b/>
          <w:bCs/>
          <w:color w:val="000080"/>
          <w:sz w:val="20"/>
          <w:highlight w:val="white"/>
          <w:lang w:val="en-GB" w:eastAsia="en-GB"/>
        </w:rPr>
        <w:t>)</w:t>
      </w:r>
    </w:p>
    <w:p w14:paraId="5EED914D"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offer.valid</w:t>
      </w:r>
      <w:r>
        <w:rPr>
          <w:rFonts w:ascii="Courier New" w:hAnsi="Courier New" w:cs="Courier New"/>
          <w:b/>
          <w:bCs/>
          <w:color w:val="000080"/>
          <w:sz w:val="20"/>
          <w:highlight w:val="white"/>
          <w:lang w:val="en-GB" w:eastAsia="en-GB"/>
        </w:rPr>
        <w:t>?</w:t>
      </w:r>
    </w:p>
    <w:p w14:paraId="5AEC2D48"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offer.errors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firstname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include</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"can't be blank"</w:t>
      </w:r>
      <w:r>
        <w:rPr>
          <w:rFonts w:ascii="Courier New" w:hAnsi="Courier New" w:cs="Courier New"/>
          <w:b/>
          <w:bCs/>
          <w:color w:val="000080"/>
          <w:sz w:val="20"/>
          <w:highlight w:val="white"/>
          <w:lang w:val="en-GB" w:eastAsia="en-GB"/>
        </w:rPr>
        <w:t>)</w:t>
      </w:r>
    </w:p>
    <w:p w14:paraId="31921C17" w14:textId="77777777" w:rsidR="00DC64C3" w:rsidRPr="00690766"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r w:rsidRPr="00690766">
        <w:rPr>
          <w:rFonts w:ascii="Courier New" w:hAnsi="Courier New" w:cs="Courier New"/>
          <w:color w:val="8000FF"/>
          <w:sz w:val="20"/>
          <w:highlight w:val="white"/>
          <w:lang w:eastAsia="en-GB"/>
        </w:rPr>
        <w:t>end</w:t>
      </w:r>
    </w:p>
    <w:p w14:paraId="7AD11DA7" w14:textId="0AA31CB8" w:rsidR="00BB1A68" w:rsidRPr="00BB1A68" w:rsidRDefault="00DC64C3" w:rsidP="00DC64C3">
      <w:pPr>
        <w:pBdr>
          <w:top w:val="single" w:sz="4" w:space="1" w:color="auto"/>
          <w:left w:val="single" w:sz="4" w:space="4" w:color="auto"/>
          <w:bottom w:val="single" w:sz="4" w:space="1" w:color="auto"/>
          <w:right w:val="single" w:sz="4" w:space="4" w:color="auto"/>
        </w:pBdr>
      </w:pPr>
      <w:r w:rsidRPr="00690766">
        <w:rPr>
          <w:rFonts w:ascii="Courier New" w:hAnsi="Courier New" w:cs="Courier New"/>
          <w:color w:val="000000"/>
          <w:sz w:val="20"/>
          <w:highlight w:val="white"/>
          <w:lang w:eastAsia="en-GB"/>
        </w:rPr>
        <w:t xml:space="preserve"> </w:t>
      </w:r>
      <w:r w:rsidRPr="00690766">
        <w:rPr>
          <w:rFonts w:ascii="Courier New" w:hAnsi="Courier New" w:cs="Courier New"/>
          <w:color w:val="8000FF"/>
          <w:sz w:val="20"/>
          <w:highlight w:val="white"/>
          <w:lang w:eastAsia="en-GB"/>
        </w:rPr>
        <w:t>end</w:t>
      </w:r>
    </w:p>
    <w:p w14:paraId="1873EEF7" w14:textId="6E2A3AB2" w:rsidR="001C26AD" w:rsidRDefault="00DC64C3" w:rsidP="001C26AD">
      <w:r>
        <w:tab/>
        <w:t xml:space="preserve">En este ejemplo de prueba lo que hemos hecho ha sido crear un nuevo objeto Offer con datos de ejemplo. Seguido de esto le especificamos el comportamiento que esperamos que tenga con el método “expect” pasándole nuestro objeto Offer recién creado y especificándole que queremos que sea </w:t>
      </w:r>
      <w:r w:rsidR="0001498C">
        <w:t>válido</w:t>
      </w:r>
      <w:r>
        <w:t xml:space="preserve"> con “be_valid”, ya que lo que nos interesa es verificar que la validación de presencia “presence: true” se cumple.</w:t>
      </w:r>
    </w:p>
    <w:p w14:paraId="7E369B9E" w14:textId="1CD1D46E" w:rsidR="00DC64C3" w:rsidRDefault="00DC64C3" w:rsidP="001C26AD">
      <w:r>
        <w:tab/>
        <w:t>Una vez construida la prueba podremos ejecutarla y observar si ha ido bien o no, observando aquellos fallos que tengamos en el caso de que la ejecución de la prueba no haya sido exitosa.</w:t>
      </w:r>
    </w:p>
    <w:p w14:paraId="2CDC5C68" w14:textId="7325A044" w:rsidR="00DC64C3" w:rsidRPr="00BB1A68" w:rsidRDefault="00DC64C3" w:rsidP="001C26AD">
      <w:r>
        <w:tab/>
        <w:t>Al igual que acabamos de ver, para este proyecto se han hecho diferentes pruebas</w:t>
      </w:r>
      <w:r w:rsidR="009C0FCF">
        <w:t xml:space="preserve"> de esta índole</w:t>
      </w:r>
      <w:r>
        <w:t xml:space="preserve"> en los modelos m</w:t>
      </w:r>
      <w:r w:rsidR="009C0FCF">
        <w:t>ás importantes de la aplicación como User, Offer_Inscription o Message.</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Default="006B1DC8" w:rsidP="00515917">
      <w:pPr>
        <w:pStyle w:val="Ttulo"/>
      </w:pPr>
      <w:bookmarkStart w:id="1349" w:name="_Toc505426730"/>
      <w:bookmarkStart w:id="1350" w:name="_Toc505427114"/>
      <w:bookmarkStart w:id="1351" w:name="_Toc505427303"/>
      <w:r>
        <w:t>6.3</w:t>
      </w:r>
      <w:r w:rsidR="009C0FCF">
        <w:t xml:space="preserve"> </w:t>
      </w:r>
      <w:r w:rsidR="0026421F">
        <w:t>Pruebas de integración y de sistema</w:t>
      </w:r>
      <w:bookmarkEnd w:id="1349"/>
      <w:bookmarkEnd w:id="1350"/>
      <w:bookmarkEnd w:id="1351"/>
    </w:p>
    <w:p w14:paraId="495AAB9A" w14:textId="564D4E87" w:rsidR="009C0FCF" w:rsidRDefault="009C0FCF" w:rsidP="00515917">
      <w:pPr>
        <w:spacing w:before="240"/>
      </w:pPr>
      <w:r>
        <w:tab/>
        <w:t>En este apartado veremos las pruebas de integración y de sistema, lo que nos permitirá probar la f</w:t>
      </w:r>
      <w:r w:rsidR="006B537A">
        <w:t xml:space="preserve">uncionalidad de todo el sistema en conjunto. Gracias a este tipo de pruebas se puede comprobar como es </w:t>
      </w:r>
      <w:r w:rsidR="006B537A">
        <w:lastRenderedPageBreak/>
        <w:t>la iteración entre dos o más unidades del sistema, verificando así que los componentes de la aplicación funcionan correctamente en conjunto.</w:t>
      </w:r>
    </w:p>
    <w:p w14:paraId="772E8BDD" w14:textId="14175034" w:rsidR="006B537A" w:rsidRDefault="006B537A" w:rsidP="009C0FCF">
      <w:r>
        <w:tab/>
        <w:t>El desarrollo de estas pruebas se ha hecho sobre</w:t>
      </w:r>
      <w:r w:rsidR="00220C81">
        <w:t xml:space="preserve"> los casos de uso más importantes de la aplicación:</w:t>
      </w:r>
    </w:p>
    <w:p w14:paraId="2CCED47B" w14:textId="6746E783" w:rsidR="004630A6" w:rsidRPr="004630A6" w:rsidRDefault="004630A6" w:rsidP="004630A6">
      <w:pPr>
        <w:pStyle w:val="Descripcin"/>
        <w:keepNext/>
        <w:ind w:left="2160" w:firstLine="720"/>
        <w:rPr>
          <w:sz w:val="20"/>
          <w:szCs w:val="20"/>
        </w:rPr>
      </w:pPr>
      <w:bookmarkStart w:id="1352" w:name="_Toc486816844"/>
      <w:r w:rsidRPr="004630A6">
        <w:rPr>
          <w:sz w:val="20"/>
          <w:szCs w:val="20"/>
        </w:rPr>
        <w:t xml:space="preserve">Tabla </w:t>
      </w:r>
      <w:r w:rsidRPr="004630A6">
        <w:rPr>
          <w:sz w:val="20"/>
          <w:szCs w:val="20"/>
        </w:rPr>
        <w:fldChar w:fldCharType="begin"/>
      </w:r>
      <w:r w:rsidRPr="004630A6">
        <w:rPr>
          <w:sz w:val="20"/>
          <w:szCs w:val="20"/>
        </w:rPr>
        <w:instrText xml:space="preserve"> </w:instrText>
      </w:r>
      <w:r w:rsidR="00327A0A">
        <w:rPr>
          <w:sz w:val="20"/>
          <w:szCs w:val="20"/>
        </w:rPr>
        <w:instrText>SEQ</w:instrText>
      </w:r>
      <w:r w:rsidRPr="004630A6">
        <w:rPr>
          <w:sz w:val="20"/>
          <w:szCs w:val="20"/>
        </w:rPr>
        <w:instrText xml:space="preserve"> Tabla \* ARABIC </w:instrText>
      </w:r>
      <w:r w:rsidRPr="004630A6">
        <w:rPr>
          <w:sz w:val="20"/>
          <w:szCs w:val="20"/>
        </w:rPr>
        <w:fldChar w:fldCharType="separate"/>
      </w:r>
      <w:r w:rsidR="0091092C">
        <w:rPr>
          <w:noProof/>
          <w:sz w:val="20"/>
          <w:szCs w:val="20"/>
        </w:rPr>
        <w:t>12</w:t>
      </w:r>
      <w:r w:rsidRPr="004630A6">
        <w:rPr>
          <w:sz w:val="20"/>
          <w:szCs w:val="20"/>
        </w:rPr>
        <w:fldChar w:fldCharType="end"/>
      </w:r>
      <w:r w:rsidRPr="004630A6">
        <w:rPr>
          <w:sz w:val="20"/>
          <w:szCs w:val="20"/>
        </w:rPr>
        <w:t xml:space="preserve"> Pruebas de integración y sistema</w:t>
      </w:r>
      <w:bookmarkEnd w:id="1352"/>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4289A3FF" w:rsidR="00A722B1" w:rsidRPr="005B5C4A" w:rsidRDefault="00A722B1" w:rsidP="009B0B66">
            <w:pPr>
              <w:spacing w:after="0"/>
              <w:jc w:val="left"/>
              <w:rPr>
                <w:szCs w:val="22"/>
              </w:rPr>
            </w:pPr>
            <w:r w:rsidRPr="005B5C4A">
              <w:rPr>
                <w:szCs w:val="22"/>
              </w:rPr>
              <w:t>Añadir un usuario nuevo (no existente)</w:t>
            </w:r>
          </w:p>
        </w:tc>
        <w:tc>
          <w:tcPr>
            <w:tcW w:w="5991" w:type="dxa"/>
            <w:vAlign w:val="center"/>
          </w:tcPr>
          <w:p w14:paraId="6D20270D" w14:textId="0B832D36" w:rsidR="00A722B1" w:rsidRPr="005B5C4A" w:rsidRDefault="00A722B1" w:rsidP="009B0B66">
            <w:pPr>
              <w:spacing w:after="0"/>
              <w:jc w:val="left"/>
              <w:rPr>
                <w:szCs w:val="22"/>
              </w:rPr>
            </w:pPr>
            <w:r w:rsidRPr="005B5C4A">
              <w:rPr>
                <w:szCs w:val="22"/>
              </w:rPr>
              <w:t>El sistema registra al nuevo usuario correctamente.</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1069F18D" w:rsidR="00A722B1" w:rsidRPr="005B5C4A" w:rsidRDefault="00A722B1" w:rsidP="009B0B66">
            <w:pPr>
              <w:spacing w:after="0"/>
              <w:jc w:val="left"/>
              <w:rPr>
                <w:szCs w:val="22"/>
              </w:rPr>
            </w:pPr>
            <w:r w:rsidRPr="005B5C4A">
              <w:rPr>
                <w:szCs w:val="22"/>
              </w:rPr>
              <w:t>El sistema registra al usuario correctamente.</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7D347AA2" w:rsidR="00A722B1" w:rsidRPr="005B5C4A" w:rsidRDefault="00A722B1" w:rsidP="009B0B66">
            <w:pPr>
              <w:spacing w:after="0"/>
              <w:jc w:val="left"/>
              <w:rPr>
                <w:szCs w:val="22"/>
              </w:rPr>
            </w:pPr>
            <w:r w:rsidRPr="005B5C4A">
              <w:rPr>
                <w:szCs w:val="22"/>
              </w:rPr>
              <w:t>Añadir un usuario ya existente en el sistema</w:t>
            </w:r>
            <w:r w:rsidR="009054EB" w:rsidRPr="005B5C4A">
              <w:rPr>
                <w:szCs w:val="22"/>
              </w:rPr>
              <w:t xml:space="preserve"> (mismo email)</w:t>
            </w:r>
          </w:p>
        </w:tc>
        <w:tc>
          <w:tcPr>
            <w:tcW w:w="5991" w:type="dxa"/>
            <w:vAlign w:val="center"/>
          </w:tcPr>
          <w:p w14:paraId="7DBF45F8" w14:textId="1E92EED5" w:rsidR="00A722B1" w:rsidRPr="005B5C4A" w:rsidRDefault="00A722B1" w:rsidP="009B0B66">
            <w:pPr>
              <w:spacing w:after="0"/>
              <w:jc w:val="left"/>
              <w:rPr>
                <w:szCs w:val="22"/>
              </w:rPr>
            </w:pPr>
            <w:r w:rsidRPr="005B5C4A">
              <w:rPr>
                <w:szCs w:val="22"/>
              </w:rPr>
              <w:t>El sistema no registra al usuario y se lo notifica.</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5C65B3D6" w:rsidR="00A722B1" w:rsidRPr="005B5C4A" w:rsidRDefault="00A722B1" w:rsidP="009B0B66">
            <w:pPr>
              <w:spacing w:after="0"/>
              <w:jc w:val="left"/>
              <w:rPr>
                <w:szCs w:val="22"/>
              </w:rPr>
            </w:pPr>
            <w:r w:rsidRPr="005B5C4A">
              <w:rPr>
                <w:szCs w:val="22"/>
              </w:rPr>
              <w:t>Se cumple el resultado esperado, el sistema no registra al usuario y se recibe una notificación.</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3C52A779" w:rsidR="009054EB" w:rsidRPr="005B5C4A" w:rsidRDefault="009054EB" w:rsidP="009B0B66">
            <w:pPr>
              <w:spacing w:after="0"/>
              <w:jc w:val="left"/>
              <w:rPr>
                <w:szCs w:val="22"/>
              </w:rPr>
            </w:pPr>
            <w:r w:rsidRPr="005B5C4A">
              <w:rPr>
                <w:szCs w:val="22"/>
              </w:rPr>
              <w:t>Añadir un usuario campos requeridos vacíos.</w:t>
            </w:r>
          </w:p>
        </w:tc>
        <w:tc>
          <w:tcPr>
            <w:tcW w:w="5991" w:type="dxa"/>
            <w:shd w:val="clear" w:color="auto" w:fill="FFFFFF" w:themeFill="background1"/>
            <w:vAlign w:val="center"/>
          </w:tcPr>
          <w:p w14:paraId="0F07FCE3" w14:textId="0D7E3653" w:rsidR="009054EB" w:rsidRPr="005B5C4A" w:rsidRDefault="009054EB" w:rsidP="009B0B66">
            <w:pPr>
              <w:spacing w:after="0"/>
              <w:jc w:val="left"/>
              <w:rPr>
                <w:szCs w:val="22"/>
              </w:rPr>
            </w:pPr>
            <w:r w:rsidRPr="005B5C4A">
              <w:rPr>
                <w:szCs w:val="22"/>
              </w:rPr>
              <w:t>El sistema no registra al usuario y notifica que campos faltan por rellenar.</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9054EB" w14:paraId="4812DAAA" w14:textId="77777777" w:rsidTr="009B0B66">
        <w:trPr>
          <w:trHeight w:val="20"/>
        </w:trPr>
        <w:tc>
          <w:tcPr>
            <w:tcW w:w="9483" w:type="dxa"/>
            <w:gridSpan w:val="2"/>
            <w:shd w:val="clear" w:color="auto" w:fill="AEAAAA" w:themeFill="background2" w:themeFillShade="BF"/>
            <w:vAlign w:val="center"/>
          </w:tcPr>
          <w:p w14:paraId="321E5923" w14:textId="39932DB7" w:rsidR="009054EB" w:rsidRPr="005B5C4A" w:rsidRDefault="009B0B66" w:rsidP="009B0B66">
            <w:pPr>
              <w:spacing w:after="0"/>
              <w:jc w:val="left"/>
              <w:rPr>
                <w:b/>
                <w:szCs w:val="22"/>
              </w:rPr>
            </w:pPr>
            <w:r w:rsidRPr="005B5C4A">
              <w:rPr>
                <w:b/>
                <w:szCs w:val="22"/>
              </w:rPr>
              <w:t>Caso de uso – Login de usuario</w:t>
            </w:r>
          </w:p>
        </w:tc>
      </w:tr>
      <w:tr w:rsidR="00ED2F59" w14:paraId="1CDB33AD" w14:textId="77777777" w:rsidTr="009B0B66">
        <w:trPr>
          <w:trHeight w:val="20"/>
        </w:trPr>
        <w:tc>
          <w:tcPr>
            <w:tcW w:w="3492" w:type="dxa"/>
            <w:shd w:val="clear" w:color="auto" w:fill="E7E6E6" w:themeFill="background2"/>
            <w:vAlign w:val="center"/>
          </w:tcPr>
          <w:p w14:paraId="535F7565" w14:textId="4F627CE0" w:rsidR="00ED2F59" w:rsidRPr="005B5C4A" w:rsidRDefault="00ED2F59" w:rsidP="009B0B66">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ED2F59" w:rsidRPr="005B5C4A" w:rsidRDefault="00ED2F59" w:rsidP="009B0B66">
            <w:pPr>
              <w:spacing w:after="0"/>
              <w:jc w:val="left"/>
              <w:rPr>
                <w:b/>
                <w:szCs w:val="22"/>
              </w:rPr>
            </w:pPr>
            <w:r w:rsidRPr="005B5C4A">
              <w:rPr>
                <w:b/>
                <w:szCs w:val="22"/>
              </w:rPr>
              <w:t>Resultado esperado</w:t>
            </w:r>
          </w:p>
        </w:tc>
      </w:tr>
      <w:tr w:rsidR="00ED2F59" w14:paraId="56B08CCA" w14:textId="77777777" w:rsidTr="009B0B66">
        <w:trPr>
          <w:trHeight w:val="20"/>
        </w:trPr>
        <w:tc>
          <w:tcPr>
            <w:tcW w:w="3492" w:type="dxa"/>
            <w:shd w:val="clear" w:color="auto" w:fill="FFFFFF" w:themeFill="background1"/>
            <w:vAlign w:val="center"/>
          </w:tcPr>
          <w:p w14:paraId="56000B36" w14:textId="07B5DCB1" w:rsidR="00ED2F59" w:rsidRPr="005B5C4A" w:rsidRDefault="00CF74DB" w:rsidP="009B0B66">
            <w:pPr>
              <w:spacing w:after="0"/>
              <w:jc w:val="left"/>
              <w:rPr>
                <w:szCs w:val="22"/>
              </w:rPr>
            </w:pPr>
            <w:r w:rsidRPr="005B5C4A">
              <w:rPr>
                <w:szCs w:val="22"/>
              </w:rPr>
              <w:t>Intento de login con un usuario existente en el sistema</w:t>
            </w:r>
          </w:p>
        </w:tc>
        <w:tc>
          <w:tcPr>
            <w:tcW w:w="5991" w:type="dxa"/>
            <w:shd w:val="clear" w:color="auto" w:fill="FFFFFF" w:themeFill="background1"/>
            <w:vAlign w:val="center"/>
          </w:tcPr>
          <w:p w14:paraId="6CDC337F" w14:textId="437A9561" w:rsidR="00ED2F59" w:rsidRPr="005B5C4A" w:rsidRDefault="00CF74DB" w:rsidP="009B0B66">
            <w:pPr>
              <w:spacing w:after="0"/>
              <w:jc w:val="left"/>
              <w:rPr>
                <w:szCs w:val="22"/>
              </w:rPr>
            </w:pPr>
            <w:r w:rsidRPr="005B5C4A">
              <w:rPr>
                <w:szCs w:val="22"/>
              </w:rPr>
              <w:t>El usuario se logea correctamente en el sistema.</w:t>
            </w:r>
          </w:p>
        </w:tc>
      </w:tr>
      <w:tr w:rsidR="00ED2F59" w14:paraId="43871E82" w14:textId="77777777" w:rsidTr="009B0B66">
        <w:trPr>
          <w:trHeight w:val="20"/>
        </w:trPr>
        <w:tc>
          <w:tcPr>
            <w:tcW w:w="3492" w:type="dxa"/>
            <w:shd w:val="clear" w:color="auto" w:fill="FFFFFF" w:themeFill="background1"/>
            <w:vAlign w:val="center"/>
          </w:tcPr>
          <w:p w14:paraId="08B66BC5" w14:textId="77777777" w:rsidR="00ED2F59" w:rsidRPr="005B5C4A" w:rsidRDefault="00ED2F59" w:rsidP="009B0B66">
            <w:pPr>
              <w:spacing w:after="0"/>
              <w:jc w:val="left"/>
              <w:rPr>
                <w:b/>
                <w:szCs w:val="22"/>
              </w:rPr>
            </w:pPr>
          </w:p>
        </w:tc>
        <w:tc>
          <w:tcPr>
            <w:tcW w:w="5991" w:type="dxa"/>
            <w:shd w:val="clear" w:color="auto" w:fill="E7E6E6" w:themeFill="background2"/>
            <w:vAlign w:val="center"/>
          </w:tcPr>
          <w:p w14:paraId="7A8E635F" w14:textId="40AB8E3D" w:rsidR="00ED2F59" w:rsidRPr="005B5C4A" w:rsidRDefault="00CF74DB" w:rsidP="009B0B66">
            <w:pPr>
              <w:spacing w:after="0"/>
              <w:jc w:val="left"/>
              <w:rPr>
                <w:b/>
                <w:szCs w:val="22"/>
              </w:rPr>
            </w:pPr>
            <w:r w:rsidRPr="005B5C4A">
              <w:rPr>
                <w:b/>
                <w:szCs w:val="22"/>
              </w:rPr>
              <w:t>Resultado obtenido</w:t>
            </w:r>
          </w:p>
        </w:tc>
      </w:tr>
      <w:tr w:rsidR="00CF74DB" w14:paraId="44CDA762" w14:textId="77777777" w:rsidTr="009B0B66">
        <w:trPr>
          <w:trHeight w:val="20"/>
        </w:trPr>
        <w:tc>
          <w:tcPr>
            <w:tcW w:w="3492" w:type="dxa"/>
            <w:shd w:val="clear" w:color="auto" w:fill="FFFFFF" w:themeFill="background1"/>
            <w:vAlign w:val="center"/>
          </w:tcPr>
          <w:p w14:paraId="77AACFBA"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A283D8B" w14:textId="431EDDCB" w:rsidR="00CF74DB" w:rsidRPr="005B5C4A" w:rsidRDefault="00CF74DB" w:rsidP="009B0B66">
            <w:pPr>
              <w:spacing w:after="0"/>
              <w:jc w:val="left"/>
              <w:rPr>
                <w:szCs w:val="22"/>
              </w:rPr>
            </w:pPr>
            <w:r w:rsidRPr="005B5C4A">
              <w:rPr>
                <w:szCs w:val="22"/>
              </w:rPr>
              <w:t>El usuario se logea correctamente en el sistema siempre que introduzca la contraseña asociada a su cuenta, si no, el sistema informará de que las credenciales con las que el usuario intenta acceder son erróneas.</w:t>
            </w:r>
          </w:p>
        </w:tc>
      </w:tr>
      <w:tr w:rsidR="00CF74DB" w14:paraId="0C2F23D3" w14:textId="77777777" w:rsidTr="009B0B66">
        <w:trPr>
          <w:trHeight w:val="20"/>
        </w:trPr>
        <w:tc>
          <w:tcPr>
            <w:tcW w:w="3492" w:type="dxa"/>
            <w:shd w:val="clear" w:color="auto" w:fill="E7E6E6" w:themeFill="background2"/>
            <w:vAlign w:val="center"/>
          </w:tcPr>
          <w:p w14:paraId="0A491774" w14:textId="08592839" w:rsidR="00CF74DB" w:rsidRPr="005B5C4A" w:rsidRDefault="00CF74DB" w:rsidP="009B0B66">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CF74DB" w:rsidRPr="005B5C4A" w:rsidRDefault="00CF74DB" w:rsidP="009B0B66">
            <w:pPr>
              <w:spacing w:after="0"/>
              <w:jc w:val="left"/>
              <w:rPr>
                <w:b/>
                <w:szCs w:val="22"/>
              </w:rPr>
            </w:pPr>
            <w:r w:rsidRPr="005B5C4A">
              <w:rPr>
                <w:b/>
                <w:szCs w:val="22"/>
              </w:rPr>
              <w:t>Resultado esperado</w:t>
            </w:r>
          </w:p>
        </w:tc>
      </w:tr>
      <w:tr w:rsidR="00CF74DB" w14:paraId="167AE648" w14:textId="77777777" w:rsidTr="009B0B66">
        <w:trPr>
          <w:trHeight w:val="20"/>
        </w:trPr>
        <w:tc>
          <w:tcPr>
            <w:tcW w:w="3492" w:type="dxa"/>
            <w:shd w:val="clear" w:color="auto" w:fill="FFFFFF" w:themeFill="background1"/>
            <w:vAlign w:val="center"/>
          </w:tcPr>
          <w:p w14:paraId="656A8A7E" w14:textId="62709807" w:rsidR="00CF74DB" w:rsidRPr="005B5C4A" w:rsidRDefault="00CC587D" w:rsidP="009B0B66">
            <w:pPr>
              <w:spacing w:after="0"/>
              <w:jc w:val="left"/>
              <w:rPr>
                <w:szCs w:val="22"/>
              </w:rPr>
            </w:pPr>
            <w:r w:rsidRPr="005B5C4A">
              <w:rPr>
                <w:szCs w:val="22"/>
              </w:rPr>
              <w:t>Intento de acceso a una sección no autorizada por el usuario</w:t>
            </w:r>
          </w:p>
        </w:tc>
        <w:tc>
          <w:tcPr>
            <w:tcW w:w="5991" w:type="dxa"/>
            <w:shd w:val="clear" w:color="auto" w:fill="FFFFFF" w:themeFill="background1"/>
            <w:vAlign w:val="center"/>
          </w:tcPr>
          <w:p w14:paraId="703759BF" w14:textId="54BFC6AF" w:rsidR="00CF74DB" w:rsidRPr="005B5C4A" w:rsidRDefault="00CC587D" w:rsidP="009B0B66">
            <w:pPr>
              <w:spacing w:after="0"/>
              <w:jc w:val="left"/>
              <w:rPr>
                <w:szCs w:val="22"/>
              </w:rPr>
            </w:pPr>
            <w:r w:rsidRPr="005B5C4A">
              <w:rPr>
                <w:szCs w:val="22"/>
              </w:rPr>
              <w:t>El usuario es redirigido a la pantalla de inicio y se le notifica que no tiene permisos para acceder a esa sección.</w:t>
            </w:r>
          </w:p>
        </w:tc>
      </w:tr>
      <w:tr w:rsidR="00CF74DB" w14:paraId="6B278050" w14:textId="77777777" w:rsidTr="009B0B66">
        <w:trPr>
          <w:trHeight w:val="20"/>
        </w:trPr>
        <w:tc>
          <w:tcPr>
            <w:tcW w:w="3492" w:type="dxa"/>
            <w:shd w:val="clear" w:color="auto" w:fill="FFFFFF" w:themeFill="background1"/>
            <w:vAlign w:val="center"/>
          </w:tcPr>
          <w:p w14:paraId="58C80E34" w14:textId="77777777" w:rsidR="00CF74DB" w:rsidRPr="005B5C4A" w:rsidRDefault="00CF74DB" w:rsidP="009B0B66">
            <w:pPr>
              <w:spacing w:after="0"/>
              <w:jc w:val="left"/>
              <w:rPr>
                <w:b/>
                <w:szCs w:val="22"/>
              </w:rPr>
            </w:pPr>
          </w:p>
        </w:tc>
        <w:tc>
          <w:tcPr>
            <w:tcW w:w="5991" w:type="dxa"/>
            <w:shd w:val="clear" w:color="auto" w:fill="E7E6E6" w:themeFill="background2"/>
            <w:vAlign w:val="center"/>
          </w:tcPr>
          <w:p w14:paraId="56A74C50" w14:textId="4F8DE182" w:rsidR="00CF74DB" w:rsidRPr="005B5C4A" w:rsidRDefault="00CF74DB" w:rsidP="009B0B66">
            <w:pPr>
              <w:spacing w:after="0"/>
              <w:jc w:val="left"/>
              <w:rPr>
                <w:b/>
                <w:szCs w:val="22"/>
              </w:rPr>
            </w:pPr>
            <w:r w:rsidRPr="005B5C4A">
              <w:rPr>
                <w:b/>
                <w:szCs w:val="22"/>
              </w:rPr>
              <w:t>Resultado obtenido</w:t>
            </w:r>
          </w:p>
        </w:tc>
      </w:tr>
      <w:tr w:rsidR="00CF74DB" w14:paraId="7F5A4C32" w14:textId="77777777" w:rsidTr="009B0B66">
        <w:trPr>
          <w:trHeight w:val="20"/>
        </w:trPr>
        <w:tc>
          <w:tcPr>
            <w:tcW w:w="3492" w:type="dxa"/>
            <w:shd w:val="clear" w:color="auto" w:fill="FFFFFF" w:themeFill="background1"/>
            <w:vAlign w:val="center"/>
          </w:tcPr>
          <w:p w14:paraId="4546B5C9"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521DE50" w14:textId="5C35FE44" w:rsidR="00CF74DB" w:rsidRPr="005B5C4A" w:rsidRDefault="00CC587D" w:rsidP="009B0B66">
            <w:pPr>
              <w:spacing w:after="0"/>
              <w:jc w:val="left"/>
              <w:rPr>
                <w:szCs w:val="22"/>
              </w:rPr>
            </w:pPr>
            <w:r w:rsidRPr="005B5C4A">
              <w:rPr>
                <w:szCs w:val="22"/>
              </w:rPr>
              <w:t>Efectivamente no se le permite el acceso al usuario y se le notifica que no tiene permisos.</w:t>
            </w:r>
          </w:p>
        </w:tc>
      </w:tr>
      <w:tr w:rsidR="0001498C" w14:paraId="0037116D" w14:textId="77777777" w:rsidTr="0001498C">
        <w:trPr>
          <w:trHeight w:val="20"/>
        </w:trPr>
        <w:tc>
          <w:tcPr>
            <w:tcW w:w="9483" w:type="dxa"/>
            <w:gridSpan w:val="2"/>
            <w:shd w:val="clear" w:color="auto" w:fill="AEAAAA" w:themeFill="background2" w:themeFillShade="BF"/>
            <w:vAlign w:val="center"/>
          </w:tcPr>
          <w:p w14:paraId="50B23499" w14:textId="64E12033" w:rsidR="0001498C" w:rsidRPr="005B5C4A" w:rsidRDefault="0001498C" w:rsidP="0001498C">
            <w:pPr>
              <w:spacing w:after="0"/>
              <w:jc w:val="left"/>
              <w:rPr>
                <w:b/>
                <w:szCs w:val="22"/>
              </w:rPr>
            </w:pPr>
            <w:r w:rsidRPr="005B5C4A">
              <w:rPr>
                <w:b/>
                <w:szCs w:val="22"/>
              </w:rPr>
              <w:t xml:space="preserve">Caso de uso – </w:t>
            </w:r>
            <w:r>
              <w:rPr>
                <w:b/>
                <w:szCs w:val="22"/>
              </w:rPr>
              <w:t>Recuperar contraseña</w:t>
            </w:r>
          </w:p>
        </w:tc>
      </w:tr>
      <w:tr w:rsidR="0001498C" w14:paraId="449A7B2A" w14:textId="77777777" w:rsidTr="008B32E8">
        <w:trPr>
          <w:trHeight w:val="20"/>
        </w:trPr>
        <w:tc>
          <w:tcPr>
            <w:tcW w:w="3492" w:type="dxa"/>
            <w:shd w:val="clear" w:color="auto" w:fill="E7E6E6" w:themeFill="background2"/>
            <w:vAlign w:val="center"/>
          </w:tcPr>
          <w:p w14:paraId="5E4B33D6" w14:textId="2B9D2663" w:rsidR="0001498C" w:rsidRPr="005B5C4A" w:rsidRDefault="0001498C" w:rsidP="009B0B66">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01498C" w:rsidRPr="0001498C" w:rsidRDefault="0001498C" w:rsidP="009B0B66">
            <w:pPr>
              <w:spacing w:after="0"/>
              <w:jc w:val="left"/>
              <w:rPr>
                <w:b/>
                <w:szCs w:val="22"/>
              </w:rPr>
            </w:pPr>
            <w:r w:rsidRPr="0001498C">
              <w:rPr>
                <w:b/>
                <w:szCs w:val="22"/>
              </w:rPr>
              <w:t>Resultado esperado</w:t>
            </w:r>
          </w:p>
        </w:tc>
      </w:tr>
      <w:tr w:rsidR="0001498C" w14:paraId="7E32A7DA" w14:textId="77777777" w:rsidTr="009B0B66">
        <w:trPr>
          <w:trHeight w:val="20"/>
        </w:trPr>
        <w:tc>
          <w:tcPr>
            <w:tcW w:w="3492" w:type="dxa"/>
            <w:shd w:val="clear" w:color="auto" w:fill="FFFFFF" w:themeFill="background1"/>
            <w:vAlign w:val="center"/>
          </w:tcPr>
          <w:p w14:paraId="54D7FB93" w14:textId="76D58971" w:rsidR="0001498C" w:rsidRPr="008B32E8" w:rsidRDefault="008B32E8" w:rsidP="009B0B66">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7906A4BD" w:rsidR="0001498C" w:rsidRPr="005B5C4A" w:rsidRDefault="008B32E8" w:rsidP="009B0B66">
            <w:pPr>
              <w:spacing w:after="0"/>
              <w:jc w:val="left"/>
              <w:rPr>
                <w:szCs w:val="22"/>
              </w:rPr>
            </w:pPr>
            <w:r>
              <w:rPr>
                <w:szCs w:val="22"/>
              </w:rPr>
              <w:t>El sistema permite al usuario cambiar la contraseña.</w:t>
            </w:r>
          </w:p>
        </w:tc>
      </w:tr>
      <w:tr w:rsidR="0001498C" w14:paraId="19319D2B" w14:textId="77777777" w:rsidTr="008B32E8">
        <w:trPr>
          <w:trHeight w:val="20"/>
        </w:trPr>
        <w:tc>
          <w:tcPr>
            <w:tcW w:w="3492" w:type="dxa"/>
            <w:shd w:val="clear" w:color="auto" w:fill="FFFFFF" w:themeFill="background1"/>
            <w:vAlign w:val="center"/>
          </w:tcPr>
          <w:p w14:paraId="6558EC6D" w14:textId="77777777" w:rsidR="0001498C" w:rsidRPr="005B5C4A" w:rsidRDefault="0001498C" w:rsidP="009B0B66">
            <w:pPr>
              <w:spacing w:after="0"/>
              <w:jc w:val="left"/>
              <w:rPr>
                <w:b/>
                <w:szCs w:val="22"/>
              </w:rPr>
            </w:pPr>
          </w:p>
        </w:tc>
        <w:tc>
          <w:tcPr>
            <w:tcW w:w="5991" w:type="dxa"/>
            <w:shd w:val="clear" w:color="auto" w:fill="E7E6E6" w:themeFill="background2"/>
            <w:vAlign w:val="center"/>
          </w:tcPr>
          <w:p w14:paraId="1F72FBC6" w14:textId="292D0CFB" w:rsidR="0001498C" w:rsidRPr="0001498C" w:rsidRDefault="0001498C" w:rsidP="009B0B66">
            <w:pPr>
              <w:spacing w:after="0"/>
              <w:jc w:val="left"/>
              <w:rPr>
                <w:b/>
                <w:szCs w:val="22"/>
              </w:rPr>
            </w:pPr>
            <w:r w:rsidRPr="0001498C">
              <w:rPr>
                <w:b/>
                <w:szCs w:val="22"/>
              </w:rPr>
              <w:t>Resultado obtenido</w:t>
            </w:r>
          </w:p>
        </w:tc>
      </w:tr>
      <w:tr w:rsidR="0001498C" w14:paraId="0A994C06" w14:textId="77777777" w:rsidTr="009B0B66">
        <w:trPr>
          <w:trHeight w:val="20"/>
        </w:trPr>
        <w:tc>
          <w:tcPr>
            <w:tcW w:w="3492" w:type="dxa"/>
            <w:shd w:val="clear" w:color="auto" w:fill="FFFFFF" w:themeFill="background1"/>
            <w:vAlign w:val="center"/>
          </w:tcPr>
          <w:p w14:paraId="7BE7F8E3" w14:textId="77777777" w:rsidR="0001498C" w:rsidRPr="005B5C4A" w:rsidRDefault="0001498C" w:rsidP="009B0B66">
            <w:pPr>
              <w:spacing w:after="0"/>
              <w:jc w:val="left"/>
              <w:rPr>
                <w:b/>
                <w:szCs w:val="22"/>
              </w:rPr>
            </w:pPr>
          </w:p>
        </w:tc>
        <w:tc>
          <w:tcPr>
            <w:tcW w:w="5991" w:type="dxa"/>
            <w:shd w:val="clear" w:color="auto" w:fill="FFFFFF" w:themeFill="background1"/>
            <w:vAlign w:val="center"/>
          </w:tcPr>
          <w:p w14:paraId="0D442703" w14:textId="0EEAEE0F" w:rsidR="0001498C" w:rsidRPr="005B5C4A" w:rsidRDefault="008B32E8" w:rsidP="009B0B66">
            <w:pPr>
              <w:spacing w:after="0"/>
              <w:jc w:val="left"/>
              <w:rPr>
                <w:szCs w:val="22"/>
              </w:rPr>
            </w:pPr>
            <w:r>
              <w:rPr>
                <w:szCs w:val="22"/>
              </w:rPr>
              <w:t>Efectivamente el usuario puede cambiar la contraseña de acceso.</w:t>
            </w:r>
          </w:p>
        </w:tc>
      </w:tr>
      <w:tr w:rsidR="008B32E8" w14:paraId="19FEA64C" w14:textId="77777777" w:rsidTr="008B32E8">
        <w:trPr>
          <w:trHeight w:val="20"/>
        </w:trPr>
        <w:tc>
          <w:tcPr>
            <w:tcW w:w="3492" w:type="dxa"/>
            <w:shd w:val="clear" w:color="auto" w:fill="E7E6E6" w:themeFill="background2"/>
            <w:vAlign w:val="center"/>
          </w:tcPr>
          <w:p w14:paraId="32CE5A80" w14:textId="5AD4F3D2" w:rsidR="008B32E8" w:rsidRPr="005B5C4A" w:rsidRDefault="008B32E8" w:rsidP="008B32E8">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8B32E8" w:rsidRDefault="008B32E8" w:rsidP="008B32E8">
            <w:pPr>
              <w:spacing w:after="0"/>
              <w:jc w:val="left"/>
              <w:rPr>
                <w:szCs w:val="22"/>
              </w:rPr>
            </w:pPr>
            <w:r w:rsidRPr="0001498C">
              <w:rPr>
                <w:b/>
                <w:szCs w:val="22"/>
              </w:rPr>
              <w:t>Resultado esperado</w:t>
            </w:r>
          </w:p>
        </w:tc>
      </w:tr>
      <w:tr w:rsidR="008B32E8" w14:paraId="59EFF2E3" w14:textId="77777777" w:rsidTr="009B0B66">
        <w:trPr>
          <w:trHeight w:val="20"/>
        </w:trPr>
        <w:tc>
          <w:tcPr>
            <w:tcW w:w="3492" w:type="dxa"/>
            <w:shd w:val="clear" w:color="auto" w:fill="FFFFFF" w:themeFill="background1"/>
            <w:vAlign w:val="center"/>
          </w:tcPr>
          <w:p w14:paraId="4162BF4F" w14:textId="589513A7" w:rsidR="008B32E8" w:rsidRPr="005B5C4A" w:rsidRDefault="008B32E8" w:rsidP="008B32E8">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7FB6A05D" w:rsidR="008B32E8" w:rsidRDefault="008B32E8" w:rsidP="008B32E8">
            <w:pPr>
              <w:spacing w:after="0"/>
              <w:jc w:val="left"/>
              <w:rPr>
                <w:szCs w:val="22"/>
              </w:rPr>
            </w:pPr>
            <w:r>
              <w:rPr>
                <w:szCs w:val="22"/>
              </w:rPr>
              <w:t>El sistema no envía el email con la URL de modificación de la contraseña debido a que el email introducido por el usuario no está registrado.</w:t>
            </w:r>
          </w:p>
        </w:tc>
      </w:tr>
      <w:tr w:rsidR="008B32E8" w14:paraId="1BE7420D" w14:textId="77777777" w:rsidTr="008B32E8">
        <w:trPr>
          <w:trHeight w:val="20"/>
        </w:trPr>
        <w:tc>
          <w:tcPr>
            <w:tcW w:w="3492" w:type="dxa"/>
            <w:shd w:val="clear" w:color="auto" w:fill="FFFFFF" w:themeFill="background1"/>
            <w:vAlign w:val="center"/>
          </w:tcPr>
          <w:p w14:paraId="1B444CD3"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6440E59" w14:textId="55ADD663" w:rsidR="008B32E8" w:rsidRDefault="008B32E8" w:rsidP="008B32E8">
            <w:pPr>
              <w:spacing w:after="0"/>
              <w:jc w:val="left"/>
              <w:rPr>
                <w:szCs w:val="22"/>
              </w:rPr>
            </w:pPr>
            <w:r w:rsidRPr="0001498C">
              <w:rPr>
                <w:b/>
                <w:szCs w:val="22"/>
              </w:rPr>
              <w:t>Resultado obtenido</w:t>
            </w:r>
          </w:p>
        </w:tc>
      </w:tr>
      <w:tr w:rsidR="008B32E8" w14:paraId="7CBB0C62" w14:textId="77777777" w:rsidTr="009B0B66">
        <w:trPr>
          <w:trHeight w:val="20"/>
        </w:trPr>
        <w:tc>
          <w:tcPr>
            <w:tcW w:w="3492" w:type="dxa"/>
            <w:shd w:val="clear" w:color="auto" w:fill="FFFFFF" w:themeFill="background1"/>
            <w:vAlign w:val="center"/>
          </w:tcPr>
          <w:p w14:paraId="129356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396BEEF5" w14:textId="1AE493A0" w:rsidR="008B32E8" w:rsidRDefault="008B32E8" w:rsidP="008B32E8">
            <w:pPr>
              <w:spacing w:after="0"/>
              <w:jc w:val="left"/>
              <w:rPr>
                <w:szCs w:val="22"/>
              </w:rPr>
            </w:pPr>
            <w:r>
              <w:rPr>
                <w:szCs w:val="22"/>
              </w:rPr>
              <w:t>Efectivamente el sistema no envía el email al usuario con la URL y no permite la recuperación de contraseña.</w:t>
            </w:r>
          </w:p>
        </w:tc>
      </w:tr>
      <w:tr w:rsidR="008B32E8" w14:paraId="77E57F92" w14:textId="77777777" w:rsidTr="009B0B66">
        <w:trPr>
          <w:trHeight w:val="20"/>
        </w:trPr>
        <w:tc>
          <w:tcPr>
            <w:tcW w:w="9483" w:type="dxa"/>
            <w:gridSpan w:val="2"/>
            <w:shd w:val="clear" w:color="auto" w:fill="AEAAAA" w:themeFill="background2" w:themeFillShade="BF"/>
            <w:vAlign w:val="center"/>
          </w:tcPr>
          <w:p w14:paraId="598A7193" w14:textId="32AE458F" w:rsidR="008B32E8" w:rsidRPr="005B5C4A" w:rsidRDefault="008B32E8" w:rsidP="008B32E8">
            <w:pPr>
              <w:spacing w:after="0"/>
              <w:jc w:val="left"/>
              <w:rPr>
                <w:b/>
                <w:szCs w:val="22"/>
              </w:rPr>
            </w:pPr>
            <w:r w:rsidRPr="005B5C4A">
              <w:rPr>
                <w:b/>
                <w:szCs w:val="22"/>
              </w:rPr>
              <w:t>Caso de uso – Modificar información básica de cuenta de usuario</w:t>
            </w:r>
          </w:p>
        </w:tc>
      </w:tr>
      <w:tr w:rsidR="008B32E8" w14:paraId="4F803651" w14:textId="77777777" w:rsidTr="009B0B66">
        <w:trPr>
          <w:trHeight w:val="20"/>
        </w:trPr>
        <w:tc>
          <w:tcPr>
            <w:tcW w:w="3492" w:type="dxa"/>
            <w:shd w:val="clear" w:color="auto" w:fill="E7E6E6" w:themeFill="background2"/>
            <w:vAlign w:val="center"/>
          </w:tcPr>
          <w:p w14:paraId="0E70268D" w14:textId="1DD71414"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8B32E8" w:rsidRPr="005B5C4A" w:rsidRDefault="008B32E8" w:rsidP="008B32E8">
            <w:pPr>
              <w:spacing w:after="0"/>
              <w:jc w:val="left"/>
              <w:rPr>
                <w:b/>
                <w:szCs w:val="22"/>
              </w:rPr>
            </w:pPr>
            <w:r w:rsidRPr="005B5C4A">
              <w:rPr>
                <w:b/>
                <w:szCs w:val="22"/>
              </w:rPr>
              <w:t>Resultado esperado</w:t>
            </w:r>
          </w:p>
        </w:tc>
      </w:tr>
      <w:tr w:rsidR="008B32E8" w14:paraId="65B92E5E" w14:textId="77777777" w:rsidTr="009B0B66">
        <w:trPr>
          <w:trHeight w:val="20"/>
        </w:trPr>
        <w:tc>
          <w:tcPr>
            <w:tcW w:w="3492" w:type="dxa"/>
            <w:shd w:val="clear" w:color="auto" w:fill="FFFFFF" w:themeFill="background1"/>
            <w:vAlign w:val="center"/>
          </w:tcPr>
          <w:p w14:paraId="232F0D8D" w14:textId="626FFBB5" w:rsidR="008B32E8" w:rsidRPr="005B5C4A" w:rsidRDefault="008B32E8" w:rsidP="008B32E8">
            <w:pPr>
              <w:spacing w:after="0"/>
              <w:jc w:val="left"/>
              <w:rPr>
                <w:szCs w:val="22"/>
              </w:rPr>
            </w:pPr>
            <w:r w:rsidRPr="005B5C4A">
              <w:rPr>
                <w:szCs w:val="22"/>
              </w:rPr>
              <w:t>Se edita la información del usuario.</w:t>
            </w:r>
          </w:p>
        </w:tc>
        <w:tc>
          <w:tcPr>
            <w:tcW w:w="5991" w:type="dxa"/>
            <w:shd w:val="clear" w:color="auto" w:fill="FFFFFF" w:themeFill="background1"/>
            <w:vAlign w:val="center"/>
          </w:tcPr>
          <w:p w14:paraId="47356038" w14:textId="357D837C" w:rsidR="008B32E8" w:rsidRPr="005B5C4A" w:rsidRDefault="008B32E8" w:rsidP="008B32E8">
            <w:pPr>
              <w:spacing w:after="0"/>
              <w:jc w:val="left"/>
              <w:rPr>
                <w:szCs w:val="22"/>
              </w:rPr>
            </w:pPr>
            <w:r w:rsidRPr="005B5C4A">
              <w:rPr>
                <w:szCs w:val="22"/>
              </w:rPr>
              <w:t>El sistema actualiza al usuario en base a la nueva información introducida.</w:t>
            </w:r>
          </w:p>
        </w:tc>
      </w:tr>
      <w:tr w:rsidR="008B32E8" w14:paraId="10CF06F2" w14:textId="77777777" w:rsidTr="009B0B66">
        <w:trPr>
          <w:trHeight w:val="20"/>
        </w:trPr>
        <w:tc>
          <w:tcPr>
            <w:tcW w:w="3492" w:type="dxa"/>
            <w:shd w:val="clear" w:color="auto" w:fill="FFFFFF" w:themeFill="background1"/>
            <w:vAlign w:val="center"/>
          </w:tcPr>
          <w:p w14:paraId="0111051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C4E3EE0" w14:textId="634C2C9A" w:rsidR="008B32E8" w:rsidRPr="005B5C4A" w:rsidRDefault="008B32E8" w:rsidP="008B32E8">
            <w:pPr>
              <w:spacing w:after="0"/>
              <w:jc w:val="left"/>
              <w:rPr>
                <w:b/>
                <w:szCs w:val="22"/>
              </w:rPr>
            </w:pPr>
            <w:r w:rsidRPr="005B5C4A">
              <w:rPr>
                <w:b/>
                <w:szCs w:val="22"/>
              </w:rPr>
              <w:t>Resultado obtenido</w:t>
            </w:r>
          </w:p>
        </w:tc>
      </w:tr>
      <w:tr w:rsidR="008B32E8" w14:paraId="48AA0887" w14:textId="77777777" w:rsidTr="009B0B66">
        <w:trPr>
          <w:trHeight w:val="20"/>
        </w:trPr>
        <w:tc>
          <w:tcPr>
            <w:tcW w:w="3492" w:type="dxa"/>
            <w:shd w:val="clear" w:color="auto" w:fill="FFFFFF" w:themeFill="background1"/>
            <w:vAlign w:val="center"/>
          </w:tcPr>
          <w:p w14:paraId="5803DE2E"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B2EACD9" w14:textId="2AEF4A7D" w:rsidR="008B32E8" w:rsidRPr="005B5C4A" w:rsidRDefault="008B32E8" w:rsidP="008B32E8">
            <w:pPr>
              <w:spacing w:after="0"/>
              <w:jc w:val="left"/>
              <w:rPr>
                <w:szCs w:val="22"/>
              </w:rPr>
            </w:pPr>
            <w:r w:rsidRPr="005B5C4A">
              <w:rPr>
                <w:szCs w:val="22"/>
              </w:rPr>
              <w:t>Efectivamente se actualiza la información de usuario.</w:t>
            </w:r>
          </w:p>
        </w:tc>
      </w:tr>
      <w:tr w:rsidR="008B32E8" w14:paraId="7CE3F773" w14:textId="77777777" w:rsidTr="009B0B66">
        <w:trPr>
          <w:trHeight w:val="20"/>
        </w:trPr>
        <w:tc>
          <w:tcPr>
            <w:tcW w:w="9483" w:type="dxa"/>
            <w:gridSpan w:val="2"/>
            <w:shd w:val="clear" w:color="auto" w:fill="AEAAAA" w:themeFill="background2" w:themeFillShade="BF"/>
            <w:vAlign w:val="center"/>
          </w:tcPr>
          <w:p w14:paraId="1839CFC2" w14:textId="540257BB" w:rsidR="008B32E8" w:rsidRPr="005B5C4A" w:rsidRDefault="008B32E8" w:rsidP="008B32E8">
            <w:pPr>
              <w:spacing w:after="0"/>
              <w:jc w:val="left"/>
              <w:rPr>
                <w:b/>
                <w:szCs w:val="22"/>
              </w:rPr>
            </w:pPr>
            <w:r w:rsidRPr="005B5C4A">
              <w:rPr>
                <w:b/>
                <w:szCs w:val="22"/>
              </w:rPr>
              <w:t>Caso de uso – Configurar perfil profesional de usuario</w:t>
            </w:r>
          </w:p>
        </w:tc>
      </w:tr>
      <w:tr w:rsidR="008B32E8" w14:paraId="49DDA1B3" w14:textId="77777777" w:rsidTr="009B0B66">
        <w:trPr>
          <w:trHeight w:val="20"/>
        </w:trPr>
        <w:tc>
          <w:tcPr>
            <w:tcW w:w="3492" w:type="dxa"/>
            <w:shd w:val="clear" w:color="auto" w:fill="E7E6E6" w:themeFill="background2"/>
            <w:vAlign w:val="center"/>
          </w:tcPr>
          <w:p w14:paraId="1C84FBBA" w14:textId="5F90268D" w:rsidR="008B32E8" w:rsidRPr="005B5C4A" w:rsidRDefault="008B32E8" w:rsidP="008B32E8">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4BAD13CE" w14:textId="3823D1AE" w:rsidR="008B32E8" w:rsidRPr="005B5C4A" w:rsidRDefault="008B32E8" w:rsidP="008B32E8">
            <w:pPr>
              <w:spacing w:after="0"/>
              <w:jc w:val="left"/>
              <w:rPr>
                <w:b/>
                <w:szCs w:val="22"/>
              </w:rPr>
            </w:pPr>
            <w:r w:rsidRPr="005B5C4A">
              <w:rPr>
                <w:b/>
                <w:szCs w:val="22"/>
              </w:rPr>
              <w:t>Resultado esperado</w:t>
            </w:r>
          </w:p>
        </w:tc>
      </w:tr>
      <w:tr w:rsidR="008B32E8" w14:paraId="5CADC08C" w14:textId="77777777" w:rsidTr="009B0B66">
        <w:trPr>
          <w:trHeight w:val="20"/>
        </w:trPr>
        <w:tc>
          <w:tcPr>
            <w:tcW w:w="3492" w:type="dxa"/>
            <w:shd w:val="clear" w:color="auto" w:fill="FFFFFF" w:themeFill="background1"/>
            <w:vAlign w:val="center"/>
          </w:tcPr>
          <w:p w14:paraId="48A31DBB" w14:textId="12F452E1" w:rsidR="008B32E8" w:rsidRPr="005B5C4A" w:rsidRDefault="008B32E8" w:rsidP="008B32E8">
            <w:pPr>
              <w:spacing w:after="0"/>
              <w:jc w:val="left"/>
              <w:rPr>
                <w:szCs w:val="22"/>
              </w:rPr>
            </w:pPr>
            <w:r w:rsidRPr="005B5C4A">
              <w:rPr>
                <w:szCs w:val="22"/>
              </w:rPr>
              <w:t>Un usuario estudiante añade o edita aquellas competencias profesionales que considere oportunas.</w:t>
            </w:r>
          </w:p>
        </w:tc>
        <w:tc>
          <w:tcPr>
            <w:tcW w:w="5991" w:type="dxa"/>
            <w:shd w:val="clear" w:color="auto" w:fill="FFFFFF" w:themeFill="background1"/>
            <w:vAlign w:val="center"/>
          </w:tcPr>
          <w:p w14:paraId="51198FC8" w14:textId="0B4FCE36" w:rsidR="008B32E8" w:rsidRPr="005B5C4A" w:rsidRDefault="008B32E8" w:rsidP="008B32E8">
            <w:pPr>
              <w:spacing w:after="0"/>
              <w:jc w:val="left"/>
              <w:rPr>
                <w:szCs w:val="22"/>
              </w:rPr>
            </w:pPr>
            <w:r w:rsidRPr="005B5C4A">
              <w:rPr>
                <w:szCs w:val="22"/>
              </w:rPr>
              <w:t>El sistema guarda o actualiza las competencias de forma correcta.</w:t>
            </w:r>
          </w:p>
        </w:tc>
      </w:tr>
      <w:tr w:rsidR="008B32E8" w14:paraId="2103BA88" w14:textId="77777777" w:rsidTr="009B0B66">
        <w:trPr>
          <w:trHeight w:val="20"/>
        </w:trPr>
        <w:tc>
          <w:tcPr>
            <w:tcW w:w="3492" w:type="dxa"/>
            <w:shd w:val="clear" w:color="auto" w:fill="FFFFFF" w:themeFill="background1"/>
            <w:vAlign w:val="center"/>
          </w:tcPr>
          <w:p w14:paraId="4C04168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032340E" w14:textId="512FCD9C" w:rsidR="008B32E8" w:rsidRPr="005B5C4A" w:rsidRDefault="008B32E8" w:rsidP="008B32E8">
            <w:pPr>
              <w:spacing w:after="0"/>
              <w:jc w:val="left"/>
              <w:rPr>
                <w:b/>
                <w:szCs w:val="22"/>
              </w:rPr>
            </w:pPr>
            <w:r w:rsidRPr="005B5C4A">
              <w:rPr>
                <w:b/>
                <w:szCs w:val="22"/>
              </w:rPr>
              <w:t>Resultado obtenido</w:t>
            </w:r>
          </w:p>
        </w:tc>
      </w:tr>
      <w:tr w:rsidR="008B32E8" w14:paraId="0290007F" w14:textId="77777777" w:rsidTr="009B0B66">
        <w:trPr>
          <w:trHeight w:val="20"/>
        </w:trPr>
        <w:tc>
          <w:tcPr>
            <w:tcW w:w="3492" w:type="dxa"/>
            <w:shd w:val="clear" w:color="auto" w:fill="FFFFFF" w:themeFill="background1"/>
            <w:vAlign w:val="center"/>
          </w:tcPr>
          <w:p w14:paraId="5042AA5A"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A17EA9A" w14:textId="0FA6B40E" w:rsidR="008B32E8" w:rsidRPr="005B5C4A" w:rsidRDefault="008B32E8" w:rsidP="008B32E8">
            <w:pPr>
              <w:spacing w:after="0"/>
              <w:jc w:val="left"/>
              <w:rPr>
                <w:szCs w:val="22"/>
              </w:rPr>
            </w:pPr>
            <w:r w:rsidRPr="005B5C4A">
              <w:rPr>
                <w:szCs w:val="22"/>
              </w:rPr>
              <w:t>Efectivamente el sistema guarda o actualiza las competencias.</w:t>
            </w:r>
          </w:p>
        </w:tc>
      </w:tr>
      <w:tr w:rsidR="008B32E8" w14:paraId="5C21A57F" w14:textId="77777777" w:rsidTr="009B0B66">
        <w:trPr>
          <w:trHeight w:val="20"/>
        </w:trPr>
        <w:tc>
          <w:tcPr>
            <w:tcW w:w="3492" w:type="dxa"/>
            <w:shd w:val="clear" w:color="auto" w:fill="E7E6E6" w:themeFill="background2"/>
            <w:vAlign w:val="center"/>
          </w:tcPr>
          <w:p w14:paraId="4FF929BF" w14:textId="0F6618DA"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8B32E8" w:rsidRPr="005B5C4A" w:rsidRDefault="008B32E8" w:rsidP="008B32E8">
            <w:pPr>
              <w:spacing w:after="0"/>
              <w:jc w:val="left"/>
              <w:rPr>
                <w:b/>
                <w:szCs w:val="22"/>
              </w:rPr>
            </w:pPr>
            <w:r w:rsidRPr="005B5C4A">
              <w:rPr>
                <w:b/>
                <w:szCs w:val="22"/>
              </w:rPr>
              <w:t>Resultado esperado</w:t>
            </w:r>
          </w:p>
        </w:tc>
      </w:tr>
      <w:tr w:rsidR="008B32E8" w14:paraId="118F1C97" w14:textId="77777777" w:rsidTr="009B0B66">
        <w:trPr>
          <w:trHeight w:val="20"/>
        </w:trPr>
        <w:tc>
          <w:tcPr>
            <w:tcW w:w="3492" w:type="dxa"/>
            <w:shd w:val="clear" w:color="auto" w:fill="FFFFFF" w:themeFill="background1"/>
            <w:vAlign w:val="center"/>
          </w:tcPr>
          <w:p w14:paraId="1008E57F" w14:textId="421C3F68" w:rsidR="008B32E8" w:rsidRPr="005B5C4A" w:rsidRDefault="008B32E8" w:rsidP="008B32E8">
            <w:pPr>
              <w:spacing w:after="0"/>
              <w:jc w:val="left"/>
              <w:rPr>
                <w:szCs w:val="22"/>
              </w:rPr>
            </w:pPr>
            <w:r w:rsidRPr="005B5C4A">
              <w:rPr>
                <w:szCs w:val="22"/>
              </w:rPr>
              <w:t>El usuario estudiante borra aquellas competencias profesionales que considere oportunas.</w:t>
            </w:r>
          </w:p>
        </w:tc>
        <w:tc>
          <w:tcPr>
            <w:tcW w:w="5991" w:type="dxa"/>
            <w:shd w:val="clear" w:color="auto" w:fill="FFFFFF" w:themeFill="background1"/>
            <w:vAlign w:val="center"/>
          </w:tcPr>
          <w:p w14:paraId="7EA4C10D" w14:textId="16F5BA93" w:rsidR="008B32E8" w:rsidRPr="005B5C4A" w:rsidRDefault="008B32E8" w:rsidP="008B32E8">
            <w:pPr>
              <w:spacing w:after="0"/>
              <w:jc w:val="left"/>
              <w:rPr>
                <w:szCs w:val="22"/>
              </w:rPr>
            </w:pPr>
            <w:r w:rsidRPr="005B5C4A">
              <w:rPr>
                <w:szCs w:val="22"/>
              </w:rPr>
              <w:t>El sistema borrará aquellas competencias que el usuario haya seleccionado.</w:t>
            </w:r>
          </w:p>
        </w:tc>
      </w:tr>
      <w:tr w:rsidR="008B32E8" w14:paraId="272E1B63" w14:textId="77777777" w:rsidTr="009B0B66">
        <w:trPr>
          <w:trHeight w:val="20"/>
        </w:trPr>
        <w:tc>
          <w:tcPr>
            <w:tcW w:w="3492" w:type="dxa"/>
            <w:shd w:val="clear" w:color="auto" w:fill="FFFFFF" w:themeFill="background1"/>
            <w:vAlign w:val="center"/>
          </w:tcPr>
          <w:p w14:paraId="2EF966C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196A899D" w14:textId="163A0D5D" w:rsidR="008B32E8" w:rsidRPr="005B5C4A" w:rsidRDefault="008B32E8" w:rsidP="008B32E8">
            <w:pPr>
              <w:spacing w:after="0"/>
              <w:jc w:val="left"/>
              <w:rPr>
                <w:b/>
                <w:szCs w:val="22"/>
              </w:rPr>
            </w:pPr>
            <w:r w:rsidRPr="005B5C4A">
              <w:rPr>
                <w:b/>
                <w:szCs w:val="22"/>
              </w:rPr>
              <w:t>Resultado obtenido</w:t>
            </w:r>
          </w:p>
        </w:tc>
      </w:tr>
      <w:tr w:rsidR="008B32E8" w14:paraId="1DA17DF1" w14:textId="77777777" w:rsidTr="009B0B66">
        <w:trPr>
          <w:trHeight w:val="20"/>
        </w:trPr>
        <w:tc>
          <w:tcPr>
            <w:tcW w:w="3492" w:type="dxa"/>
            <w:shd w:val="clear" w:color="auto" w:fill="FFFFFF" w:themeFill="background1"/>
            <w:vAlign w:val="center"/>
          </w:tcPr>
          <w:p w14:paraId="66FDA89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2A01AEF4" w14:textId="56D9D7B3" w:rsidR="008B32E8" w:rsidRPr="005B5C4A" w:rsidRDefault="008B32E8" w:rsidP="008B32E8">
            <w:pPr>
              <w:spacing w:after="0"/>
              <w:jc w:val="left"/>
              <w:rPr>
                <w:szCs w:val="22"/>
              </w:rPr>
            </w:pPr>
            <w:r w:rsidRPr="005B5C4A">
              <w:rPr>
                <w:szCs w:val="22"/>
              </w:rPr>
              <w:t>Las competencias se borran correctamente.</w:t>
            </w:r>
          </w:p>
        </w:tc>
      </w:tr>
      <w:tr w:rsidR="008B32E8" w14:paraId="736E6759" w14:textId="77777777" w:rsidTr="009B0B66">
        <w:trPr>
          <w:trHeight w:val="20"/>
        </w:trPr>
        <w:tc>
          <w:tcPr>
            <w:tcW w:w="9483" w:type="dxa"/>
            <w:gridSpan w:val="2"/>
            <w:shd w:val="clear" w:color="auto" w:fill="AEAAAA" w:themeFill="background2" w:themeFillShade="BF"/>
            <w:vAlign w:val="center"/>
          </w:tcPr>
          <w:p w14:paraId="46AF9ACB" w14:textId="3DB40ED1" w:rsidR="008B32E8" w:rsidRPr="005B5C4A" w:rsidRDefault="008B32E8" w:rsidP="008B32E8">
            <w:pPr>
              <w:spacing w:after="0"/>
              <w:jc w:val="left"/>
              <w:rPr>
                <w:szCs w:val="22"/>
              </w:rPr>
            </w:pPr>
            <w:r w:rsidRPr="005B5C4A">
              <w:rPr>
                <w:b/>
                <w:szCs w:val="22"/>
              </w:rPr>
              <w:t>Caso de uso – Creación de ofertas</w:t>
            </w:r>
          </w:p>
        </w:tc>
      </w:tr>
      <w:tr w:rsidR="008B32E8" w14:paraId="2E6C7E0F" w14:textId="77777777" w:rsidTr="009B0B66">
        <w:trPr>
          <w:trHeight w:val="20"/>
        </w:trPr>
        <w:tc>
          <w:tcPr>
            <w:tcW w:w="3492" w:type="dxa"/>
            <w:shd w:val="clear" w:color="auto" w:fill="E7E6E6" w:themeFill="background2"/>
            <w:vAlign w:val="center"/>
          </w:tcPr>
          <w:p w14:paraId="1DEE89F6" w14:textId="3FA94EE1"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8B32E8" w:rsidRPr="005B5C4A" w:rsidRDefault="008B32E8" w:rsidP="008B32E8">
            <w:pPr>
              <w:spacing w:after="0"/>
              <w:jc w:val="left"/>
              <w:rPr>
                <w:b/>
                <w:szCs w:val="22"/>
              </w:rPr>
            </w:pPr>
            <w:r w:rsidRPr="005B5C4A">
              <w:rPr>
                <w:b/>
                <w:szCs w:val="22"/>
              </w:rPr>
              <w:t>Resultado esperado</w:t>
            </w:r>
          </w:p>
        </w:tc>
      </w:tr>
      <w:tr w:rsidR="008B32E8" w14:paraId="58314E76" w14:textId="77777777" w:rsidTr="009B0B66">
        <w:trPr>
          <w:trHeight w:val="20"/>
        </w:trPr>
        <w:tc>
          <w:tcPr>
            <w:tcW w:w="3492" w:type="dxa"/>
            <w:shd w:val="clear" w:color="auto" w:fill="FFFFFF" w:themeFill="background1"/>
            <w:vAlign w:val="center"/>
          </w:tcPr>
          <w:p w14:paraId="2297374B" w14:textId="0C99B85D" w:rsidR="008B32E8" w:rsidRPr="005B5C4A" w:rsidRDefault="008B32E8" w:rsidP="008B32E8">
            <w:pPr>
              <w:spacing w:after="0"/>
              <w:jc w:val="left"/>
              <w:rPr>
                <w:szCs w:val="22"/>
              </w:rPr>
            </w:pPr>
            <w:r w:rsidRPr="005B5C4A">
              <w:rPr>
                <w:szCs w:val="22"/>
              </w:rPr>
              <w:t>Usuario empresa crea una oferta de prácticas</w:t>
            </w:r>
          </w:p>
        </w:tc>
        <w:tc>
          <w:tcPr>
            <w:tcW w:w="5991" w:type="dxa"/>
            <w:shd w:val="clear" w:color="auto" w:fill="FFFFFF" w:themeFill="background1"/>
            <w:vAlign w:val="center"/>
          </w:tcPr>
          <w:p w14:paraId="1E30FB9C" w14:textId="1DBE4751" w:rsidR="008B32E8" w:rsidRPr="005B5C4A" w:rsidRDefault="008B32E8" w:rsidP="008B32E8">
            <w:pPr>
              <w:spacing w:after="0"/>
              <w:jc w:val="left"/>
              <w:rPr>
                <w:szCs w:val="22"/>
              </w:rPr>
            </w:pPr>
            <w:r w:rsidRPr="005B5C4A">
              <w:rPr>
                <w:szCs w:val="22"/>
              </w:rPr>
              <w:t>El sistema crea la oferta correctamente</w:t>
            </w:r>
          </w:p>
        </w:tc>
      </w:tr>
      <w:tr w:rsidR="008B32E8" w14:paraId="4154ADB0" w14:textId="77777777" w:rsidTr="009B0B66">
        <w:trPr>
          <w:trHeight w:val="20"/>
        </w:trPr>
        <w:tc>
          <w:tcPr>
            <w:tcW w:w="3492" w:type="dxa"/>
            <w:shd w:val="clear" w:color="auto" w:fill="FFFFFF" w:themeFill="background1"/>
            <w:vAlign w:val="center"/>
          </w:tcPr>
          <w:p w14:paraId="73EEE281"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E745E5C" w14:textId="0EA546A2" w:rsidR="008B32E8" w:rsidRPr="005B5C4A" w:rsidRDefault="008B32E8" w:rsidP="008B32E8">
            <w:pPr>
              <w:spacing w:after="0"/>
              <w:jc w:val="left"/>
              <w:rPr>
                <w:b/>
                <w:szCs w:val="22"/>
              </w:rPr>
            </w:pPr>
            <w:r w:rsidRPr="005B5C4A">
              <w:rPr>
                <w:b/>
                <w:szCs w:val="22"/>
              </w:rPr>
              <w:t>Resultado obtenido</w:t>
            </w:r>
          </w:p>
        </w:tc>
      </w:tr>
      <w:tr w:rsidR="008B32E8" w14:paraId="2135C8D4" w14:textId="77777777" w:rsidTr="009B0B66">
        <w:trPr>
          <w:trHeight w:val="20"/>
        </w:trPr>
        <w:tc>
          <w:tcPr>
            <w:tcW w:w="3492" w:type="dxa"/>
            <w:shd w:val="clear" w:color="auto" w:fill="FFFFFF" w:themeFill="background1"/>
            <w:vAlign w:val="center"/>
          </w:tcPr>
          <w:p w14:paraId="3E2CD357"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8B48A98" w14:textId="27C2AE1E" w:rsidR="008B32E8" w:rsidRPr="005B5C4A" w:rsidRDefault="008B32E8" w:rsidP="008B32E8">
            <w:pPr>
              <w:spacing w:after="0"/>
              <w:jc w:val="left"/>
              <w:rPr>
                <w:szCs w:val="22"/>
              </w:rPr>
            </w:pPr>
            <w:r w:rsidRPr="005B5C4A">
              <w:rPr>
                <w:szCs w:val="22"/>
              </w:rPr>
              <w:t>Efectivamente el sistema crea la oferta sin problemas.</w:t>
            </w:r>
          </w:p>
        </w:tc>
      </w:tr>
      <w:tr w:rsidR="008B32E8" w14:paraId="61929E60" w14:textId="77777777" w:rsidTr="009B0B66">
        <w:trPr>
          <w:trHeight w:val="20"/>
        </w:trPr>
        <w:tc>
          <w:tcPr>
            <w:tcW w:w="3492" w:type="dxa"/>
            <w:shd w:val="clear" w:color="auto" w:fill="E7E6E6" w:themeFill="background2"/>
            <w:vAlign w:val="center"/>
          </w:tcPr>
          <w:p w14:paraId="53BD9CC4" w14:textId="729E77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8B32E8" w:rsidRPr="005B5C4A" w:rsidRDefault="008B32E8" w:rsidP="008B32E8">
            <w:pPr>
              <w:spacing w:after="0"/>
              <w:jc w:val="left"/>
              <w:rPr>
                <w:b/>
                <w:szCs w:val="22"/>
              </w:rPr>
            </w:pPr>
            <w:r w:rsidRPr="005B5C4A">
              <w:rPr>
                <w:b/>
                <w:szCs w:val="22"/>
              </w:rPr>
              <w:t>Resultado esperado</w:t>
            </w:r>
          </w:p>
        </w:tc>
      </w:tr>
      <w:tr w:rsidR="008B32E8" w14:paraId="185490A0" w14:textId="77777777" w:rsidTr="009B0B66">
        <w:trPr>
          <w:trHeight w:val="20"/>
        </w:trPr>
        <w:tc>
          <w:tcPr>
            <w:tcW w:w="3492" w:type="dxa"/>
            <w:shd w:val="clear" w:color="auto" w:fill="FFFFFF" w:themeFill="background1"/>
            <w:vAlign w:val="center"/>
          </w:tcPr>
          <w:p w14:paraId="3E5A3EAF" w14:textId="40421A32" w:rsidR="008B32E8" w:rsidRPr="005B5C4A" w:rsidRDefault="008B32E8" w:rsidP="008B32E8">
            <w:pPr>
              <w:spacing w:after="0"/>
              <w:jc w:val="left"/>
              <w:rPr>
                <w:szCs w:val="22"/>
              </w:rPr>
            </w:pPr>
            <w:r w:rsidRPr="005B5C4A">
              <w:rPr>
                <w:szCs w:val="22"/>
              </w:rPr>
              <w:t>Usuario empresa crea una oferta de prácticas con campos requeridos vacíos</w:t>
            </w:r>
          </w:p>
        </w:tc>
        <w:tc>
          <w:tcPr>
            <w:tcW w:w="5991" w:type="dxa"/>
            <w:shd w:val="clear" w:color="auto" w:fill="FFFFFF" w:themeFill="background1"/>
            <w:vAlign w:val="center"/>
          </w:tcPr>
          <w:p w14:paraId="27238290" w14:textId="42787431" w:rsidR="008B32E8" w:rsidRPr="005B5C4A" w:rsidRDefault="008B32E8" w:rsidP="008B32E8">
            <w:pPr>
              <w:spacing w:after="0"/>
              <w:jc w:val="left"/>
              <w:rPr>
                <w:szCs w:val="22"/>
              </w:rPr>
            </w:pPr>
            <w:r w:rsidRPr="005B5C4A">
              <w:rPr>
                <w:szCs w:val="22"/>
              </w:rPr>
              <w:t>El sistema no permite crear la oferta y le notifica al usuario que campos debe rellenar</w:t>
            </w:r>
          </w:p>
        </w:tc>
      </w:tr>
      <w:tr w:rsidR="008B32E8" w14:paraId="28E78458" w14:textId="77777777" w:rsidTr="009B0B66">
        <w:trPr>
          <w:trHeight w:val="20"/>
        </w:trPr>
        <w:tc>
          <w:tcPr>
            <w:tcW w:w="3492" w:type="dxa"/>
            <w:shd w:val="clear" w:color="auto" w:fill="FFFFFF" w:themeFill="background1"/>
            <w:vAlign w:val="center"/>
          </w:tcPr>
          <w:p w14:paraId="12E5AA74"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FC8E435" w14:textId="0A72EE2B" w:rsidR="008B32E8" w:rsidRPr="005B5C4A" w:rsidRDefault="008B32E8" w:rsidP="008B32E8">
            <w:pPr>
              <w:spacing w:after="0"/>
              <w:jc w:val="left"/>
              <w:rPr>
                <w:b/>
                <w:szCs w:val="22"/>
              </w:rPr>
            </w:pPr>
            <w:r w:rsidRPr="005B5C4A">
              <w:rPr>
                <w:b/>
                <w:szCs w:val="22"/>
              </w:rPr>
              <w:t>Resultado obtenido</w:t>
            </w:r>
          </w:p>
        </w:tc>
      </w:tr>
      <w:tr w:rsidR="008B32E8" w14:paraId="14CDA29C" w14:textId="77777777" w:rsidTr="009B0B66">
        <w:trPr>
          <w:trHeight w:val="20"/>
        </w:trPr>
        <w:tc>
          <w:tcPr>
            <w:tcW w:w="3492" w:type="dxa"/>
            <w:shd w:val="clear" w:color="auto" w:fill="FFFFFF" w:themeFill="background1"/>
            <w:vAlign w:val="center"/>
          </w:tcPr>
          <w:p w14:paraId="22F9981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C4D193A" w14:textId="6CEC6945" w:rsidR="008B32E8" w:rsidRPr="005B5C4A" w:rsidRDefault="008B32E8" w:rsidP="008B32E8">
            <w:pPr>
              <w:spacing w:after="0"/>
              <w:jc w:val="left"/>
              <w:rPr>
                <w:szCs w:val="22"/>
              </w:rPr>
            </w:pPr>
            <w:r w:rsidRPr="005B5C4A">
              <w:rPr>
                <w:szCs w:val="22"/>
              </w:rPr>
              <w:t>Efectivamente el sistema no permite crear la oferta y notificará al usuario al respecto.</w:t>
            </w:r>
          </w:p>
        </w:tc>
      </w:tr>
      <w:tr w:rsidR="008B32E8" w14:paraId="64DB7063" w14:textId="77777777" w:rsidTr="009B0B66">
        <w:trPr>
          <w:trHeight w:val="20"/>
        </w:trPr>
        <w:tc>
          <w:tcPr>
            <w:tcW w:w="3492" w:type="dxa"/>
            <w:shd w:val="clear" w:color="auto" w:fill="E7E6E6" w:themeFill="background2"/>
            <w:vAlign w:val="center"/>
          </w:tcPr>
          <w:p w14:paraId="6ACB1E7F" w14:textId="5173844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8B32E8" w:rsidRPr="005B5C4A" w:rsidRDefault="008B32E8" w:rsidP="008B32E8">
            <w:pPr>
              <w:spacing w:after="0"/>
              <w:jc w:val="left"/>
              <w:rPr>
                <w:b/>
                <w:szCs w:val="22"/>
              </w:rPr>
            </w:pPr>
            <w:r w:rsidRPr="005B5C4A">
              <w:rPr>
                <w:b/>
                <w:szCs w:val="22"/>
              </w:rPr>
              <w:t>Resultado esperado</w:t>
            </w:r>
          </w:p>
        </w:tc>
      </w:tr>
      <w:tr w:rsidR="008B32E8" w14:paraId="142E1C32" w14:textId="77777777" w:rsidTr="009B0B66">
        <w:trPr>
          <w:trHeight w:val="20"/>
        </w:trPr>
        <w:tc>
          <w:tcPr>
            <w:tcW w:w="3492" w:type="dxa"/>
            <w:shd w:val="clear" w:color="auto" w:fill="FFFFFF" w:themeFill="background1"/>
            <w:vAlign w:val="center"/>
          </w:tcPr>
          <w:p w14:paraId="3357AB06" w14:textId="70740E52" w:rsidR="008B32E8" w:rsidRPr="005B5C4A" w:rsidRDefault="008B32E8" w:rsidP="008B32E8">
            <w:pPr>
              <w:spacing w:after="0"/>
              <w:jc w:val="left"/>
              <w:rPr>
                <w:szCs w:val="22"/>
              </w:rPr>
            </w:pPr>
            <w:r w:rsidRPr="005B5C4A">
              <w:rPr>
                <w:szCs w:val="22"/>
              </w:rPr>
              <w:t>El usuario empresa elimina una oferta de prácticas que haya creado anteriormente.</w:t>
            </w:r>
          </w:p>
        </w:tc>
        <w:tc>
          <w:tcPr>
            <w:tcW w:w="5991" w:type="dxa"/>
            <w:shd w:val="clear" w:color="auto" w:fill="FFFFFF" w:themeFill="background1"/>
            <w:vAlign w:val="center"/>
          </w:tcPr>
          <w:p w14:paraId="4548C804" w14:textId="1203CC43" w:rsidR="008B32E8" w:rsidRPr="005B5C4A" w:rsidRDefault="008B32E8" w:rsidP="008B32E8">
            <w:pPr>
              <w:spacing w:after="0"/>
              <w:jc w:val="left"/>
              <w:rPr>
                <w:szCs w:val="22"/>
              </w:rPr>
            </w:pPr>
            <w:r w:rsidRPr="005B5C4A">
              <w:rPr>
                <w:szCs w:val="22"/>
              </w:rPr>
              <w:t xml:space="preserve">El sistema elimina la oferta y notificará de esto tanto al usuario empresa como a los usuarios estudiantes que se hayan inscrito en la oferta o estén participando en algunas de las fases del proceso </w:t>
            </w:r>
            <w:r w:rsidRPr="005B5C4A">
              <w:rPr>
                <w:szCs w:val="22"/>
              </w:rPr>
              <w:lastRenderedPageBreak/>
              <w:t>de selección de esta. La notificación a los usuarios estudiantes se hará por medio de mensajes automáticos que mandará el sistema.</w:t>
            </w:r>
          </w:p>
        </w:tc>
      </w:tr>
      <w:tr w:rsidR="008B32E8" w14:paraId="2904A03F" w14:textId="77777777" w:rsidTr="009B0B66">
        <w:trPr>
          <w:trHeight w:val="20"/>
        </w:trPr>
        <w:tc>
          <w:tcPr>
            <w:tcW w:w="3492" w:type="dxa"/>
            <w:shd w:val="clear" w:color="auto" w:fill="FFFFFF" w:themeFill="background1"/>
            <w:vAlign w:val="center"/>
          </w:tcPr>
          <w:p w14:paraId="4D663F4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696248A" w14:textId="3FCB4C5F" w:rsidR="008B32E8" w:rsidRPr="005B5C4A" w:rsidRDefault="008B32E8" w:rsidP="008B32E8">
            <w:pPr>
              <w:spacing w:after="0"/>
              <w:jc w:val="left"/>
              <w:rPr>
                <w:b/>
                <w:szCs w:val="22"/>
              </w:rPr>
            </w:pPr>
            <w:r w:rsidRPr="005B5C4A">
              <w:rPr>
                <w:b/>
                <w:szCs w:val="22"/>
              </w:rPr>
              <w:t>Resultado obtenido</w:t>
            </w:r>
          </w:p>
        </w:tc>
      </w:tr>
      <w:tr w:rsidR="008B32E8" w14:paraId="335465A5" w14:textId="77777777" w:rsidTr="009B0B66">
        <w:trPr>
          <w:trHeight w:val="20"/>
        </w:trPr>
        <w:tc>
          <w:tcPr>
            <w:tcW w:w="3492" w:type="dxa"/>
            <w:shd w:val="clear" w:color="auto" w:fill="FFFFFF" w:themeFill="background1"/>
            <w:vAlign w:val="center"/>
          </w:tcPr>
          <w:p w14:paraId="5E5384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4510DF54" w14:textId="7739C4F1" w:rsidR="008B32E8" w:rsidRPr="005B5C4A" w:rsidRDefault="008B32E8" w:rsidP="008B32E8">
            <w:pPr>
              <w:spacing w:after="0"/>
              <w:jc w:val="left"/>
              <w:rPr>
                <w:szCs w:val="22"/>
              </w:rPr>
            </w:pPr>
            <w:r w:rsidRPr="005B5C4A">
              <w:rPr>
                <w:szCs w:val="22"/>
              </w:rPr>
              <w:t>Efectivamente el sistema borra la oferta y notifica tanto a la empresa como a los estudiantes, a estos últimos por medio de un mensaje.</w:t>
            </w:r>
          </w:p>
        </w:tc>
      </w:tr>
      <w:tr w:rsidR="008B32E8" w14:paraId="44386962" w14:textId="77777777" w:rsidTr="009B0B66">
        <w:trPr>
          <w:trHeight w:val="20"/>
        </w:trPr>
        <w:tc>
          <w:tcPr>
            <w:tcW w:w="9483" w:type="dxa"/>
            <w:gridSpan w:val="2"/>
            <w:shd w:val="clear" w:color="auto" w:fill="AEAAAA" w:themeFill="background2" w:themeFillShade="BF"/>
            <w:vAlign w:val="center"/>
          </w:tcPr>
          <w:p w14:paraId="4B117F7D" w14:textId="0334E7D8" w:rsidR="008B32E8" w:rsidRPr="005B5C4A" w:rsidRDefault="008B32E8" w:rsidP="008B32E8">
            <w:pPr>
              <w:spacing w:after="0"/>
              <w:jc w:val="left"/>
              <w:rPr>
                <w:b/>
                <w:szCs w:val="22"/>
              </w:rPr>
            </w:pPr>
            <w:r w:rsidRPr="005B5C4A">
              <w:rPr>
                <w:b/>
                <w:szCs w:val="22"/>
              </w:rPr>
              <w:t>Caso de uso – Inscripción en ofertas</w:t>
            </w:r>
          </w:p>
        </w:tc>
      </w:tr>
      <w:tr w:rsidR="008B32E8" w14:paraId="6B3ECE20" w14:textId="77777777" w:rsidTr="009B0B66">
        <w:trPr>
          <w:trHeight w:val="20"/>
        </w:trPr>
        <w:tc>
          <w:tcPr>
            <w:tcW w:w="3492" w:type="dxa"/>
            <w:shd w:val="clear" w:color="auto" w:fill="E7E6E6" w:themeFill="background2"/>
            <w:vAlign w:val="center"/>
          </w:tcPr>
          <w:p w14:paraId="42333B4E" w14:textId="50D45C0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8B32E8" w:rsidRPr="005B5C4A" w:rsidRDefault="008B32E8" w:rsidP="008B32E8">
            <w:pPr>
              <w:spacing w:after="0"/>
              <w:jc w:val="left"/>
              <w:rPr>
                <w:b/>
                <w:szCs w:val="22"/>
              </w:rPr>
            </w:pPr>
            <w:r w:rsidRPr="005B5C4A">
              <w:rPr>
                <w:b/>
                <w:szCs w:val="22"/>
              </w:rPr>
              <w:t>Resultado esperado</w:t>
            </w:r>
          </w:p>
        </w:tc>
      </w:tr>
      <w:tr w:rsidR="008B32E8" w14:paraId="41CC75F0" w14:textId="77777777" w:rsidTr="009B0B66">
        <w:trPr>
          <w:trHeight w:val="20"/>
        </w:trPr>
        <w:tc>
          <w:tcPr>
            <w:tcW w:w="3492" w:type="dxa"/>
            <w:shd w:val="clear" w:color="auto" w:fill="FFFFFF" w:themeFill="background1"/>
            <w:vAlign w:val="center"/>
          </w:tcPr>
          <w:p w14:paraId="04EEAA87" w14:textId="215F80D4" w:rsidR="008B32E8" w:rsidRPr="005B5C4A" w:rsidRDefault="008B32E8" w:rsidP="008B32E8">
            <w:pPr>
              <w:spacing w:after="0"/>
              <w:jc w:val="left"/>
              <w:rPr>
                <w:szCs w:val="22"/>
              </w:rPr>
            </w:pPr>
            <w:r w:rsidRPr="005B5C4A">
              <w:rPr>
                <w:szCs w:val="22"/>
              </w:rPr>
              <w:t>El usuario estudiante se inscribe en una oferta de prácticas.</w:t>
            </w:r>
          </w:p>
        </w:tc>
        <w:tc>
          <w:tcPr>
            <w:tcW w:w="5991" w:type="dxa"/>
            <w:shd w:val="clear" w:color="auto" w:fill="FFFFFF" w:themeFill="background1"/>
            <w:vAlign w:val="center"/>
          </w:tcPr>
          <w:p w14:paraId="5310AD12" w14:textId="67DE1842" w:rsidR="008B32E8" w:rsidRPr="005B5C4A" w:rsidRDefault="008B32E8" w:rsidP="008B32E8">
            <w:pPr>
              <w:spacing w:after="0"/>
              <w:jc w:val="left"/>
              <w:rPr>
                <w:szCs w:val="22"/>
              </w:rPr>
            </w:pPr>
            <w:r w:rsidRPr="005B5C4A">
              <w:rPr>
                <w:szCs w:val="22"/>
              </w:rPr>
              <w:t>El sistema inscribe al estudiante en la oferta</w:t>
            </w:r>
          </w:p>
        </w:tc>
      </w:tr>
      <w:tr w:rsidR="008B32E8" w14:paraId="5DD4C090" w14:textId="77777777" w:rsidTr="009B0B66">
        <w:trPr>
          <w:trHeight w:val="20"/>
        </w:trPr>
        <w:tc>
          <w:tcPr>
            <w:tcW w:w="3492" w:type="dxa"/>
            <w:shd w:val="clear" w:color="auto" w:fill="FFFFFF" w:themeFill="background1"/>
            <w:vAlign w:val="center"/>
          </w:tcPr>
          <w:p w14:paraId="23D621BB"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8D8BCED" w14:textId="7B744592" w:rsidR="008B32E8" w:rsidRPr="005B5C4A" w:rsidRDefault="008B32E8" w:rsidP="008B32E8">
            <w:pPr>
              <w:spacing w:after="0"/>
              <w:jc w:val="left"/>
              <w:rPr>
                <w:b/>
                <w:szCs w:val="22"/>
              </w:rPr>
            </w:pPr>
            <w:r w:rsidRPr="005B5C4A">
              <w:rPr>
                <w:b/>
                <w:szCs w:val="22"/>
              </w:rPr>
              <w:t>Resultado obtenido</w:t>
            </w:r>
          </w:p>
        </w:tc>
      </w:tr>
      <w:tr w:rsidR="008B32E8" w14:paraId="1A1DC47A" w14:textId="77777777" w:rsidTr="009B0B66">
        <w:trPr>
          <w:trHeight w:val="20"/>
        </w:trPr>
        <w:tc>
          <w:tcPr>
            <w:tcW w:w="3492" w:type="dxa"/>
            <w:shd w:val="clear" w:color="auto" w:fill="FFFFFF" w:themeFill="background1"/>
            <w:vAlign w:val="center"/>
          </w:tcPr>
          <w:p w14:paraId="493B3D70"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00B0CFBA" w14:textId="2B152DBF" w:rsidR="008B32E8" w:rsidRPr="005B5C4A" w:rsidRDefault="008B32E8" w:rsidP="008B32E8">
            <w:pPr>
              <w:spacing w:after="0"/>
              <w:jc w:val="left"/>
              <w:rPr>
                <w:szCs w:val="22"/>
              </w:rPr>
            </w:pPr>
            <w:r w:rsidRPr="005B5C4A">
              <w:rPr>
                <w:szCs w:val="22"/>
              </w:rPr>
              <w:t>Efectivamente el estudiante se escribe en la oferta y se lo notifica</w:t>
            </w:r>
          </w:p>
        </w:tc>
      </w:tr>
      <w:tr w:rsidR="008B32E8" w14:paraId="41ECA828" w14:textId="77777777" w:rsidTr="009B0B66">
        <w:trPr>
          <w:trHeight w:val="20"/>
        </w:trPr>
        <w:tc>
          <w:tcPr>
            <w:tcW w:w="3492" w:type="dxa"/>
            <w:shd w:val="clear" w:color="auto" w:fill="E7E6E6" w:themeFill="background2"/>
            <w:vAlign w:val="center"/>
          </w:tcPr>
          <w:p w14:paraId="6FEA8B4A" w14:textId="275DC335"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8B32E8" w:rsidRPr="005B5C4A" w:rsidRDefault="008B32E8" w:rsidP="008B32E8">
            <w:pPr>
              <w:spacing w:after="0"/>
              <w:jc w:val="left"/>
              <w:rPr>
                <w:b/>
                <w:szCs w:val="22"/>
              </w:rPr>
            </w:pPr>
            <w:r w:rsidRPr="005B5C4A">
              <w:rPr>
                <w:b/>
                <w:szCs w:val="22"/>
              </w:rPr>
              <w:t xml:space="preserve">Resultado esperado </w:t>
            </w:r>
          </w:p>
        </w:tc>
      </w:tr>
      <w:tr w:rsidR="008B32E8" w14:paraId="2721261A" w14:textId="77777777" w:rsidTr="009B0B66">
        <w:trPr>
          <w:trHeight w:val="20"/>
        </w:trPr>
        <w:tc>
          <w:tcPr>
            <w:tcW w:w="3492" w:type="dxa"/>
            <w:shd w:val="clear" w:color="auto" w:fill="FFFFFF" w:themeFill="background1"/>
            <w:vAlign w:val="center"/>
          </w:tcPr>
          <w:p w14:paraId="6E68F3ED" w14:textId="1E4EA718" w:rsidR="008B32E8" w:rsidRPr="005B5C4A" w:rsidRDefault="008B32E8" w:rsidP="008B32E8">
            <w:pPr>
              <w:spacing w:after="0"/>
              <w:jc w:val="left"/>
              <w:rPr>
                <w:szCs w:val="22"/>
              </w:rPr>
            </w:pPr>
            <w:r w:rsidRPr="005B5C4A">
              <w:rPr>
                <w:szCs w:val="22"/>
              </w:rPr>
              <w:t>El usuario estudiante se des inscribe de una oferta en la que ya estaba escrito.</w:t>
            </w:r>
          </w:p>
        </w:tc>
        <w:tc>
          <w:tcPr>
            <w:tcW w:w="5991" w:type="dxa"/>
            <w:shd w:val="clear" w:color="auto" w:fill="FFFFFF" w:themeFill="background1"/>
            <w:vAlign w:val="center"/>
          </w:tcPr>
          <w:p w14:paraId="4B62C4B5" w14:textId="448F7B5F" w:rsidR="008B32E8" w:rsidRPr="005B5C4A" w:rsidRDefault="008B32E8" w:rsidP="008B32E8">
            <w:pPr>
              <w:spacing w:after="0"/>
              <w:jc w:val="left"/>
              <w:rPr>
                <w:szCs w:val="22"/>
              </w:rPr>
            </w:pPr>
            <w:r w:rsidRPr="005B5C4A">
              <w:rPr>
                <w:szCs w:val="22"/>
              </w:rPr>
              <w:t>El sistema des inscribe al estudiante de la oferta y se lo notifica.</w:t>
            </w:r>
          </w:p>
        </w:tc>
      </w:tr>
      <w:tr w:rsidR="008B32E8" w14:paraId="077A5964" w14:textId="77777777" w:rsidTr="00625B61">
        <w:trPr>
          <w:trHeight w:val="20"/>
        </w:trPr>
        <w:tc>
          <w:tcPr>
            <w:tcW w:w="3492" w:type="dxa"/>
            <w:shd w:val="clear" w:color="auto" w:fill="FFFFFF" w:themeFill="background1"/>
            <w:vAlign w:val="center"/>
          </w:tcPr>
          <w:p w14:paraId="3C4198E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3B92BD71" w14:textId="7BC413C9" w:rsidR="008B32E8" w:rsidRPr="00625B61" w:rsidRDefault="008B32E8" w:rsidP="008B32E8">
            <w:pPr>
              <w:spacing w:after="0"/>
              <w:jc w:val="left"/>
              <w:rPr>
                <w:b/>
                <w:szCs w:val="22"/>
              </w:rPr>
            </w:pPr>
            <w:r>
              <w:rPr>
                <w:b/>
                <w:szCs w:val="22"/>
              </w:rPr>
              <w:t>Resultado obtenido</w:t>
            </w:r>
          </w:p>
        </w:tc>
      </w:tr>
      <w:tr w:rsidR="008B32E8" w14:paraId="52EF64D9" w14:textId="77777777" w:rsidTr="009B0B66">
        <w:trPr>
          <w:trHeight w:val="20"/>
        </w:trPr>
        <w:tc>
          <w:tcPr>
            <w:tcW w:w="3492" w:type="dxa"/>
            <w:shd w:val="clear" w:color="auto" w:fill="FFFFFF" w:themeFill="background1"/>
            <w:vAlign w:val="center"/>
          </w:tcPr>
          <w:p w14:paraId="42A116ED"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38F966F4" w14:textId="2C380AA5" w:rsidR="008B32E8" w:rsidRPr="005B5C4A" w:rsidRDefault="008B32E8" w:rsidP="008B32E8">
            <w:pPr>
              <w:spacing w:after="0"/>
              <w:jc w:val="left"/>
              <w:rPr>
                <w:szCs w:val="22"/>
              </w:rPr>
            </w:pPr>
            <w:r>
              <w:rPr>
                <w:szCs w:val="22"/>
              </w:rPr>
              <w:t>Efecitvamente el sistema des inscribe al estudiante de la oferta y se lo notifica.</w:t>
            </w:r>
          </w:p>
        </w:tc>
      </w:tr>
      <w:tr w:rsidR="008B32E8" w14:paraId="5C9A6B59" w14:textId="77777777" w:rsidTr="009B0B66">
        <w:trPr>
          <w:trHeight w:val="20"/>
        </w:trPr>
        <w:tc>
          <w:tcPr>
            <w:tcW w:w="9483" w:type="dxa"/>
            <w:gridSpan w:val="2"/>
            <w:shd w:val="clear" w:color="auto" w:fill="AEAAAA" w:themeFill="background2" w:themeFillShade="BF"/>
            <w:vAlign w:val="center"/>
          </w:tcPr>
          <w:p w14:paraId="66D7CE37" w14:textId="05D14256" w:rsidR="008B32E8" w:rsidRPr="005B5C4A" w:rsidRDefault="008B32E8" w:rsidP="008B32E8">
            <w:pPr>
              <w:spacing w:after="0"/>
              <w:jc w:val="left"/>
              <w:rPr>
                <w:b/>
                <w:szCs w:val="22"/>
              </w:rPr>
            </w:pPr>
            <w:r w:rsidRPr="005B5C4A">
              <w:rPr>
                <w:b/>
                <w:szCs w:val="22"/>
              </w:rPr>
              <w:t>Caso de uso – Proceso de selección</w:t>
            </w:r>
          </w:p>
        </w:tc>
      </w:tr>
      <w:tr w:rsidR="008B32E8" w14:paraId="74660D55" w14:textId="77777777" w:rsidTr="009B0B66">
        <w:trPr>
          <w:trHeight w:val="20"/>
        </w:trPr>
        <w:tc>
          <w:tcPr>
            <w:tcW w:w="3492" w:type="dxa"/>
            <w:shd w:val="clear" w:color="auto" w:fill="E7E6E6" w:themeFill="background2"/>
            <w:vAlign w:val="center"/>
          </w:tcPr>
          <w:p w14:paraId="0A20F503" w14:textId="091A042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8B32E8" w:rsidRPr="005B5C4A" w:rsidRDefault="008B32E8" w:rsidP="008B32E8">
            <w:pPr>
              <w:spacing w:after="0"/>
              <w:jc w:val="left"/>
              <w:rPr>
                <w:b/>
                <w:szCs w:val="22"/>
              </w:rPr>
            </w:pPr>
            <w:r w:rsidRPr="005B5C4A">
              <w:rPr>
                <w:b/>
                <w:szCs w:val="22"/>
              </w:rPr>
              <w:t>Resultado esperado</w:t>
            </w:r>
          </w:p>
        </w:tc>
      </w:tr>
      <w:tr w:rsidR="008B32E8" w14:paraId="04574752" w14:textId="77777777" w:rsidTr="009B0B66">
        <w:trPr>
          <w:trHeight w:val="20"/>
        </w:trPr>
        <w:tc>
          <w:tcPr>
            <w:tcW w:w="3492" w:type="dxa"/>
            <w:shd w:val="clear" w:color="auto" w:fill="FFFFFF" w:themeFill="background1"/>
            <w:vAlign w:val="center"/>
          </w:tcPr>
          <w:p w14:paraId="08C0E703" w14:textId="779D6B6B" w:rsidR="008B32E8" w:rsidRPr="005B5C4A" w:rsidRDefault="008B32E8" w:rsidP="008B32E8">
            <w:pPr>
              <w:spacing w:after="0"/>
              <w:jc w:val="left"/>
              <w:rPr>
                <w:szCs w:val="22"/>
              </w:rPr>
            </w:pPr>
            <w:r w:rsidRPr="005B5C4A">
              <w:rPr>
                <w:szCs w:val="22"/>
              </w:rPr>
              <w:t>Al crear una oferta se crea automáticamente un proceso de selección para esta</w:t>
            </w:r>
          </w:p>
        </w:tc>
        <w:tc>
          <w:tcPr>
            <w:tcW w:w="5991" w:type="dxa"/>
            <w:shd w:val="clear" w:color="auto" w:fill="FFFFFF" w:themeFill="background1"/>
            <w:vAlign w:val="center"/>
          </w:tcPr>
          <w:p w14:paraId="6B6B0979" w14:textId="5E117982" w:rsidR="008B32E8" w:rsidRPr="005B5C4A" w:rsidRDefault="008B32E8" w:rsidP="008B32E8">
            <w:pPr>
              <w:spacing w:after="0"/>
              <w:jc w:val="left"/>
              <w:rPr>
                <w:szCs w:val="22"/>
              </w:rPr>
            </w:pPr>
            <w:r w:rsidRPr="005B5C4A">
              <w:rPr>
                <w:szCs w:val="22"/>
              </w:rPr>
              <w:t>El sistema creará un proceso de selección asociado a la oferta de prácticas que se acaba de crear.</w:t>
            </w:r>
          </w:p>
        </w:tc>
      </w:tr>
      <w:tr w:rsidR="008B32E8" w14:paraId="4F4E2908" w14:textId="77777777" w:rsidTr="009B0B66">
        <w:trPr>
          <w:trHeight w:val="20"/>
        </w:trPr>
        <w:tc>
          <w:tcPr>
            <w:tcW w:w="3492" w:type="dxa"/>
            <w:shd w:val="clear" w:color="auto" w:fill="FFFFFF" w:themeFill="background1"/>
            <w:vAlign w:val="center"/>
          </w:tcPr>
          <w:p w14:paraId="375002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138E25D5" w14:textId="2A46E29E" w:rsidR="008B32E8" w:rsidRPr="005B5C4A" w:rsidRDefault="008B32E8" w:rsidP="008B32E8">
            <w:pPr>
              <w:spacing w:after="0"/>
              <w:jc w:val="left"/>
              <w:rPr>
                <w:b/>
                <w:szCs w:val="22"/>
              </w:rPr>
            </w:pPr>
            <w:r w:rsidRPr="005B5C4A">
              <w:rPr>
                <w:b/>
                <w:szCs w:val="22"/>
              </w:rPr>
              <w:t>Resultado obtenido</w:t>
            </w:r>
          </w:p>
        </w:tc>
      </w:tr>
      <w:tr w:rsidR="008B32E8" w14:paraId="6E9F1F62" w14:textId="77777777" w:rsidTr="009B0B66">
        <w:trPr>
          <w:trHeight w:val="20"/>
        </w:trPr>
        <w:tc>
          <w:tcPr>
            <w:tcW w:w="3492" w:type="dxa"/>
            <w:shd w:val="clear" w:color="auto" w:fill="FFFFFF" w:themeFill="background1"/>
            <w:vAlign w:val="center"/>
          </w:tcPr>
          <w:p w14:paraId="501E9A78"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4118C735" w14:textId="47B294CF" w:rsidR="008B32E8" w:rsidRPr="005B5C4A" w:rsidRDefault="008B32E8" w:rsidP="008B32E8">
            <w:pPr>
              <w:spacing w:after="0"/>
              <w:jc w:val="left"/>
              <w:rPr>
                <w:szCs w:val="22"/>
              </w:rPr>
            </w:pPr>
            <w:r w:rsidRPr="005B5C4A">
              <w:rPr>
                <w:szCs w:val="22"/>
              </w:rPr>
              <w:t>Efectivamente se crea un proceso de selección cuando se crea una nueva oferta.</w:t>
            </w:r>
          </w:p>
        </w:tc>
      </w:tr>
      <w:tr w:rsidR="008B32E8" w14:paraId="7D6F399D" w14:textId="77777777" w:rsidTr="009B0B66">
        <w:trPr>
          <w:trHeight w:val="20"/>
        </w:trPr>
        <w:tc>
          <w:tcPr>
            <w:tcW w:w="3492" w:type="dxa"/>
            <w:shd w:val="clear" w:color="auto" w:fill="E7E6E6" w:themeFill="background2"/>
            <w:vAlign w:val="center"/>
          </w:tcPr>
          <w:p w14:paraId="3F17F3B8" w14:textId="2F0240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8B32E8" w:rsidRPr="005B5C4A" w:rsidRDefault="008B32E8" w:rsidP="008B32E8">
            <w:pPr>
              <w:spacing w:after="0"/>
              <w:jc w:val="left"/>
              <w:rPr>
                <w:b/>
                <w:szCs w:val="22"/>
              </w:rPr>
            </w:pPr>
            <w:r w:rsidRPr="005B5C4A">
              <w:rPr>
                <w:b/>
                <w:szCs w:val="22"/>
              </w:rPr>
              <w:t>Resultado esperado</w:t>
            </w:r>
          </w:p>
        </w:tc>
      </w:tr>
      <w:tr w:rsidR="008B32E8" w14:paraId="75D7BD7A" w14:textId="77777777" w:rsidTr="009B0B66">
        <w:trPr>
          <w:trHeight w:val="20"/>
        </w:trPr>
        <w:tc>
          <w:tcPr>
            <w:tcW w:w="3492" w:type="dxa"/>
            <w:shd w:val="clear" w:color="auto" w:fill="FFFFFF" w:themeFill="background1"/>
            <w:vAlign w:val="center"/>
          </w:tcPr>
          <w:p w14:paraId="68002564" w14:textId="47CA0D38" w:rsidR="008B32E8" w:rsidRPr="005B5C4A" w:rsidRDefault="008B32E8" w:rsidP="008B32E8">
            <w:pPr>
              <w:spacing w:after="0"/>
              <w:jc w:val="left"/>
              <w:rPr>
                <w:szCs w:val="22"/>
              </w:rPr>
            </w:pPr>
            <w:r w:rsidRPr="005B5C4A">
              <w:rPr>
                <w:szCs w:val="22"/>
              </w:rPr>
              <w:t xml:space="preserve">El usuario empresa elige a aquellos estudiantes de la primera fase del </w:t>
            </w:r>
            <w:r w:rsidRPr="005B5C4A">
              <w:rPr>
                <w:szCs w:val="22"/>
              </w:rPr>
              <w:lastRenderedPageBreak/>
              <w:t>proceso de selección (fase de preselección) para avanzar a la fase final</w:t>
            </w:r>
          </w:p>
        </w:tc>
        <w:tc>
          <w:tcPr>
            <w:tcW w:w="5991" w:type="dxa"/>
            <w:shd w:val="clear" w:color="auto" w:fill="FFFFFF" w:themeFill="background1"/>
            <w:vAlign w:val="center"/>
          </w:tcPr>
          <w:p w14:paraId="68A750E8" w14:textId="74966F9F" w:rsidR="008B32E8" w:rsidRPr="005B5C4A" w:rsidRDefault="008B32E8" w:rsidP="008B32E8">
            <w:pPr>
              <w:spacing w:after="0"/>
              <w:jc w:val="left"/>
              <w:rPr>
                <w:szCs w:val="22"/>
              </w:rPr>
            </w:pPr>
            <w:r w:rsidRPr="005B5C4A">
              <w:rPr>
                <w:szCs w:val="22"/>
              </w:rPr>
              <w:lastRenderedPageBreak/>
              <w:t xml:space="preserve">El sistema avanza de fase a aquellos estudiantes seleccionados por la empresa en la fase de preselección y se lo notifica a estos </w:t>
            </w:r>
            <w:r w:rsidRPr="005B5C4A">
              <w:rPr>
                <w:szCs w:val="22"/>
              </w:rPr>
              <w:lastRenderedPageBreak/>
              <w:t>por medio de un mensaje. El sistema también notificará a aquellos estudiantes no seleccionados por medio de mensajes cuando finalice el plazo de la fase de preselección.</w:t>
            </w:r>
          </w:p>
        </w:tc>
      </w:tr>
      <w:tr w:rsidR="008B32E8" w14:paraId="7FD0C70D" w14:textId="77777777" w:rsidTr="009B0B66">
        <w:trPr>
          <w:trHeight w:val="20"/>
        </w:trPr>
        <w:tc>
          <w:tcPr>
            <w:tcW w:w="3492" w:type="dxa"/>
            <w:shd w:val="clear" w:color="auto" w:fill="FFFFFF" w:themeFill="background1"/>
            <w:vAlign w:val="center"/>
          </w:tcPr>
          <w:p w14:paraId="167706D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F4D3400" w14:textId="153F758A" w:rsidR="008B32E8" w:rsidRPr="005B5C4A" w:rsidRDefault="008B32E8" w:rsidP="008B32E8">
            <w:pPr>
              <w:spacing w:after="0"/>
              <w:jc w:val="left"/>
              <w:rPr>
                <w:b/>
                <w:szCs w:val="22"/>
              </w:rPr>
            </w:pPr>
            <w:r w:rsidRPr="005B5C4A">
              <w:rPr>
                <w:b/>
                <w:szCs w:val="22"/>
              </w:rPr>
              <w:t>Resultado obtenido</w:t>
            </w:r>
          </w:p>
        </w:tc>
      </w:tr>
      <w:tr w:rsidR="008B32E8" w14:paraId="36FF03C6" w14:textId="77777777" w:rsidTr="009B0B66">
        <w:trPr>
          <w:trHeight w:val="20"/>
        </w:trPr>
        <w:tc>
          <w:tcPr>
            <w:tcW w:w="3492" w:type="dxa"/>
            <w:shd w:val="clear" w:color="auto" w:fill="FFFFFF" w:themeFill="background1"/>
            <w:vAlign w:val="center"/>
          </w:tcPr>
          <w:p w14:paraId="4A355E46"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7C6E855C" w14:textId="661C1499" w:rsidR="008B32E8" w:rsidRPr="005B5C4A" w:rsidRDefault="008B32E8" w:rsidP="008B32E8">
            <w:pPr>
              <w:spacing w:after="0"/>
              <w:jc w:val="left"/>
              <w:rPr>
                <w:szCs w:val="22"/>
              </w:rPr>
            </w:pPr>
            <w:r w:rsidRPr="005B5C4A">
              <w:rPr>
                <w:szCs w:val="22"/>
              </w:rPr>
              <w:t>Efectivamente el sistema avanza de fase a aquellos estudiantes seleccionados y se lo notifica por medio de mensajes. También notifica a los estudiantes no seleccionados.</w:t>
            </w:r>
          </w:p>
        </w:tc>
      </w:tr>
      <w:tr w:rsidR="008B32E8" w14:paraId="69C10EA0" w14:textId="77777777" w:rsidTr="009B0B66">
        <w:trPr>
          <w:trHeight w:val="20"/>
        </w:trPr>
        <w:tc>
          <w:tcPr>
            <w:tcW w:w="3492" w:type="dxa"/>
            <w:shd w:val="clear" w:color="auto" w:fill="E7E6E6" w:themeFill="background2"/>
            <w:vAlign w:val="center"/>
          </w:tcPr>
          <w:p w14:paraId="0E487D5D" w14:textId="6B7BD23F"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FE243E" w14:textId="0B1BC3C6" w:rsidR="008B32E8" w:rsidRPr="005B5C4A" w:rsidRDefault="008B32E8" w:rsidP="008B32E8">
            <w:pPr>
              <w:spacing w:after="0"/>
              <w:jc w:val="left"/>
              <w:rPr>
                <w:b/>
                <w:szCs w:val="22"/>
              </w:rPr>
            </w:pPr>
            <w:r w:rsidRPr="005B5C4A">
              <w:rPr>
                <w:b/>
                <w:szCs w:val="22"/>
              </w:rPr>
              <w:t>Resultado esperado</w:t>
            </w:r>
          </w:p>
        </w:tc>
      </w:tr>
      <w:tr w:rsidR="008B32E8" w14:paraId="1AF7719E" w14:textId="77777777" w:rsidTr="009B0B66">
        <w:trPr>
          <w:trHeight w:val="20"/>
        </w:trPr>
        <w:tc>
          <w:tcPr>
            <w:tcW w:w="3492" w:type="dxa"/>
            <w:shd w:val="clear" w:color="auto" w:fill="FFFFFF" w:themeFill="background1"/>
            <w:vAlign w:val="center"/>
          </w:tcPr>
          <w:p w14:paraId="4FC67ECC" w14:textId="2D4C9498" w:rsidR="008B32E8" w:rsidRPr="005B5C4A" w:rsidRDefault="008B32E8" w:rsidP="008B32E8">
            <w:pPr>
              <w:spacing w:after="0"/>
              <w:jc w:val="left"/>
              <w:rPr>
                <w:szCs w:val="22"/>
              </w:rPr>
            </w:pPr>
            <w:r w:rsidRPr="005B5C4A">
              <w:rPr>
                <w:szCs w:val="22"/>
              </w:rPr>
              <w:t>El usuario empresa elige a aquel estudiante de la fase final del proceso de selección (fase de preselección) que será el ganador de las prácticas.</w:t>
            </w:r>
          </w:p>
        </w:tc>
        <w:tc>
          <w:tcPr>
            <w:tcW w:w="5991" w:type="dxa"/>
            <w:shd w:val="clear" w:color="auto" w:fill="FFFFFF" w:themeFill="background1"/>
            <w:vAlign w:val="center"/>
          </w:tcPr>
          <w:p w14:paraId="0CFB2CEF" w14:textId="1988E8FB" w:rsidR="008B32E8" w:rsidRPr="005B5C4A" w:rsidRDefault="008B32E8" w:rsidP="008B32E8">
            <w:pPr>
              <w:spacing w:after="0"/>
              <w:jc w:val="left"/>
              <w:rPr>
                <w:szCs w:val="22"/>
              </w:rPr>
            </w:pPr>
            <w:r w:rsidRPr="005B5C4A">
              <w:rPr>
                <w:szCs w:val="22"/>
              </w:rPr>
              <w:t xml:space="preserve">El sistema selecciona al estudiante ganador y se lo notifica por medio de un mensaje. El sistema también notificará a aquellos estudiantes no seleccionados por medio de mensajes cuando finalice el plazo de la fase final. </w:t>
            </w:r>
          </w:p>
        </w:tc>
      </w:tr>
      <w:tr w:rsidR="008B32E8" w14:paraId="2C091496" w14:textId="77777777" w:rsidTr="009B0B66">
        <w:trPr>
          <w:trHeight w:val="20"/>
        </w:trPr>
        <w:tc>
          <w:tcPr>
            <w:tcW w:w="3492" w:type="dxa"/>
            <w:shd w:val="clear" w:color="auto" w:fill="FFFFFF" w:themeFill="background1"/>
            <w:vAlign w:val="center"/>
          </w:tcPr>
          <w:p w14:paraId="1A4F0627"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4ABC09C" w14:textId="3F0383EF" w:rsidR="008B32E8" w:rsidRPr="005B5C4A" w:rsidRDefault="008B32E8" w:rsidP="008B32E8">
            <w:pPr>
              <w:spacing w:after="0"/>
              <w:jc w:val="left"/>
              <w:rPr>
                <w:b/>
                <w:szCs w:val="22"/>
              </w:rPr>
            </w:pPr>
            <w:r w:rsidRPr="005B5C4A">
              <w:rPr>
                <w:b/>
                <w:szCs w:val="22"/>
              </w:rPr>
              <w:t>Resultado obtenido</w:t>
            </w:r>
          </w:p>
        </w:tc>
      </w:tr>
      <w:tr w:rsidR="008B32E8" w14:paraId="4DACED28" w14:textId="77777777" w:rsidTr="009B0B66">
        <w:trPr>
          <w:trHeight w:val="20"/>
        </w:trPr>
        <w:tc>
          <w:tcPr>
            <w:tcW w:w="3492" w:type="dxa"/>
            <w:shd w:val="clear" w:color="auto" w:fill="FFFFFF" w:themeFill="background1"/>
            <w:vAlign w:val="center"/>
          </w:tcPr>
          <w:p w14:paraId="15ACA9F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C002C37" w14:textId="316C827C" w:rsidR="008B32E8" w:rsidRPr="005B5C4A" w:rsidRDefault="008B32E8" w:rsidP="008B32E8">
            <w:pPr>
              <w:spacing w:after="0"/>
              <w:jc w:val="left"/>
              <w:rPr>
                <w:szCs w:val="22"/>
              </w:rPr>
            </w:pPr>
            <w:r w:rsidRPr="005B5C4A">
              <w:rPr>
                <w:szCs w:val="22"/>
              </w:rPr>
              <w:t>Efectivamente el sistema selecciona al usuario ganador de las prácticas y se lo notifica por medio de un mensaje. También notifica a los estudiantes no seleccionados.</w:t>
            </w:r>
          </w:p>
        </w:tc>
      </w:tr>
      <w:tr w:rsidR="008B32E8" w14:paraId="5F608546" w14:textId="77777777" w:rsidTr="009B0B66">
        <w:trPr>
          <w:trHeight w:val="20"/>
        </w:trPr>
        <w:tc>
          <w:tcPr>
            <w:tcW w:w="9483" w:type="dxa"/>
            <w:gridSpan w:val="2"/>
            <w:shd w:val="clear" w:color="auto" w:fill="AEAAAA" w:themeFill="background2" w:themeFillShade="BF"/>
            <w:vAlign w:val="center"/>
          </w:tcPr>
          <w:p w14:paraId="75B9F16F" w14:textId="665C281E" w:rsidR="008B32E8" w:rsidRPr="005B5C4A" w:rsidRDefault="008B32E8" w:rsidP="008B32E8">
            <w:pPr>
              <w:spacing w:after="0"/>
              <w:jc w:val="left"/>
              <w:rPr>
                <w:b/>
                <w:szCs w:val="22"/>
              </w:rPr>
            </w:pPr>
            <w:r w:rsidRPr="005B5C4A">
              <w:rPr>
                <w:b/>
                <w:szCs w:val="22"/>
              </w:rPr>
              <w:t>Caso de uso – Envío de mensajes</w:t>
            </w:r>
          </w:p>
        </w:tc>
      </w:tr>
      <w:tr w:rsidR="008B32E8" w14:paraId="72C101A8" w14:textId="77777777" w:rsidTr="009B0B66">
        <w:trPr>
          <w:trHeight w:val="20"/>
        </w:trPr>
        <w:tc>
          <w:tcPr>
            <w:tcW w:w="3492" w:type="dxa"/>
            <w:shd w:val="clear" w:color="auto" w:fill="E7E6E6" w:themeFill="background2"/>
            <w:vAlign w:val="center"/>
          </w:tcPr>
          <w:p w14:paraId="3CC84250" w14:textId="19A30AA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8B32E8" w:rsidRPr="005B5C4A" w:rsidRDefault="008B32E8" w:rsidP="008B32E8">
            <w:pPr>
              <w:spacing w:after="0"/>
              <w:jc w:val="left"/>
              <w:rPr>
                <w:b/>
                <w:szCs w:val="22"/>
              </w:rPr>
            </w:pPr>
            <w:r w:rsidRPr="005B5C4A">
              <w:rPr>
                <w:b/>
                <w:szCs w:val="22"/>
              </w:rPr>
              <w:t>Resultado esperado</w:t>
            </w:r>
          </w:p>
        </w:tc>
      </w:tr>
      <w:tr w:rsidR="008B32E8" w14:paraId="7051DEEB" w14:textId="77777777" w:rsidTr="009B0B66">
        <w:trPr>
          <w:trHeight w:val="20"/>
        </w:trPr>
        <w:tc>
          <w:tcPr>
            <w:tcW w:w="3492" w:type="dxa"/>
            <w:shd w:val="clear" w:color="auto" w:fill="FFFFFF" w:themeFill="background1"/>
            <w:vAlign w:val="center"/>
          </w:tcPr>
          <w:p w14:paraId="29CFC398" w14:textId="773E6767" w:rsidR="008B32E8" w:rsidRPr="005B5C4A" w:rsidRDefault="008B32E8" w:rsidP="008B32E8">
            <w:pPr>
              <w:spacing w:after="0"/>
              <w:jc w:val="left"/>
              <w:rPr>
                <w:szCs w:val="22"/>
              </w:rPr>
            </w:pPr>
            <w:r w:rsidRPr="005B5C4A">
              <w:rPr>
                <w:szCs w:val="22"/>
              </w:rPr>
              <w:t>El usuario envía un mensaje a otro.</w:t>
            </w:r>
          </w:p>
        </w:tc>
        <w:tc>
          <w:tcPr>
            <w:tcW w:w="5991" w:type="dxa"/>
            <w:shd w:val="clear" w:color="auto" w:fill="FFFFFF" w:themeFill="background1"/>
            <w:vAlign w:val="center"/>
          </w:tcPr>
          <w:p w14:paraId="228F58E4" w14:textId="35C0D12C" w:rsidR="008B32E8" w:rsidRPr="005B5C4A" w:rsidRDefault="008B32E8" w:rsidP="008B32E8">
            <w:pPr>
              <w:spacing w:after="0"/>
              <w:jc w:val="left"/>
              <w:rPr>
                <w:szCs w:val="22"/>
              </w:rPr>
            </w:pPr>
            <w:r w:rsidRPr="005B5C4A">
              <w:rPr>
                <w:szCs w:val="22"/>
              </w:rPr>
              <w:t>El mensaje se envía correctamente.</w:t>
            </w:r>
          </w:p>
        </w:tc>
      </w:tr>
      <w:tr w:rsidR="008B32E8" w14:paraId="01524755" w14:textId="77777777" w:rsidTr="009B0B66">
        <w:trPr>
          <w:trHeight w:val="20"/>
        </w:trPr>
        <w:tc>
          <w:tcPr>
            <w:tcW w:w="3492" w:type="dxa"/>
            <w:shd w:val="clear" w:color="auto" w:fill="FFFFFF" w:themeFill="background1"/>
            <w:vAlign w:val="center"/>
          </w:tcPr>
          <w:p w14:paraId="4234C0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7CDB3A23" w14:textId="2D202F78" w:rsidR="008B32E8" w:rsidRPr="005B5C4A" w:rsidRDefault="008B32E8" w:rsidP="008B32E8">
            <w:pPr>
              <w:spacing w:after="0"/>
              <w:jc w:val="left"/>
              <w:rPr>
                <w:b/>
                <w:szCs w:val="22"/>
              </w:rPr>
            </w:pPr>
            <w:r w:rsidRPr="005B5C4A">
              <w:rPr>
                <w:b/>
                <w:szCs w:val="22"/>
              </w:rPr>
              <w:t>Resultado obtenido</w:t>
            </w:r>
          </w:p>
        </w:tc>
      </w:tr>
      <w:tr w:rsidR="008B32E8" w14:paraId="02DF0B61" w14:textId="77777777" w:rsidTr="009B0B66">
        <w:trPr>
          <w:trHeight w:val="20"/>
        </w:trPr>
        <w:tc>
          <w:tcPr>
            <w:tcW w:w="3492" w:type="dxa"/>
            <w:shd w:val="clear" w:color="auto" w:fill="FFFFFF" w:themeFill="background1"/>
            <w:vAlign w:val="center"/>
          </w:tcPr>
          <w:p w14:paraId="51930AE3"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1158D6B" w14:textId="4E0D605B" w:rsidR="008B32E8" w:rsidRPr="005B5C4A" w:rsidRDefault="008B32E8" w:rsidP="008B32E8">
            <w:pPr>
              <w:spacing w:after="0"/>
              <w:jc w:val="left"/>
              <w:rPr>
                <w:szCs w:val="22"/>
              </w:rPr>
            </w:pPr>
            <w:r w:rsidRPr="005B5C4A">
              <w:rPr>
                <w:szCs w:val="22"/>
              </w:rPr>
              <w:t>Efectivamente el mensaje se envía correctamente.</w:t>
            </w:r>
          </w:p>
        </w:tc>
      </w:tr>
      <w:tr w:rsidR="008B32E8" w14:paraId="7A1232B1" w14:textId="77777777" w:rsidTr="009B0B66">
        <w:trPr>
          <w:trHeight w:val="20"/>
        </w:trPr>
        <w:tc>
          <w:tcPr>
            <w:tcW w:w="3492" w:type="dxa"/>
            <w:shd w:val="clear" w:color="auto" w:fill="E7E6E6" w:themeFill="background2"/>
            <w:vAlign w:val="center"/>
          </w:tcPr>
          <w:p w14:paraId="7AAC331C" w14:textId="4EEE31A0"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8B32E8" w:rsidRPr="005B5C4A" w:rsidRDefault="008B32E8" w:rsidP="008B32E8">
            <w:pPr>
              <w:spacing w:after="0"/>
              <w:jc w:val="left"/>
              <w:rPr>
                <w:b/>
                <w:szCs w:val="22"/>
              </w:rPr>
            </w:pPr>
            <w:r w:rsidRPr="005B5C4A">
              <w:rPr>
                <w:b/>
                <w:szCs w:val="22"/>
              </w:rPr>
              <w:t>Resultado esperado</w:t>
            </w:r>
          </w:p>
        </w:tc>
      </w:tr>
      <w:tr w:rsidR="008B32E8" w14:paraId="1571EF18" w14:textId="77777777" w:rsidTr="009B0B66">
        <w:trPr>
          <w:trHeight w:val="20"/>
        </w:trPr>
        <w:tc>
          <w:tcPr>
            <w:tcW w:w="3492" w:type="dxa"/>
            <w:shd w:val="clear" w:color="auto" w:fill="FFFFFF" w:themeFill="background1"/>
            <w:vAlign w:val="center"/>
          </w:tcPr>
          <w:p w14:paraId="52C53A27" w14:textId="4BC56523" w:rsidR="008B32E8" w:rsidRPr="005B5C4A" w:rsidRDefault="008B32E8" w:rsidP="008B32E8">
            <w:pPr>
              <w:spacing w:after="0"/>
              <w:jc w:val="left"/>
              <w:rPr>
                <w:szCs w:val="22"/>
              </w:rPr>
            </w:pPr>
            <w:r w:rsidRPr="005B5C4A">
              <w:rPr>
                <w:szCs w:val="22"/>
              </w:rPr>
              <w:t>Envío de mensaje con los campos requeridos vacíos.</w:t>
            </w:r>
          </w:p>
        </w:tc>
        <w:tc>
          <w:tcPr>
            <w:tcW w:w="5991" w:type="dxa"/>
            <w:shd w:val="clear" w:color="auto" w:fill="FFFFFF" w:themeFill="background1"/>
            <w:vAlign w:val="center"/>
          </w:tcPr>
          <w:p w14:paraId="7354C0B6" w14:textId="0BF08FB4" w:rsidR="008B32E8" w:rsidRPr="005B5C4A" w:rsidRDefault="008B32E8" w:rsidP="008B32E8">
            <w:pPr>
              <w:spacing w:after="0"/>
              <w:jc w:val="left"/>
              <w:rPr>
                <w:szCs w:val="22"/>
              </w:rPr>
            </w:pPr>
            <w:r w:rsidRPr="005B5C4A">
              <w:rPr>
                <w:szCs w:val="22"/>
              </w:rPr>
              <w:t>El sistema no envía el mensaje y se lo notifica al usuario.</w:t>
            </w:r>
          </w:p>
        </w:tc>
      </w:tr>
      <w:tr w:rsidR="008B32E8" w14:paraId="485A4A42" w14:textId="77777777" w:rsidTr="009B0B66">
        <w:trPr>
          <w:trHeight w:val="20"/>
        </w:trPr>
        <w:tc>
          <w:tcPr>
            <w:tcW w:w="3492" w:type="dxa"/>
            <w:shd w:val="clear" w:color="auto" w:fill="FFFFFF" w:themeFill="background1"/>
            <w:vAlign w:val="center"/>
          </w:tcPr>
          <w:p w14:paraId="3A4DF1C0"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5B402F0F" w14:textId="53CAB63C" w:rsidR="008B32E8" w:rsidRPr="005B5C4A" w:rsidRDefault="008B32E8" w:rsidP="008B32E8">
            <w:pPr>
              <w:spacing w:after="0"/>
              <w:jc w:val="left"/>
              <w:rPr>
                <w:b/>
                <w:szCs w:val="22"/>
              </w:rPr>
            </w:pPr>
            <w:r w:rsidRPr="005B5C4A">
              <w:rPr>
                <w:b/>
                <w:szCs w:val="22"/>
              </w:rPr>
              <w:t>Resultado obtenido</w:t>
            </w:r>
          </w:p>
        </w:tc>
      </w:tr>
      <w:tr w:rsidR="008B32E8" w14:paraId="57DF57E0" w14:textId="77777777" w:rsidTr="009B0B66">
        <w:trPr>
          <w:trHeight w:val="20"/>
        </w:trPr>
        <w:tc>
          <w:tcPr>
            <w:tcW w:w="3492" w:type="dxa"/>
            <w:shd w:val="clear" w:color="auto" w:fill="FFFFFF" w:themeFill="background1"/>
            <w:vAlign w:val="center"/>
          </w:tcPr>
          <w:p w14:paraId="22F5F64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50F4BC0E" w14:textId="4BC494B0" w:rsidR="008B32E8" w:rsidRPr="005B5C4A" w:rsidRDefault="008B32E8" w:rsidP="008B32E8">
            <w:pPr>
              <w:spacing w:after="0"/>
              <w:jc w:val="left"/>
              <w:rPr>
                <w:szCs w:val="22"/>
              </w:rPr>
            </w:pPr>
            <w:r w:rsidRPr="005B5C4A">
              <w:rPr>
                <w:szCs w:val="22"/>
              </w:rPr>
              <w:t>Efectivamente el mensaje no se envía y se notifica al usuario los campos que debe rellenar obligatoriamente.</w:t>
            </w:r>
          </w:p>
        </w:tc>
      </w:tr>
      <w:tr w:rsidR="008B32E8" w14:paraId="23C26D2A" w14:textId="77777777" w:rsidTr="009B0B66">
        <w:trPr>
          <w:trHeight w:val="20"/>
        </w:trPr>
        <w:tc>
          <w:tcPr>
            <w:tcW w:w="9483" w:type="dxa"/>
            <w:gridSpan w:val="2"/>
            <w:shd w:val="clear" w:color="auto" w:fill="AEAAAA" w:themeFill="background2" w:themeFillShade="BF"/>
            <w:vAlign w:val="center"/>
          </w:tcPr>
          <w:p w14:paraId="687E03C7" w14:textId="1ED27FAF" w:rsidR="008B32E8" w:rsidRPr="005B5C4A" w:rsidRDefault="008B32E8" w:rsidP="008B32E8">
            <w:pPr>
              <w:spacing w:after="0"/>
              <w:jc w:val="left"/>
              <w:rPr>
                <w:b/>
                <w:szCs w:val="22"/>
              </w:rPr>
            </w:pPr>
            <w:r w:rsidRPr="005B5C4A">
              <w:rPr>
                <w:b/>
                <w:szCs w:val="22"/>
              </w:rPr>
              <w:t>Caso de uso – Gestión de mensajes</w:t>
            </w:r>
          </w:p>
        </w:tc>
      </w:tr>
      <w:tr w:rsidR="008B32E8" w14:paraId="404168EF" w14:textId="77777777" w:rsidTr="009B0B66">
        <w:trPr>
          <w:trHeight w:val="20"/>
        </w:trPr>
        <w:tc>
          <w:tcPr>
            <w:tcW w:w="3492" w:type="dxa"/>
            <w:shd w:val="clear" w:color="auto" w:fill="E7E6E6" w:themeFill="background2"/>
            <w:vAlign w:val="center"/>
          </w:tcPr>
          <w:p w14:paraId="2A82A1B1" w14:textId="7218EF0C"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8B32E8" w:rsidRPr="005B5C4A" w:rsidRDefault="008B32E8" w:rsidP="008B32E8">
            <w:pPr>
              <w:spacing w:after="0"/>
              <w:jc w:val="left"/>
              <w:rPr>
                <w:b/>
                <w:szCs w:val="22"/>
              </w:rPr>
            </w:pPr>
            <w:r w:rsidRPr="005B5C4A">
              <w:rPr>
                <w:b/>
                <w:szCs w:val="22"/>
              </w:rPr>
              <w:t>Resultado esperado</w:t>
            </w:r>
          </w:p>
        </w:tc>
      </w:tr>
      <w:tr w:rsidR="008B32E8" w14:paraId="283863E4" w14:textId="77777777" w:rsidTr="009B0B66">
        <w:trPr>
          <w:trHeight w:val="20"/>
        </w:trPr>
        <w:tc>
          <w:tcPr>
            <w:tcW w:w="3492" w:type="dxa"/>
            <w:shd w:val="clear" w:color="auto" w:fill="FFFFFF" w:themeFill="background1"/>
            <w:vAlign w:val="center"/>
          </w:tcPr>
          <w:p w14:paraId="48FB14A6" w14:textId="26EECCF0" w:rsidR="008B32E8" w:rsidRPr="005B5C4A" w:rsidRDefault="008B32E8" w:rsidP="008B32E8">
            <w:pPr>
              <w:spacing w:after="0"/>
              <w:jc w:val="left"/>
              <w:rPr>
                <w:szCs w:val="22"/>
              </w:rPr>
            </w:pPr>
            <w:r w:rsidRPr="005B5C4A">
              <w:rPr>
                <w:szCs w:val="22"/>
              </w:rPr>
              <w:lastRenderedPageBreak/>
              <w:t>El usuario responde a un mensaje</w:t>
            </w:r>
          </w:p>
        </w:tc>
        <w:tc>
          <w:tcPr>
            <w:tcW w:w="5991" w:type="dxa"/>
            <w:shd w:val="clear" w:color="auto" w:fill="FFFFFF" w:themeFill="background1"/>
            <w:vAlign w:val="center"/>
          </w:tcPr>
          <w:p w14:paraId="6353FDB1" w14:textId="48DF25C6" w:rsidR="008B32E8" w:rsidRPr="005B5C4A" w:rsidRDefault="008B32E8" w:rsidP="008B32E8">
            <w:pPr>
              <w:spacing w:after="0"/>
              <w:jc w:val="left"/>
              <w:rPr>
                <w:szCs w:val="22"/>
              </w:rPr>
            </w:pPr>
            <w:r w:rsidRPr="005B5C4A">
              <w:rPr>
                <w:szCs w:val="22"/>
              </w:rPr>
              <w:t>El sistema envía el mensaje de respuesta</w:t>
            </w:r>
          </w:p>
        </w:tc>
      </w:tr>
      <w:tr w:rsidR="008B32E8" w14:paraId="7C5B5F90" w14:textId="77777777" w:rsidTr="009B0B66">
        <w:trPr>
          <w:trHeight w:val="20"/>
        </w:trPr>
        <w:tc>
          <w:tcPr>
            <w:tcW w:w="3492" w:type="dxa"/>
            <w:shd w:val="clear" w:color="auto" w:fill="FFFFFF" w:themeFill="background1"/>
            <w:vAlign w:val="center"/>
          </w:tcPr>
          <w:p w14:paraId="71FDC37C"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2F416F66" w14:textId="71A01FBF" w:rsidR="008B32E8" w:rsidRPr="005B5C4A" w:rsidRDefault="008B32E8" w:rsidP="008B32E8">
            <w:pPr>
              <w:spacing w:after="0"/>
              <w:jc w:val="left"/>
              <w:rPr>
                <w:b/>
                <w:szCs w:val="22"/>
              </w:rPr>
            </w:pPr>
            <w:r w:rsidRPr="005B5C4A">
              <w:rPr>
                <w:b/>
                <w:szCs w:val="22"/>
              </w:rPr>
              <w:t>Resultado obtenido</w:t>
            </w:r>
          </w:p>
        </w:tc>
      </w:tr>
      <w:tr w:rsidR="008B32E8" w14:paraId="269B282F" w14:textId="77777777" w:rsidTr="009B0B66">
        <w:trPr>
          <w:trHeight w:val="20"/>
        </w:trPr>
        <w:tc>
          <w:tcPr>
            <w:tcW w:w="3492" w:type="dxa"/>
            <w:shd w:val="clear" w:color="auto" w:fill="FFFFFF" w:themeFill="background1"/>
            <w:vAlign w:val="center"/>
          </w:tcPr>
          <w:p w14:paraId="37D912D5"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DB43D2A" w14:textId="57EB8BBD" w:rsidR="008B32E8" w:rsidRPr="005B5C4A" w:rsidRDefault="008B32E8" w:rsidP="008B32E8">
            <w:pPr>
              <w:spacing w:after="0"/>
              <w:jc w:val="left"/>
              <w:rPr>
                <w:szCs w:val="22"/>
              </w:rPr>
            </w:pPr>
            <w:r w:rsidRPr="005B5C4A">
              <w:rPr>
                <w:szCs w:val="22"/>
              </w:rPr>
              <w:t>Efectivamente el mensaje se envía correctamente.</w:t>
            </w:r>
          </w:p>
        </w:tc>
      </w:tr>
    </w:tbl>
    <w:p w14:paraId="241FCFDC" w14:textId="5EF5B5FB" w:rsidR="00690766" w:rsidRDefault="002D7BF4" w:rsidP="009C0FCF">
      <w:r>
        <w:br w:type="textWrapping" w:clear="all"/>
      </w:r>
    </w:p>
    <w:p w14:paraId="6E063E86" w14:textId="77777777" w:rsidR="00515917" w:rsidRDefault="00515917" w:rsidP="006B1DC8">
      <w:pPr>
        <w:pStyle w:val="Ttulo"/>
      </w:pPr>
    </w:p>
    <w:p w14:paraId="5E4D5F3F" w14:textId="77777777" w:rsidR="00515917" w:rsidRDefault="00515917" w:rsidP="006B1DC8">
      <w:pPr>
        <w:pStyle w:val="Ttulo"/>
      </w:pPr>
    </w:p>
    <w:p w14:paraId="594BEDA5" w14:textId="77777777" w:rsidR="00515917" w:rsidRDefault="00515917" w:rsidP="00515917"/>
    <w:p w14:paraId="50E8B326" w14:textId="77777777" w:rsidR="00515917" w:rsidRDefault="00515917" w:rsidP="006B1DC8">
      <w:pPr>
        <w:pStyle w:val="Ttulo"/>
      </w:pPr>
    </w:p>
    <w:p w14:paraId="0A2D9B57" w14:textId="77777777" w:rsidR="00515917" w:rsidRDefault="00515917" w:rsidP="00515917"/>
    <w:p w14:paraId="12E37CBF" w14:textId="77777777" w:rsidR="00515917" w:rsidRDefault="00515917" w:rsidP="00515917"/>
    <w:p w14:paraId="17CEA7C0" w14:textId="2AAE9385" w:rsidR="00515917" w:rsidRPr="00515917" w:rsidRDefault="006B1DC8" w:rsidP="00515917">
      <w:pPr>
        <w:pStyle w:val="Ttulo"/>
      </w:pPr>
      <w:bookmarkStart w:id="1353" w:name="_Toc505426731"/>
      <w:bookmarkStart w:id="1354" w:name="_Toc505427115"/>
      <w:bookmarkStart w:id="1355" w:name="_Toc505427304"/>
      <w:r>
        <w:t>6.4</w:t>
      </w:r>
      <w:r w:rsidR="004C7A1F" w:rsidRPr="004630A6">
        <w:t xml:space="preserve"> </w:t>
      </w:r>
      <w:r w:rsidR="0026421F">
        <w:t>P</w:t>
      </w:r>
      <w:r w:rsidR="0026421F" w:rsidRPr="004630A6">
        <w:t>ruebas de usabilidad y accesibilidad</w:t>
      </w:r>
      <w:bookmarkEnd w:id="1353"/>
      <w:bookmarkEnd w:id="1354"/>
      <w:bookmarkEnd w:id="1355"/>
    </w:p>
    <w:p w14:paraId="4EAB4382" w14:textId="149097F0" w:rsidR="004630A6" w:rsidRPr="004630A6" w:rsidRDefault="004630A6" w:rsidP="006B1DC8">
      <w:pPr>
        <w:spacing w:before="240"/>
      </w:pPr>
      <w:r w:rsidRPr="004630A6">
        <w:tab/>
        <w:t xml:space="preserve">A continuación se detallará la evaluación que se ha seguido para los aspectos de usabilidad y accesibilidad </w:t>
      </w:r>
      <w:r>
        <w:t>de la aplicación web</w:t>
      </w:r>
      <w:r w:rsidRPr="004630A6">
        <w:t>. Se ha decidido seguir una guía heurística ba</w:t>
      </w:r>
      <w:r>
        <w:t>sa</w:t>
      </w:r>
      <w:r w:rsidR="00B177A6">
        <w:t>da</w:t>
      </w:r>
      <w:r w:rsidRPr="004630A6">
        <w:t xml:space="preserve"> en los siguientes criterios:</w:t>
      </w:r>
    </w:p>
    <w:p w14:paraId="2CD47430" w14:textId="1C766EBD" w:rsidR="004630A6" w:rsidRDefault="004630A6" w:rsidP="004630A6">
      <w:pPr>
        <w:pStyle w:val="Prrafodelista"/>
        <w:numPr>
          <w:ilvl w:val="0"/>
          <w:numId w:val="26"/>
        </w:numPr>
        <w:rPr>
          <w:rFonts w:ascii="Times New Roman" w:hAnsi="Times New Roman"/>
        </w:rPr>
      </w:pPr>
      <w:r>
        <w:rPr>
          <w:rFonts w:ascii="Times New Roman" w:hAnsi="Times New Roman"/>
        </w:rPr>
        <w:t>Generales</w:t>
      </w:r>
      <w:r w:rsidRPr="004630A6">
        <w:rPr>
          <w:rFonts w:ascii="Times New Roman" w:hAnsi="Times New Roman"/>
        </w:rPr>
        <w:t>.</w:t>
      </w:r>
    </w:p>
    <w:p w14:paraId="626C3240" w14:textId="3873654E" w:rsidR="004630A6" w:rsidRPr="004630A6" w:rsidRDefault="004630A6" w:rsidP="004630A6">
      <w:pPr>
        <w:pStyle w:val="Prrafodelista"/>
        <w:numPr>
          <w:ilvl w:val="0"/>
          <w:numId w:val="26"/>
        </w:numPr>
        <w:rPr>
          <w:rFonts w:ascii="Times New Roman" w:hAnsi="Times New Roman"/>
          <w:lang w:val="es-ES"/>
        </w:rPr>
      </w:pPr>
      <w:r>
        <w:rPr>
          <w:rFonts w:ascii="Times New Roman" w:hAnsi="Times New Roman"/>
          <w:lang w:val="es-ES"/>
        </w:rPr>
        <w:t>Identidad</w:t>
      </w:r>
      <w:r w:rsidRPr="004630A6">
        <w:rPr>
          <w:rFonts w:ascii="Times New Roman" w:hAnsi="Times New Roman"/>
          <w:lang w:val="es-ES"/>
        </w:rPr>
        <w:t xml:space="preserve"> e información.</w:t>
      </w:r>
    </w:p>
    <w:p w14:paraId="691BA1EE" w14:textId="5A95A4FB" w:rsidR="004630A6" w:rsidRDefault="004630A6" w:rsidP="004630A6">
      <w:pPr>
        <w:pStyle w:val="Prrafodelista"/>
        <w:numPr>
          <w:ilvl w:val="0"/>
          <w:numId w:val="26"/>
        </w:numPr>
        <w:rPr>
          <w:rFonts w:ascii="Times New Roman" w:hAnsi="Times New Roman"/>
        </w:rPr>
      </w:pPr>
      <w:r>
        <w:rPr>
          <w:rFonts w:ascii="Times New Roman" w:hAnsi="Times New Roman"/>
        </w:rPr>
        <w:t>Lenguaje e información.</w:t>
      </w:r>
    </w:p>
    <w:p w14:paraId="7482D797" w14:textId="6EB8C132" w:rsidR="004630A6" w:rsidRDefault="004630A6" w:rsidP="004630A6">
      <w:pPr>
        <w:pStyle w:val="Prrafodelista"/>
        <w:numPr>
          <w:ilvl w:val="0"/>
          <w:numId w:val="26"/>
        </w:numPr>
        <w:rPr>
          <w:rFonts w:ascii="Times New Roman" w:hAnsi="Times New Roman"/>
        </w:rPr>
      </w:pPr>
      <w:r>
        <w:rPr>
          <w:rFonts w:ascii="Times New Roman" w:hAnsi="Times New Roman"/>
        </w:rPr>
        <w:t>Rotulado.</w:t>
      </w:r>
    </w:p>
    <w:p w14:paraId="39E70507" w14:textId="7FA3DC21" w:rsidR="004630A6" w:rsidRDefault="00F86E82" w:rsidP="004630A6">
      <w:pPr>
        <w:pStyle w:val="Prrafodelista"/>
        <w:numPr>
          <w:ilvl w:val="0"/>
          <w:numId w:val="26"/>
        </w:numPr>
        <w:rPr>
          <w:rFonts w:ascii="Times New Roman" w:hAnsi="Times New Roman"/>
        </w:rPr>
      </w:pPr>
      <w:r>
        <w:rPr>
          <w:rFonts w:ascii="Times New Roman" w:hAnsi="Times New Roman"/>
        </w:rPr>
        <w:t>N</w:t>
      </w:r>
      <w:r w:rsidR="004630A6">
        <w:rPr>
          <w:rFonts w:ascii="Times New Roman" w:hAnsi="Times New Roman"/>
        </w:rPr>
        <w:t>avegación.</w:t>
      </w:r>
    </w:p>
    <w:p w14:paraId="3CE34AF3" w14:textId="7105BC91" w:rsidR="004630A6" w:rsidRPr="004630A6" w:rsidRDefault="004630A6" w:rsidP="004630A6">
      <w:pPr>
        <w:pStyle w:val="Prrafodelista"/>
        <w:numPr>
          <w:ilvl w:val="0"/>
          <w:numId w:val="26"/>
        </w:numPr>
        <w:rPr>
          <w:rFonts w:ascii="Times New Roman" w:hAnsi="Times New Roman"/>
          <w:lang w:val="es-ES"/>
        </w:rPr>
      </w:pPr>
      <w:r w:rsidRPr="004630A6">
        <w:rPr>
          <w:rFonts w:ascii="Times New Roman" w:hAnsi="Times New Roman"/>
          <w:lang w:val="es-ES"/>
        </w:rPr>
        <w:t>Lay-out de la página.</w:t>
      </w:r>
    </w:p>
    <w:p w14:paraId="1B463FAE" w14:textId="1E1A7C28"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Búsqueda.</w:t>
      </w:r>
    </w:p>
    <w:p w14:paraId="7919C9C4" w14:textId="0995916C"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Ayuda.</w:t>
      </w:r>
    </w:p>
    <w:p w14:paraId="5AFF275A" w14:textId="61601742"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Accesibilidad.</w:t>
      </w:r>
    </w:p>
    <w:p w14:paraId="49F89B06" w14:textId="50B2E500" w:rsidR="004630A6" w:rsidRPr="00D424AD" w:rsidRDefault="004630A6" w:rsidP="004630A6">
      <w:pPr>
        <w:pStyle w:val="Prrafodelista"/>
        <w:numPr>
          <w:ilvl w:val="0"/>
          <w:numId w:val="26"/>
        </w:numPr>
        <w:rPr>
          <w:rFonts w:ascii="Times New Roman" w:hAnsi="Times New Roman"/>
        </w:rPr>
      </w:pPr>
      <w:r>
        <w:rPr>
          <w:rFonts w:ascii="Times New Roman" w:hAnsi="Times New Roman"/>
          <w:lang w:val="es-ES"/>
        </w:rPr>
        <w:t>Control y retroalimentación.</w:t>
      </w:r>
    </w:p>
    <w:p w14:paraId="70A1CBCA" w14:textId="77777777" w:rsidR="00D20CEA" w:rsidRPr="00D20CEA" w:rsidRDefault="00D20CEA" w:rsidP="00D20CEA">
      <w:pPr>
        <w:ind w:left="720"/>
        <w:rPr>
          <w:b/>
          <w:color w:val="FF0000"/>
        </w:rPr>
      </w:pPr>
    </w:p>
    <w:p w14:paraId="37E8DAFB" w14:textId="25A0F7DE" w:rsidR="00FA666C" w:rsidRPr="00FA666C" w:rsidRDefault="006B1DC8" w:rsidP="00515917">
      <w:pPr>
        <w:pStyle w:val="Subttulo"/>
        <w:ind w:firstLine="720"/>
        <w:jc w:val="both"/>
      </w:pPr>
      <w:bookmarkStart w:id="1356" w:name="_Toc505426732"/>
      <w:bookmarkStart w:id="1357" w:name="_Toc505427116"/>
      <w:bookmarkStart w:id="1358" w:name="_Toc505427305"/>
      <w:r>
        <w:lastRenderedPageBreak/>
        <w:t>6.4.</w:t>
      </w:r>
      <w:r w:rsidR="004630A6">
        <w:t>1 Criterios generales</w:t>
      </w:r>
      <w:bookmarkEnd w:id="1356"/>
      <w:bookmarkEnd w:id="1357"/>
      <w:bookmarkEnd w:id="1358"/>
    </w:p>
    <w:p w14:paraId="49D756C7" w14:textId="68362355" w:rsidR="00FA666C" w:rsidRDefault="00FA666C" w:rsidP="00515917">
      <w:pPr>
        <w:pStyle w:val="Descripcin"/>
        <w:keepNext/>
        <w:spacing w:before="240"/>
        <w:ind w:left="720" w:firstLine="720"/>
      </w:pPr>
      <w:bookmarkStart w:id="1359" w:name="_Toc486816845"/>
      <w:r w:rsidRPr="00FA666C">
        <w:rPr>
          <w:sz w:val="20"/>
        </w:rPr>
        <w:t xml:space="preserve">Tabla </w:t>
      </w:r>
      <w:r w:rsidRPr="00FA666C">
        <w:rPr>
          <w:sz w:val="20"/>
        </w:rPr>
        <w:fldChar w:fldCharType="begin"/>
      </w:r>
      <w:r w:rsidRPr="00FA666C">
        <w:rPr>
          <w:sz w:val="20"/>
        </w:rPr>
        <w:instrText xml:space="preserve"> </w:instrText>
      </w:r>
      <w:r w:rsidR="00327A0A">
        <w:rPr>
          <w:sz w:val="20"/>
        </w:rPr>
        <w:instrText>SEQ</w:instrText>
      </w:r>
      <w:r w:rsidRPr="00FA666C">
        <w:rPr>
          <w:sz w:val="20"/>
        </w:rPr>
        <w:instrText xml:space="preserve"> Tabla \* ARABIC </w:instrText>
      </w:r>
      <w:r w:rsidRPr="00FA666C">
        <w:rPr>
          <w:sz w:val="20"/>
        </w:rPr>
        <w:fldChar w:fldCharType="separate"/>
      </w:r>
      <w:r w:rsidR="0091092C">
        <w:rPr>
          <w:noProof/>
          <w:sz w:val="20"/>
        </w:rPr>
        <w:t>13</w:t>
      </w:r>
      <w:r w:rsidRPr="00FA666C">
        <w:rPr>
          <w:sz w:val="20"/>
        </w:rPr>
        <w:fldChar w:fldCharType="end"/>
      </w:r>
      <w:r w:rsidRPr="00FA666C">
        <w:rPr>
          <w:sz w:val="20"/>
        </w:rPr>
        <w:t xml:space="preserve"> Pruebas de usabilidad y accesibilidad - Criterios generales</w:t>
      </w:r>
      <w:bookmarkEnd w:id="1359"/>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2E8EEDCD" w14:textId="2A264081" w:rsidR="00D424AD" w:rsidRPr="00B177A6" w:rsidRDefault="00D20CEA" w:rsidP="00152CA6">
            <w:pPr>
              <w:spacing w:after="0" w:line="276" w:lineRule="auto"/>
              <w:jc w:val="left"/>
            </w:pPr>
            <w:r w:rsidRPr="00B177A6">
              <w:rPr>
                <w:b/>
              </w:rPr>
              <w:t>¿Cuáles son los objetivos del sitio web? ¿Son concretos y bien definidos? ¿Los contenidos y servicios que ofrece se corresponden con esos objetivos?</w:t>
            </w:r>
            <w:r w:rsidR="00B177A6">
              <w:t xml:space="preserve"> Al ser una plataforma pensada para el ámbito profesional esta se ha desarrollado siguiendo unos objetivos claros y concisos, ofreciendo servicios únicamente relacionados con los objetivos </w:t>
            </w:r>
            <w:r w:rsidR="00152CA6">
              <w:t xml:space="preserve">previamente </w:t>
            </w:r>
            <w:r w:rsidR="00B177A6">
              <w:t>establecidos.</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B076F34" w14:textId="52ED07EF" w:rsidR="00152CA6" w:rsidRPr="00152CA6"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La aplicación no se ha subido a un servidor online, por lo tanto no se ha podido establecer una URL principal, pero las url’s de sus páginas internas son intuitivas, cortas y concisas, siendo fácilmente recordables por el usuario.</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2D71C2E5" w14:textId="046C4756" w:rsidR="00D424AD" w:rsidRPr="00152CA6" w:rsidRDefault="00D20CEA" w:rsidP="00152CA6">
            <w:pPr>
              <w:spacing w:after="0" w:line="276" w:lineRule="auto"/>
              <w:jc w:val="left"/>
            </w:pPr>
            <w:r w:rsidRPr="00152CA6">
              <w:rPr>
                <w:b/>
              </w:rPr>
              <w:t>¿Muestra de forma precisa y completa qué contenidos o servicios ofrece realmente el sitio web?</w:t>
            </w:r>
            <w:r w:rsidR="00152CA6">
              <w:t xml:space="preserve"> La pantalla principal contiene una información breve y concisa de los objetivos principales de la aplicación para los diferentes tipos de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74DF052" w14:textId="0A48C8E2" w:rsidR="00D424AD" w:rsidRPr="00152CA6" w:rsidRDefault="00D20CEA" w:rsidP="00152CA6">
            <w:pPr>
              <w:spacing w:after="0" w:line="276" w:lineRule="auto"/>
              <w:jc w:val="left"/>
            </w:pPr>
            <w:r w:rsidRPr="00152CA6">
              <w:rPr>
                <w:b/>
              </w:rPr>
              <w:t>¿La estructura general del sitio web está orientada al usuario?</w:t>
            </w:r>
            <w:r w:rsidR="00152CA6">
              <w:t xml:space="preserve"> Dado que la aplicación está pensada para que la utilicen estudiantes y empresas, esta se ha diseñado con una estructura totalmente pensada y orientada al usuario.</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1E57A3F2" w14:textId="505A63AF" w:rsidR="00D424AD" w:rsidRPr="00152CA6" w:rsidRDefault="00D20CEA" w:rsidP="00613D7A">
            <w:pPr>
              <w:spacing w:after="0" w:line="276" w:lineRule="auto"/>
              <w:jc w:val="left"/>
            </w:pPr>
            <w:r w:rsidRPr="00152CA6">
              <w:rPr>
                <w:b/>
              </w:rPr>
              <w:t>¿El look &amp; feel general se corresponde con los objetivos, características, contenidos y servicios del sitio web?</w:t>
            </w:r>
            <w:r w:rsidR="00152CA6">
              <w:rPr>
                <w:b/>
              </w:rPr>
              <w:t xml:space="preserve"> </w:t>
            </w:r>
            <w:r w:rsidR="00613D7A">
              <w:t>Dado que se trata de una aplicación de ámbito profesional esta se ha diseño con colores oscuros en su mayoría a la vez que claros, intentando transmitir seriedad y evitando colores llamativos y fuera de lugar que puedan confundir al usuario.</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28FC6F12" w14:textId="6B93B83A" w:rsidR="00D424AD" w:rsidRPr="00613D7A" w:rsidRDefault="00D20CEA" w:rsidP="00152CA6">
            <w:pPr>
              <w:spacing w:after="0" w:line="276" w:lineRule="auto"/>
              <w:jc w:val="left"/>
            </w:pPr>
            <w:r w:rsidRPr="00613D7A">
              <w:rPr>
                <w:b/>
              </w:rPr>
              <w:t>¿Es coherente el diseño general del sitio web?</w:t>
            </w:r>
            <w:r w:rsidR="00613D7A">
              <w:rPr>
                <w:b/>
              </w:rPr>
              <w:t xml:space="preserve"> </w:t>
            </w:r>
            <w:r w:rsidR="00613D7A">
              <w:t>Si lo es, ya que todas las páginas internas de la aplicación siguen una línea de diseño idéntica, incluyendo elementos limpios y con una estructura similar.</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56EC1314" w14:textId="3B0B2CC6" w:rsidR="00D20CEA" w:rsidRPr="00822CC7" w:rsidRDefault="00D20CEA" w:rsidP="00152CA6">
            <w:pPr>
              <w:spacing w:after="0" w:line="276" w:lineRule="auto"/>
              <w:jc w:val="left"/>
            </w:pPr>
            <w:r w:rsidRPr="00613D7A">
              <w:rPr>
                <w:b/>
              </w:rPr>
              <w:t>¿Es reconocible el diseño general del sitio web?</w:t>
            </w:r>
            <w:r w:rsidR="00613D7A">
              <w:rPr>
                <w:b/>
              </w:rPr>
              <w:t xml:space="preserve"> </w:t>
            </w:r>
            <w:r w:rsidR="00822CC7">
              <w:t>Dado que el diseño de la aplicación web se ha hecho en su mayoría con colores oscuros, esto proporcionará una clara diferenciación frente a muchas páginas web del mercado, haciendo que el usuario pueda reconocer su diseño más fácilmente.</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76B79B3D" w14:textId="06E272BE" w:rsidR="00D20CEA" w:rsidRPr="00822CC7" w:rsidRDefault="00D20CEA" w:rsidP="00152CA6">
            <w:pPr>
              <w:spacing w:after="0" w:line="276" w:lineRule="auto"/>
              <w:jc w:val="left"/>
            </w:pPr>
            <w:r w:rsidRPr="00822CC7">
              <w:rPr>
                <w:b/>
              </w:rPr>
              <w:t>¿El sitio web se actualiza periódicamente? ¿Indica cuándo se actualiza?</w:t>
            </w:r>
            <w:r w:rsidR="00822CC7">
              <w:t xml:space="preserve"> Dado que esta aplicación web ha sido fruto de la realización de un proyecto puramente académico no se ha contemplado el desarrollo de futuras actualizaciones, excluyendo así cualquier tipo de indicación a cerca de estas.</w:t>
            </w:r>
          </w:p>
        </w:tc>
        <w:tc>
          <w:tcPr>
            <w:tcW w:w="1017" w:type="pct"/>
            <w:vAlign w:val="center"/>
          </w:tcPr>
          <w:p w14:paraId="7CCB6CB1" w14:textId="3858A5B6" w:rsidR="00D20CEA" w:rsidRPr="00822CC7" w:rsidRDefault="00822CC7" w:rsidP="00152CA6">
            <w:pPr>
              <w:spacing w:after="0" w:line="276" w:lineRule="auto"/>
              <w:jc w:val="center"/>
              <w:rPr>
                <w:b/>
              </w:rPr>
            </w:pPr>
            <w:r>
              <w:rPr>
                <w:b/>
              </w:rPr>
              <w:t>No</w:t>
            </w:r>
          </w:p>
        </w:tc>
      </w:tr>
    </w:tbl>
    <w:p w14:paraId="115B1E1D" w14:textId="77777777" w:rsidR="00D20CEA" w:rsidRDefault="00D20CEA" w:rsidP="004630A6"/>
    <w:p w14:paraId="1F48686A" w14:textId="7B941041" w:rsidR="00FA666C" w:rsidRPr="00FA666C" w:rsidRDefault="006B1DC8" w:rsidP="00515917">
      <w:pPr>
        <w:pStyle w:val="Subttulo"/>
        <w:ind w:firstLine="720"/>
        <w:jc w:val="both"/>
      </w:pPr>
      <w:bookmarkStart w:id="1360" w:name="_Toc505426733"/>
      <w:bookmarkStart w:id="1361" w:name="_Toc505427117"/>
      <w:bookmarkStart w:id="1362" w:name="_Toc505427306"/>
      <w:r>
        <w:lastRenderedPageBreak/>
        <w:t>6.4.2</w:t>
      </w:r>
      <w:r w:rsidR="00D20CEA">
        <w:t xml:space="preserve"> Criterios de identidad e información</w:t>
      </w:r>
      <w:bookmarkEnd w:id="1360"/>
      <w:bookmarkEnd w:id="1361"/>
      <w:bookmarkEnd w:id="1362"/>
    </w:p>
    <w:p w14:paraId="3010EEED" w14:textId="04E3907B" w:rsidR="00FA666C" w:rsidRDefault="00FA666C" w:rsidP="00515917">
      <w:pPr>
        <w:pStyle w:val="Descripcin"/>
        <w:keepNext/>
        <w:spacing w:before="240"/>
        <w:ind w:left="720" w:firstLine="720"/>
      </w:pPr>
      <w:bookmarkStart w:id="1363" w:name="_Toc48681684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14</w:t>
      </w:r>
      <w:r>
        <w:fldChar w:fldCharType="end"/>
      </w:r>
      <w:r w:rsidRPr="004B364D">
        <w:t xml:space="preserve">Pruebas de usabilidad y accesibilidad - Criterios </w:t>
      </w:r>
      <w:r>
        <w:t>de identificación e información</w:t>
      </w:r>
      <w:bookmarkEnd w:id="1363"/>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E345A4">
        <w:trPr>
          <w:trHeight w:val="850"/>
        </w:trPr>
        <w:tc>
          <w:tcPr>
            <w:tcW w:w="7366" w:type="dxa"/>
            <w:shd w:val="clear" w:color="auto" w:fill="F2F2F2" w:themeFill="background1" w:themeFillShade="F2"/>
            <w:vAlign w:val="center"/>
          </w:tcPr>
          <w:p w14:paraId="088DA10F" w14:textId="2805CC2F" w:rsidR="00D20CEA" w:rsidRPr="00E345A4" w:rsidRDefault="00D20CEA" w:rsidP="00E345A4">
            <w:pPr>
              <w:spacing w:after="0" w:line="276" w:lineRule="auto"/>
            </w:pPr>
            <w:r w:rsidRPr="00E345A4">
              <w:rPr>
                <w:b/>
              </w:rPr>
              <w:t>¿Se muestra claramente la identidad de la empresa-sitio a través de todas las páginas?</w:t>
            </w:r>
            <w:r w:rsidR="00E345A4">
              <w:t xml:space="preserve"> Sí, dado que el logo de la aplicación web siempre se mostrará en el menú principal de navegación ubicado en la parte superior de la página.</w:t>
            </w:r>
          </w:p>
        </w:tc>
        <w:tc>
          <w:tcPr>
            <w:tcW w:w="1881" w:type="dxa"/>
            <w:shd w:val="clear" w:color="auto" w:fill="F2F2F2" w:themeFill="background1" w:themeFillShade="F2"/>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AD4D64">
        <w:tc>
          <w:tcPr>
            <w:tcW w:w="7366" w:type="dxa"/>
            <w:shd w:val="clear" w:color="auto" w:fill="F2F2F2" w:themeFill="background1" w:themeFillShade="F2"/>
            <w:vAlign w:val="center"/>
          </w:tcPr>
          <w:p w14:paraId="172E1C84" w14:textId="37B2D483" w:rsidR="00D20CEA" w:rsidRPr="00AD4D64" w:rsidRDefault="00D20CEA" w:rsidP="00AD4D64">
            <w:pPr>
              <w:spacing w:after="0" w:line="276" w:lineRule="auto"/>
            </w:pPr>
            <w:r w:rsidRPr="00AD4D64">
              <w:rPr>
                <w:b/>
              </w:rPr>
              <w:t>El Logotipo, ¿es significativo, identificable y suficientemente visible?</w:t>
            </w:r>
            <w:r w:rsidR="00AD4D64">
              <w:rPr>
                <w:b/>
              </w:rPr>
              <w:t xml:space="preserve"> </w:t>
            </w:r>
            <w:r w:rsidR="00AD4D64">
              <w:t>El logotipo cuenta con la palabra “intern” que significa becario o alumno en prácticas y la palabra “me” que se refiere a uno mismo, lo cual manda un mensaje significativo a cerca de uno de los principales objetivos de la aplicación, que los estudiantes puedan encontrar prácticas de trabajo. A parte de esto, el logotipo cuenta con una buena calidad, por tanto se puede ser sin problemas en el menú superior de navegación.</w:t>
            </w:r>
          </w:p>
        </w:tc>
        <w:tc>
          <w:tcPr>
            <w:tcW w:w="1881" w:type="dxa"/>
            <w:shd w:val="clear" w:color="auto" w:fill="F2F2F2" w:themeFill="background1" w:themeFillShade="F2"/>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17200D">
        <w:tc>
          <w:tcPr>
            <w:tcW w:w="7366" w:type="dxa"/>
            <w:shd w:val="clear" w:color="auto" w:fill="F2F2F2" w:themeFill="background1" w:themeFillShade="F2"/>
            <w:vAlign w:val="center"/>
          </w:tcPr>
          <w:p w14:paraId="2ACB3705" w14:textId="7F0C224D" w:rsidR="00D20CEA" w:rsidRPr="0017200D" w:rsidRDefault="00D20CEA" w:rsidP="0017200D">
            <w:pPr>
              <w:spacing w:after="0" w:line="276" w:lineRule="auto"/>
            </w:pPr>
            <w:r w:rsidRPr="0017200D">
              <w:rPr>
                <w:b/>
              </w:rPr>
              <w:t>El eslogan o tagline, ¿expresa realmente qué es la empresa y qué servicios ofrece?</w:t>
            </w:r>
            <w:r w:rsidR="0017200D">
              <w:t xml:space="preserve"> Dado el slogan pensado para la aplicación “construye tu futuro” podemos afirmar que expresa uno de los principales servicios de la aplicación, y es que los estudiantes vayan construyendo su futuro (laboral) por medio de la realización de prácticas.</w:t>
            </w:r>
          </w:p>
        </w:tc>
        <w:tc>
          <w:tcPr>
            <w:tcW w:w="1881" w:type="dxa"/>
            <w:shd w:val="clear" w:color="auto" w:fill="F2F2F2" w:themeFill="background1" w:themeFillShade="F2"/>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17200D">
        <w:tc>
          <w:tcPr>
            <w:tcW w:w="7366" w:type="dxa"/>
            <w:shd w:val="clear" w:color="auto" w:fill="F2F2F2" w:themeFill="background1" w:themeFillShade="F2"/>
            <w:vAlign w:val="center"/>
          </w:tcPr>
          <w:p w14:paraId="361BA554" w14:textId="321CF123" w:rsidR="00D20CEA" w:rsidRPr="0017200D" w:rsidRDefault="00D20CEA" w:rsidP="0017200D">
            <w:pPr>
              <w:spacing w:after="0" w:line="276" w:lineRule="auto"/>
            </w:pPr>
            <w:r w:rsidRPr="0017200D">
              <w:rPr>
                <w:b/>
              </w:rPr>
              <w:t>¿Se ofrece algún enlace con información sobre la empresa, sitio web, 'webmaster',...?</w:t>
            </w:r>
            <w:r w:rsidR="0017200D">
              <w:t xml:space="preserve"> Como se ha mencionado anteriormente, dado que esta aplicación web ha sido fruto de la realización de un proyecto puramente académico no se ha contemplado la opción de crear algún enlace con información sobre la empresa o sitio web.</w:t>
            </w:r>
          </w:p>
        </w:tc>
        <w:tc>
          <w:tcPr>
            <w:tcW w:w="1881" w:type="dxa"/>
            <w:shd w:val="clear" w:color="auto" w:fill="F2F2F2" w:themeFill="background1" w:themeFillShade="F2"/>
            <w:vAlign w:val="center"/>
          </w:tcPr>
          <w:p w14:paraId="5DA248DA" w14:textId="71F6F30C" w:rsidR="00D20CEA" w:rsidRPr="0017200D" w:rsidRDefault="0017200D" w:rsidP="0017200D">
            <w:pPr>
              <w:jc w:val="center"/>
              <w:rPr>
                <w:b/>
              </w:rPr>
            </w:pPr>
            <w:r>
              <w:rPr>
                <w:b/>
              </w:rPr>
              <w:br/>
            </w:r>
            <w:r w:rsidRPr="0017200D">
              <w:rPr>
                <w:b/>
              </w:rPr>
              <w:t>No</w:t>
            </w:r>
          </w:p>
        </w:tc>
      </w:tr>
    </w:tbl>
    <w:p w14:paraId="03D31B2A" w14:textId="77777777" w:rsidR="00CC1CFC" w:rsidRDefault="00CC1CFC" w:rsidP="00D20CEA"/>
    <w:p w14:paraId="753B3501" w14:textId="77777777" w:rsidR="00515917" w:rsidRDefault="00515917" w:rsidP="00D20CEA"/>
    <w:p w14:paraId="7B6D677D" w14:textId="77777777" w:rsidR="00515917" w:rsidRDefault="00515917" w:rsidP="00D20CEA"/>
    <w:p w14:paraId="2F2817A1" w14:textId="77777777" w:rsidR="00515917" w:rsidRDefault="00515917" w:rsidP="00D20CEA"/>
    <w:p w14:paraId="301F40A6" w14:textId="77777777" w:rsidR="00515917" w:rsidRDefault="00515917" w:rsidP="00D20CEA"/>
    <w:p w14:paraId="21660EF6" w14:textId="504A25CB" w:rsidR="00CC1CFC" w:rsidRDefault="006B1DC8" w:rsidP="00515917">
      <w:pPr>
        <w:pStyle w:val="Subttulo"/>
        <w:jc w:val="both"/>
      </w:pPr>
      <w:bookmarkStart w:id="1364" w:name="_Toc505426734"/>
      <w:bookmarkStart w:id="1365" w:name="_Toc505427118"/>
      <w:bookmarkStart w:id="1366" w:name="_Toc505427307"/>
      <w:r>
        <w:t>6.4.3</w:t>
      </w:r>
      <w:r w:rsidR="00CC1CFC">
        <w:t xml:space="preserve"> Criterios de lenguaje y redacción</w:t>
      </w:r>
      <w:bookmarkEnd w:id="1364"/>
      <w:bookmarkEnd w:id="1365"/>
      <w:bookmarkEnd w:id="1366"/>
    </w:p>
    <w:p w14:paraId="26891E77" w14:textId="7726C2FC" w:rsidR="00161D6C" w:rsidRDefault="00161D6C" w:rsidP="00515917">
      <w:pPr>
        <w:pStyle w:val="Descripcin"/>
        <w:keepNext/>
        <w:spacing w:before="240"/>
        <w:ind w:left="720" w:firstLine="720"/>
      </w:pPr>
      <w:bookmarkStart w:id="1367" w:name="_Toc486816847"/>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15</w:t>
      </w:r>
      <w:r>
        <w:fldChar w:fldCharType="end"/>
      </w:r>
      <w:r>
        <w:t xml:space="preserve"> </w:t>
      </w:r>
      <w:r w:rsidRPr="00B447F8">
        <w:t>Pruebas de usabilidad y acc</w:t>
      </w:r>
      <w:r>
        <w:t>esibilidad - Criterios de lenguaje y redacción</w:t>
      </w:r>
      <w:bookmarkEnd w:id="1367"/>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70D36590" w14:textId="57139363" w:rsidR="00CC1CFC" w:rsidRPr="005C342D" w:rsidRDefault="00CC1CFC" w:rsidP="00EC5CA2">
            <w:pPr>
              <w:spacing w:after="0" w:line="276" w:lineRule="auto"/>
            </w:pPr>
            <w:r w:rsidRPr="005C342D">
              <w:rPr>
                <w:b/>
              </w:rPr>
              <w:t>¿El sitio web habla el mismo lenguaje que sus usuarios?</w:t>
            </w:r>
            <w:r w:rsidR="005C342D">
              <w:t xml:space="preserve"> Sí, dado que es una plataforma web pensada para tener estudiantes y empresas del territorio español. Establecer la plataforma en otros idiomas es una posible ampliación que no se debería descartar.</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40160C0F" w14:textId="4EA14F0B" w:rsidR="00CC1CFC" w:rsidRPr="00EC5CA2" w:rsidRDefault="00CC1CFC" w:rsidP="00EC5CA2">
            <w:pPr>
              <w:spacing w:after="0" w:line="276" w:lineRule="auto"/>
            </w:pPr>
            <w:r w:rsidRPr="005C342D">
              <w:rPr>
                <w:b/>
              </w:rPr>
              <w:t>¿Emplea un lenguaje claro y conciso?</w:t>
            </w:r>
            <w:r w:rsidR="00EC5CA2">
              <w:rPr>
                <w:b/>
              </w:rPr>
              <w:t xml:space="preserve"> </w:t>
            </w:r>
            <w:r w:rsidR="00EC5CA2">
              <w:t>Sí, dado que las palabras, oraciones o cualquier otro texto incluido en la aplicación se ha escrito de forma concisa con el fin de explique en el menor número de palabras el mensaje que quiere transmitir</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624D4276" w14:textId="4D92F507" w:rsidR="00CC1CFC" w:rsidRPr="00EC5CA2" w:rsidRDefault="00CC1CFC" w:rsidP="00EC5CA2">
            <w:pPr>
              <w:spacing w:after="0" w:line="276" w:lineRule="auto"/>
            </w:pPr>
            <w:r w:rsidRPr="005C342D">
              <w:rPr>
                <w:b/>
              </w:rPr>
              <w:t>¿Es amigable, familiar y cercano?</w:t>
            </w:r>
            <w:r w:rsidR="00EC5CA2">
              <w:rPr>
                <w:b/>
              </w:rPr>
              <w:t xml:space="preserve"> </w:t>
            </w:r>
            <w:r w:rsidR="00EC5CA2">
              <w:t>Sí, dado que se el usuario tiene muchas interacciones con el sistema, se ha optado por redactar aquellos mensajes o notificaciones que le lleguen al usuario de una forma correcta pero a la vez amigable y cercana.</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77777777" w:rsidR="00CC1CFC" w:rsidRDefault="00CC1CFC" w:rsidP="00CC1CFC"/>
    <w:p w14:paraId="65E44DC7" w14:textId="230DB9CD" w:rsidR="0033774C" w:rsidRDefault="006B1DC8" w:rsidP="006B1DC8">
      <w:pPr>
        <w:pStyle w:val="Subttulo"/>
        <w:ind w:firstLine="720"/>
        <w:jc w:val="both"/>
      </w:pPr>
      <w:bookmarkStart w:id="1368" w:name="_Toc505426735"/>
      <w:bookmarkStart w:id="1369" w:name="_Toc505427119"/>
      <w:bookmarkStart w:id="1370" w:name="_Toc505427308"/>
      <w:r>
        <w:t>6.4.4</w:t>
      </w:r>
      <w:r w:rsidR="0033774C">
        <w:t xml:space="preserve"> Criterios de rotulado</w:t>
      </w:r>
      <w:bookmarkEnd w:id="1368"/>
      <w:bookmarkEnd w:id="1369"/>
      <w:bookmarkEnd w:id="1370"/>
    </w:p>
    <w:p w14:paraId="22F5E86E" w14:textId="2010176F" w:rsidR="00161D6C" w:rsidRDefault="00161D6C" w:rsidP="00515917">
      <w:pPr>
        <w:pStyle w:val="Descripcin"/>
        <w:keepNext/>
        <w:spacing w:before="240"/>
        <w:ind w:left="1440"/>
      </w:pPr>
      <w:r>
        <w:t xml:space="preserve">    </w:t>
      </w:r>
      <w:bookmarkStart w:id="1371" w:name="_Toc48681684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16</w:t>
      </w:r>
      <w:r>
        <w:fldChar w:fldCharType="end"/>
      </w:r>
      <w:r>
        <w:t xml:space="preserve"> </w:t>
      </w:r>
      <w:r w:rsidRPr="00126F53">
        <w:t>Pruebas de usabilidad y acc</w:t>
      </w:r>
      <w:r>
        <w:t>esibilidad - Criterios de rotulado</w:t>
      </w:r>
      <w:bookmarkEnd w:id="1371"/>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1B6ECCBB" w14:textId="13EB0C2B" w:rsidR="0033774C" w:rsidRDefault="0033774C" w:rsidP="005F70B6">
            <w:pPr>
              <w:spacing w:after="0" w:line="276" w:lineRule="auto"/>
            </w:pPr>
            <w:r w:rsidRPr="005F70B6">
              <w:rPr>
                <w:b/>
              </w:rPr>
              <w:t>Los rótulos, ¿son significativos?</w:t>
            </w:r>
            <w:r w:rsidR="005F70B6">
              <w:t xml:space="preserve"> Respecto a los rótulos de los botones o enlaces si se consideran significativos, ya que se han escrito de tal forma que el usuario vea de forma clara y sencilla la acción a realizar en cada uno de ellos.</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1F58DCA6" w14:textId="215D5AB6" w:rsidR="0033774C" w:rsidRDefault="0033774C" w:rsidP="005F70B6">
            <w:pPr>
              <w:tabs>
                <w:tab w:val="left" w:pos="3965"/>
              </w:tabs>
              <w:spacing w:after="0" w:line="276" w:lineRule="auto"/>
            </w:pPr>
            <w:r w:rsidRPr="005F70B6">
              <w:rPr>
                <w:b/>
              </w:rPr>
              <w:t>¿Usa rótulos estándar?</w:t>
            </w:r>
            <w:r w:rsidR="005F70B6">
              <w:t xml:space="preserve"> Sí, ya que para el usuario será más fácil navegar por la aplicación web si conoce de ver en otras webs la mayoría de los rótulos.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08869482" w14:textId="02C5BA7E" w:rsidR="0033774C" w:rsidRPr="005F70B6" w:rsidRDefault="0033774C" w:rsidP="005F70B6">
            <w:pPr>
              <w:spacing w:after="0" w:line="276" w:lineRule="auto"/>
            </w:pPr>
            <w:r w:rsidRPr="005F70B6">
              <w:rPr>
                <w:b/>
              </w:rPr>
              <w:t>El título de las páginas, ¿Es correcto? ¿Ha sido planificado?</w:t>
            </w:r>
            <w:r w:rsidR="005F70B6">
              <w:t xml:space="preserve"> Sí, cada página o pestaña conllevan un título que describe en su totalidad el contenido de esta.</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4E4C6254" w14:textId="04F7FC46" w:rsidR="0033774C" w:rsidRDefault="0033774C" w:rsidP="00F86E82"/>
    <w:p w14:paraId="1905D9FD" w14:textId="77777777" w:rsidR="005F70B6" w:rsidRDefault="005F70B6" w:rsidP="00F86E82"/>
    <w:p w14:paraId="3CEC331B" w14:textId="77777777" w:rsidR="000D1ADF" w:rsidRDefault="000D1ADF" w:rsidP="00F86E82"/>
    <w:p w14:paraId="4C71557F" w14:textId="77777777" w:rsidR="000D1ADF" w:rsidRDefault="000D1ADF" w:rsidP="00F86E82"/>
    <w:p w14:paraId="44B3C112" w14:textId="7ED4F311" w:rsidR="00300E6B" w:rsidRPr="00300E6B" w:rsidDel="008E0FE8" w:rsidRDefault="006B1DC8" w:rsidP="00515917">
      <w:pPr>
        <w:pStyle w:val="Subttulo"/>
        <w:ind w:firstLine="720"/>
        <w:jc w:val="both"/>
      </w:pPr>
      <w:bookmarkStart w:id="1372" w:name="_Toc505426736"/>
      <w:bookmarkStart w:id="1373" w:name="_Toc505427120"/>
      <w:bookmarkStart w:id="1374" w:name="_Toc505427309"/>
      <w:r>
        <w:t>6.4.5</w:t>
      </w:r>
      <w:r w:rsidR="00F86E82">
        <w:t xml:space="preserve"> Criterios de navegación</w:t>
      </w:r>
      <w:bookmarkEnd w:id="1372"/>
      <w:bookmarkEnd w:id="1373"/>
      <w:bookmarkEnd w:id="1374"/>
    </w:p>
    <w:p w14:paraId="2A4C1E9F" w14:textId="5F5FD843" w:rsidR="00161D6C" w:rsidRDefault="00161D6C" w:rsidP="00515917">
      <w:pPr>
        <w:pStyle w:val="Descripcin"/>
        <w:keepNext/>
        <w:spacing w:before="240"/>
        <w:ind w:left="720" w:firstLine="720"/>
      </w:pPr>
      <w:bookmarkStart w:id="1375" w:name="_Toc48681684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17</w:t>
      </w:r>
      <w:r>
        <w:fldChar w:fldCharType="end"/>
      </w:r>
      <w:r>
        <w:t xml:space="preserve"> </w:t>
      </w:r>
      <w:r w:rsidRPr="005F073F">
        <w:t>Pruebas de usabilidad y acc</w:t>
      </w:r>
      <w:r>
        <w:t>esibilidad - Criterios de navegación</w:t>
      </w:r>
      <w:bookmarkEnd w:id="1375"/>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274B006E" w14:textId="39220A29" w:rsidR="00C32EE1" w:rsidRPr="005F70B6" w:rsidRDefault="00C32EE1" w:rsidP="005F70B6">
            <w:pPr>
              <w:spacing w:after="0" w:line="276" w:lineRule="auto"/>
            </w:pPr>
            <w:r w:rsidRPr="005F70B6">
              <w:rPr>
                <w:b/>
              </w:rPr>
              <w:t>¿Los enlaces son fácilmente reconocibles como tales? ¿su caracterización indica su estado (visitados, activos,...)?</w:t>
            </w:r>
            <w:r w:rsidR="005F70B6">
              <w:rPr>
                <w:b/>
              </w:rPr>
              <w:t xml:space="preserve"> </w:t>
            </w:r>
            <w:r w:rsidR="005F70B6">
              <w:t>Sí, ya que se ha optado por un diseño distinto a la hora de incluir enlaces en la aplicación (distinto color, subrayado, etc).</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0EA1739F" w14:textId="020E05C7" w:rsidR="00C32EE1" w:rsidRPr="005F70B6"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r w:rsidR="005F70B6">
              <w:t xml:space="preserve"> Sí, dado que el menú principal de la aplicación solo tiene 3 elementos para cada rol de usuario, evitando así cualquier tipo de sobrecarga con muchos subapartados. </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43C12DB3" w14:textId="5547ECF2" w:rsidR="00C32EE1" w:rsidRPr="005F70B6" w:rsidRDefault="00C32EE1" w:rsidP="002D3045">
            <w:pPr>
              <w:spacing w:after="0" w:line="276" w:lineRule="auto"/>
            </w:pPr>
            <w:r w:rsidRPr="005F70B6">
              <w:rPr>
                <w:b/>
              </w:rPr>
              <w:t>¿Es predecible la respuesta del sistema antes de hacer clic sobre el enlace?</w:t>
            </w:r>
            <w:r w:rsidR="005F70B6">
              <w:rPr>
                <w:b/>
              </w:rPr>
              <w:t xml:space="preserve"> </w:t>
            </w:r>
            <w:r w:rsidR="005F70B6">
              <w:t xml:space="preserve">Sí, ya que el enlace expresa la acción a realizar, por lo que el usuario puede hacerse una idea lo que la aplicación le va a </w:t>
            </w:r>
            <w:r w:rsidR="00552D97">
              <w:t>mostrar</w:t>
            </w:r>
            <w:r w:rsidR="005F70B6">
              <w:t>.</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5550BF14" w14:textId="55C4E4D8" w:rsidR="00C32EE1" w:rsidRPr="005F70B6" w:rsidRDefault="008940D5" w:rsidP="002D3045">
            <w:pPr>
              <w:spacing w:after="0" w:line="276" w:lineRule="auto"/>
            </w:pPr>
            <w:r w:rsidRPr="005F70B6">
              <w:rPr>
                <w:b/>
              </w:rPr>
              <w:t>¿Se ha controlado que no haya enlaces que no llevan a ningún sitio?</w:t>
            </w:r>
            <w:r w:rsidR="005F70B6">
              <w:t xml:space="preserve"> Sí, todos aquellos elementos que se consideran enlaces han sido probados para que cumplan su función y evitar así enlaces que no funcionen.</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60260934" w14:textId="495318C3" w:rsidR="00C32EE1" w:rsidRPr="005F70B6" w:rsidRDefault="004A3D04" w:rsidP="002D3045">
            <w:pPr>
              <w:spacing w:after="0" w:line="276" w:lineRule="auto"/>
            </w:pPr>
            <w:r w:rsidRPr="005F70B6">
              <w:rPr>
                <w:b/>
              </w:rPr>
              <w:t>¿Existen elementos de navegación que orienten al usuario acerca de dónde está y cómo deshacer su navegación?</w:t>
            </w:r>
            <w:r w:rsidR="005F70B6">
              <w:t xml:space="preserve"> A pesar de que no se han incluido migas de pan en la aplicación lo que si se ha incluido han sido títulos claros en todas las páginas para que el usuario sepa en todo momento donde se encuentra.</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59D12246" w14:textId="72DD677E" w:rsidR="00C32EE1" w:rsidRPr="002D3045" w:rsidRDefault="004A3D04" w:rsidP="002D3045">
            <w:pPr>
              <w:spacing w:after="0" w:line="276" w:lineRule="auto"/>
            </w:pPr>
            <w:r w:rsidRPr="005F70B6">
              <w:rPr>
                <w:b/>
              </w:rPr>
              <w:t>¿Se ha evitado la redundancia de enlaces?</w:t>
            </w:r>
            <w:r w:rsidR="002D3045">
              <w:rPr>
                <w:b/>
              </w:rPr>
              <w:t xml:space="preserve"> </w:t>
            </w:r>
            <w:r w:rsidR="002D3045">
              <w:t>Sí, dado que en las diferentes páginas de la aplicación no se repiten enlaces con la misma funcionalidad.</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4FEE39F1" w14:textId="0D15D285" w:rsidR="00C32EE1" w:rsidRPr="002D3045" w:rsidRDefault="00300E6B" w:rsidP="002D3045">
            <w:pPr>
              <w:spacing w:after="0" w:line="276" w:lineRule="auto"/>
            </w:pPr>
            <w:r w:rsidRPr="005F70B6">
              <w:rPr>
                <w:b/>
              </w:rPr>
              <w:t>¿Se ha controlado que no haya páginas "huérfanas"?</w:t>
            </w:r>
            <w:r w:rsidR="002D3045">
              <w:rPr>
                <w:b/>
              </w:rPr>
              <w:t xml:space="preserve"> </w:t>
            </w:r>
            <w:r w:rsidR="002D3045">
              <w:t>Sí, todas las páginas 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085504C" w:rsidR="00C32EE1" w:rsidRDefault="00C32EE1" w:rsidP="00F86E82"/>
    <w:p w14:paraId="7AF877AD" w14:textId="77777777" w:rsidR="00161D6C" w:rsidRDefault="00161D6C" w:rsidP="00F86E82"/>
    <w:p w14:paraId="69B3CC66" w14:textId="77777777" w:rsidR="000D1ADF" w:rsidRDefault="000D1ADF" w:rsidP="00F86E82"/>
    <w:p w14:paraId="0E03A604" w14:textId="77777777" w:rsidR="000D1ADF" w:rsidRDefault="000D1ADF" w:rsidP="00F86E82"/>
    <w:p w14:paraId="63A24FCD" w14:textId="4CF20875" w:rsidR="006E77B3" w:rsidRPr="006E77B3" w:rsidRDefault="006B1DC8" w:rsidP="00515917">
      <w:pPr>
        <w:pStyle w:val="Subttulo"/>
        <w:ind w:firstLine="720"/>
        <w:jc w:val="both"/>
      </w:pPr>
      <w:bookmarkStart w:id="1376" w:name="_Toc505426737"/>
      <w:bookmarkStart w:id="1377" w:name="_Toc505427121"/>
      <w:bookmarkStart w:id="1378" w:name="_Toc505427310"/>
      <w:r>
        <w:t>6.4.6</w:t>
      </w:r>
      <w:r w:rsidR="00300E6B">
        <w:t xml:space="preserve"> Lay-out de la página</w:t>
      </w:r>
      <w:bookmarkEnd w:id="1376"/>
      <w:bookmarkEnd w:id="1377"/>
      <w:bookmarkEnd w:id="1378"/>
    </w:p>
    <w:p w14:paraId="06589769" w14:textId="59D97439" w:rsidR="00161D6C" w:rsidRDefault="00161D6C" w:rsidP="00515917">
      <w:pPr>
        <w:pStyle w:val="Descripcin"/>
        <w:keepNext/>
        <w:spacing w:before="240"/>
        <w:ind w:left="720" w:firstLine="720"/>
      </w:pPr>
      <w:bookmarkStart w:id="1379" w:name="_Toc486816850"/>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18</w:t>
      </w:r>
      <w:r>
        <w:fldChar w:fldCharType="end"/>
      </w:r>
      <w:r>
        <w:t xml:space="preserve"> </w:t>
      </w:r>
      <w:r w:rsidRPr="00130226">
        <w:t>Pruebas de usabilidad y accesibilidad - Criterios</w:t>
      </w:r>
      <w:r>
        <w:t xml:space="preserve"> de layout de la página</w:t>
      </w:r>
      <w:bookmarkEnd w:id="1379"/>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D54C9BB" w14:textId="4739AFEA" w:rsidR="006E77B3" w:rsidRPr="00552D97" w:rsidRDefault="00AD01EE" w:rsidP="00C63ACB">
            <w:pPr>
              <w:spacing w:after="0" w:line="276" w:lineRule="auto"/>
            </w:pPr>
            <w:r w:rsidRPr="00552D97">
              <w:rPr>
                <w:b/>
              </w:rPr>
              <w:t>¿Se aprovechan las zonas de alta jerarquía informativa de la página para contenidos de mayor relevancia? (como por ejemplo la zona central de la página)</w:t>
            </w:r>
            <w:r w:rsidR="00552D97">
              <w:rPr>
                <w:b/>
              </w:rPr>
              <w:t xml:space="preserve"> </w:t>
            </w:r>
            <w:r w:rsidR="00552D97">
              <w:t>Sí, dado que el contenido principal se ha estructurado de tal forma que siempre quede en la zona central de las páginas.</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4A60EAF9" w14:textId="7AC7E8A2" w:rsidR="006E77B3" w:rsidRPr="00552D97" w:rsidRDefault="00AD01EE" w:rsidP="00C63ACB">
            <w:pPr>
              <w:tabs>
                <w:tab w:val="left" w:pos="3965"/>
              </w:tabs>
              <w:spacing w:after="0" w:line="276" w:lineRule="auto"/>
            </w:pPr>
            <w:r w:rsidRPr="00552D97">
              <w:rPr>
                <w:b/>
              </w:rPr>
              <w:t>¿Se ha evitado la sobrecarga informativa?</w:t>
            </w:r>
            <w:r w:rsidR="00552D97">
              <w:t xml:space="preserve"> Sí, como se ha explicado antes, cualquier información relativa a los contenidos de la página web se ha minimizado de tal forma que sea breve y clara.</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7272BB0B" w14:textId="5908A5CC" w:rsidR="006E77B3" w:rsidRPr="00552D97" w:rsidRDefault="00AD01EE" w:rsidP="00C63ACB">
            <w:pPr>
              <w:spacing w:after="0" w:line="276" w:lineRule="auto"/>
            </w:pPr>
            <w:r w:rsidRPr="00552D97">
              <w:rPr>
                <w:b/>
              </w:rPr>
              <w:t>¿Es una interfaz limpia, sin ruido visual?</w:t>
            </w:r>
            <w:r w:rsidR="00552D97">
              <w:t xml:space="preserve"> Sí, dado que no se incluyen más elementos que los requeridos, es decir, no hay imágenes u otros elementos extras sin importancia que distraigan la atención del usuario</w:t>
            </w:r>
            <w:r w:rsidR="00C63ACB">
              <w:t xml:space="preserve"> y que sobrecarguen la página.</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9368CA7" w14:textId="2D327E17" w:rsidR="006E77B3" w:rsidRPr="00C63ACB" w:rsidRDefault="00AD01EE" w:rsidP="00C63ACB">
            <w:pPr>
              <w:spacing w:after="0" w:line="276" w:lineRule="auto"/>
            </w:pPr>
            <w:r w:rsidRPr="00552D97">
              <w:rPr>
                <w:b/>
              </w:rPr>
              <w:t>¿Existen zonas en "blanco" entre los objetos informativos de la página para poder descansar la vista?</w:t>
            </w:r>
            <w:r w:rsidR="00C63ACB">
              <w:t xml:space="preserve"> Sí, se ha hecho un diseño de interfaz que incluya márgenes entre los diferentes elementos de tal forma que la información no esté aglutinada y sea más fácil de leer por el usuario.</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14DE0BC" w14:textId="7A16830B" w:rsidR="006E77B3" w:rsidRPr="00C63ACB" w:rsidRDefault="00AD01EE" w:rsidP="00C63ACB">
            <w:pPr>
              <w:spacing w:after="0" w:line="276" w:lineRule="auto"/>
            </w:pPr>
            <w:r w:rsidRPr="00552D97">
              <w:rPr>
                <w:b/>
              </w:rPr>
              <w:t>¿Se ha controlado la longitud de página?</w:t>
            </w:r>
            <w:r w:rsidR="00C63ACB">
              <w:t xml:space="preserve"> Sí, se ha intentado en todo momento desarrollar las diferentes páginas de la aplicación web con el objetivo de incluir toda la información más importante en el menor espacio posible de cara a que el usuario no tenga que interactuar con páginas de mucha longitud.</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77777777" w:rsidR="00300E6B" w:rsidRDefault="00300E6B" w:rsidP="00300E6B"/>
    <w:p w14:paraId="29DED4A7" w14:textId="34D9ADEB" w:rsidR="00A71749" w:rsidRDefault="006B1DC8" w:rsidP="00515917">
      <w:pPr>
        <w:pStyle w:val="Subttulo"/>
        <w:ind w:firstLine="720"/>
        <w:jc w:val="both"/>
      </w:pPr>
      <w:bookmarkStart w:id="1380" w:name="_Toc505426738"/>
      <w:bookmarkStart w:id="1381" w:name="_Toc505427122"/>
      <w:bookmarkStart w:id="1382" w:name="_Toc505427311"/>
      <w:r>
        <w:t>6.4.7</w:t>
      </w:r>
      <w:r w:rsidR="00A71749">
        <w:t xml:space="preserve"> Criterios de búsqueda</w:t>
      </w:r>
      <w:bookmarkEnd w:id="1380"/>
      <w:bookmarkEnd w:id="1381"/>
      <w:bookmarkEnd w:id="1382"/>
    </w:p>
    <w:p w14:paraId="3CC67897" w14:textId="0BCE44EB" w:rsidR="0091092C" w:rsidRDefault="0091092C" w:rsidP="00515917">
      <w:pPr>
        <w:pStyle w:val="Descripcin"/>
        <w:keepNext/>
        <w:spacing w:before="240"/>
        <w:ind w:left="1440"/>
      </w:pPr>
      <w:r>
        <w:t xml:space="preserve">     </w:t>
      </w:r>
      <w:bookmarkStart w:id="1383" w:name="_Toc486816851"/>
      <w:r>
        <w:t xml:space="preserve">Tabla </w:t>
      </w:r>
      <w:r>
        <w:fldChar w:fldCharType="begin"/>
      </w:r>
      <w:r>
        <w:instrText xml:space="preserve"> </w:instrText>
      </w:r>
      <w:r w:rsidR="00327A0A">
        <w:instrText>SEQ</w:instrText>
      </w:r>
      <w:r>
        <w:instrText xml:space="preserve"> Tabla \* ARABIC </w:instrText>
      </w:r>
      <w:r>
        <w:fldChar w:fldCharType="separate"/>
      </w:r>
      <w:r>
        <w:rPr>
          <w:noProof/>
        </w:rPr>
        <w:t>19</w:t>
      </w:r>
      <w:r>
        <w:fldChar w:fldCharType="end"/>
      </w:r>
      <w:r>
        <w:t xml:space="preserve"> </w:t>
      </w:r>
      <w:r w:rsidRPr="00893666">
        <w:t xml:space="preserve">Pruebas de usabilidad y accesibilidad - Criterios </w:t>
      </w:r>
      <w:r>
        <w:t>de búsqueda</w:t>
      </w:r>
      <w:bookmarkEnd w:id="1383"/>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D1EAAD0" w14:textId="4FA0A913" w:rsidR="00A71749" w:rsidRPr="00746BFA" w:rsidRDefault="002E4927" w:rsidP="002E4927">
            <w:pPr>
              <w:spacing w:after="0" w:line="240" w:lineRule="auto"/>
            </w:pPr>
            <w:r w:rsidRPr="000C6BF2">
              <w:rPr>
                <w:b/>
              </w:rPr>
              <w:t>¿La búsqueda se encuentra fácilmente accesible?</w:t>
            </w:r>
            <w:r w:rsidR="00746BFA">
              <w:rPr>
                <w:b/>
              </w:rPr>
              <w:t xml:space="preserve"> </w:t>
            </w:r>
            <w:r w:rsidR="00746BFA">
              <w:t>Los apartados de búsqueda se corresponden con las búsquedas de estudiantes, empresas y ofertas, los cuales están ubicados al principio de la página correspondiente.</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5C7F965F" w14:textId="60C026E7" w:rsidR="00A71749" w:rsidRDefault="002E4927" w:rsidP="009A2B23">
            <w:pPr>
              <w:tabs>
                <w:tab w:val="left" w:pos="3965"/>
              </w:tabs>
              <w:spacing w:after="0" w:line="276" w:lineRule="auto"/>
            </w:pPr>
            <w:r w:rsidRPr="000C6BF2">
              <w:rPr>
                <w:b/>
              </w:rPr>
              <w:t>¿Es fácilmente reconocible como tal?</w:t>
            </w:r>
            <w:r w:rsidR="00746BFA">
              <w:t xml:space="preserve"> Sí, ya que en los diferentes inputs de la búsqueda se indica en todo momento que se trata de un buscador.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7CED089D" w14:textId="77777777" w:rsidTr="000C6BF2">
        <w:tc>
          <w:tcPr>
            <w:tcW w:w="7366" w:type="dxa"/>
            <w:shd w:val="clear" w:color="auto" w:fill="F2F2F2" w:themeFill="background1" w:themeFillShade="F2"/>
          </w:tcPr>
          <w:p w14:paraId="1263A5B5" w14:textId="69F659DD" w:rsidR="00A71749" w:rsidRPr="00C32EE1" w:rsidRDefault="002E4927" w:rsidP="009A2B23">
            <w:pPr>
              <w:spacing w:after="0" w:line="276" w:lineRule="auto"/>
            </w:pPr>
            <w:r w:rsidRPr="000C6BF2">
              <w:rPr>
                <w:b/>
              </w:rPr>
              <w:t>¿Permite la búsqueda avanzada?</w:t>
            </w:r>
            <w:r w:rsidR="00746BFA">
              <w:t xml:space="preserve"> Sí, en el sentido de que a la búsqueda se le puede aplicar un filtrado por varios campos.</w:t>
            </w:r>
          </w:p>
        </w:tc>
        <w:tc>
          <w:tcPr>
            <w:tcW w:w="1881" w:type="dxa"/>
            <w:vAlign w:val="center"/>
          </w:tcPr>
          <w:p w14:paraId="13D8BD90" w14:textId="4C4FF5C3"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2C705DEE" w14:textId="77FA1267" w:rsidR="00A71749" w:rsidRPr="0033774C" w:rsidRDefault="002E4927" w:rsidP="009A2B23">
            <w:pPr>
              <w:spacing w:after="0" w:line="276" w:lineRule="auto"/>
            </w:pPr>
            <w:r w:rsidRPr="000C6BF2">
              <w:rPr>
                <w:b/>
              </w:rPr>
              <w:t>¿Muestra los resultados de la búsqueda de forma comprensible para el usuario?</w:t>
            </w:r>
            <w:r w:rsidR="00746BFA">
              <w:t xml:space="preserve"> Sí</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1CB1B11B" w14:textId="5D470531" w:rsidR="00A71749" w:rsidRPr="0033774C" w:rsidRDefault="002E4927" w:rsidP="009A2B23">
            <w:pPr>
              <w:spacing w:after="0" w:line="276" w:lineRule="auto"/>
            </w:pPr>
            <w:r w:rsidRPr="000C6BF2">
              <w:rPr>
                <w:b/>
              </w:rPr>
              <w:lastRenderedPageBreak/>
              <w:t>¿La caja de texto es lo suficientemente ancha?</w:t>
            </w:r>
            <w:r w:rsidR="00746BFA">
              <w:t xml:space="preserve"> Sí, ya que todos los inputs de texto son lo suficientemente anchos como para albergar más de 7 u 8 palabras.</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3ABFB1EE" w14:textId="1DC21ADE" w:rsidR="00A71749" w:rsidRPr="0033774C" w:rsidRDefault="002E4927" w:rsidP="009A2B23">
            <w:pPr>
              <w:spacing w:after="0"/>
            </w:pPr>
            <w:r w:rsidRPr="000C6BF2">
              <w:rPr>
                <w:b/>
              </w:rPr>
              <w:t>¿Asiste al usuario en caso de no poder ofrecer resultados para una consultada dada?</w:t>
            </w:r>
            <w:r w:rsidR="00746BFA">
              <w:t xml:space="preserve"> Sí, el sistema notificará al usuario cuando no se encuentren resultados para la búsqueda realizada</w:t>
            </w:r>
            <w:r w:rsidR="009A2B23">
              <w:t>.</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77777777" w:rsidR="00A71749" w:rsidRDefault="00A71749" w:rsidP="00A71749"/>
    <w:p w14:paraId="610BEE18" w14:textId="77777777" w:rsidR="006B1DC8" w:rsidRDefault="006B1DC8" w:rsidP="00A71749"/>
    <w:p w14:paraId="4908A182" w14:textId="7B0FC3A8" w:rsidR="00480CB8" w:rsidRPr="00772444" w:rsidRDefault="006B1DC8" w:rsidP="00515917">
      <w:pPr>
        <w:pStyle w:val="Subttulo"/>
        <w:ind w:firstLine="720"/>
        <w:jc w:val="both"/>
      </w:pPr>
      <w:bookmarkStart w:id="1384" w:name="_Toc505426739"/>
      <w:bookmarkStart w:id="1385" w:name="_Toc505427123"/>
      <w:bookmarkStart w:id="1386" w:name="_Toc505427312"/>
      <w:r>
        <w:t>6.4.8</w:t>
      </w:r>
      <w:r w:rsidR="00772444">
        <w:t xml:space="preserve"> Criterios de ayuda</w:t>
      </w:r>
      <w:bookmarkEnd w:id="1384"/>
      <w:bookmarkEnd w:id="1385"/>
      <w:bookmarkEnd w:id="1386"/>
    </w:p>
    <w:p w14:paraId="28E2B6B8" w14:textId="559532A4" w:rsidR="0091092C" w:rsidRDefault="0091092C" w:rsidP="00515917">
      <w:pPr>
        <w:pStyle w:val="Descripcin"/>
        <w:keepNext/>
        <w:spacing w:before="240"/>
        <w:ind w:left="720" w:firstLine="720"/>
      </w:pPr>
      <w:bookmarkStart w:id="1387" w:name="_Toc486816852"/>
      <w:r>
        <w:t xml:space="preserve">Tabla </w:t>
      </w:r>
      <w:r>
        <w:fldChar w:fldCharType="begin"/>
      </w:r>
      <w:r>
        <w:instrText xml:space="preserve"> </w:instrText>
      </w:r>
      <w:r w:rsidR="00327A0A">
        <w:instrText>SEQ</w:instrText>
      </w:r>
      <w:r>
        <w:instrText xml:space="preserve"> Tabla \* ARABIC </w:instrText>
      </w:r>
      <w:r>
        <w:fldChar w:fldCharType="separate"/>
      </w:r>
      <w:r>
        <w:rPr>
          <w:noProof/>
        </w:rPr>
        <w:t>20</w:t>
      </w:r>
      <w:r>
        <w:fldChar w:fldCharType="end"/>
      </w:r>
      <w:r>
        <w:t xml:space="preserve"> </w:t>
      </w:r>
      <w:r w:rsidRPr="00366130">
        <w:t>Pruebas de usabilidad y acc</w:t>
      </w:r>
      <w:r>
        <w:t>esibilidad - Criterios de ayuda</w:t>
      </w:r>
      <w:bookmarkEnd w:id="1387"/>
    </w:p>
    <w:tbl>
      <w:tblPr>
        <w:tblStyle w:val="Tablaconcuadrcula"/>
        <w:tblW w:w="0" w:type="auto"/>
        <w:tblLook w:val="04A0" w:firstRow="1" w:lastRow="0" w:firstColumn="1" w:lastColumn="0" w:noHBand="0" w:noVBand="1"/>
      </w:tblPr>
      <w:tblGrid>
        <w:gridCol w:w="7366"/>
        <w:gridCol w:w="1881"/>
      </w:tblGrid>
      <w:tr w:rsidR="00480CB8" w14:paraId="7A28F210" w14:textId="77777777" w:rsidTr="009A2B23">
        <w:tc>
          <w:tcPr>
            <w:tcW w:w="7366" w:type="dxa"/>
            <w:shd w:val="clear" w:color="auto" w:fill="D0CECE" w:themeFill="background2" w:themeFillShade="E6"/>
            <w:vAlign w:val="center"/>
          </w:tcPr>
          <w:p w14:paraId="6B28DC8E"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9A215BF" w14:textId="77777777" w:rsidR="00480CB8" w:rsidRPr="009A2B23" w:rsidRDefault="00480CB8" w:rsidP="009A2B23">
            <w:pPr>
              <w:spacing w:after="0"/>
              <w:jc w:val="center"/>
              <w:rPr>
                <w:b/>
              </w:rPr>
            </w:pPr>
            <w:r w:rsidRPr="009A2B23">
              <w:rPr>
                <w:b/>
              </w:rPr>
              <w:t>¿Se ha cumplido?</w:t>
            </w:r>
          </w:p>
        </w:tc>
      </w:tr>
      <w:tr w:rsidR="00480CB8" w14:paraId="4383E1CB" w14:textId="77777777" w:rsidTr="000C6BF2">
        <w:tc>
          <w:tcPr>
            <w:tcW w:w="7366" w:type="dxa"/>
            <w:shd w:val="clear" w:color="auto" w:fill="F2F2F2" w:themeFill="background1" w:themeFillShade="F2"/>
          </w:tcPr>
          <w:p w14:paraId="0FDB3A10" w14:textId="39F3C6BC" w:rsidR="00480CB8" w:rsidRDefault="00480CB8" w:rsidP="00EB5469">
            <w:pPr>
              <w:spacing w:after="0" w:line="240" w:lineRule="auto"/>
            </w:pPr>
            <w:r w:rsidRPr="000C6BF2">
              <w:rPr>
                <w:b/>
              </w:rPr>
              <w:t>Si posee una sección de Ayuda, ¿Es verdaderamente necesaria?</w:t>
            </w:r>
            <w:r w:rsidR="00746BFA">
              <w:t xml:space="preserve"> Sí, ya que al ser una aplicación web que requiere un alto grado de interacción entre el usuario y esta, será necesario explicar el funcionamiento de las funcionalidades a los distintos usuarios</w:t>
            </w:r>
          </w:p>
        </w:tc>
        <w:tc>
          <w:tcPr>
            <w:tcW w:w="1881" w:type="dxa"/>
            <w:vAlign w:val="center"/>
          </w:tcPr>
          <w:p w14:paraId="684F412A" w14:textId="4201C4F1" w:rsidR="00480CB8" w:rsidRPr="009A2B23" w:rsidRDefault="00746BFA" w:rsidP="000C6BF2">
            <w:pPr>
              <w:jc w:val="center"/>
              <w:rPr>
                <w:b/>
              </w:rPr>
            </w:pPr>
            <w:r w:rsidRPr="009A2B23">
              <w:rPr>
                <w:b/>
              </w:rPr>
              <w:t>Sí</w:t>
            </w:r>
          </w:p>
        </w:tc>
      </w:tr>
      <w:tr w:rsidR="00480CB8" w14:paraId="311713DC" w14:textId="77777777" w:rsidTr="000C6BF2">
        <w:tc>
          <w:tcPr>
            <w:tcW w:w="7366" w:type="dxa"/>
            <w:shd w:val="clear" w:color="auto" w:fill="F2F2F2" w:themeFill="background1" w:themeFillShade="F2"/>
          </w:tcPr>
          <w:p w14:paraId="3579F40D" w14:textId="2CB93BE5" w:rsidR="00480CB8" w:rsidRDefault="00480CB8" w:rsidP="00FA666C">
            <w:pPr>
              <w:tabs>
                <w:tab w:val="left" w:pos="3965"/>
              </w:tabs>
              <w:spacing w:after="0" w:line="276" w:lineRule="auto"/>
            </w:pPr>
            <w:r w:rsidRPr="000C6BF2">
              <w:rPr>
                <w:b/>
              </w:rPr>
              <w:t>En enlace a la sección de Ayuda, ¿Está colocado en una zona visible y "estándar"?</w:t>
            </w:r>
            <w:r w:rsidR="00746BFA">
              <w:t xml:space="preserve"> Sí, ya que está colocado en el menú superior de la aplicación, el cual es visible en todo momento.</w:t>
            </w:r>
          </w:p>
        </w:tc>
        <w:tc>
          <w:tcPr>
            <w:tcW w:w="1881" w:type="dxa"/>
            <w:vAlign w:val="center"/>
          </w:tcPr>
          <w:p w14:paraId="22945F41" w14:textId="0A652274" w:rsidR="00480CB8" w:rsidRPr="009A2B23" w:rsidRDefault="000C6BF2" w:rsidP="000C6BF2">
            <w:pPr>
              <w:jc w:val="center"/>
              <w:rPr>
                <w:b/>
              </w:rPr>
            </w:pPr>
            <w:r w:rsidRPr="009A2B23">
              <w:rPr>
                <w:b/>
              </w:rPr>
              <w:t>Sí</w:t>
            </w:r>
          </w:p>
        </w:tc>
      </w:tr>
    </w:tbl>
    <w:p w14:paraId="795F35A8" w14:textId="7F6B0E18" w:rsidR="00772444" w:rsidRPr="00772444" w:rsidRDefault="00772444" w:rsidP="00772444"/>
    <w:p w14:paraId="04AF8669" w14:textId="1A928C50" w:rsidR="00480CB8" w:rsidRPr="00480CB8" w:rsidRDefault="006B1DC8" w:rsidP="00515917">
      <w:pPr>
        <w:pStyle w:val="Subttulo"/>
        <w:ind w:firstLine="720"/>
        <w:jc w:val="both"/>
      </w:pPr>
      <w:bookmarkStart w:id="1388" w:name="_Toc505426740"/>
      <w:bookmarkStart w:id="1389" w:name="_Toc505427124"/>
      <w:bookmarkStart w:id="1390" w:name="_Toc505427313"/>
      <w:r>
        <w:t>6.4.9</w:t>
      </w:r>
      <w:r w:rsidR="00480CB8">
        <w:t xml:space="preserve"> Accesibilidad</w:t>
      </w:r>
      <w:bookmarkEnd w:id="1388"/>
      <w:bookmarkEnd w:id="1389"/>
      <w:bookmarkEnd w:id="1390"/>
    </w:p>
    <w:p w14:paraId="673E45BC" w14:textId="5289849F" w:rsidR="0091092C" w:rsidRDefault="0091092C" w:rsidP="00515917">
      <w:pPr>
        <w:pStyle w:val="Descripcin"/>
        <w:keepNext/>
        <w:spacing w:before="240"/>
        <w:ind w:left="720" w:firstLine="720"/>
      </w:pPr>
      <w:bookmarkStart w:id="1391" w:name="_Toc486816853"/>
      <w:r>
        <w:t xml:space="preserve">Tabla </w:t>
      </w:r>
      <w:r>
        <w:fldChar w:fldCharType="begin"/>
      </w:r>
      <w:r>
        <w:instrText xml:space="preserve"> </w:instrText>
      </w:r>
      <w:r w:rsidR="00327A0A">
        <w:instrText>SEQ</w:instrText>
      </w:r>
      <w:r>
        <w:instrText xml:space="preserve"> Tabla \* ARABIC </w:instrText>
      </w:r>
      <w:r>
        <w:fldChar w:fldCharType="separate"/>
      </w:r>
      <w:r>
        <w:rPr>
          <w:noProof/>
        </w:rPr>
        <w:t>21</w:t>
      </w:r>
      <w:r>
        <w:fldChar w:fldCharType="end"/>
      </w:r>
      <w:r>
        <w:t xml:space="preserve"> </w:t>
      </w:r>
      <w:r w:rsidRPr="00C42F9D">
        <w:t>Pruebas de usabilidad y acc</w:t>
      </w:r>
      <w:r>
        <w:t>esibilidad - Criterios de accesibilidad</w:t>
      </w:r>
      <w:bookmarkEnd w:id="1391"/>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5BF0C9D4" w14:textId="419414EA" w:rsidR="00480CB8" w:rsidRDefault="00480CB8" w:rsidP="00EB5469">
            <w:pPr>
              <w:spacing w:after="0" w:line="240" w:lineRule="auto"/>
            </w:pPr>
            <w:r w:rsidRPr="000C6BF2">
              <w:rPr>
                <w:b/>
              </w:rPr>
              <w:t>¿El tamaño de fuente se ha definido de forma relativa, o por lo menos, la fuente es lo suficientemente grande como para no dificultar la legibilidad del texto?</w:t>
            </w:r>
            <w:r w:rsidR="00746BFA">
              <w:t xml:space="preserve"> Si, la fuenta y el tamaño de esta se han escogido de forma que el usuario no tenga problemas de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3E5871F6" w14:textId="3D20F6E6" w:rsidR="00480CB8" w:rsidRDefault="00480CB8" w:rsidP="000C6BF2">
            <w:pPr>
              <w:tabs>
                <w:tab w:val="left" w:pos="3965"/>
              </w:tabs>
              <w:spacing w:after="0" w:line="276" w:lineRule="auto"/>
            </w:pPr>
            <w:r w:rsidRPr="000C6BF2">
              <w:rPr>
                <w:b/>
              </w:rPr>
              <w:t>¿El tipo de fuente, efectos tipográficos, ancho de línea y alineación empleados facilitan la lectura?</w:t>
            </w:r>
            <w:r w:rsidR="00746BFA">
              <w:t xml:space="preserve"> Sí, ya que se utiliza un ancho de línea que facilitará la lectura al usuario, así como el resultado de la tipografía en las frases u palabras de importancia.</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1E3B3227" w14:textId="66E7F1ED" w:rsidR="00480CB8" w:rsidRPr="00C32EE1" w:rsidRDefault="00480CB8" w:rsidP="000C6BF2">
            <w:pPr>
              <w:spacing w:after="0" w:line="276" w:lineRule="auto"/>
            </w:pPr>
            <w:r w:rsidRPr="000C6BF2">
              <w:rPr>
                <w:b/>
              </w:rPr>
              <w:t>¿Existe un alto contraste entre el color de fuente y el fondo?</w:t>
            </w:r>
            <w:r w:rsidR="00746BFA">
              <w:t xml:space="preserve"> Sí, ya que para el usuario será más fácil leer los textos de la página si las letras se distinguen bien </w:t>
            </w:r>
            <w:r w:rsidR="00746BFA">
              <w:lastRenderedPageBreak/>
              <w:t>del fondo. El fondo negro irá acompañado de una tipografía clara y el fondo blanco ira acompañado de una tipografía oscura.</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6E20C09C" w14:textId="77777777" w:rsidTr="000C6BF2">
        <w:tc>
          <w:tcPr>
            <w:tcW w:w="7366" w:type="dxa"/>
            <w:shd w:val="clear" w:color="auto" w:fill="F2F2F2" w:themeFill="background1" w:themeFillShade="F2"/>
          </w:tcPr>
          <w:p w14:paraId="1E68D28D" w14:textId="01024971" w:rsidR="00480CB8" w:rsidRPr="0033774C" w:rsidRDefault="00480CB8" w:rsidP="000C6BF2">
            <w:pPr>
              <w:spacing w:after="0" w:line="276" w:lineRule="auto"/>
            </w:pPr>
            <w:r w:rsidRPr="000C6BF2">
              <w:rPr>
                <w:b/>
              </w:rPr>
              <w:t>¿Incluyen las imágenes atributos 'alt' que describan su contenido?</w:t>
            </w:r>
            <w:r w:rsidR="000C6BF2">
              <w:t xml:space="preserve"> N/A</w:t>
            </w:r>
          </w:p>
        </w:tc>
        <w:tc>
          <w:tcPr>
            <w:tcW w:w="1881" w:type="dxa"/>
            <w:vAlign w:val="center"/>
          </w:tcPr>
          <w:p w14:paraId="3662248B" w14:textId="4FC81D69" w:rsidR="00480CB8" w:rsidRPr="009A2B23" w:rsidRDefault="000C6BF2" w:rsidP="000C6BF2">
            <w:pPr>
              <w:jc w:val="center"/>
              <w:rPr>
                <w:b/>
              </w:rPr>
            </w:pPr>
            <w:r w:rsidRPr="009A2B23">
              <w:rPr>
                <w:b/>
              </w:rPr>
              <w:t>-</w:t>
            </w:r>
          </w:p>
        </w:tc>
      </w:tr>
      <w:tr w:rsidR="00480CB8" w14:paraId="454AD05D" w14:textId="77777777" w:rsidTr="000C6BF2">
        <w:tc>
          <w:tcPr>
            <w:tcW w:w="7366" w:type="dxa"/>
            <w:shd w:val="clear" w:color="auto" w:fill="F2F2F2" w:themeFill="background1" w:themeFillShade="F2"/>
          </w:tcPr>
          <w:p w14:paraId="42B20476" w14:textId="41D1D6E8" w:rsidR="00480CB8" w:rsidRPr="00480CB8" w:rsidRDefault="00480CB8" w:rsidP="000C6BF2">
            <w:pPr>
              <w:spacing w:after="0" w:line="276" w:lineRule="auto"/>
            </w:pPr>
            <w:r w:rsidRPr="000C6BF2">
              <w:rPr>
                <w:b/>
              </w:rPr>
              <w:t>¿Es compatible el sitio web con los diferentes navegadores? ¿Se visualiza correctamente con diferentes resoluciones de pantalla?</w:t>
            </w:r>
            <w:r w:rsidR="000C6BF2">
              <w:t xml:space="preserve"> Sí, ha sido probado para los diferentes navegadores más usados hoy en día.</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179BFD2D" w14:textId="33BA53C9" w:rsidR="00480CB8" w:rsidRPr="00480CB8" w:rsidRDefault="006E311F" w:rsidP="000C6BF2">
            <w:pPr>
              <w:spacing w:after="0" w:line="276" w:lineRule="auto"/>
            </w:pPr>
            <w:r w:rsidRPr="000C6BF2">
              <w:rPr>
                <w:b/>
              </w:rPr>
              <w:t>¿Puede el usuario disfrutar de todos los contenidos del sitio web sin necesidad de tener que descargar e instalar plugins adicionales?</w:t>
            </w:r>
            <w:r w:rsidR="000C6BF2">
              <w:t xml:space="preserve"> Sí, esta aplicación web no requiere de plugins adicionales para su uso.</w:t>
            </w:r>
          </w:p>
        </w:tc>
        <w:tc>
          <w:tcPr>
            <w:tcW w:w="1881" w:type="dxa"/>
            <w:vAlign w:val="center"/>
          </w:tcPr>
          <w:p w14:paraId="564C57AD" w14:textId="77777777" w:rsidR="00480CB8" w:rsidRPr="009A2B23" w:rsidRDefault="00480CB8" w:rsidP="000C6BF2">
            <w:pPr>
              <w:jc w:val="center"/>
              <w:rPr>
                <w:b/>
              </w:rPr>
            </w:pPr>
          </w:p>
        </w:tc>
      </w:tr>
      <w:tr w:rsidR="00480CB8" w14:paraId="0B73DCB1" w14:textId="77777777" w:rsidTr="000C6BF2">
        <w:tc>
          <w:tcPr>
            <w:tcW w:w="7366" w:type="dxa"/>
            <w:shd w:val="clear" w:color="auto" w:fill="F2F2F2" w:themeFill="background1" w:themeFillShade="F2"/>
          </w:tcPr>
          <w:p w14:paraId="1F1D0E12" w14:textId="5CD4F3D8" w:rsidR="00480CB8" w:rsidRPr="00480CB8" w:rsidRDefault="006E311F" w:rsidP="000C6BF2">
            <w:pPr>
              <w:spacing w:after="0" w:line="276" w:lineRule="auto"/>
            </w:pPr>
            <w:r w:rsidRPr="000C6BF2">
              <w:rPr>
                <w:b/>
              </w:rPr>
              <w:t>¿Se ha controlado el peso de la página?</w:t>
            </w:r>
            <w:r w:rsidR="000C6BF2">
              <w:t xml:space="preserve"> Ya que esta aplicación no cuenta apenas imágenes u otros elementos de peso el peso de la página se reduce al texto que hay en ella, por tanto es ligera.</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421AAC93" w14:textId="40382867" w:rsidR="00480CB8" w:rsidRPr="00480CB8" w:rsidRDefault="006E311F" w:rsidP="000C6BF2">
            <w:pPr>
              <w:spacing w:after="0" w:line="276" w:lineRule="auto"/>
            </w:pPr>
            <w:r w:rsidRPr="000C6BF2">
              <w:rPr>
                <w:b/>
              </w:rPr>
              <w:t>¿Se puede imprimir la página sin problemas?</w:t>
            </w:r>
            <w:r w:rsidR="000C6BF2">
              <w:t xml:space="preserve"> Sí</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6B8DC375" w:rsidR="00300E6B" w:rsidRDefault="00300E6B" w:rsidP="00300E6B"/>
    <w:p w14:paraId="217960DE" w14:textId="77777777" w:rsidR="006B1DC8" w:rsidRDefault="006B1DC8" w:rsidP="00300E6B"/>
    <w:p w14:paraId="44562698" w14:textId="0E422D27" w:rsidR="006E311F" w:rsidRPr="006E311F" w:rsidRDefault="006B1DC8" w:rsidP="00515917">
      <w:pPr>
        <w:pStyle w:val="Subttulo"/>
        <w:ind w:firstLine="720"/>
        <w:jc w:val="both"/>
      </w:pPr>
      <w:bookmarkStart w:id="1392" w:name="_Toc505426741"/>
      <w:bookmarkStart w:id="1393" w:name="_Toc505427125"/>
      <w:bookmarkStart w:id="1394" w:name="_Toc505427314"/>
      <w:r>
        <w:t>6.4.10</w:t>
      </w:r>
      <w:r w:rsidR="006E311F">
        <w:t xml:space="preserve"> Criterios de control y retroalimentación</w:t>
      </w:r>
      <w:bookmarkEnd w:id="1392"/>
      <w:bookmarkEnd w:id="1393"/>
      <w:bookmarkEnd w:id="1394"/>
    </w:p>
    <w:p w14:paraId="3258F91A" w14:textId="6BC48B50" w:rsidR="0091092C" w:rsidRDefault="0091092C" w:rsidP="00515917">
      <w:pPr>
        <w:pStyle w:val="Descripcin"/>
        <w:keepNext/>
        <w:spacing w:before="240"/>
        <w:ind w:left="720" w:firstLine="720"/>
      </w:pPr>
      <w:bookmarkStart w:id="1395" w:name="_Toc486816854"/>
      <w:r>
        <w:t xml:space="preserve">Tabla </w:t>
      </w:r>
      <w:r>
        <w:fldChar w:fldCharType="begin"/>
      </w:r>
      <w:r>
        <w:instrText xml:space="preserve"> </w:instrText>
      </w:r>
      <w:r w:rsidR="00327A0A">
        <w:instrText>SEQ</w:instrText>
      </w:r>
      <w:r>
        <w:instrText xml:space="preserve"> Tabla \* ARABIC </w:instrText>
      </w:r>
      <w:r>
        <w:fldChar w:fldCharType="separate"/>
      </w:r>
      <w:r>
        <w:rPr>
          <w:noProof/>
        </w:rPr>
        <w:t>22</w:t>
      </w:r>
      <w:r>
        <w:fldChar w:fldCharType="end"/>
      </w:r>
      <w:r>
        <w:t xml:space="preserve"> </w:t>
      </w:r>
      <w:r w:rsidRPr="00B13807">
        <w:t xml:space="preserve">Pruebas de usabilidad y accesibilidad - Criterios </w:t>
      </w:r>
      <w:r>
        <w:t>de control y retroalimentación</w:t>
      </w:r>
      <w:bookmarkEnd w:id="1395"/>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3EBB6A9D" w14:textId="7922843A" w:rsidR="006E311F" w:rsidRDefault="006E311F" w:rsidP="009A2B23">
            <w:pPr>
              <w:spacing w:after="0" w:line="276" w:lineRule="auto"/>
            </w:pPr>
            <w:r w:rsidRPr="000C6BF2">
              <w:rPr>
                <w:b/>
              </w:rPr>
              <w:t>¿Tiene el usuario todo el control sobre el interfaz?</w:t>
            </w:r>
            <w:r w:rsidR="000C6BF2">
              <w:t xml:space="preserve"> Sí, ya que no cuenta con banners o pop-ups ajenos al control del usuario.</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2B376208" w14:textId="77777777" w:rsidTr="000C6BF2">
        <w:tc>
          <w:tcPr>
            <w:tcW w:w="7366" w:type="dxa"/>
            <w:shd w:val="clear" w:color="auto" w:fill="F2F2F2" w:themeFill="background1" w:themeFillShade="F2"/>
          </w:tcPr>
          <w:p w14:paraId="560E3FA6" w14:textId="1ED9A1FE" w:rsidR="006E311F" w:rsidRDefault="006E311F" w:rsidP="009A2B23">
            <w:pPr>
              <w:tabs>
                <w:tab w:val="left" w:pos="3965"/>
              </w:tabs>
              <w:spacing w:after="0" w:line="276" w:lineRule="auto"/>
            </w:pPr>
            <w:r w:rsidRPr="000C6BF2">
              <w:rPr>
                <w:b/>
              </w:rPr>
              <w:t>¿Se informa constantemente al usuario acerca de lo que está pasando?</w:t>
            </w:r>
            <w:r w:rsidR="000C6BF2">
              <w:t xml:space="preserve"> Sí, cada vez que el usuario interactúe con el sistema, este se lo notificará de una forma u otra.</w:t>
            </w:r>
          </w:p>
        </w:tc>
        <w:tc>
          <w:tcPr>
            <w:tcW w:w="1881" w:type="dxa"/>
            <w:vAlign w:val="center"/>
          </w:tcPr>
          <w:p w14:paraId="7BACB20C" w14:textId="28AC3FDD"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06B8A780" w14:textId="534BE15A" w:rsidR="006E311F" w:rsidRPr="00C32EE1" w:rsidRDefault="006E311F" w:rsidP="009A2B23">
            <w:pPr>
              <w:spacing w:after="0" w:line="276" w:lineRule="auto"/>
            </w:pPr>
            <w:r w:rsidRPr="000C6BF2">
              <w:rPr>
                <w:b/>
              </w:rPr>
              <w:t>¿Se informa al usuario de lo que ha pasado?</w:t>
            </w:r>
            <w:r w:rsidR="000C6BF2">
              <w:t xml:space="preserve"> Sí, el sistema notificará al usuario en todo momento de los eventos que ocurran en la aplicación resultado de la interactuación entre este y el sistema.</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3E75D76F" w14:textId="503CB993" w:rsidR="006E311F" w:rsidRPr="0033774C" w:rsidRDefault="006E311F" w:rsidP="009A2B23">
            <w:pPr>
              <w:spacing w:after="0" w:line="276" w:lineRule="auto"/>
            </w:pPr>
            <w:r w:rsidRPr="000C6BF2">
              <w:rPr>
                <w:b/>
              </w:rPr>
              <w:t>Cuando se produce un error, ¿se informa de forma clara y no alarmista al usuario de lo ocurrido y de cómo solucionar el problema?</w:t>
            </w:r>
            <w:r w:rsidR="000C6BF2">
              <w:t xml:space="preserve"> Sí, se han diseñado mensajes estándar que incluyen el aviso del error así como su solución, de una forma no alarmista.</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02AD52A6" w14:textId="27FB70D9" w:rsidR="006E311F" w:rsidRPr="00480CB8" w:rsidRDefault="006E311F" w:rsidP="009A2B23">
            <w:pPr>
              <w:spacing w:after="0" w:line="276" w:lineRule="auto"/>
            </w:pPr>
            <w:r w:rsidRPr="000C6BF2">
              <w:rPr>
                <w:b/>
              </w:rPr>
              <w:t>¿Posee el usuario libertad para actuar?</w:t>
            </w:r>
            <w:r w:rsidR="000C6BF2">
              <w:t xml:space="preserve"> Sí, ya que no hay ninguna funcionalidad por la que el usuario deba esperar (aunque no quiera). El usuario puede hacer en todo momento lo que quiera dentro de la aplicación.</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3B68FBDA" w14:textId="45C8D396" w:rsidR="006E311F" w:rsidRPr="00480CB8" w:rsidRDefault="006E311F" w:rsidP="009A2B23">
            <w:pPr>
              <w:spacing w:after="0" w:line="276" w:lineRule="auto"/>
            </w:pPr>
            <w:r w:rsidRPr="000C6BF2">
              <w:rPr>
                <w:b/>
              </w:rPr>
              <w:lastRenderedPageBreak/>
              <w:t>¿Se ha controlado el tiempo de respuesta?</w:t>
            </w:r>
            <w:r w:rsidR="000C6BF2">
              <w:t xml:space="preserve"> Debido a la ligereza del lenguaje y entorno utilizado, así como de la rapidez de la base de datos en ejecutar las consultas, esta aplicación genera tiempos de respuestas rápidos en sus peticiones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7777777" w:rsidR="006E311F" w:rsidRDefault="006E311F" w:rsidP="00300E6B"/>
    <w:p w14:paraId="2251B2CC" w14:textId="7735BE1D" w:rsidR="00EB5469" w:rsidRDefault="006B1DC8" w:rsidP="006B1DC8">
      <w:pPr>
        <w:pStyle w:val="Ttulo"/>
      </w:pPr>
      <w:bookmarkStart w:id="1396" w:name="_Toc505426742"/>
      <w:bookmarkStart w:id="1397" w:name="_Toc505427126"/>
      <w:bookmarkStart w:id="1398" w:name="_Toc505427315"/>
      <w:r>
        <w:t>6.5</w:t>
      </w:r>
      <w:r w:rsidR="00EB5469" w:rsidRPr="00EB5469">
        <w:t xml:space="preserve"> </w:t>
      </w:r>
      <w:r w:rsidR="0026421F">
        <w:t>P</w:t>
      </w:r>
      <w:r w:rsidR="0026421F" w:rsidRPr="00EB5469">
        <w:t>ruebas de rendimiento</w:t>
      </w:r>
      <w:bookmarkEnd w:id="1396"/>
      <w:bookmarkEnd w:id="1397"/>
      <w:bookmarkEnd w:id="1398"/>
    </w:p>
    <w:p w14:paraId="1388235A" w14:textId="6434F890" w:rsidR="00DE1B33" w:rsidRDefault="00EB5469" w:rsidP="00EB5469">
      <w:r>
        <w:br/>
      </w:r>
      <w:r>
        <w:tab/>
        <w:t xml:space="preserve">Una de las características de rendimiento más importantes de esta aplicación web tiene que ver con Javascript, concretamente con la técnica de desarrollo web AJAX (Asynchronous Javascript and XML). Está técnica tiene una gran importancia ya que se ha añadido en la mayoría de funcionalidades de la aplicación, haciendo a esta más ligera de cara </w:t>
      </w:r>
      <w:r w:rsidR="001D29E1">
        <w:t>a la interacción con el usuario con tiempos de respuesta menores.</w:t>
      </w:r>
    </w:p>
    <w:p w14:paraId="74815F79" w14:textId="6911F0B5" w:rsidR="00EB5469" w:rsidRPr="00201AB8" w:rsidRDefault="00EB5469" w:rsidP="00EB5469">
      <w:r w:rsidRPr="00201AB8">
        <w:tab/>
        <w:t>La principal característica de Ajax es que permite comunicarse con el servidor (pasándole</w:t>
      </w:r>
      <w:r w:rsidR="00830784" w:rsidRPr="00201AB8">
        <w:t xml:space="preserve"> los datos que se requieran en la petición</w:t>
      </w:r>
      <w:r w:rsidRPr="00201AB8">
        <w:t>)</w:t>
      </w:r>
      <w:r w:rsidR="00830784" w:rsidRPr="00201AB8">
        <w:t xml:space="preserve"> y </w:t>
      </w:r>
      <w:r w:rsidR="001D29E1" w:rsidRPr="00201AB8">
        <w:t>retornar</w:t>
      </w:r>
      <w:r w:rsidR="00830784" w:rsidRPr="00201AB8">
        <w:t xml:space="preserve"> los datos que el servidor proporciona, pero sin necesidad de recargar la página web. Es decir, explicándolo con un ejemplo concreto de nuestra aplicación web, si un usuario crea una oferta de prácticas o envía un formulario para actualizar la información de su cuenta, solo se modificarán aquellos elementos del DOM de la página que nosotros queramos, sin necesidad de volver a recargar la página web y por ente todos sus </w:t>
      </w:r>
      <w:r w:rsidR="001D29E1" w:rsidRPr="00201AB8">
        <w:t>elementos, proporcionando un rendimiento mucho mayor a la aplicación.</w:t>
      </w:r>
      <w:r w:rsidR="00830784" w:rsidRPr="00201AB8">
        <w:t xml:space="preserve"> </w:t>
      </w:r>
    </w:p>
    <w:p w14:paraId="680C2C6E" w14:textId="77777777" w:rsidR="00201AB8" w:rsidRDefault="00830784" w:rsidP="00201AB8">
      <w:r w:rsidRPr="00201AB8">
        <w:tab/>
      </w:r>
      <w:r w:rsidR="001D29E1" w:rsidRPr="00201AB8">
        <w:t xml:space="preserve">A parte de utilizar técnicas como Ajax para mejorar el rendimiento de a aplicación web, se han llevado a cabo </w:t>
      </w:r>
      <w:r w:rsidR="00B224DF" w:rsidRPr="00201AB8">
        <w:t xml:space="preserve">otro tipo de mejoras para aumentar el </w:t>
      </w:r>
      <w:r w:rsidR="00201AB8" w:rsidRPr="00201AB8">
        <w:t>rendimiento</w:t>
      </w:r>
      <w:r w:rsidR="00B224DF" w:rsidRPr="00201AB8">
        <w:t xml:space="preserve"> de nuestra aplicación:</w:t>
      </w:r>
    </w:p>
    <w:p w14:paraId="78D82321"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duplicar código JavaScript (duplicidad de funciones).</w:t>
      </w:r>
    </w:p>
    <w:p w14:paraId="2250092A"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incluir elementos pesados que ralenticen la aplicación (imágenes grandes, vídeos, etc.)</w:t>
      </w:r>
    </w:p>
    <w:p w14:paraId="5B975794" w14:textId="77777777" w:rsidR="00201AB8" w:rsidRPr="00FB6784"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 xml:space="preserve">Cargar las llamadas a las hojas de estilo CSS al principio de la página y agrupar las llamadas, para que la página cargue los estilos de los elementos lo antes posible. </w:t>
      </w:r>
    </w:p>
    <w:p w14:paraId="72950D7E" w14:textId="5807B8C8" w:rsidR="00B224DF"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Hacer las llamadas a los scripts de Javascript lo más abajo posible en cada página, ya que como la mayoría de funciones actúan sobre los elementos del árbol DOM de la página, estos tendrán que estar cargados previamente para que luego las funciones Javascript los localicen sin problema.</w:t>
      </w:r>
    </w:p>
    <w:p w14:paraId="3313289B" w14:textId="1917FE07" w:rsidR="00B224DF" w:rsidRDefault="00B224DF" w:rsidP="00201AB8">
      <w:pPr>
        <w:ind w:firstLine="720"/>
      </w:pPr>
      <w:r w:rsidRPr="00201AB8">
        <w:lastRenderedPageBreak/>
        <w:t>En el caso de tener la aplicación web subida en un servidor online, sería interesante utilizar la herramienta Google PageSpeed Insights (</w:t>
      </w:r>
      <w:hyperlink r:id="rId104" w:history="1">
        <w:r w:rsidRPr="00201AB8">
          <w:rPr>
            <w:rStyle w:val="Hipervnculo"/>
          </w:rPr>
          <w:t>https://developers.google.com/speed/pagespeed/insights/</w:t>
        </w:r>
      </w:hyperlink>
      <w:r w:rsidRPr="00201AB8">
        <w:t xml:space="preserve">) ya que esta se encarga de mostrarnos la velocidad de acceso que tiene nuestra página web así como de analizar </w:t>
      </w:r>
      <w:r w:rsidR="00201AB8">
        <w:t>sugerir</w:t>
      </w:r>
      <w:r w:rsidRPr="00201AB8">
        <w:t xml:space="preserve"> </w:t>
      </w:r>
      <w:r w:rsidR="00201AB8">
        <w:t>que componentes debemos cambiar para me</w:t>
      </w:r>
      <w:r w:rsidRPr="00201AB8">
        <w:t>jorar el rendimiento.</w:t>
      </w:r>
    </w:p>
    <w:p w14:paraId="7737E637" w14:textId="77777777" w:rsidR="00F110F9" w:rsidRDefault="00F110F9" w:rsidP="008813F3">
      <w:pPr>
        <w:spacing w:before="240"/>
      </w:pP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1399" w:name="_Toc505426743"/>
      <w:bookmarkStart w:id="1400" w:name="_Toc505427127"/>
      <w:bookmarkStart w:id="1401" w:name="_Toc505427316"/>
      <w:r>
        <w:t>DOCUMENTO 7: MANUALES</w:t>
      </w:r>
      <w:bookmarkEnd w:id="1399"/>
      <w:bookmarkEnd w:id="1400"/>
      <w:bookmarkEnd w:id="1401"/>
    </w:p>
    <w:p w14:paraId="48DA1DDA" w14:textId="77777777" w:rsidR="00F108C7" w:rsidRDefault="00F108C7" w:rsidP="00F108C7"/>
    <w:p w14:paraId="42527D69" w14:textId="77777777" w:rsidR="00F5571D" w:rsidRDefault="00F5571D" w:rsidP="00F108C7"/>
    <w:p w14:paraId="72B809E9" w14:textId="77777777" w:rsidR="00F108C7" w:rsidRDefault="00F108C7" w:rsidP="00F108C7">
      <w:pPr>
        <w:pStyle w:val="indep"/>
        <w:jc w:val="center"/>
        <w:rPr>
          <w:b/>
          <w:bCs/>
          <w:sz w:val="28"/>
        </w:rPr>
      </w:pPr>
      <w:r>
        <w:rPr>
          <w:b/>
          <w:bCs/>
          <w:sz w:val="28"/>
        </w:rPr>
        <w:t>D. MARTÍNEZ SUÁREZ, Wenceslao</w:t>
      </w:r>
    </w:p>
    <w:p w14:paraId="1961280F" w14:textId="77777777" w:rsidR="00F108C7" w:rsidRDefault="00F108C7" w:rsidP="00F108C7">
      <w:pPr>
        <w:pStyle w:val="indep"/>
        <w:jc w:val="center"/>
        <w:rPr>
          <w:b/>
          <w:bCs/>
          <w:sz w:val="28"/>
        </w:rPr>
      </w:pPr>
      <w:r>
        <w:rPr>
          <w:b/>
          <w:bCs/>
          <w:sz w:val="28"/>
        </w:rPr>
        <w:t>TUTOR: Dña. SUAREZ CABAL, María José</w:t>
      </w:r>
    </w:p>
    <w:p w14:paraId="3F4A7707" w14:textId="77777777" w:rsidR="00F108C7" w:rsidRDefault="00F108C7" w:rsidP="00F108C7">
      <w:pPr>
        <w:pStyle w:val="indep"/>
        <w:rPr>
          <w:b/>
          <w:bCs/>
          <w:sz w:val="28"/>
        </w:rPr>
      </w:pPr>
    </w:p>
    <w:p w14:paraId="26C52E7F" w14:textId="77777777" w:rsidR="00F108C7" w:rsidRDefault="00F108C7" w:rsidP="00F108C7">
      <w:pPr>
        <w:pStyle w:val="indep"/>
        <w:jc w:val="center"/>
        <w:rPr>
          <w:b/>
          <w:bCs/>
          <w:sz w:val="28"/>
        </w:rPr>
      </w:pPr>
      <w:r>
        <w:rPr>
          <w:b/>
          <w:bCs/>
          <w:sz w:val="28"/>
        </w:rPr>
        <w:t>FECHA: Julio 2017</w:t>
      </w:r>
    </w:p>
    <w:p w14:paraId="5ED94BEE" w14:textId="77777777" w:rsidR="00F108C7" w:rsidRDefault="00F108C7" w:rsidP="008813F3">
      <w:pPr>
        <w:spacing w:before="240"/>
      </w:pP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2060546689"/>
        <w:docPartObj>
          <w:docPartGallery w:val="Table of Contents"/>
          <w:docPartUnique/>
        </w:docPartObj>
      </w:sdtPr>
      <w:sdtEndPr>
        <w:rPr>
          <w:b/>
          <w:bCs/>
          <w:sz w:val="20"/>
          <w:szCs w:val="24"/>
        </w:rPr>
      </w:sdtEndPr>
      <w:sdtContent>
        <w:p w14:paraId="54A67BA1"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11E1B6E4"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1402" w:name="_Toc505426744"/>
          <w:bookmarkStart w:id="1403" w:name="_Toc505427128"/>
          <w:bookmarkStart w:id="1404" w:name="_Toc505427317"/>
          <w:r w:rsidRPr="00520BAA">
            <w:rPr>
              <w:rStyle w:val="Ttulo1Car"/>
              <w:rFonts w:ascii="Times New Roman" w:eastAsiaTheme="majorEastAsia" w:hAnsi="Times New Roman"/>
              <w:color w:val="000000" w:themeColor="text1"/>
              <w:sz w:val="44"/>
              <w:szCs w:val="44"/>
            </w:rPr>
            <w:t>Índice de contenidos</w:t>
          </w:r>
          <w:bookmarkEnd w:id="1402"/>
          <w:bookmarkEnd w:id="1403"/>
          <w:bookmarkEnd w:id="1404"/>
        </w:p>
        <w:p w14:paraId="1B3215C8" w14:textId="77777777" w:rsidR="008334CA" w:rsidRPr="0037566D" w:rsidRDefault="008334CA"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000AAE60" w14:textId="77777777" w:rsidR="008334CA" w:rsidRDefault="008334CA" w:rsidP="00333F57">
          <w:pPr>
            <w:pStyle w:val="TDC1"/>
            <w:rPr>
              <w:rStyle w:val="Hipervnculo"/>
              <w:noProof/>
              <w:sz w:val="20"/>
              <w:u w:val="none"/>
            </w:rPr>
          </w:pPr>
        </w:p>
        <w:p w14:paraId="53033EA9" w14:textId="77777777" w:rsidR="008334CA" w:rsidRPr="00CC4533" w:rsidRDefault="00D45064" w:rsidP="00333F57">
          <w:pPr>
            <w:pStyle w:val="TDC1"/>
            <w:rPr>
              <w:rStyle w:val="Hipervnculo"/>
              <w:b/>
              <w:noProof/>
              <w:sz w:val="20"/>
              <w:u w:val="none"/>
            </w:rPr>
          </w:pPr>
          <w:hyperlink w:anchor="_Toc486815260" w:history="1">
            <w:r w:rsidR="008334CA" w:rsidRPr="00CC4533">
              <w:rPr>
                <w:rStyle w:val="Hipervnculo"/>
                <w:b/>
                <w:noProof/>
                <w:sz w:val="20"/>
                <w:u w:val="none"/>
              </w:rPr>
              <w:t>DOCUMENTO 7: MANUALES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_Toc486815260 \h </w:instrText>
            </w:r>
            <w:r w:rsidR="008334CA" w:rsidRPr="00CC4533">
              <w:rPr>
                <w:noProof/>
                <w:webHidden/>
              </w:rPr>
            </w:r>
            <w:r w:rsidR="008334CA" w:rsidRPr="00CC4533">
              <w:rPr>
                <w:noProof/>
                <w:webHidden/>
              </w:rPr>
              <w:fldChar w:fldCharType="separate"/>
            </w:r>
            <w:r w:rsidR="00333F57">
              <w:rPr>
                <w:noProof/>
                <w:webHidden/>
              </w:rPr>
              <w:t>139</w:t>
            </w:r>
            <w:r w:rsidR="008334CA" w:rsidRPr="00CC4533">
              <w:rPr>
                <w:noProof/>
                <w:webHidden/>
              </w:rPr>
              <w:fldChar w:fldCharType="end"/>
            </w:r>
          </w:hyperlink>
        </w:p>
        <w:p w14:paraId="3E87CAE9" w14:textId="77777777" w:rsidR="008334CA" w:rsidRPr="00CC4533" w:rsidRDefault="008334CA" w:rsidP="008334CA">
          <w:pPr>
            <w:spacing w:after="0"/>
            <w:rPr>
              <w:rFonts w:eastAsiaTheme="minorEastAsia"/>
              <w:noProof/>
            </w:rPr>
          </w:pPr>
        </w:p>
        <w:p w14:paraId="7A802D99" w14:textId="77777777" w:rsidR="008334CA" w:rsidRPr="0037566D" w:rsidRDefault="00D45064" w:rsidP="00333F57">
          <w:pPr>
            <w:pStyle w:val="TDC1"/>
            <w:rPr>
              <w:rFonts w:eastAsiaTheme="minorEastAsia"/>
              <w:noProof/>
              <w:lang w:val="en-GB" w:eastAsia="en-GB"/>
            </w:rPr>
          </w:pPr>
          <w:hyperlink w:anchor="_Toc486815261" w:history="1">
            <w:r w:rsidR="008334CA" w:rsidRPr="0037566D">
              <w:rPr>
                <w:rStyle w:val="Hipervnculo"/>
                <w:noProof/>
                <w:sz w:val="20"/>
                <w:u w:val="none"/>
              </w:rPr>
              <w:t>7.1 INTRODUCCIÓN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_Toc486815261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262486F" w14:textId="77777777" w:rsidR="008334CA" w:rsidRPr="0037566D" w:rsidRDefault="00D45064" w:rsidP="00333F57">
          <w:pPr>
            <w:pStyle w:val="TDC1"/>
            <w:rPr>
              <w:rFonts w:eastAsiaTheme="minorEastAsia"/>
              <w:noProof/>
              <w:lang w:val="en-GB" w:eastAsia="en-GB"/>
            </w:rPr>
          </w:pPr>
          <w:hyperlink w:anchor="_Toc486815262" w:history="1">
            <w:r w:rsidR="008334CA" w:rsidRPr="0037566D">
              <w:rPr>
                <w:rStyle w:val="Hipervnculo"/>
                <w:noProof/>
                <w:sz w:val="20"/>
                <w:u w:val="none"/>
              </w:rPr>
              <w:t>7.2 LIBRERIAS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_Toc486815262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F819BEC" w14:textId="77777777" w:rsidR="008334CA" w:rsidRPr="0037566D" w:rsidRDefault="00D45064" w:rsidP="00B90ADB">
          <w:pPr>
            <w:pStyle w:val="TDC2"/>
            <w:rPr>
              <w:rFonts w:eastAsiaTheme="minorEastAsia"/>
              <w:lang w:val="en-GB" w:eastAsia="en-GB"/>
            </w:rPr>
          </w:pPr>
          <w:hyperlink w:anchor="_Toc486815263" w:history="1">
            <w:r w:rsidR="008334CA" w:rsidRPr="0037566D">
              <w:rPr>
                <w:rStyle w:val="Hipervnculo"/>
                <w:u w:val="none"/>
              </w:rPr>
              <w:t>7.2.1 BOOTSTRAP</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_Toc486815263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1A477F28" w14:textId="77777777" w:rsidR="008334CA" w:rsidRPr="0037566D" w:rsidRDefault="00D45064" w:rsidP="00B90ADB">
          <w:pPr>
            <w:pStyle w:val="TDC2"/>
            <w:rPr>
              <w:rFonts w:eastAsiaTheme="minorEastAsia"/>
              <w:lang w:val="en-GB" w:eastAsia="en-GB"/>
            </w:rPr>
          </w:pPr>
          <w:hyperlink w:anchor="_Toc486815264" w:history="1">
            <w:r w:rsidR="008334CA" w:rsidRPr="0037566D">
              <w:rPr>
                <w:rStyle w:val="Hipervnculo"/>
                <w:u w:val="none"/>
              </w:rPr>
              <w:t>7.2.2 BYEBUG</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_Toc486815264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43E5F3E1" w14:textId="77777777" w:rsidR="008334CA" w:rsidRPr="0037566D" w:rsidRDefault="00D45064" w:rsidP="00B90ADB">
          <w:pPr>
            <w:pStyle w:val="TDC2"/>
            <w:rPr>
              <w:rFonts w:eastAsiaTheme="minorEastAsia"/>
              <w:lang w:val="en-GB" w:eastAsia="en-GB"/>
            </w:rPr>
          </w:pPr>
          <w:hyperlink w:anchor="_Toc486815265" w:history="1">
            <w:r w:rsidR="008334CA" w:rsidRPr="0037566D">
              <w:rPr>
                <w:rStyle w:val="Hipervnculo"/>
                <w:u w:val="none"/>
              </w:rPr>
              <w:t>7.2.3 JQUERY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_Toc486815265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67C9CA1D" w14:textId="77777777" w:rsidR="008334CA" w:rsidRPr="0037566D" w:rsidRDefault="00D45064" w:rsidP="00B90ADB">
          <w:pPr>
            <w:pStyle w:val="TDC2"/>
            <w:rPr>
              <w:rFonts w:eastAsiaTheme="minorEastAsia"/>
              <w:lang w:val="en-GB" w:eastAsia="en-GB"/>
            </w:rPr>
          </w:pPr>
          <w:hyperlink w:anchor="_Toc486815266" w:history="1">
            <w:r w:rsidR="008334CA" w:rsidRPr="0037566D">
              <w:rPr>
                <w:rStyle w:val="Hipervnculo"/>
                <w:u w:val="none"/>
              </w:rPr>
              <w:t>7.2.4 NESTED FORMS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_Toc486815266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35BB066" w14:textId="77777777" w:rsidR="008334CA" w:rsidRPr="0037566D" w:rsidRDefault="00D45064" w:rsidP="00B90ADB">
          <w:pPr>
            <w:pStyle w:val="TDC2"/>
            <w:rPr>
              <w:rFonts w:eastAsiaTheme="minorEastAsia"/>
              <w:lang w:val="en-GB" w:eastAsia="en-GB"/>
            </w:rPr>
          </w:pPr>
          <w:hyperlink w:anchor="_Toc486815267" w:history="1">
            <w:r w:rsidR="008334CA" w:rsidRPr="0037566D">
              <w:rPr>
                <w:rStyle w:val="Hipervnculo"/>
                <w:u w:val="none"/>
              </w:rPr>
              <w:t>7.2.5 PARANOIA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_Toc486815267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2F8B082E" w14:textId="77777777" w:rsidR="008334CA" w:rsidRPr="0037566D" w:rsidRDefault="00D45064" w:rsidP="00B90ADB">
          <w:pPr>
            <w:pStyle w:val="TDC2"/>
            <w:rPr>
              <w:rFonts w:eastAsiaTheme="minorEastAsia"/>
              <w:lang w:val="en-GB" w:eastAsia="en-GB"/>
            </w:rPr>
          </w:pPr>
          <w:hyperlink w:anchor="_Toc486815268" w:history="1">
            <w:r w:rsidR="008334CA" w:rsidRPr="0037566D">
              <w:rPr>
                <w:rStyle w:val="Hipervnculo"/>
                <w:u w:val="none"/>
              </w:rPr>
              <w:t>7.2.6 POSTGRESQL</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_Toc486815268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03C59F5C" w14:textId="77777777" w:rsidR="008334CA" w:rsidRPr="0037566D" w:rsidRDefault="00D45064" w:rsidP="00B90ADB">
          <w:pPr>
            <w:pStyle w:val="TDC2"/>
            <w:rPr>
              <w:rFonts w:eastAsiaTheme="minorEastAsia"/>
              <w:lang w:val="en-GB" w:eastAsia="en-GB"/>
            </w:rPr>
          </w:pPr>
          <w:hyperlink w:anchor="_Toc486815269" w:history="1">
            <w:r w:rsidR="008334CA" w:rsidRPr="0037566D">
              <w:rPr>
                <w:rStyle w:val="Hipervnculo"/>
                <w:u w:val="none"/>
              </w:rPr>
              <w:t>7.2.7 POSTGRESQL SEARCH</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_Toc486815269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F7F4D4F" w14:textId="77777777" w:rsidR="008334CA" w:rsidRPr="0037566D" w:rsidRDefault="00D45064" w:rsidP="00B90ADB">
          <w:pPr>
            <w:pStyle w:val="TDC2"/>
            <w:rPr>
              <w:rFonts w:eastAsiaTheme="minorEastAsia"/>
              <w:lang w:val="en-GB" w:eastAsia="en-GB"/>
            </w:rPr>
          </w:pPr>
          <w:hyperlink w:anchor="_Toc486815270" w:history="1">
            <w:r w:rsidR="008334CA" w:rsidRPr="0037566D">
              <w:rPr>
                <w:rStyle w:val="Hipervnculo"/>
                <w:u w:val="none"/>
              </w:rPr>
              <w:t>7.2.8 RAILROADY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_Toc486815270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61C5B513" w14:textId="77777777" w:rsidR="008334CA" w:rsidRPr="0037566D" w:rsidRDefault="00D45064" w:rsidP="00B90ADB">
          <w:pPr>
            <w:pStyle w:val="TDC2"/>
            <w:rPr>
              <w:rFonts w:eastAsiaTheme="minorEastAsia"/>
              <w:lang w:val="en-GB" w:eastAsia="en-GB"/>
            </w:rPr>
          </w:pPr>
          <w:hyperlink w:anchor="_Toc486815271" w:history="1">
            <w:r w:rsidR="008334CA" w:rsidRPr="0037566D">
              <w:rPr>
                <w:rStyle w:val="Hipervnculo"/>
                <w:u w:val="none"/>
              </w:rPr>
              <w:t>7.2.9 RSPEC</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_Toc486815271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78C090E3" w14:textId="77777777" w:rsidR="008334CA" w:rsidRPr="0037566D" w:rsidRDefault="00D45064" w:rsidP="00B90ADB">
          <w:pPr>
            <w:pStyle w:val="TDC2"/>
            <w:rPr>
              <w:rFonts w:eastAsiaTheme="minorEastAsia"/>
              <w:lang w:val="en-GB" w:eastAsia="en-GB"/>
            </w:rPr>
          </w:pPr>
          <w:hyperlink w:anchor="_Toc486815272" w:history="1">
            <w:r w:rsidR="008334CA" w:rsidRPr="0037566D">
              <w:rPr>
                <w:rStyle w:val="Hipervnculo"/>
                <w:u w:val="none"/>
              </w:rPr>
              <w:t>7.2.10 WILL_PAGINATE</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_Toc486815272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0E833F64" w14:textId="77777777" w:rsidR="008334CA" w:rsidRPr="0037566D" w:rsidRDefault="00D45064" w:rsidP="00333F57">
          <w:pPr>
            <w:pStyle w:val="TDC1"/>
            <w:rPr>
              <w:rFonts w:eastAsiaTheme="minorEastAsia"/>
              <w:noProof/>
              <w:lang w:val="en-GB" w:eastAsia="en-GB"/>
            </w:rPr>
          </w:pPr>
          <w:hyperlink w:anchor="_Toc486815273" w:history="1">
            <w:r w:rsidR="008334CA" w:rsidRPr="0037566D">
              <w:rPr>
                <w:rStyle w:val="Hipervnculo"/>
                <w:noProof/>
                <w:sz w:val="20"/>
                <w:u w:val="none"/>
              </w:rPr>
              <w:t>7.3 MANUAL DE INSTALACIÓN Y EJECUCIÓN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_Toc486815273 \h </w:instrText>
            </w:r>
            <w:r w:rsidR="008334CA" w:rsidRPr="0037566D">
              <w:rPr>
                <w:noProof/>
                <w:webHidden/>
              </w:rPr>
            </w:r>
            <w:r w:rsidR="008334CA" w:rsidRPr="0037566D">
              <w:rPr>
                <w:noProof/>
                <w:webHidden/>
              </w:rPr>
              <w:fldChar w:fldCharType="separate"/>
            </w:r>
            <w:r w:rsidR="00333F57">
              <w:rPr>
                <w:noProof/>
                <w:webHidden/>
              </w:rPr>
              <w:t>143</w:t>
            </w:r>
            <w:r w:rsidR="008334CA" w:rsidRPr="0037566D">
              <w:rPr>
                <w:noProof/>
                <w:webHidden/>
              </w:rPr>
              <w:fldChar w:fldCharType="end"/>
            </w:r>
          </w:hyperlink>
        </w:p>
        <w:p w14:paraId="5C239A98" w14:textId="77777777" w:rsidR="008334CA" w:rsidRPr="0037566D" w:rsidRDefault="00D45064" w:rsidP="00B90ADB">
          <w:pPr>
            <w:pStyle w:val="TDC2"/>
            <w:rPr>
              <w:rFonts w:eastAsiaTheme="minorEastAsia"/>
              <w:lang w:val="en-GB" w:eastAsia="en-GB"/>
            </w:rPr>
          </w:pPr>
          <w:hyperlink w:anchor="_Toc486815274" w:history="1">
            <w:r w:rsidR="008334CA" w:rsidRPr="0037566D">
              <w:rPr>
                <w:rStyle w:val="Hipervnculo"/>
                <w:u w:val="none"/>
              </w:rPr>
              <w:t>7.3.1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_Toc486815274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5CEEAD0E" w14:textId="77777777" w:rsidR="008334CA" w:rsidRPr="0037566D" w:rsidRDefault="00D45064" w:rsidP="00B90ADB">
          <w:pPr>
            <w:pStyle w:val="TDC2"/>
            <w:rPr>
              <w:rFonts w:eastAsiaTheme="minorEastAsia"/>
              <w:lang w:val="en-GB" w:eastAsia="en-GB"/>
            </w:rPr>
          </w:pPr>
          <w:hyperlink w:anchor="_Toc486815275" w:history="1">
            <w:r w:rsidR="008334CA" w:rsidRPr="0037566D">
              <w:rPr>
                <w:rStyle w:val="Hipervnculo"/>
                <w:u w:val="none"/>
                <w:lang w:val="en-GB"/>
              </w:rPr>
              <w:t>7.3.2 RUBY VERSION MANAGER</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_Toc486815275 \h </w:instrText>
            </w:r>
            <w:r w:rsidR="008334CA" w:rsidRPr="0037566D">
              <w:rPr>
                <w:webHidden/>
              </w:rPr>
            </w:r>
            <w:r w:rsidR="008334CA" w:rsidRPr="0037566D">
              <w:rPr>
                <w:webHidden/>
              </w:rPr>
              <w:fldChar w:fldCharType="separate"/>
            </w:r>
            <w:r w:rsidR="00333F57">
              <w:rPr>
                <w:webHidden/>
              </w:rPr>
              <w:t>144</w:t>
            </w:r>
            <w:r w:rsidR="008334CA" w:rsidRPr="0037566D">
              <w:rPr>
                <w:webHidden/>
              </w:rPr>
              <w:fldChar w:fldCharType="end"/>
            </w:r>
          </w:hyperlink>
        </w:p>
        <w:p w14:paraId="4B71EB3F" w14:textId="77777777" w:rsidR="008334CA" w:rsidRPr="0037566D" w:rsidRDefault="00D45064" w:rsidP="00B90ADB">
          <w:pPr>
            <w:pStyle w:val="TDC2"/>
            <w:rPr>
              <w:rFonts w:eastAsiaTheme="minorEastAsia"/>
              <w:lang w:val="en-GB" w:eastAsia="en-GB"/>
            </w:rPr>
          </w:pPr>
          <w:hyperlink w:anchor="_Toc486815276" w:history="1">
            <w:r w:rsidR="008334CA" w:rsidRPr="0037566D">
              <w:rPr>
                <w:rStyle w:val="Hipervnculo"/>
                <w:u w:val="none"/>
              </w:rPr>
              <w:t>7.3.3 EJECUCIÓN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_Toc486815276 \h </w:instrText>
            </w:r>
            <w:r w:rsidR="008334CA" w:rsidRPr="0037566D">
              <w:rPr>
                <w:webHidden/>
              </w:rPr>
            </w:r>
            <w:r w:rsidR="008334CA" w:rsidRPr="0037566D">
              <w:rPr>
                <w:webHidden/>
              </w:rPr>
              <w:fldChar w:fldCharType="separate"/>
            </w:r>
            <w:r w:rsidR="00333F57">
              <w:rPr>
                <w:webHidden/>
              </w:rPr>
              <w:t>145</w:t>
            </w:r>
            <w:r w:rsidR="008334CA" w:rsidRPr="0037566D">
              <w:rPr>
                <w:webHidden/>
              </w:rPr>
              <w:fldChar w:fldCharType="end"/>
            </w:r>
          </w:hyperlink>
        </w:p>
        <w:p w14:paraId="6C5A9EB5" w14:textId="5E3F2A30" w:rsidR="008334CA" w:rsidRDefault="008334CA" w:rsidP="008334CA">
          <w:pPr>
            <w:spacing w:line="276" w:lineRule="auto"/>
            <w:rPr>
              <w:b/>
              <w:bCs/>
              <w:sz w:val="20"/>
            </w:rPr>
          </w:pPr>
          <w:r w:rsidRPr="0037566D">
            <w:rPr>
              <w:b/>
              <w:bCs/>
              <w:sz w:val="20"/>
            </w:rPr>
            <w:fldChar w:fldCharType="end"/>
          </w:r>
        </w:p>
      </w:sdtContent>
    </w:sdt>
    <w:p w14:paraId="35B78AAA" w14:textId="77777777" w:rsidR="008334CA" w:rsidRDefault="008334CA" w:rsidP="008813F3">
      <w:pPr>
        <w:spacing w:before="240"/>
      </w:pPr>
    </w:p>
    <w:p w14:paraId="287DCDB1" w14:textId="77777777" w:rsidR="008334CA" w:rsidRDefault="008334CA"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1405" w:name="_Toc505426745"/>
      <w:bookmarkStart w:id="1406" w:name="_Toc505427129"/>
      <w:bookmarkStart w:id="1407" w:name="_Toc505427318"/>
      <w:r>
        <w:t xml:space="preserve">7.1 </w:t>
      </w:r>
      <w:r w:rsidR="00F5571D">
        <w:t>Introducción</w:t>
      </w:r>
      <w:bookmarkEnd w:id="1405"/>
      <w:bookmarkEnd w:id="1406"/>
      <w:bookmarkEnd w:id="1407"/>
    </w:p>
    <w:p w14:paraId="293EF424" w14:textId="61D7167B" w:rsidR="00F30BDA" w:rsidRDefault="00F30BDA" w:rsidP="008813F3">
      <w:pPr>
        <w:spacing w:before="240"/>
      </w:pPr>
      <w:r>
        <w:tab/>
        <w:t>En el apartado XXX del documento XXX presentamos las tecnologías y herramientas utilizadas en el desarrollo de esta aplicación web con sus versiones. A continuación y con el objetivo de incluir aquella información necesaria para la instalación y la utilización del sistema, se describirán las librerías utilizadas</w:t>
      </w:r>
      <w:r w:rsidR="00BC0D7B">
        <w:t xml:space="preserve"> en él y se detallarán los pasos a seguir para la correcta instalación en un equipo.</w:t>
      </w:r>
    </w:p>
    <w:p w14:paraId="2653999E" w14:textId="77777777" w:rsidR="00F108C7" w:rsidRDefault="00F108C7" w:rsidP="008813F3">
      <w:pPr>
        <w:spacing w:before="240"/>
      </w:pPr>
    </w:p>
    <w:p w14:paraId="06A8DD8D" w14:textId="65671AC6" w:rsidR="00F108C7" w:rsidRPr="00520BAA" w:rsidRDefault="00F108C7" w:rsidP="00F5571D">
      <w:pPr>
        <w:pStyle w:val="Ttulo"/>
        <w:rPr>
          <w:lang w:eastAsia="en-US"/>
        </w:rPr>
      </w:pPr>
      <w:bookmarkStart w:id="1408" w:name="_Toc505426746"/>
      <w:bookmarkStart w:id="1409" w:name="_Toc505427130"/>
      <w:bookmarkStart w:id="1410" w:name="_Toc505427319"/>
      <w:r>
        <w:t xml:space="preserve">7.2 </w:t>
      </w:r>
      <w:r w:rsidR="000D1ADF">
        <w:t>Librerías</w:t>
      </w:r>
      <w:bookmarkEnd w:id="1408"/>
      <w:bookmarkEnd w:id="1409"/>
      <w:bookmarkEnd w:id="1410"/>
    </w:p>
    <w:p w14:paraId="08281A7D" w14:textId="7B0F6C4E" w:rsidR="00AA3016" w:rsidRDefault="00BC0D7B" w:rsidP="008813F3">
      <w:pPr>
        <w:spacing w:before="240"/>
      </w:pPr>
      <w:r>
        <w:tab/>
        <w:t>A continuación se detallarán aquellas librerías</w:t>
      </w:r>
      <w:r w:rsidR="00AA3016">
        <w:t>, conocidas cono gemas en Ruby on Rails,</w:t>
      </w:r>
      <w:r>
        <w:t xml:space="preserve"> más importantes que han sido utilizadas para el desarrollo de los dife</w:t>
      </w:r>
      <w:r w:rsidR="00AA3016">
        <w:t>rentes módulos de la aplicación. Estas gemas se declaran en el fichero Gemfile, ubicado en la raíz del proyecto. Cada vez que queramos agregar una gema al proyecto tendremos que agregarlas al fichero Gemfile, y en el caso de desinstalarlas tendremos que borrarlas de ese fichero. Para instalar aquellas gemas incluidas en el Gemfile debemos ejecutar la siguiente orden en la consola de comandos:</w:t>
      </w:r>
    </w:p>
    <w:p w14:paraId="3CDA1465" w14:textId="35BBD847" w:rsidR="00AA3016" w:rsidRPr="00AA3016" w:rsidRDefault="00515917" w:rsidP="00AA3016">
      <w:pPr>
        <w:pBdr>
          <w:top w:val="single" w:sz="4" w:space="1" w:color="auto"/>
          <w:left w:val="single" w:sz="4" w:space="4" w:color="auto"/>
          <w:bottom w:val="single" w:sz="4" w:space="1" w:color="auto"/>
          <w:right w:val="single" w:sz="4" w:space="4" w:color="auto"/>
        </w:pBdr>
        <w:tabs>
          <w:tab w:val="left" w:pos="2201"/>
        </w:tabs>
        <w:spacing w:before="240" w:after="0"/>
      </w:pPr>
      <w:r>
        <w:rPr>
          <w:rFonts w:ascii="Courier New" w:hAnsi="Courier New" w:cs="Courier New"/>
          <w:color w:val="000000"/>
          <w:sz w:val="20"/>
          <w:highlight w:val="white"/>
          <w:lang w:eastAsia="en-GB"/>
        </w:rPr>
        <w:t xml:space="preserve">$ </w:t>
      </w:r>
      <w:r w:rsidR="00AA3016" w:rsidRPr="00AA3016">
        <w:rPr>
          <w:rFonts w:ascii="Courier New" w:hAnsi="Courier New" w:cs="Courier New"/>
          <w:color w:val="000000"/>
          <w:sz w:val="20"/>
          <w:highlight w:val="white"/>
          <w:lang w:eastAsia="en-GB"/>
        </w:rPr>
        <w:t>bundle install</w:t>
      </w:r>
    </w:p>
    <w:p w14:paraId="33E618C9" w14:textId="77777777" w:rsidR="00AA3016" w:rsidRDefault="00AA3016" w:rsidP="008813F3">
      <w:pPr>
        <w:spacing w:before="240"/>
      </w:pPr>
    </w:p>
    <w:p w14:paraId="6290074B" w14:textId="05C3FE04" w:rsidR="00AA3016" w:rsidRDefault="00F108C7" w:rsidP="00900B7E">
      <w:pPr>
        <w:pStyle w:val="Subttulo"/>
        <w:ind w:firstLine="720"/>
      </w:pPr>
      <w:bookmarkStart w:id="1411" w:name="_Toc505426747"/>
      <w:bookmarkStart w:id="1412" w:name="_Toc505427131"/>
      <w:bookmarkStart w:id="1413" w:name="_Toc505427320"/>
      <w:r>
        <w:t>7.2.1</w:t>
      </w:r>
      <w:r w:rsidR="00AA3016">
        <w:t xml:space="preserve"> Bootstrap</w:t>
      </w:r>
      <w:bookmarkEnd w:id="1411"/>
      <w:bookmarkEnd w:id="1412"/>
      <w:bookmarkEnd w:id="1413"/>
      <w:r w:rsidR="00AA3016">
        <w:t xml:space="preserve"> </w:t>
      </w:r>
    </w:p>
    <w:p w14:paraId="1D519AC2" w14:textId="54430122" w:rsidR="00AA3016" w:rsidRDefault="00AA3016" w:rsidP="00AA3016">
      <w:pPr>
        <w:spacing w:before="240"/>
        <w:ind w:left="720" w:hanging="720"/>
      </w:pPr>
      <w:r>
        <w:tab/>
        <w:t xml:space="preserve">Esta gema se ha instalado debido a la integración del framework de diseño Bootstrap. Gracias a esta gema </w:t>
      </w:r>
      <w:r w:rsidR="00533CFB">
        <w:t xml:space="preserve">y como se ha dicho en apartados anterior, </w:t>
      </w:r>
      <w:r>
        <w:t>se ha</w:t>
      </w:r>
      <w:r w:rsidR="00533CFB">
        <w:t>n</w:t>
      </w:r>
      <w:r>
        <w:t xml:space="preserve"> podido integrar</w:t>
      </w:r>
      <w:r w:rsidR="00533CFB">
        <w:t xml:space="preserve"> las diferentes hojas de estilo CSS y el diseño responsive con el que cuenta.</w:t>
      </w:r>
    </w:p>
    <w:p w14:paraId="298F4EE4" w14:textId="16463FC9" w:rsidR="00533CFB" w:rsidRDefault="00533CFB" w:rsidP="00533CFB">
      <w:pPr>
        <w:spacing w:before="240"/>
      </w:pPr>
    </w:p>
    <w:p w14:paraId="23A77923" w14:textId="77777777" w:rsidR="000D1ADF" w:rsidRDefault="000D1ADF" w:rsidP="00533CFB">
      <w:pPr>
        <w:spacing w:before="240"/>
      </w:pPr>
    </w:p>
    <w:p w14:paraId="2009CED3" w14:textId="2E368121" w:rsidR="00533CFB" w:rsidRDefault="00F108C7" w:rsidP="00900B7E">
      <w:pPr>
        <w:pStyle w:val="Subttulo"/>
        <w:ind w:firstLine="720"/>
      </w:pPr>
      <w:bookmarkStart w:id="1414" w:name="_Toc505426748"/>
      <w:bookmarkStart w:id="1415" w:name="_Toc505427132"/>
      <w:bookmarkStart w:id="1416" w:name="_Toc505427321"/>
      <w:r>
        <w:lastRenderedPageBreak/>
        <w:t>7.2.2</w:t>
      </w:r>
      <w:r w:rsidR="00533CFB">
        <w:t xml:space="preserve"> Byebug</w:t>
      </w:r>
      <w:bookmarkEnd w:id="1414"/>
      <w:bookmarkEnd w:id="1415"/>
      <w:bookmarkEnd w:id="1416"/>
    </w:p>
    <w:p w14:paraId="4803EF1A" w14:textId="4898BCC7" w:rsidR="00533CFB" w:rsidRDefault="00533CFB" w:rsidP="00900B7E">
      <w:pPr>
        <w:spacing w:before="240"/>
        <w:ind w:firstLine="720"/>
      </w:pPr>
      <w:r>
        <w:t>Esta gema ha jugado un papel importante en el desarrollo de este trabajo fin de grado, y es que esta actúa como un depurador, controlando la ejecución del sistema en todo momento y proporcionando puntos de interrupción a ubicar donde el desarrollador desee, con el objetivo de controlar la traza de ejecución entre las diferentes llamadas del sistema.</w:t>
      </w:r>
    </w:p>
    <w:p w14:paraId="5B4A3323" w14:textId="35EE893B" w:rsidR="00533CFB" w:rsidRDefault="00F108C7" w:rsidP="00900B7E">
      <w:pPr>
        <w:pStyle w:val="Subttulo"/>
        <w:ind w:firstLine="720"/>
      </w:pPr>
      <w:bookmarkStart w:id="1417" w:name="_Toc505426749"/>
      <w:bookmarkStart w:id="1418" w:name="_Toc505427133"/>
      <w:bookmarkStart w:id="1419" w:name="_Toc505427322"/>
      <w:r>
        <w:t>7.2.3</w:t>
      </w:r>
      <w:r w:rsidR="00533CFB">
        <w:t xml:space="preserve"> jQuery</w:t>
      </w:r>
      <w:bookmarkEnd w:id="1417"/>
      <w:bookmarkEnd w:id="1418"/>
      <w:bookmarkEnd w:id="1419"/>
    </w:p>
    <w:p w14:paraId="53ACFAB9" w14:textId="68C2CAAA" w:rsidR="00533CFB" w:rsidRDefault="00533CFB" w:rsidP="00900B7E">
      <w:pPr>
        <w:spacing w:before="240"/>
        <w:ind w:firstLine="720"/>
      </w:pPr>
      <w:r>
        <w:t>Esta gema se ha utilizado para importar la biblioteca de Javascript Jquery, la cual permite interactuar con los elementos DOM de una página web, el manejo de eventos o agregar la técnica AJAX. Actualmente es la biblioteca más usada de Javascript en la actualidad.</w:t>
      </w:r>
    </w:p>
    <w:p w14:paraId="705D2A44" w14:textId="77587B79" w:rsidR="00533CFB" w:rsidRDefault="00F108C7" w:rsidP="00900B7E">
      <w:pPr>
        <w:pStyle w:val="Subttulo"/>
        <w:ind w:firstLine="720"/>
      </w:pPr>
      <w:bookmarkStart w:id="1420" w:name="_Toc505426750"/>
      <w:bookmarkStart w:id="1421" w:name="_Toc505427134"/>
      <w:bookmarkStart w:id="1422" w:name="_Toc505427323"/>
      <w:r>
        <w:t>7.2.4</w:t>
      </w:r>
      <w:r w:rsidR="007F1C9C">
        <w:t xml:space="preserve"> Nested forms</w:t>
      </w:r>
      <w:bookmarkEnd w:id="1420"/>
      <w:bookmarkEnd w:id="1421"/>
      <w:bookmarkEnd w:id="1422"/>
    </w:p>
    <w:p w14:paraId="72D1A481" w14:textId="551E7FFB" w:rsidR="007F1C9C" w:rsidRDefault="007F1C9C" w:rsidP="00900B7E">
      <w:pPr>
        <w:spacing w:before="240"/>
        <w:ind w:firstLine="720"/>
      </w:pPr>
      <w:r>
        <w:t>Esta gema se ha incluido en el sistema para la utilización de formularios anidados, los cuales se trabajan con modelos relacionados  y generan una mejor experiencia de usuario, ya que se podrán integrar formularios de un modelo específico dentro del formulario otro modelo diferente en el caso de estar relacionados.</w:t>
      </w:r>
    </w:p>
    <w:p w14:paraId="0E2097A1" w14:textId="03B172D7" w:rsidR="007F1C9C" w:rsidRDefault="00F108C7" w:rsidP="00900B7E">
      <w:pPr>
        <w:pStyle w:val="Subttulo"/>
        <w:ind w:firstLine="720"/>
      </w:pPr>
      <w:bookmarkStart w:id="1423" w:name="_Toc505426751"/>
      <w:bookmarkStart w:id="1424" w:name="_Toc505427135"/>
      <w:bookmarkStart w:id="1425" w:name="_Toc505427324"/>
      <w:r>
        <w:t>7.2.5</w:t>
      </w:r>
      <w:r w:rsidR="007F1C9C">
        <w:t xml:space="preserve"> Paranoia</w:t>
      </w:r>
      <w:bookmarkEnd w:id="1423"/>
      <w:bookmarkEnd w:id="1424"/>
      <w:bookmarkEnd w:id="1425"/>
    </w:p>
    <w:p w14:paraId="08744BE8" w14:textId="0264E394" w:rsidR="00900B7E" w:rsidRDefault="007F1C9C" w:rsidP="00900B7E">
      <w:pPr>
        <w:spacing w:before="240"/>
        <w:ind w:firstLine="720"/>
      </w:pPr>
      <w:r>
        <w:t>Esta gema permite almacenar aquellos objetos eliminados del sistema haciéndolos invisibles, de tal forma que si se produce el borrado de un objeto de forma inintencionada, este objeto seguirá en la base de datos con toda su información.</w:t>
      </w:r>
    </w:p>
    <w:p w14:paraId="6E56E2B8" w14:textId="4DBBFECD" w:rsidR="007B379E" w:rsidRDefault="00F108C7" w:rsidP="00900B7E">
      <w:pPr>
        <w:pStyle w:val="Subttulo"/>
        <w:ind w:firstLine="720"/>
      </w:pPr>
      <w:bookmarkStart w:id="1426" w:name="_Toc505426752"/>
      <w:bookmarkStart w:id="1427" w:name="_Toc505427136"/>
      <w:bookmarkStart w:id="1428" w:name="_Toc505427325"/>
      <w:r>
        <w:t>7.2.6</w:t>
      </w:r>
      <w:r w:rsidR="007B379E">
        <w:t xml:space="preserve"> PostgreSQL</w:t>
      </w:r>
      <w:bookmarkEnd w:id="1426"/>
      <w:bookmarkEnd w:id="1427"/>
      <w:bookmarkEnd w:id="1428"/>
    </w:p>
    <w:p w14:paraId="164490F3" w14:textId="5D02DC38" w:rsidR="007B379E" w:rsidRDefault="007B379E" w:rsidP="00900B7E">
      <w:pPr>
        <w:spacing w:before="240"/>
        <w:ind w:firstLine="720"/>
      </w:pPr>
      <w:r>
        <w:t>Esta gema sirve para establecer la conexión entre la aplicación web y nuesta base de datos PostgreSQL.</w:t>
      </w:r>
    </w:p>
    <w:p w14:paraId="7090AC7D" w14:textId="77777777" w:rsidR="00900B7E" w:rsidRDefault="00900B7E" w:rsidP="00900B7E">
      <w:pPr>
        <w:spacing w:before="240"/>
        <w:ind w:firstLine="720"/>
      </w:pPr>
    </w:p>
    <w:p w14:paraId="793633DD" w14:textId="77777777" w:rsidR="00900B7E" w:rsidRDefault="00900B7E" w:rsidP="00900B7E">
      <w:pPr>
        <w:spacing w:before="240"/>
        <w:ind w:firstLine="720"/>
      </w:pPr>
    </w:p>
    <w:p w14:paraId="2941813E" w14:textId="1B0F3A4F" w:rsidR="007F1C9C" w:rsidRDefault="00F108C7" w:rsidP="00900B7E">
      <w:pPr>
        <w:pStyle w:val="Subttulo"/>
        <w:ind w:firstLine="720"/>
      </w:pPr>
      <w:bookmarkStart w:id="1429" w:name="_Toc505426753"/>
      <w:bookmarkStart w:id="1430" w:name="_Toc505427137"/>
      <w:bookmarkStart w:id="1431" w:name="_Toc505427326"/>
      <w:r>
        <w:lastRenderedPageBreak/>
        <w:t>7.2.7</w:t>
      </w:r>
      <w:r w:rsidR="007F1C9C">
        <w:t xml:space="preserve"> PostgreSQL Search</w:t>
      </w:r>
      <w:bookmarkEnd w:id="1429"/>
      <w:bookmarkEnd w:id="1430"/>
      <w:bookmarkEnd w:id="1431"/>
    </w:p>
    <w:p w14:paraId="3DBF6ADB" w14:textId="61994B05" w:rsidR="007F1C9C" w:rsidRDefault="007F1C9C" w:rsidP="007F1C9C">
      <w:pPr>
        <w:spacing w:before="240"/>
      </w:pPr>
      <w:r>
        <w:t>Esta gema se ha implementado para la creación de los buscadores en las páginas de Estudiantes, Empresas y Ofertas de la aplicación. Esta gema hace las búsquedas dentro de la base de datos</w:t>
      </w:r>
      <w:r w:rsidR="007B379E">
        <w:t xml:space="preserve"> PostgreSQL</w:t>
      </w:r>
      <w:r>
        <w:t xml:space="preserve"> más fáciles y sencillas.</w:t>
      </w:r>
    </w:p>
    <w:p w14:paraId="37A409E7" w14:textId="032D49C9" w:rsidR="007B379E" w:rsidRDefault="00F108C7" w:rsidP="00900B7E">
      <w:pPr>
        <w:pStyle w:val="Subttulo"/>
        <w:ind w:firstLine="720"/>
      </w:pPr>
      <w:bookmarkStart w:id="1432" w:name="_Toc505426754"/>
      <w:bookmarkStart w:id="1433" w:name="_Toc505427138"/>
      <w:bookmarkStart w:id="1434" w:name="_Toc505427327"/>
      <w:r>
        <w:t>7.2.8</w:t>
      </w:r>
      <w:r w:rsidR="007B379E">
        <w:t xml:space="preserve"> RailRoady</w:t>
      </w:r>
      <w:bookmarkEnd w:id="1432"/>
      <w:bookmarkEnd w:id="1433"/>
      <w:bookmarkEnd w:id="1434"/>
    </w:p>
    <w:p w14:paraId="3F575B89" w14:textId="0AE87168" w:rsidR="007B379E" w:rsidRDefault="007B379E" w:rsidP="00900B7E">
      <w:pPr>
        <w:spacing w:before="240"/>
        <w:ind w:firstLine="720"/>
      </w:pPr>
      <w:r>
        <w:t>Esta gema se ha utilizado para la generación de diagramas UML de los modelos y controladores de la aplicación.</w:t>
      </w:r>
    </w:p>
    <w:p w14:paraId="21A55936" w14:textId="76BC41B9" w:rsidR="007B379E" w:rsidRDefault="00A3689A" w:rsidP="00900B7E">
      <w:pPr>
        <w:pStyle w:val="Subttulo"/>
        <w:ind w:firstLine="720"/>
      </w:pPr>
      <w:bookmarkStart w:id="1435" w:name="_Toc505426755"/>
      <w:bookmarkStart w:id="1436" w:name="_Toc505427139"/>
      <w:bookmarkStart w:id="1437" w:name="_Toc505427328"/>
      <w:r>
        <w:t>7.2.9</w:t>
      </w:r>
      <w:r w:rsidR="007B379E">
        <w:t xml:space="preserve"> Rspec</w:t>
      </w:r>
      <w:bookmarkEnd w:id="1435"/>
      <w:bookmarkEnd w:id="1436"/>
      <w:bookmarkEnd w:id="1437"/>
    </w:p>
    <w:p w14:paraId="6FC6022B" w14:textId="3F99EDE1" w:rsidR="007B379E" w:rsidRDefault="00E7277B" w:rsidP="00900B7E">
      <w:pPr>
        <w:spacing w:before="240"/>
        <w:ind w:firstLine="720"/>
      </w:pPr>
      <w:r>
        <w:t>Como hemos explicado detalladamente</w:t>
      </w:r>
      <w:r w:rsidR="007B379E">
        <w:t xml:space="preserve"> EN EL APARTADO DE PRUEBAS UNITARIAS, esta gema se ha utlizado para la realización de pruebas unitarias en los diferentes modelos más importantes de la aplicación.</w:t>
      </w:r>
    </w:p>
    <w:p w14:paraId="0F47A290" w14:textId="5F1B0AAA" w:rsidR="00E7277B" w:rsidRDefault="00A3689A" w:rsidP="00900B7E">
      <w:pPr>
        <w:pStyle w:val="Subttulo"/>
        <w:ind w:firstLine="720"/>
      </w:pPr>
      <w:bookmarkStart w:id="1438" w:name="_Toc505426756"/>
      <w:bookmarkStart w:id="1439" w:name="_Toc505427140"/>
      <w:bookmarkStart w:id="1440" w:name="_Toc505427329"/>
      <w:r>
        <w:t>7.2.10</w:t>
      </w:r>
      <w:r w:rsidR="00E7277B">
        <w:t xml:space="preserve"> Will_paginate</w:t>
      </w:r>
      <w:bookmarkEnd w:id="1438"/>
      <w:bookmarkEnd w:id="1439"/>
      <w:bookmarkEnd w:id="1440"/>
    </w:p>
    <w:p w14:paraId="01F2ECDA" w14:textId="163E9AAE" w:rsidR="00BC0D7B" w:rsidRDefault="00E7277B" w:rsidP="00900B7E">
      <w:pPr>
        <w:spacing w:before="240"/>
        <w:ind w:firstLine="720"/>
      </w:pPr>
      <w:r>
        <w:t>Esta gema proporciona una API para desarrollar la paginación de objetos en nuestra aplicación web, tanto en las vistas como en los controladores.</w:t>
      </w:r>
    </w:p>
    <w:p w14:paraId="5EEE7BF3" w14:textId="77777777" w:rsidR="00A3689A" w:rsidRDefault="00A3689A" w:rsidP="008813F3">
      <w:pPr>
        <w:spacing w:before="240"/>
      </w:pPr>
    </w:p>
    <w:p w14:paraId="60F2F17C" w14:textId="6248DDF2" w:rsidR="00F30BDA" w:rsidRDefault="00A3689A" w:rsidP="00900B7E">
      <w:pPr>
        <w:pStyle w:val="Ttulo"/>
      </w:pPr>
      <w:bookmarkStart w:id="1441" w:name="_Toc505426757"/>
      <w:bookmarkStart w:id="1442" w:name="_Toc505427141"/>
      <w:bookmarkStart w:id="1443" w:name="_Toc505427330"/>
      <w:r>
        <w:t xml:space="preserve">7.3 </w:t>
      </w:r>
      <w:r w:rsidR="00F5571D">
        <w:t>Manual de instalación y ejecución</w:t>
      </w:r>
      <w:bookmarkEnd w:id="1441"/>
      <w:bookmarkEnd w:id="1442"/>
      <w:bookmarkEnd w:id="1443"/>
    </w:p>
    <w:p w14:paraId="7CC3E9F3" w14:textId="38D7C633" w:rsidR="00E7277B" w:rsidRDefault="00E7277B" w:rsidP="00900B7E">
      <w:pPr>
        <w:spacing w:before="240"/>
        <w:ind w:firstLine="720"/>
      </w:pPr>
      <w:r>
        <w:t>En primer lugar y como mencionamos en el apartado XX, el desarrollo de esta aplicación web se ha realizado sobre una distribución Linux, concretamente en Ubuntu 14.04 LTS, por tanto la instalación del entorno de trabajo se desarrollará sobre esta distribución.</w:t>
      </w:r>
    </w:p>
    <w:p w14:paraId="6ECDA5D1" w14:textId="77777777" w:rsidR="000D1ADF" w:rsidRDefault="000D1ADF" w:rsidP="00900B7E">
      <w:pPr>
        <w:spacing w:before="240"/>
        <w:ind w:firstLine="720"/>
      </w:pPr>
    </w:p>
    <w:p w14:paraId="737B58B0" w14:textId="77777777" w:rsidR="00515917" w:rsidRDefault="00515917" w:rsidP="00900B7E">
      <w:pPr>
        <w:spacing w:before="240"/>
        <w:ind w:firstLine="720"/>
      </w:pPr>
    </w:p>
    <w:p w14:paraId="16A0FB5C" w14:textId="1EA8C778" w:rsidR="00E7277B" w:rsidRDefault="00A3689A" w:rsidP="00900B7E">
      <w:pPr>
        <w:pStyle w:val="Subttulo"/>
        <w:ind w:firstLine="720"/>
      </w:pPr>
      <w:bookmarkStart w:id="1444" w:name="_Toc505426758"/>
      <w:bookmarkStart w:id="1445" w:name="_Toc505427142"/>
      <w:bookmarkStart w:id="1446" w:name="_Toc505427331"/>
      <w:r>
        <w:t>7.3.1</w:t>
      </w:r>
      <w:r w:rsidR="00E7277B">
        <w:t xml:space="preserve"> </w:t>
      </w:r>
      <w:r w:rsidR="00F5571D">
        <w:t>Base de datos</w:t>
      </w:r>
      <w:bookmarkEnd w:id="1444"/>
      <w:bookmarkEnd w:id="1445"/>
      <w:bookmarkEnd w:id="1446"/>
    </w:p>
    <w:p w14:paraId="4C84E7A9" w14:textId="28AE426E" w:rsidR="00E7277B" w:rsidRDefault="00E7277B" w:rsidP="00900B7E">
      <w:pPr>
        <w:spacing w:before="240"/>
        <w:ind w:firstLine="720"/>
      </w:pPr>
      <w:r>
        <w:lastRenderedPageBreak/>
        <w:t xml:space="preserve">En primer lugar instalaremos </w:t>
      </w:r>
      <w:r w:rsidR="00B566EF">
        <w:t>el sistema de bases de datos PostgreSQL y la herramienta pgAdmin</w:t>
      </w:r>
      <w:r w:rsidR="00071CC5">
        <w:t>3</w:t>
      </w:r>
      <w:r w:rsidR="00B566EF">
        <w:t>, con la que podremos gestionar gráficamente sus bases de datos.</w:t>
      </w:r>
      <w:r w:rsidR="00A81E89">
        <w:t xml:space="preserve"> En la consola de comandos como super</w:t>
      </w:r>
      <w:r w:rsidR="00071CC5">
        <w:t>-</w:t>
      </w:r>
      <w:r w:rsidR="00A81E89">
        <w:t>usuario debemos introducir las siguientes líneas y ejecutarlas:</w:t>
      </w:r>
    </w:p>
    <w:p w14:paraId="3A83B2EE" w14:textId="77777777" w:rsidR="00A81E89" w:rsidRDefault="00A81E89" w:rsidP="00A81E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update</w:t>
      </w:r>
    </w:p>
    <w:p w14:paraId="71A26ED6" w14:textId="697438A3" w:rsidR="00A81E89" w:rsidRPr="00A81E89" w:rsidRDefault="00A81E89" w:rsidP="00A81E89">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install postgresql postgresql-contrib libpq-dev</w:t>
      </w:r>
    </w:p>
    <w:p w14:paraId="2620569B" w14:textId="39BA5D21" w:rsidR="00071CC5" w:rsidRDefault="00A81E89" w:rsidP="00900B7E">
      <w:pPr>
        <w:spacing w:before="240"/>
        <w:ind w:firstLine="720"/>
      </w:pPr>
      <w:r w:rsidRPr="00A81E89">
        <w:t xml:space="preserve">Una vez instalado PostgreSQL, arrancamos en su consola de </w:t>
      </w:r>
      <w:r w:rsidR="00071CC5" w:rsidRPr="00A81E89">
        <w:t>comandos</w:t>
      </w:r>
      <w:r w:rsidR="00071CC5">
        <w:t xml:space="preserve"> y configuramos la contraseña para nuestro usuario de postgres, en este caso llamado ‘postgresql’:</w:t>
      </w:r>
    </w:p>
    <w:p w14:paraId="54CBB6F8"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w:t>
      </w:r>
      <w:r w:rsidRPr="00A9290F">
        <w:rPr>
          <w:rFonts w:ascii="Courier New" w:hAnsi="Courier New" w:cs="Courier New"/>
          <w:color w:val="000000"/>
          <w:sz w:val="20"/>
          <w:highlight w:val="white"/>
          <w:lang w:val="es-ES_tradnl" w:eastAsia="en-GB"/>
        </w:rPr>
        <w:t xml:space="preserve"> sudo -u postgres psql postgres</w:t>
      </w:r>
    </w:p>
    <w:p w14:paraId="26372BE6"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postgres</w:t>
      </w:r>
      <w:r w:rsidRPr="00A9290F">
        <w:rPr>
          <w:rFonts w:ascii="Courier New" w:hAnsi="Courier New" w:cs="Courier New"/>
          <w:b/>
          <w:bCs/>
          <w:color w:val="FF0000"/>
          <w:sz w:val="20"/>
          <w:highlight w:val="white"/>
          <w:lang w:val="es-ES_tradnl" w:eastAsia="en-GB"/>
        </w:rPr>
        <w:t>=</w:t>
      </w:r>
      <w:r w:rsidRPr="00A9290F">
        <w:rPr>
          <w:rFonts w:ascii="Courier New" w:hAnsi="Courier New" w:cs="Courier New"/>
          <w:color w:val="000000"/>
          <w:sz w:val="20"/>
          <w:highlight w:val="white"/>
          <w:lang w:val="es-ES_tradnl" w:eastAsia="en-GB"/>
        </w:rPr>
        <w:t xml:space="preserve"># \password postgres </w:t>
      </w:r>
    </w:p>
    <w:p w14:paraId="2D9BEE4C" w14:textId="77777777" w:rsidR="00071CC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Enter</w:t>
      </w:r>
      <w:r>
        <w:rPr>
          <w:rFonts w:ascii="Courier New" w:hAnsi="Courier New" w:cs="Courier New"/>
          <w:color w:val="000000"/>
          <w:sz w:val="20"/>
          <w:highlight w:val="white"/>
          <w:lang w:val="en-GB" w:eastAsia="en-GB"/>
        </w:rPr>
        <w:t xml:space="preserve"> new password: </w:t>
      </w:r>
    </w:p>
    <w:p w14:paraId="749EA3EF" w14:textId="17E4A5D3" w:rsidR="00B566EF" w:rsidRPr="00C04C8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Enter</w:t>
      </w:r>
      <w:r w:rsidRPr="00C04C85">
        <w:rPr>
          <w:rFonts w:ascii="Courier New" w:hAnsi="Courier New" w:cs="Courier New"/>
          <w:color w:val="000000"/>
          <w:sz w:val="20"/>
          <w:highlight w:val="white"/>
          <w:lang w:val="en-GB" w:eastAsia="en-GB"/>
        </w:rPr>
        <w:t xml:space="preserve"> it again: </w:t>
      </w:r>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postgres</w:t>
      </w:r>
      <w:r w:rsidRPr="00C04C85">
        <w:rPr>
          <w:rFonts w:ascii="Courier New" w:hAnsi="Courier New" w:cs="Courier New"/>
          <w:b/>
          <w:bCs/>
          <w:color w:val="FF0000"/>
          <w:sz w:val="20"/>
          <w:highlight w:val="white"/>
          <w:lang w:val="en-GB" w:eastAsia="en-GB"/>
        </w:rPr>
        <w:t>=</w:t>
      </w:r>
      <w:r w:rsidRPr="00C04C85">
        <w:rPr>
          <w:rFonts w:ascii="Courier New" w:hAnsi="Courier New" w:cs="Courier New"/>
          <w:color w:val="000000"/>
          <w:sz w:val="20"/>
          <w:highlight w:val="white"/>
          <w:lang w:val="en-GB" w:eastAsia="en-GB"/>
        </w:rPr>
        <w:t># \q</w:t>
      </w:r>
      <w:r w:rsidR="00A81E89" w:rsidRPr="00C04C85">
        <w:rPr>
          <w:lang w:val="en-GB"/>
        </w:rPr>
        <w:t xml:space="preserve"> </w:t>
      </w:r>
    </w:p>
    <w:p w14:paraId="751FCAF5" w14:textId="3C230717" w:rsidR="00B566EF" w:rsidRDefault="00071CC5" w:rsidP="00900B7E">
      <w:pPr>
        <w:spacing w:before="240"/>
        <w:ind w:firstLine="720"/>
      </w:pPr>
      <w:r>
        <w:t>Una vez configurado nuestro usuario de postgres, instalamos pgAdmin3:</w:t>
      </w:r>
    </w:p>
    <w:p w14:paraId="3D938DC9" w14:textId="3B0B50AE" w:rsidR="00071CC5" w:rsidRPr="00FA241C" w:rsidRDefault="00071CC5" w:rsidP="00071CC5">
      <w:pPr>
        <w:pBdr>
          <w:top w:val="single" w:sz="4" w:space="1" w:color="auto"/>
          <w:left w:val="single" w:sz="4" w:space="4" w:color="auto"/>
          <w:bottom w:val="single" w:sz="4" w:space="1" w:color="auto"/>
          <w:right w:val="single" w:sz="4" w:space="4" w:color="auto"/>
        </w:pBdr>
        <w:spacing w:before="240"/>
        <w:rPr>
          <w:lang w:val="en-GB"/>
        </w:rPr>
      </w:pPr>
      <w:r w:rsidRPr="00FA241C">
        <w:rPr>
          <w:rFonts w:ascii="Courier New" w:hAnsi="Courier New" w:cs="Courier New"/>
          <w:color w:val="0080FF"/>
          <w:sz w:val="20"/>
          <w:highlight w:val="white"/>
          <w:lang w:val="en-GB" w:eastAsia="en-GB"/>
        </w:rPr>
        <w:t>$</w:t>
      </w:r>
      <w:r w:rsidRPr="00FA241C">
        <w:rPr>
          <w:rFonts w:ascii="Courier New" w:hAnsi="Courier New" w:cs="Courier New"/>
          <w:color w:val="000000"/>
          <w:sz w:val="20"/>
          <w:highlight w:val="white"/>
          <w:lang w:val="en-GB" w:eastAsia="en-GB"/>
        </w:rPr>
        <w:t xml:space="preserve"> sudo apt-get install pgadmin3</w:t>
      </w:r>
    </w:p>
    <w:p w14:paraId="6CF2CB80" w14:textId="77777777" w:rsidR="00071CC5" w:rsidRPr="00FA241C" w:rsidRDefault="00071CC5" w:rsidP="008813F3">
      <w:pPr>
        <w:spacing w:before="240"/>
        <w:rPr>
          <w:lang w:val="en-GB"/>
        </w:rPr>
      </w:pPr>
    </w:p>
    <w:p w14:paraId="48DB5AD5" w14:textId="7FE4A63B" w:rsidR="00E7277B" w:rsidRPr="00FA241C" w:rsidRDefault="00A3689A" w:rsidP="00900B7E">
      <w:pPr>
        <w:pStyle w:val="Subttulo"/>
        <w:ind w:firstLine="720"/>
        <w:rPr>
          <w:lang w:val="en-GB"/>
        </w:rPr>
      </w:pPr>
      <w:bookmarkStart w:id="1447" w:name="_Toc505426759"/>
      <w:bookmarkStart w:id="1448" w:name="_Toc505427143"/>
      <w:bookmarkStart w:id="1449" w:name="_Toc505427332"/>
      <w:r w:rsidRPr="00FA241C">
        <w:rPr>
          <w:lang w:val="en-GB"/>
        </w:rPr>
        <w:t>7.3.2</w:t>
      </w:r>
      <w:r w:rsidR="00900B7E" w:rsidRPr="00FA241C">
        <w:rPr>
          <w:lang w:val="en-GB"/>
        </w:rPr>
        <w:t xml:space="preserve"> </w:t>
      </w:r>
      <w:r w:rsidR="00F5571D" w:rsidRPr="00FA241C">
        <w:rPr>
          <w:lang w:val="en-GB"/>
        </w:rPr>
        <w:t>Ruby Version Manager</w:t>
      </w:r>
      <w:bookmarkEnd w:id="1447"/>
      <w:bookmarkEnd w:id="1448"/>
      <w:bookmarkEnd w:id="1449"/>
    </w:p>
    <w:p w14:paraId="7E946588" w14:textId="27E24E7D" w:rsidR="00172BFD" w:rsidRDefault="00071CC5" w:rsidP="00900B7E">
      <w:pPr>
        <w:spacing w:before="240"/>
        <w:ind w:firstLine="720"/>
      </w:pPr>
      <w:r>
        <w:t>Una vez completada la instalación de PostgreSQL y pgAdmin3, procederemos a instalar el framework Ruby on Rails. Una de las ventajas por las que se caracteriza la instalación de este framework es la rapidez con que se puede hacer, ya que utilizando ‘Ruby Version Manager (RVM)’ podremos realizar la instalación de Ruby on rails de manera sencilla.</w:t>
      </w:r>
      <w:r w:rsidR="00172BFD">
        <w:t xml:space="preserve"> RVM actúa como un gestor de versiones que </w:t>
      </w:r>
      <w:r w:rsidR="00172BFD" w:rsidRPr="00172BFD">
        <w:t>te permite instalar y mantener varias versiones de ruby a la vez</w:t>
      </w:r>
      <w:r w:rsidR="00172BFD">
        <w:t>. A continuación se detallan los pasos:</w:t>
      </w:r>
    </w:p>
    <w:p w14:paraId="6D351137" w14:textId="0F3B086B" w:rsidR="00172BFD" w:rsidRDefault="00172BFD" w:rsidP="00900B7E">
      <w:pPr>
        <w:spacing w:before="240"/>
        <w:ind w:firstLine="720"/>
      </w:pPr>
      <w:r>
        <w:t>1. Primer instaamos los paquetes del sistema operativo requeridos por RVM:</w:t>
      </w:r>
    </w:p>
    <w:p w14:paraId="66BEA88A" w14:textId="3BA775A1" w:rsidR="00172BFD" w:rsidRPr="00172BFD" w:rsidRDefault="00172BFD" w:rsidP="00172BFD">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install -y git-core subversion</w:t>
      </w:r>
    </w:p>
    <w:p w14:paraId="225884B2" w14:textId="029EF88C" w:rsidR="00172BFD" w:rsidRDefault="00172BFD" w:rsidP="00900B7E">
      <w:pPr>
        <w:spacing w:before="240"/>
        <w:ind w:firstLine="720"/>
      </w:pPr>
      <w:r>
        <w:lastRenderedPageBreak/>
        <w:t xml:space="preserve">2. En segundo lugar instalaremos la firma requerida por RVM y procederemos a la instalación principal. La segunda orden que veremos a continuación </w:t>
      </w:r>
      <w:r w:rsidR="00202221" w:rsidRPr="00202221">
        <w:t xml:space="preserve">instala las últimas versiones estables de rvm, ruby y </w:t>
      </w:r>
      <w:r w:rsidR="00202221">
        <w:t>Rails.</w:t>
      </w:r>
    </w:p>
    <w:p w14:paraId="4EDFA58D" w14:textId="77777777" w:rsid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gpg --keyserver </w:t>
      </w:r>
      <w:r>
        <w:rPr>
          <w:rFonts w:ascii="Courier New" w:hAnsi="Courier New" w:cs="Courier New"/>
          <w:color w:val="000000"/>
          <w:sz w:val="20"/>
          <w:highlight w:val="white"/>
          <w:u w:val="single"/>
          <w:lang w:val="en-GB" w:eastAsia="en-GB"/>
        </w:rPr>
        <w:t>hkp://keys.gnupg.net</w:t>
      </w:r>
      <w:r>
        <w:rPr>
          <w:rFonts w:ascii="Courier New" w:hAnsi="Courier New" w:cs="Courier New"/>
          <w:color w:val="000000"/>
          <w:sz w:val="20"/>
          <w:highlight w:val="white"/>
          <w:lang w:val="en-GB" w:eastAsia="en-GB"/>
        </w:rPr>
        <w:t xml:space="preserve"> --recv-keys 409B6B1796C275462A1703113804BB82D39DC0E3</w:t>
      </w:r>
    </w:p>
    <w:p w14:paraId="58B4DA0F" w14:textId="74DEF81F" w:rsidR="00172BFD" w:rsidRP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Pr>
          <w:rFonts w:ascii="Courier New" w:hAnsi="Courier New" w:cs="Courier New"/>
          <w:color w:val="000000"/>
          <w:sz w:val="20"/>
          <w:highlight w:val="white"/>
          <w:lang w:val="en-GB" w:eastAsia="en-GB"/>
        </w:rPr>
        <w:br/>
      </w: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\curl -sSL </w:t>
      </w:r>
      <w:r>
        <w:rPr>
          <w:rFonts w:ascii="Courier New" w:hAnsi="Courier New" w:cs="Courier New"/>
          <w:color w:val="000000"/>
          <w:sz w:val="20"/>
          <w:highlight w:val="white"/>
          <w:u w:val="single"/>
          <w:lang w:val="en-GB" w:eastAsia="en-GB"/>
        </w:rPr>
        <w:t>https://get.rvm.io</w:t>
      </w:r>
      <w:r>
        <w:rPr>
          <w:rFonts w:ascii="Courier New" w:hAnsi="Courier New" w:cs="Courier New"/>
          <w:color w:val="000000"/>
          <w:sz w:val="20"/>
          <w:highlight w:val="white"/>
          <w:lang w:val="en-GB" w:eastAsia="en-GB"/>
        </w:rPr>
        <w:t xml:space="preserve"> </w:t>
      </w:r>
      <w:r>
        <w:rPr>
          <w:rFonts w:ascii="Courier New" w:hAnsi="Courier New" w:cs="Courier New"/>
          <w:b/>
          <w:bCs/>
          <w:color w:val="FF0000"/>
          <w:sz w:val="20"/>
          <w:highlight w:val="white"/>
          <w:lang w:val="en-GB" w:eastAsia="en-GB"/>
        </w:rPr>
        <w:t>|</w:t>
      </w:r>
      <w:r>
        <w:rPr>
          <w:rFonts w:ascii="Courier New" w:hAnsi="Courier New" w:cs="Courier New"/>
          <w:color w:val="0080FF"/>
          <w:sz w:val="20"/>
          <w:highlight w:val="white"/>
          <w:lang w:val="en-GB" w:eastAsia="en-GB"/>
        </w:rPr>
        <w:t xml:space="preserve"> bash</w:t>
      </w:r>
      <w:r>
        <w:rPr>
          <w:rFonts w:ascii="Courier New" w:hAnsi="Courier New" w:cs="Courier New"/>
          <w:color w:val="000000"/>
          <w:sz w:val="20"/>
          <w:highlight w:val="white"/>
          <w:lang w:val="en-GB" w:eastAsia="en-GB"/>
        </w:rPr>
        <w:t xml:space="preserve"> -s stable --rails --ruby</w:t>
      </w:r>
    </w:p>
    <w:p w14:paraId="38E76706" w14:textId="05B7DAD4" w:rsidR="00172BFD" w:rsidRDefault="00202221" w:rsidP="00900B7E">
      <w:pPr>
        <w:spacing w:before="240"/>
        <w:ind w:firstLine="720"/>
      </w:pPr>
      <w:r w:rsidRPr="00202221">
        <w:t>3. Por último</w:t>
      </w:r>
      <w:r>
        <w:t>,</w:t>
      </w:r>
      <w:r w:rsidRPr="00202221">
        <w:t xml:space="preserve"> la </w:t>
      </w:r>
      <w:r w:rsidR="00EF6ACB" w:rsidRPr="00202221">
        <w:t>versión</w:t>
      </w:r>
      <w:r w:rsidRPr="00202221">
        <w:t xml:space="preserve"> de </w:t>
      </w:r>
      <w:r w:rsidR="00EF6ACB">
        <w:t>Ruby</w:t>
      </w:r>
      <w:r w:rsidRPr="00202221">
        <w:t xml:space="preserve"> que se ha utilizado en el desarrollo de este proyecto ha sido la versión ‘2.3.3’</w:t>
      </w:r>
      <w:r>
        <w:t>. La instalaremos de la siguiente forma:</w:t>
      </w:r>
    </w:p>
    <w:p w14:paraId="0E4120E1" w14:textId="1AF416B9" w:rsidR="00202221" w:rsidRPr="00202221" w:rsidRDefault="00202221" w:rsidP="00202221">
      <w:pPr>
        <w:pBdr>
          <w:top w:val="single" w:sz="4" w:space="1" w:color="auto"/>
          <w:left w:val="single" w:sz="4" w:space="4" w:color="auto"/>
          <w:bottom w:val="single" w:sz="4" w:space="1" w:color="auto"/>
          <w:right w:val="single" w:sz="4" w:space="4" w:color="auto"/>
        </w:pBdr>
        <w:spacing w:before="240"/>
        <w:rPr>
          <w:u w:val="single"/>
        </w:rPr>
      </w:pPr>
      <w:r w:rsidRPr="00202221">
        <w:rPr>
          <w:rFonts w:ascii="Courier New" w:hAnsi="Courier New" w:cs="Courier New"/>
          <w:color w:val="0080FF"/>
          <w:sz w:val="20"/>
          <w:highlight w:val="white"/>
          <w:lang w:eastAsia="en-GB"/>
        </w:rPr>
        <w:t>$</w:t>
      </w:r>
      <w:r w:rsidRPr="00202221">
        <w:rPr>
          <w:rFonts w:ascii="Courier New" w:hAnsi="Courier New" w:cs="Courier New"/>
          <w:color w:val="000000"/>
          <w:sz w:val="20"/>
          <w:highlight w:val="white"/>
          <w:lang w:eastAsia="en-GB"/>
        </w:rPr>
        <w:t xml:space="preserve"> rvm install 2.3.3</w:t>
      </w:r>
    </w:p>
    <w:p w14:paraId="211865D1" w14:textId="0B0520BC" w:rsidR="00202221" w:rsidRDefault="00202221" w:rsidP="00900B7E">
      <w:pPr>
        <w:spacing w:before="240"/>
        <w:ind w:firstLine="720"/>
      </w:pPr>
      <w:r>
        <w:t>4. Un</w:t>
      </w:r>
      <w:r w:rsidR="00EF6ACB">
        <w:t>a vez instalada la versión de Ruby con la que trabajaremos procederemos a instalar Rails dentro de la carpeta donde esté ubicado el trabajo. Para ello haremos uso de la gema bundler, instalándola en primer lugar.</w:t>
      </w:r>
    </w:p>
    <w:p w14:paraId="61048A61" w14:textId="5328AF4C" w:rsidR="00EF6ACB" w:rsidRPr="00EF6ACB" w:rsidRDefault="00EF6ACB" w:rsidP="00EF6A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lang w:val="en-GB" w:eastAsia="en-GB"/>
        </w:rPr>
      </w:pP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sudo gem install bundler</w:t>
      </w:r>
      <w:r w:rsidRPr="00EF6ACB">
        <w:rPr>
          <w:rFonts w:ascii="Courier New" w:hAnsi="Courier New" w:cs="Courier New"/>
          <w:color w:val="000000"/>
          <w:sz w:val="20"/>
          <w:highlight w:val="white"/>
          <w:lang w:val="en-GB" w:eastAsia="en-GB"/>
        </w:rPr>
        <w:br/>
      </w: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bundle install</w:t>
      </w:r>
    </w:p>
    <w:p w14:paraId="709E5B12" w14:textId="0618A9C5" w:rsidR="007D0EFB" w:rsidRDefault="00DE675B" w:rsidP="00900B7E">
      <w:pPr>
        <w:spacing w:before="240"/>
        <w:ind w:firstLine="720"/>
      </w:pPr>
      <w:r w:rsidRPr="00DE675B">
        <w:t>La</w:t>
      </w:r>
      <w:r w:rsidR="00EF6ACB">
        <w:t xml:space="preserve"> </w:t>
      </w:r>
      <w:r>
        <w:t xml:space="preserve">segunda </w:t>
      </w:r>
      <w:r w:rsidR="00EF6ACB">
        <w:t>orden</w:t>
      </w:r>
      <w:r>
        <w:t xml:space="preserve"> ‘bundle install’</w:t>
      </w:r>
      <w:r w:rsidR="00EF6ACB">
        <w:t xml:space="preserve"> instalará Rails, así como todas sus gemas declaradas en el fichero Gemfile y sus dependencias.</w:t>
      </w:r>
    </w:p>
    <w:p w14:paraId="7B359127" w14:textId="77777777" w:rsidR="007D0EFB" w:rsidRDefault="007D0EFB" w:rsidP="00EF6ACB">
      <w:pPr>
        <w:spacing w:before="240"/>
      </w:pPr>
    </w:p>
    <w:p w14:paraId="510E73E9" w14:textId="3EC68334" w:rsidR="007D0EFB" w:rsidRDefault="00900B7E" w:rsidP="00900B7E">
      <w:pPr>
        <w:pStyle w:val="Subttulo"/>
        <w:ind w:firstLine="720"/>
      </w:pPr>
      <w:bookmarkStart w:id="1450" w:name="_Toc505426760"/>
      <w:bookmarkStart w:id="1451" w:name="_Toc505427144"/>
      <w:bookmarkStart w:id="1452" w:name="_Toc505427333"/>
      <w:r>
        <w:t xml:space="preserve">7.3.3 </w:t>
      </w:r>
      <w:r w:rsidR="00A44E98">
        <w:t>E</w:t>
      </w:r>
      <w:r w:rsidR="00F332E8">
        <w:t>jecució</w:t>
      </w:r>
      <w:r w:rsidR="00A44E98">
        <w:t>n</w:t>
      </w:r>
      <w:bookmarkEnd w:id="1450"/>
      <w:bookmarkEnd w:id="1451"/>
      <w:bookmarkEnd w:id="1452"/>
    </w:p>
    <w:p w14:paraId="4344B1F5" w14:textId="3E3C1B62" w:rsidR="007C53CE" w:rsidRDefault="007C53CE" w:rsidP="00900B7E">
      <w:pPr>
        <w:spacing w:before="240"/>
        <w:ind w:firstLine="720"/>
      </w:pPr>
      <w:r>
        <w:t>Una vez hemos instalado el entorno de forma correcta, procederemos a arrancar la aplicación. En primer lugar debemos configurar la base de datos y luego crearla.</w:t>
      </w:r>
    </w:p>
    <w:p w14:paraId="0937D6E7" w14:textId="654F49E7" w:rsidR="007C53CE" w:rsidRDefault="007C53CE" w:rsidP="00900B7E">
      <w:pPr>
        <w:spacing w:before="240"/>
        <w:ind w:firstLine="720"/>
      </w:pPr>
      <w:r>
        <w:t>La configuración de la base de datos para el entorno de desarrollo está en el archivo ‘database.yml’ dentro de la carpeta ‘config’ ubicada en el directorio raíz de la aplicación.</w:t>
      </w:r>
      <w:r w:rsidR="000E0DA6">
        <w:t xml:space="preserve"> La configuración debe seguir estas declaraciones:</w:t>
      </w:r>
    </w:p>
    <w:p w14:paraId="753AC77E"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development</w:t>
      </w:r>
      <w:r w:rsidRPr="00453529">
        <w:rPr>
          <w:rFonts w:ascii="Courier New" w:hAnsi="Courier New" w:cs="Courier New"/>
          <w:color w:val="000000"/>
          <w:sz w:val="20"/>
          <w:highlight w:val="white"/>
          <w:lang w:val="es-ES_tradnl" w:eastAsia="en-GB"/>
        </w:rPr>
        <w:t>:</w:t>
      </w:r>
    </w:p>
    <w:p w14:paraId="6B042D2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adapter</w:t>
      </w:r>
      <w:r w:rsidRPr="00453529">
        <w:rPr>
          <w:rFonts w:ascii="Courier New" w:hAnsi="Courier New" w:cs="Courier New"/>
          <w:color w:val="000000"/>
          <w:sz w:val="20"/>
          <w:highlight w:val="white"/>
          <w:lang w:val="es-ES_tradnl" w:eastAsia="en-GB"/>
        </w:rPr>
        <w:t>: postgresql</w:t>
      </w:r>
    </w:p>
    <w:p w14:paraId="1A44045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encoding</w:t>
      </w:r>
      <w:r w:rsidRPr="00453529">
        <w:rPr>
          <w:rFonts w:ascii="Courier New" w:hAnsi="Courier New" w:cs="Courier New"/>
          <w:color w:val="000000"/>
          <w:sz w:val="20"/>
          <w:highlight w:val="white"/>
          <w:lang w:val="es-ES_tradnl" w:eastAsia="en-GB"/>
        </w:rPr>
        <w:t>: unicode</w:t>
      </w:r>
    </w:p>
    <w:p w14:paraId="3E6622E4" w14:textId="77777777" w:rsidR="000E0DA6"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453529">
        <w:rPr>
          <w:rFonts w:ascii="Courier New" w:hAnsi="Courier New" w:cs="Courier New"/>
          <w:b/>
          <w:bCs/>
          <w:color w:val="000080"/>
          <w:sz w:val="20"/>
          <w:highlight w:val="white"/>
          <w:lang w:val="es-ES_tradnl" w:eastAsia="en-GB"/>
        </w:rPr>
        <w:lastRenderedPageBreak/>
        <w:t xml:space="preserve">  </w:t>
      </w:r>
      <w:r>
        <w:rPr>
          <w:rFonts w:ascii="Courier New" w:hAnsi="Courier New" w:cs="Courier New"/>
          <w:b/>
          <w:bCs/>
          <w:color w:val="000080"/>
          <w:sz w:val="20"/>
          <w:highlight w:val="white"/>
          <w:lang w:val="en-GB" w:eastAsia="en-GB"/>
        </w:rPr>
        <w:t>database</w:t>
      </w:r>
      <w:r>
        <w:rPr>
          <w:rFonts w:ascii="Courier New" w:hAnsi="Courier New" w:cs="Courier New"/>
          <w:color w:val="000000"/>
          <w:sz w:val="20"/>
          <w:highlight w:val="white"/>
          <w:lang w:val="en-GB" w:eastAsia="en-GB"/>
        </w:rPr>
        <w:t>: tfg_v1_development</w:t>
      </w:r>
    </w:p>
    <w:p w14:paraId="6F5556A6"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FF8040"/>
          <w:sz w:val="20"/>
          <w:highlight w:val="white"/>
          <w:lang w:val="en-GB" w:eastAsia="en-GB"/>
        </w:rPr>
      </w:pPr>
      <w:r>
        <w:rPr>
          <w:rFonts w:ascii="Courier New" w:hAnsi="Courier New" w:cs="Courier New"/>
          <w:b/>
          <w:bCs/>
          <w:color w:val="000080"/>
          <w:sz w:val="20"/>
          <w:highlight w:val="white"/>
          <w:lang w:val="en-GB" w:eastAsia="en-GB"/>
        </w:rPr>
        <w:t xml:space="preserve">  </w:t>
      </w:r>
      <w:r w:rsidRPr="00C04C85">
        <w:rPr>
          <w:rFonts w:ascii="Courier New" w:hAnsi="Courier New" w:cs="Courier New"/>
          <w:b/>
          <w:bCs/>
          <w:color w:val="000080"/>
          <w:sz w:val="20"/>
          <w:highlight w:val="white"/>
          <w:lang w:val="en-GB" w:eastAsia="en-GB"/>
        </w:rPr>
        <w:t>pool</w:t>
      </w:r>
      <w:r w:rsidRPr="00C04C85">
        <w:rPr>
          <w:rFonts w:ascii="Courier New" w:hAnsi="Courier New" w:cs="Courier New"/>
          <w:color w:val="000000"/>
          <w:sz w:val="20"/>
          <w:highlight w:val="white"/>
          <w:lang w:val="en-GB" w:eastAsia="en-GB"/>
        </w:rPr>
        <w:t>:</w:t>
      </w:r>
      <w:r w:rsidRPr="00C04C85">
        <w:rPr>
          <w:rFonts w:ascii="Courier New" w:hAnsi="Courier New" w:cs="Courier New"/>
          <w:color w:val="FF8040"/>
          <w:sz w:val="20"/>
          <w:highlight w:val="white"/>
          <w:lang w:val="en-GB" w:eastAsia="en-GB"/>
        </w:rPr>
        <w:t xml:space="preserve"> 5</w:t>
      </w:r>
    </w:p>
    <w:p w14:paraId="37EA05A2"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C04C85">
        <w:rPr>
          <w:rFonts w:ascii="Courier New" w:hAnsi="Courier New" w:cs="Courier New"/>
          <w:b/>
          <w:bCs/>
          <w:color w:val="000080"/>
          <w:sz w:val="20"/>
          <w:highlight w:val="white"/>
          <w:lang w:val="en-GB" w:eastAsia="en-GB"/>
        </w:rPr>
        <w:t xml:space="preserve">  host</w:t>
      </w:r>
      <w:r w:rsidRPr="00C04C85">
        <w:rPr>
          <w:rFonts w:ascii="Courier New" w:hAnsi="Courier New" w:cs="Courier New"/>
          <w:color w:val="000000"/>
          <w:sz w:val="20"/>
          <w:highlight w:val="white"/>
          <w:lang w:val="en-GB" w:eastAsia="en-GB"/>
        </w:rPr>
        <w:t>: localhost</w:t>
      </w:r>
    </w:p>
    <w:p w14:paraId="7A5E0D72" w14:textId="24B28687" w:rsidR="007C53CE"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b/>
          <w:bCs/>
          <w:color w:val="000080"/>
          <w:sz w:val="20"/>
          <w:highlight w:val="white"/>
          <w:lang w:val="en-GB" w:eastAsia="en-GB"/>
        </w:rPr>
        <w:t xml:space="preserve">  username</w:t>
      </w:r>
      <w:r w:rsidRPr="00C04C85">
        <w:rPr>
          <w:rFonts w:ascii="Courier New" w:hAnsi="Courier New" w:cs="Courier New"/>
          <w:color w:val="000000"/>
          <w:sz w:val="20"/>
          <w:highlight w:val="white"/>
          <w:lang w:val="en-GB" w:eastAsia="en-GB"/>
        </w:rPr>
        <w:t>: postgres</w:t>
      </w:r>
      <w:r w:rsidRPr="00C04C85">
        <w:rPr>
          <w:rFonts w:ascii="Courier New" w:hAnsi="Courier New" w:cs="Courier New"/>
          <w:color w:val="000000"/>
          <w:sz w:val="20"/>
          <w:highlight w:val="white"/>
          <w:lang w:val="en-GB" w:eastAsia="en-GB"/>
        </w:rPr>
        <w:br/>
      </w:r>
      <w:r w:rsidRPr="00C04C85">
        <w:rPr>
          <w:rFonts w:ascii="Courier New" w:hAnsi="Courier New" w:cs="Courier New"/>
          <w:b/>
          <w:bCs/>
          <w:color w:val="000080"/>
          <w:sz w:val="20"/>
          <w:highlight w:val="white"/>
          <w:lang w:val="en-GB" w:eastAsia="en-GB"/>
        </w:rPr>
        <w:t xml:space="preserve">  password</w:t>
      </w:r>
      <w:r w:rsidRPr="00C04C85">
        <w:rPr>
          <w:rFonts w:ascii="Courier New" w:hAnsi="Courier New" w:cs="Courier New"/>
          <w:color w:val="000000"/>
          <w:sz w:val="20"/>
          <w:highlight w:val="white"/>
          <w:lang w:val="en-GB" w:eastAsia="en-GB"/>
        </w:rPr>
        <w:t>: hubb16</w:t>
      </w:r>
    </w:p>
    <w:p w14:paraId="4A8BC5CD" w14:textId="77777777" w:rsidR="00DE675B" w:rsidRPr="00C04C85" w:rsidRDefault="00DE675B" w:rsidP="00EF6ACB">
      <w:pPr>
        <w:spacing w:before="240"/>
        <w:rPr>
          <w:lang w:val="en-GB"/>
        </w:rPr>
      </w:pPr>
    </w:p>
    <w:p w14:paraId="2DD30C0B" w14:textId="33BB2DFA" w:rsidR="000E0DA6" w:rsidRDefault="000E0DA6" w:rsidP="00EF6ACB">
      <w:pPr>
        <w:spacing w:before="240"/>
      </w:pPr>
      <w:r>
        <w:t>Una vez asegurados de que tenemos correctamente configurado el archivo ‘database.yml’ debemos abrir la consola de comandos y ubicados dentro de la carpeta donde esté el proyecto ejecutar</w:t>
      </w:r>
      <w:r w:rsidR="00A664CB">
        <w:t xml:space="preserve"> las siguientes </w:t>
      </w:r>
      <w:r w:rsidR="00515917">
        <w:t>órdenes</w:t>
      </w:r>
      <w:r>
        <w:t>:</w:t>
      </w:r>
    </w:p>
    <w:p w14:paraId="757A4A46" w14:textId="4E94A996" w:rsidR="000E0DA6" w:rsidRPr="00C04C85" w:rsidRDefault="00A664CB" w:rsidP="00A664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db:create</w:t>
      </w:r>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db:seeds</w:t>
      </w:r>
    </w:p>
    <w:p w14:paraId="2A18FB70" w14:textId="101DF90D" w:rsidR="00A664CB" w:rsidRDefault="00A664CB" w:rsidP="008813F3">
      <w:pPr>
        <w:spacing w:before="240"/>
      </w:pPr>
      <w:r>
        <w:t>La primera orden creará nuestra base de datos, mientras que la segunda la poblará con la información de prueba que he añadido en el fichero ‘seeds.rb’ ubicado en la carpeta ‘/db’.</w:t>
      </w:r>
    </w:p>
    <w:p w14:paraId="0FA5E627" w14:textId="0CCBD4FD" w:rsidR="001311D0" w:rsidRDefault="001311D0" w:rsidP="008813F3">
      <w:pPr>
        <w:spacing w:before="240"/>
      </w:pPr>
      <w:r>
        <w:t>Una vez instalados el entorno y la base de datos, podremos arrancar nuestra aplicación. El puerto por defecto donde Rails lanza nuestra aplicación es el puerto 3000, por lo tanto en nuestro navegador accederemos a nuestra aplicación escribiendo ‘localhost:3000’, siempre y cuando tengamos arrancado nuestro servidor, ejecutando para ello en la consola de comandos la orden ‘rails s’.</w:t>
      </w:r>
    </w:p>
    <w:p w14:paraId="18232919" w14:textId="77777777" w:rsidR="007B1EA2" w:rsidRPr="007B1EA2" w:rsidRDefault="007B1EA2" w:rsidP="007B1EA2">
      <w:pPr>
        <w:spacing w:before="240"/>
        <w:jc w:val="left"/>
      </w:pPr>
    </w:p>
    <w:p w14:paraId="1BC6E889" w14:textId="77777777" w:rsidR="009D74F5" w:rsidRPr="007B1EA2" w:rsidRDefault="009D74F5" w:rsidP="008813F3">
      <w:pPr>
        <w:spacing w:before="240"/>
        <w:rPr>
          <w:b/>
        </w:rPr>
      </w:pPr>
    </w:p>
    <w:p w14:paraId="308FC973" w14:textId="77777777" w:rsidR="00F6428F" w:rsidRPr="007B1EA2" w:rsidRDefault="00F6428F" w:rsidP="008813F3">
      <w:pPr>
        <w:spacing w:before="240"/>
      </w:pPr>
    </w:p>
    <w:p w14:paraId="2DF76754" w14:textId="0743CC26" w:rsidR="00E16A8A" w:rsidRPr="007B1EA2" w:rsidRDefault="00E16A8A" w:rsidP="008813F3">
      <w:pPr>
        <w:spacing w:before="240"/>
      </w:pPr>
      <w:r w:rsidRPr="007B1EA2">
        <w:tab/>
      </w:r>
    </w:p>
    <w:sectPr w:rsidR="00E16A8A" w:rsidRPr="007B1EA2" w:rsidSect="00637B2F">
      <w:headerReference w:type="even" r:id="rId105"/>
      <w:headerReference w:type="default" r:id="rId106"/>
      <w:footerReference w:type="default" r:id="rId107"/>
      <w:pgSz w:w="12240" w:h="15840"/>
      <w:pgMar w:top="1440" w:right="1183" w:bottom="1440" w:left="1800"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5" w:author="Guillermo Vigil Rodríguez" w:date="2018-01-29T21:08:00Z" w:initials="GVR">
    <w:p w14:paraId="3FB27B7A" w14:textId="370DD55D" w:rsidR="00C405BA" w:rsidRPr="002C14FC" w:rsidRDefault="00C405BA">
      <w:pPr>
        <w:pStyle w:val="Textocomentario"/>
        <w:rPr>
          <w:lang w:val="es-ES"/>
        </w:rPr>
      </w:pPr>
      <w:r>
        <w:rPr>
          <w:rStyle w:val="Refdecomentario"/>
        </w:rPr>
        <w:annotationRef/>
      </w:r>
      <w:r w:rsidRPr="002C14FC">
        <w:rPr>
          <w:lang w:val="es-ES"/>
        </w:rPr>
        <w:t>Es este apartado?? Jeje</w:t>
      </w:r>
    </w:p>
  </w:comment>
  <w:comment w:id="195" w:author="Guillermo Vigil Rodríguez" w:date="2018-02-28T21:42:00Z" w:initials="GVR">
    <w:p w14:paraId="09987840" w14:textId="2E3E272C" w:rsidR="00DF676A" w:rsidRPr="00DF676A" w:rsidRDefault="00DF676A">
      <w:pPr>
        <w:pStyle w:val="Textocomentario"/>
        <w:rPr>
          <w:lang w:val="es-ES"/>
        </w:rPr>
      </w:pPr>
      <w:r>
        <w:rPr>
          <w:rStyle w:val="Refdecomentario"/>
        </w:rPr>
        <w:annotationRef/>
      </w:r>
      <w:r w:rsidRPr="00DF676A">
        <w:rPr>
          <w:lang w:val="es-ES"/>
        </w:rPr>
        <w:t>Actualizar índice de tablas</w:t>
      </w:r>
      <w:r>
        <w:rPr>
          <w:lang w:val="es-ES"/>
        </w:rPr>
        <w:t>. A partir de aquí los números de las figuras son distintos. Esta es nueva.</w:t>
      </w:r>
    </w:p>
  </w:comment>
  <w:comment w:id="205" w:author="María José Suárez-Cabal" w:date="2017-06-21T08:57:00Z" w:initials="MJS">
    <w:p w14:paraId="50516CB9" w14:textId="77777777" w:rsidR="00C405BA" w:rsidRPr="0076362A" w:rsidRDefault="00C405BA">
      <w:pPr>
        <w:pStyle w:val="Textocomentario"/>
        <w:rPr>
          <w:lang w:val="es-ES"/>
        </w:rPr>
      </w:pPr>
      <w:r>
        <w:rPr>
          <w:rStyle w:val="Refdecomentario"/>
        </w:rPr>
        <w:annotationRef/>
      </w:r>
      <w:r w:rsidRPr="0076362A">
        <w:rPr>
          <w:lang w:val="es-ES"/>
        </w:rPr>
        <w:t>No entiendo esta fila</w:t>
      </w:r>
    </w:p>
    <w:p w14:paraId="5EC4E6A6" w14:textId="77777777" w:rsidR="00C405BA" w:rsidRPr="0076362A" w:rsidRDefault="00C405BA">
      <w:pPr>
        <w:pStyle w:val="Textocomentario"/>
        <w:rPr>
          <w:lang w:val="es-ES"/>
        </w:rPr>
      </w:pPr>
      <w:r w:rsidRPr="0076362A">
        <w:rPr>
          <w:lang w:val="es-ES"/>
        </w:rPr>
        <w:t>¿por qué 2,5 unidades? Y si el precio es de 33,02 por unidad, por qué el total es 33,02?</w:t>
      </w:r>
    </w:p>
    <w:p w14:paraId="42D1484B" w14:textId="77777777" w:rsidR="00C405BA" w:rsidRPr="0076362A" w:rsidRDefault="00C405BA">
      <w:pPr>
        <w:pStyle w:val="Textocomentario"/>
        <w:rPr>
          <w:lang w:val="es-ES"/>
        </w:rPr>
      </w:pPr>
    </w:p>
    <w:p w14:paraId="71CF44DA" w14:textId="77777777" w:rsidR="00C405BA" w:rsidRPr="0076362A" w:rsidRDefault="00C405BA">
      <w:pPr>
        <w:pStyle w:val="Textocomentario"/>
        <w:rPr>
          <w:lang w:val="es-ES"/>
        </w:rPr>
      </w:pPr>
      <w:r w:rsidRPr="0076362A">
        <w:rPr>
          <w:lang w:val="es-ES"/>
        </w:rPr>
        <w:t>(por cierto no permitir que tablas tan pequeñas queden dividas en dos páginas. Y si son grandes, y tienen que dividirse, incluir el ecabezado cada vez que se divide</w:t>
      </w:r>
    </w:p>
  </w:comment>
  <w:comment w:id="208" w:author="María José Suárez-Cabal" w:date="2017-06-21T08:59:00Z" w:initials="MJS">
    <w:p w14:paraId="379156B5" w14:textId="77777777" w:rsidR="00C405BA" w:rsidRPr="0076362A" w:rsidRDefault="00C405BA">
      <w:pPr>
        <w:pStyle w:val="Textocomentario"/>
        <w:rPr>
          <w:lang w:val="es-ES"/>
        </w:rPr>
      </w:pPr>
      <w:r>
        <w:rPr>
          <w:rStyle w:val="Refdecomentario"/>
        </w:rPr>
        <w:annotationRef/>
      </w:r>
      <w:r w:rsidRPr="0076362A">
        <w:rPr>
          <w:lang w:val="es-ES"/>
        </w:rPr>
        <w:t>Idem que la fila anterior</w:t>
      </w:r>
    </w:p>
  </w:comment>
  <w:comment w:id="220" w:author="María José Suárez-Cabal" w:date="2017-06-21T09:03:00Z" w:initials="MJS">
    <w:p w14:paraId="574FDAF6" w14:textId="77777777" w:rsidR="00C405BA" w:rsidRPr="0076362A" w:rsidRDefault="00C405BA">
      <w:pPr>
        <w:pStyle w:val="Textocomentario"/>
        <w:rPr>
          <w:lang w:val="es-ES"/>
        </w:rPr>
      </w:pPr>
      <w:r>
        <w:rPr>
          <w:rStyle w:val="Refdecomentario"/>
        </w:rPr>
        <w:annotationRef/>
      </w:r>
      <w:r w:rsidRPr="0076362A">
        <w:rPr>
          <w:lang w:val="es-ES"/>
        </w:rPr>
        <w:t>Yo revisaría los apuntes de proyectos, por si hubiera que incluir algo más en los apartados anteriores o en este.</w:t>
      </w:r>
    </w:p>
  </w:comment>
  <w:comment w:id="242" w:author="María José Suárez-Cabal" w:date="2017-06-21T09:06:00Z" w:initials="MJS">
    <w:p w14:paraId="06A19488" w14:textId="77777777" w:rsidR="00C405BA" w:rsidRPr="0076362A" w:rsidRDefault="00C405BA">
      <w:pPr>
        <w:pStyle w:val="Textocomentario"/>
        <w:rPr>
          <w:lang w:val="es-ES"/>
        </w:rPr>
      </w:pPr>
      <w:r>
        <w:rPr>
          <w:rStyle w:val="Refdecomentario"/>
        </w:rPr>
        <w:annotationRef/>
      </w:r>
      <w:r w:rsidRPr="0076362A">
        <w:rPr>
          <w:lang w:val="es-ES"/>
        </w:rPr>
        <w:t>Incluir para cada uno un par de líneas que resuman lo que podrán hacer con el sistema</w:t>
      </w:r>
    </w:p>
  </w:comment>
  <w:comment w:id="306" w:author="María José Suárez-Cabal" w:date="2017-06-21T09:07:00Z" w:initials="MJS">
    <w:p w14:paraId="7FCBD415" w14:textId="77777777" w:rsidR="00C405BA" w:rsidRPr="0076362A" w:rsidRDefault="00C405BA">
      <w:pPr>
        <w:pStyle w:val="Textocomentario"/>
        <w:rPr>
          <w:lang w:val="es-ES"/>
        </w:rPr>
      </w:pPr>
      <w:r>
        <w:rPr>
          <w:rStyle w:val="Refdecomentario"/>
        </w:rPr>
        <w:annotationRef/>
      </w:r>
      <w:r w:rsidRPr="0076362A">
        <w:rPr>
          <w:lang w:val="es-ES"/>
        </w:rPr>
        <w:t>Envío</w:t>
      </w:r>
    </w:p>
    <w:p w14:paraId="4994300D" w14:textId="77777777" w:rsidR="00C405BA" w:rsidRPr="0076362A" w:rsidRDefault="00C405BA">
      <w:pPr>
        <w:pStyle w:val="Textocomentario"/>
        <w:rPr>
          <w:lang w:val="es-ES"/>
        </w:rPr>
      </w:pPr>
    </w:p>
    <w:p w14:paraId="55043777" w14:textId="77777777" w:rsidR="00C405BA" w:rsidRPr="0076362A" w:rsidRDefault="00C405BA">
      <w:pPr>
        <w:pStyle w:val="Textocomentario"/>
        <w:rPr>
          <w:lang w:val="es-ES"/>
        </w:rPr>
      </w:pPr>
      <w:r w:rsidRPr="0076362A">
        <w:rPr>
          <w:lang w:val="es-ES"/>
        </w:rPr>
        <w:t xml:space="preserve">OJO revisar </w:t>
      </w:r>
    </w:p>
  </w:comment>
  <w:comment w:id="286" w:author="María José Suárez-Cabal" w:date="2017-06-21T09:08:00Z" w:initials="MJS">
    <w:p w14:paraId="1DD0BAC8" w14:textId="77777777" w:rsidR="00C405BA" w:rsidRPr="0076362A" w:rsidRDefault="00C405BA">
      <w:pPr>
        <w:pStyle w:val="Textocomentario"/>
        <w:rPr>
          <w:lang w:val="es-ES"/>
        </w:rPr>
      </w:pPr>
      <w:r>
        <w:rPr>
          <w:rStyle w:val="Refdecomentario"/>
        </w:rPr>
        <w:annotationRef/>
      </w:r>
      <w:r w:rsidRPr="0076362A">
        <w:rPr>
          <w:lang w:val="es-ES"/>
        </w:rPr>
        <w:t xml:space="preserve">Para este y para los siguientes: todos comienzan como: </w:t>
      </w:r>
    </w:p>
    <w:p w14:paraId="6B9A495E" w14:textId="77777777" w:rsidR="00C405BA" w:rsidRPr="0076362A" w:rsidRDefault="00C405BA">
      <w:pPr>
        <w:pStyle w:val="Textocomentario"/>
        <w:rPr>
          <w:lang w:val="es-ES"/>
        </w:rPr>
      </w:pPr>
      <w:r w:rsidRPr="0076362A">
        <w:rPr>
          <w:lang w:val="es-ES"/>
        </w:rPr>
        <w:t>(para rol X)</w:t>
      </w:r>
    </w:p>
    <w:p w14:paraId="18FD9CA1" w14:textId="77777777" w:rsidR="00C405BA" w:rsidRPr="0076362A" w:rsidRDefault="00C405BA">
      <w:pPr>
        <w:pStyle w:val="Textocomentario"/>
        <w:rPr>
          <w:lang w:val="es-ES"/>
        </w:rPr>
      </w:pPr>
      <w:r w:rsidRPr="0076362A">
        <w:rPr>
          <w:lang w:val="es-ES"/>
        </w:rPr>
        <w:t>El suario con rol X podrá…</w:t>
      </w:r>
    </w:p>
    <w:p w14:paraId="546E7B2B" w14:textId="77777777" w:rsidR="00C405BA" w:rsidRPr="0076362A" w:rsidRDefault="00C405BA">
      <w:pPr>
        <w:pStyle w:val="Textocomentario"/>
        <w:rPr>
          <w:lang w:val="es-ES"/>
        </w:rPr>
      </w:pPr>
    </w:p>
    <w:p w14:paraId="2D7800AE" w14:textId="77777777" w:rsidR="00C405BA" w:rsidRPr="0076362A" w:rsidRDefault="00C405BA">
      <w:pPr>
        <w:pStyle w:val="Textocomentario"/>
        <w:rPr>
          <w:lang w:val="es-ES"/>
        </w:rPr>
      </w:pPr>
      <w:r w:rsidRPr="0076362A">
        <w:rPr>
          <w:lang w:val="es-ES"/>
        </w:rPr>
        <w:t>Quitar y dejar el resto del requisito:</w:t>
      </w:r>
    </w:p>
    <w:p w14:paraId="6FBEE7CD" w14:textId="77777777" w:rsidR="00C405BA" w:rsidRDefault="00C405BA" w:rsidP="0066275B">
      <w:pPr>
        <w:pStyle w:val="Textocomentario"/>
        <w:numPr>
          <w:ilvl w:val="0"/>
          <w:numId w:val="29"/>
        </w:numPr>
      </w:pPr>
      <w:r>
        <w:t>Registro en la aplicación…</w:t>
      </w:r>
    </w:p>
    <w:p w14:paraId="09CFA673" w14:textId="77777777" w:rsidR="00C405BA" w:rsidRDefault="00C405BA" w:rsidP="0066275B">
      <w:pPr>
        <w:pStyle w:val="Textocomentario"/>
        <w:numPr>
          <w:ilvl w:val="0"/>
          <w:numId w:val="29"/>
        </w:numPr>
      </w:pPr>
      <w:r>
        <w:t>Cambiar credenciales de acceso…</w:t>
      </w:r>
    </w:p>
    <w:p w14:paraId="7E3150BB" w14:textId="77777777" w:rsidR="00C405BA" w:rsidRDefault="00C405BA" w:rsidP="0066275B">
      <w:pPr>
        <w:pStyle w:val="Textocomentario"/>
        <w:numPr>
          <w:ilvl w:val="0"/>
          <w:numId w:val="29"/>
        </w:numPr>
      </w:pPr>
      <w:r>
        <w:t>Incriipción en ofertas...</w:t>
      </w:r>
    </w:p>
    <w:p w14:paraId="44F316A9" w14:textId="77777777" w:rsidR="00C405BA" w:rsidRDefault="00C405BA" w:rsidP="0066275B">
      <w:pPr>
        <w:pStyle w:val="Textocomentario"/>
        <w:numPr>
          <w:ilvl w:val="0"/>
          <w:numId w:val="29"/>
        </w:numPr>
      </w:pPr>
      <w:r>
        <w:t>…</w:t>
      </w:r>
    </w:p>
    <w:p w14:paraId="3CB92DA2" w14:textId="77777777" w:rsidR="00C405BA" w:rsidRDefault="00C405BA" w:rsidP="0066275B">
      <w:pPr>
        <w:pStyle w:val="Textocomentario"/>
      </w:pPr>
    </w:p>
  </w:comment>
  <w:comment w:id="423" w:author="María José Suárez-Cabal" w:date="2017-06-21T09:11:00Z" w:initials="MJS">
    <w:p w14:paraId="27186A55" w14:textId="77777777" w:rsidR="00C405BA" w:rsidRDefault="00C405BA">
      <w:pPr>
        <w:pStyle w:val="Textocomentario"/>
      </w:pPr>
      <w:r>
        <w:rPr>
          <w:rStyle w:val="Refdecomentario"/>
        </w:rPr>
        <w:annotationRef/>
      </w:r>
      <w:r>
        <w:t>ojo</w:t>
      </w:r>
    </w:p>
  </w:comment>
  <w:comment w:id="436" w:author="María José Suárez-Cabal" w:date="2017-06-21T09:42:00Z" w:initials="MJS">
    <w:p w14:paraId="6EB4077B" w14:textId="77777777" w:rsidR="00C405BA" w:rsidRPr="0076362A" w:rsidRDefault="00C405BA">
      <w:pPr>
        <w:pStyle w:val="Textocomentario"/>
        <w:rPr>
          <w:lang w:val="es-ES"/>
        </w:rPr>
      </w:pPr>
      <w:r>
        <w:rPr>
          <w:rStyle w:val="Refdecomentario"/>
        </w:rPr>
        <w:annotationRef/>
      </w:r>
      <w:r w:rsidRPr="0076362A">
        <w:rPr>
          <w:lang w:val="es-ES"/>
        </w:rPr>
        <w:t>Pensar si incluir diagramas en casos de uso y escenarios en cada subsistema</w:t>
      </w:r>
    </w:p>
    <w:p w14:paraId="0B8FFA44" w14:textId="77777777" w:rsidR="00C405BA" w:rsidRPr="0076362A" w:rsidRDefault="00C405BA">
      <w:pPr>
        <w:pStyle w:val="Textocomentario"/>
        <w:rPr>
          <w:lang w:val="es-ES"/>
        </w:rPr>
      </w:pPr>
    </w:p>
  </w:comment>
  <w:comment w:id="464" w:author="María José Suárez-Cabal" w:date="2017-06-21T09:17:00Z" w:initials="MJS">
    <w:p w14:paraId="2D80AA7E" w14:textId="77777777" w:rsidR="00C405BA" w:rsidRPr="0076362A" w:rsidRDefault="00C405BA">
      <w:pPr>
        <w:pStyle w:val="Textocomentario"/>
        <w:rPr>
          <w:lang w:val="es-ES"/>
        </w:rPr>
      </w:pPr>
      <w:r>
        <w:rPr>
          <w:rStyle w:val="Refdecomentario"/>
        </w:rPr>
        <w:annotationRef/>
      </w:r>
      <w:r w:rsidRPr="0076362A">
        <w:rPr>
          <w:lang w:val="es-ES"/>
        </w:rPr>
        <w:t xml:space="preserve">para todos los casos de uso: eliminar “usuario” y dejar </w:t>
      </w:r>
    </w:p>
    <w:p w14:paraId="3C19688F" w14:textId="77777777" w:rsidR="00C405BA" w:rsidRPr="0076362A" w:rsidRDefault="00C405BA">
      <w:pPr>
        <w:pStyle w:val="Textocomentario"/>
        <w:rPr>
          <w:lang w:val="es-ES"/>
        </w:rPr>
      </w:pPr>
      <w:r w:rsidRPr="0076362A">
        <w:rPr>
          <w:lang w:val="es-ES"/>
        </w:rPr>
        <w:t>estudiante, empresa o estudiante y empresa</w:t>
      </w:r>
    </w:p>
    <w:p w14:paraId="35CD060C" w14:textId="77777777" w:rsidR="00C405BA" w:rsidRPr="0076362A" w:rsidRDefault="00C405BA">
      <w:pPr>
        <w:pStyle w:val="Textocomentario"/>
        <w:rPr>
          <w:lang w:val="es-ES"/>
        </w:rPr>
      </w:pPr>
    </w:p>
  </w:comment>
  <w:comment w:id="469" w:author="María José Suárez-Cabal" w:date="2017-06-21T09:18:00Z" w:initials="MJS">
    <w:p w14:paraId="156DDADF" w14:textId="77777777" w:rsidR="00C405BA" w:rsidRPr="0076362A" w:rsidRDefault="00C405BA">
      <w:pPr>
        <w:pStyle w:val="Textocomentario"/>
        <w:rPr>
          <w:lang w:val="es-ES"/>
        </w:rPr>
      </w:pPr>
      <w:r w:rsidRPr="0076362A">
        <w:rPr>
          <w:lang w:val="es-ES"/>
        </w:rPr>
        <w:t>Aplicable a este y al resto</w:t>
      </w:r>
    </w:p>
    <w:p w14:paraId="32724EB1" w14:textId="77777777" w:rsidR="00C405BA" w:rsidRPr="0076362A" w:rsidRDefault="00C405BA">
      <w:pPr>
        <w:pStyle w:val="Textocomentario"/>
        <w:rPr>
          <w:lang w:val="es-ES"/>
        </w:rPr>
      </w:pPr>
    </w:p>
    <w:p w14:paraId="6641A02F" w14:textId="77777777" w:rsidR="00C405BA" w:rsidRPr="0076362A" w:rsidRDefault="00C405BA">
      <w:pPr>
        <w:pStyle w:val="Textocomentario"/>
        <w:rPr>
          <w:lang w:val="es-ES"/>
        </w:rPr>
      </w:pPr>
    </w:p>
    <w:p w14:paraId="7EAB1AA4" w14:textId="77777777" w:rsidR="00C405BA" w:rsidRPr="0076362A" w:rsidRDefault="00C405BA">
      <w:pPr>
        <w:pStyle w:val="Textocomentario"/>
        <w:rPr>
          <w:lang w:val="es-ES"/>
        </w:rPr>
      </w:pPr>
      <w:r>
        <w:rPr>
          <w:rStyle w:val="Refdecomentario"/>
        </w:rPr>
        <w:annotationRef/>
      </w:r>
      <w:r w:rsidRPr="0076362A">
        <w:rPr>
          <w:lang w:val="es-ES"/>
        </w:rPr>
        <w:t>evitar referenciar al interfaz.</w:t>
      </w:r>
    </w:p>
    <w:p w14:paraId="0529F12E" w14:textId="77777777" w:rsidR="00C405BA" w:rsidRPr="0076362A" w:rsidRDefault="00C405BA">
      <w:pPr>
        <w:pStyle w:val="Textocomentario"/>
        <w:rPr>
          <w:lang w:val="es-ES"/>
        </w:rPr>
      </w:pPr>
    </w:p>
    <w:p w14:paraId="35161EE5" w14:textId="77777777" w:rsidR="00C405BA" w:rsidRPr="0076362A" w:rsidRDefault="00C405BA">
      <w:pPr>
        <w:pStyle w:val="Textocomentario"/>
        <w:rPr>
          <w:lang w:val="es-ES"/>
        </w:rPr>
      </w:pPr>
      <w:r w:rsidRPr="0076362A">
        <w:rPr>
          <w:lang w:val="es-ES"/>
        </w:rPr>
        <w:t>El usuario accede a la página de registo.</w:t>
      </w:r>
    </w:p>
    <w:p w14:paraId="2CABFEF9" w14:textId="77777777" w:rsidR="00C405BA" w:rsidRPr="0076362A" w:rsidRDefault="00C405BA">
      <w:pPr>
        <w:pStyle w:val="Textocomentario"/>
        <w:rPr>
          <w:lang w:val="es-ES"/>
        </w:rPr>
      </w:pPr>
      <w:r w:rsidRPr="0076362A">
        <w:rPr>
          <w:lang w:val="es-ES"/>
        </w:rPr>
        <w:t xml:space="preserve">Selecciona entre las alternativas disponibles </w:t>
      </w:r>
    </w:p>
    <w:p w14:paraId="5D6170BF" w14:textId="77777777" w:rsidR="00C405BA" w:rsidRPr="0076362A" w:rsidRDefault="00C405BA">
      <w:pPr>
        <w:pStyle w:val="Textocomentario"/>
        <w:rPr>
          <w:lang w:val="es-ES"/>
        </w:rPr>
      </w:pPr>
      <w:r w:rsidRPr="0076362A">
        <w:rPr>
          <w:lang w:val="es-ES"/>
        </w:rPr>
        <w:t>Rellena el formulario de registro</w:t>
      </w:r>
    </w:p>
    <w:p w14:paraId="7E2F2480" w14:textId="77777777" w:rsidR="00C405BA" w:rsidRPr="0076362A" w:rsidRDefault="00C405BA">
      <w:pPr>
        <w:pStyle w:val="Textocomentario"/>
        <w:rPr>
          <w:lang w:val="es-ES"/>
        </w:rPr>
      </w:pPr>
    </w:p>
    <w:p w14:paraId="71984FE3" w14:textId="77777777" w:rsidR="00C405BA" w:rsidRPr="0076362A" w:rsidRDefault="00C405BA">
      <w:pPr>
        <w:pStyle w:val="Textocomentario"/>
        <w:rPr>
          <w:lang w:val="es-ES"/>
        </w:rPr>
      </w:pPr>
    </w:p>
    <w:p w14:paraId="7B3DAE5F" w14:textId="77777777" w:rsidR="00C405BA" w:rsidRPr="0076362A" w:rsidRDefault="00C405BA">
      <w:pPr>
        <w:pStyle w:val="Textocomentario"/>
        <w:rPr>
          <w:lang w:val="es-ES"/>
        </w:rPr>
      </w:pPr>
      <w:r w:rsidRPr="0076362A">
        <w:rPr>
          <w:lang w:val="es-ES"/>
        </w:rPr>
        <w:t xml:space="preserve">Ojoi, no veo que el sistema haga nada‼ Por ejemplo: No validaará la información, no solicitará algo, no informará de nada? </w:t>
      </w:r>
    </w:p>
    <w:p w14:paraId="08577CE8" w14:textId="77777777" w:rsidR="00C405BA" w:rsidRPr="0076362A" w:rsidRDefault="00C405BA">
      <w:pPr>
        <w:pStyle w:val="Textocomentario"/>
        <w:rPr>
          <w:lang w:val="es-ES"/>
        </w:rPr>
      </w:pPr>
    </w:p>
    <w:p w14:paraId="1F5F96A4" w14:textId="77777777" w:rsidR="00C405BA" w:rsidRPr="0076362A" w:rsidRDefault="00C405BA">
      <w:pPr>
        <w:pStyle w:val="Textocomentario"/>
        <w:rPr>
          <w:lang w:val="es-ES"/>
        </w:rPr>
      </w:pPr>
      <w:r w:rsidRPr="0076362A">
        <w:rPr>
          <w:lang w:val="es-ES"/>
        </w:rPr>
        <w:t>(no nos importa si está en la esquina superior, infereior,… ni si le da a un botón de enviar ya que se presupone,, …)</w:t>
      </w:r>
    </w:p>
  </w:comment>
  <w:comment w:id="477" w:author="María José Suárez-Cabal" w:date="2017-06-21T09:54:00Z" w:initials="MJS">
    <w:p w14:paraId="3122DA8F" w14:textId="77777777" w:rsidR="00C405BA" w:rsidRPr="0076362A" w:rsidRDefault="00C405BA">
      <w:pPr>
        <w:pStyle w:val="Textocomentario"/>
        <w:rPr>
          <w:lang w:val="es-ES"/>
        </w:rPr>
      </w:pPr>
      <w:r>
        <w:rPr>
          <w:rStyle w:val="Refdecomentario"/>
        </w:rPr>
        <w:annotationRef/>
      </w:r>
      <w:r w:rsidRPr="0076362A">
        <w:rPr>
          <w:lang w:val="es-ES"/>
        </w:rPr>
        <w:t>En los caso de uso se puede dar flujo alternativo donde el proceso termina con éxito tanto en el normal como en el alternativo y luego excepciones donde el proceso no termina con éxito. En estos puntos ¿no serían excepciones? (Al menos en el segundo)</w:t>
      </w:r>
    </w:p>
    <w:p w14:paraId="212776A5" w14:textId="77777777" w:rsidR="00C405BA" w:rsidRPr="0076362A" w:rsidRDefault="00C405BA">
      <w:pPr>
        <w:pStyle w:val="Textocomentario"/>
        <w:rPr>
          <w:lang w:val="es-ES"/>
        </w:rPr>
      </w:pPr>
    </w:p>
    <w:p w14:paraId="01FF517E" w14:textId="77777777" w:rsidR="00C405BA" w:rsidRPr="0076362A" w:rsidRDefault="00C405BA">
      <w:pPr>
        <w:pStyle w:val="Textocomentario"/>
        <w:rPr>
          <w:lang w:val="es-ES"/>
        </w:rPr>
      </w:pPr>
    </w:p>
    <w:p w14:paraId="3AE5EF11" w14:textId="77777777" w:rsidR="00C405BA" w:rsidRPr="0076362A" w:rsidRDefault="00C405BA">
      <w:pPr>
        <w:pStyle w:val="Textocomentario"/>
        <w:rPr>
          <w:lang w:val="es-ES"/>
        </w:rPr>
      </w:pPr>
      <w:r w:rsidRPr="0076362A">
        <w:rPr>
          <w:lang w:val="es-ES"/>
        </w:rPr>
        <w:t>REvisar el resto</w:t>
      </w:r>
    </w:p>
  </w:comment>
  <w:comment w:id="563" w:author="María José Suárez-Cabal" w:date="2017-06-21T09:57:00Z" w:initials="MJS">
    <w:p w14:paraId="22114409" w14:textId="77777777" w:rsidR="00C405BA" w:rsidRPr="0076362A" w:rsidRDefault="00C405BA">
      <w:pPr>
        <w:pStyle w:val="Textocomentario"/>
        <w:rPr>
          <w:lang w:val="es-ES"/>
        </w:rPr>
      </w:pPr>
      <w:r>
        <w:rPr>
          <w:rStyle w:val="Refdecomentario"/>
        </w:rPr>
        <w:annotationRef/>
      </w:r>
      <w:r w:rsidRPr="0076362A">
        <w:rPr>
          <w:lang w:val="es-ES"/>
        </w:rPr>
        <w:t>Este es el subsistema más complejo, es donde más se echa en falta un diagrama</w:t>
      </w:r>
    </w:p>
  </w:comment>
  <w:comment w:id="812" w:author="María José Suárez-Cabal" w:date="2017-06-21T09:14:00Z" w:initials="MJS">
    <w:p w14:paraId="0B6BC41F" w14:textId="77777777" w:rsidR="00C405BA" w:rsidRPr="0076362A" w:rsidRDefault="00C405BA">
      <w:pPr>
        <w:pStyle w:val="Textocomentario"/>
        <w:rPr>
          <w:lang w:val="es-ES"/>
        </w:rPr>
      </w:pPr>
      <w:r>
        <w:rPr>
          <w:rStyle w:val="Refdecomentario"/>
        </w:rPr>
        <w:annotationRef/>
      </w:r>
      <w:r w:rsidRPr="0076362A">
        <w:rPr>
          <w:lang w:val="es-ES"/>
        </w:rPr>
        <w:t>creo que te lo comentéen alguna versión anterior… espero que tengas forma de medir que estos requisitos se cumplen (me refiero a pruebas, cueestionarios a usuarios, …)</w:t>
      </w:r>
    </w:p>
  </w:comment>
  <w:comment w:id="811" w:author="María José Suárez-Cabal" w:date="2017-06-21T09:15:00Z" w:initials="MJS">
    <w:p w14:paraId="404F8B3D" w14:textId="77777777" w:rsidR="00C405BA" w:rsidRPr="0076362A" w:rsidRDefault="00C405BA">
      <w:pPr>
        <w:pStyle w:val="Textocomentario"/>
        <w:rPr>
          <w:lang w:val="es-ES"/>
        </w:rPr>
      </w:pPr>
      <w:r>
        <w:rPr>
          <w:rStyle w:val="Refdecomentario"/>
        </w:rPr>
        <w:annotationRef/>
      </w:r>
      <w:r w:rsidRPr="0076362A">
        <w:rPr>
          <w:lang w:val="es-ES"/>
        </w:rPr>
        <w:t>ojo con el tipo de letra… se cambia.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B27B7A" w15:done="0"/>
  <w15:commentEx w15:paraId="09987840" w15:done="0"/>
  <w15:commentEx w15:paraId="71CF44DA" w15:done="0"/>
  <w15:commentEx w15:paraId="379156B5" w15:done="0"/>
  <w15:commentEx w15:paraId="574FDAF6" w15:done="0"/>
  <w15:commentEx w15:paraId="06A19488" w15:done="0"/>
  <w15:commentEx w15:paraId="55043777" w15:done="0"/>
  <w15:commentEx w15:paraId="3CB92DA2" w15:done="0"/>
  <w15:commentEx w15:paraId="27186A55" w15:done="0"/>
  <w15:commentEx w15:paraId="0B8FFA44" w15:done="0"/>
  <w15:commentEx w15:paraId="35CD060C" w15:done="0"/>
  <w15:commentEx w15:paraId="1F5F96A4" w15:done="0"/>
  <w15:commentEx w15:paraId="3AE5EF11" w15:done="0"/>
  <w15:commentEx w15:paraId="22114409" w15:done="0"/>
  <w15:commentEx w15:paraId="0B6BC41F" w15:done="0"/>
  <w15:commentEx w15:paraId="404F8B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B27B7A" w16cid:durableId="1E1A0BBF"/>
  <w16cid:commentId w16cid:paraId="09987840" w16cid:durableId="1E41A0AA"/>
  <w16cid:commentId w16cid:paraId="71CF44DA" w16cid:durableId="1E176527"/>
  <w16cid:commentId w16cid:paraId="379156B5" w16cid:durableId="1E176528"/>
  <w16cid:commentId w16cid:paraId="574FDAF6" w16cid:durableId="1E176529"/>
  <w16cid:commentId w16cid:paraId="06A19488" w16cid:durableId="1E17652A"/>
  <w16cid:commentId w16cid:paraId="55043777" w16cid:durableId="1E17652B"/>
  <w16cid:commentId w16cid:paraId="3CB92DA2" w16cid:durableId="1E17652C"/>
  <w16cid:commentId w16cid:paraId="27186A55" w16cid:durableId="1E17652D"/>
  <w16cid:commentId w16cid:paraId="0B8FFA44" w16cid:durableId="1E17652E"/>
  <w16cid:commentId w16cid:paraId="35CD060C" w16cid:durableId="1E17652F"/>
  <w16cid:commentId w16cid:paraId="1F5F96A4" w16cid:durableId="1E176530"/>
  <w16cid:commentId w16cid:paraId="3AE5EF11" w16cid:durableId="1E176531"/>
  <w16cid:commentId w16cid:paraId="22114409" w16cid:durableId="1E176532"/>
  <w16cid:commentId w16cid:paraId="0B6BC41F" w16cid:durableId="1E176533"/>
  <w16cid:commentId w16cid:paraId="404F8B3D" w16cid:durableId="1E1765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213000" w14:textId="77777777" w:rsidR="00D45064" w:rsidRDefault="00D45064">
      <w:pPr>
        <w:spacing w:after="0" w:line="240" w:lineRule="auto"/>
      </w:pPr>
      <w:r>
        <w:separator/>
      </w:r>
    </w:p>
    <w:p w14:paraId="4C3B36E2" w14:textId="77777777" w:rsidR="00D45064" w:rsidRDefault="00D45064"/>
  </w:endnote>
  <w:endnote w:type="continuationSeparator" w:id="0">
    <w:p w14:paraId="46DECA91" w14:textId="77777777" w:rsidR="00D45064" w:rsidRDefault="00D45064">
      <w:pPr>
        <w:spacing w:after="0" w:line="240" w:lineRule="auto"/>
      </w:pPr>
      <w:r>
        <w:continuationSeparator/>
      </w:r>
    </w:p>
    <w:p w14:paraId="6C0DEA00" w14:textId="77777777" w:rsidR="00D45064" w:rsidRDefault="00D450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C405BA" w:rsidRPr="000D650C" w:rsidRDefault="00C405BA">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20</w:t>
    </w:r>
    <w:r w:rsidRPr="000D650C">
      <w:rPr>
        <w:sz w:val="28"/>
        <w:szCs w:val="28"/>
      </w:rPr>
      <w:fldChar w:fldCharType="end"/>
    </w:r>
  </w:p>
  <w:p w14:paraId="25FBBFE2" w14:textId="77777777" w:rsidR="00C405BA" w:rsidRDefault="00C405BA">
    <w:pPr>
      <w:pStyle w:val="Piedepgina"/>
    </w:pPr>
  </w:p>
  <w:p w14:paraId="6E87F117" w14:textId="77777777" w:rsidR="00C405BA" w:rsidRDefault="00C405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30195" w14:textId="77777777" w:rsidR="00D45064" w:rsidRDefault="00D45064">
      <w:pPr>
        <w:spacing w:after="0" w:line="240" w:lineRule="auto"/>
      </w:pPr>
      <w:r>
        <w:separator/>
      </w:r>
    </w:p>
    <w:p w14:paraId="6550A856" w14:textId="77777777" w:rsidR="00D45064" w:rsidRDefault="00D45064"/>
  </w:footnote>
  <w:footnote w:type="continuationSeparator" w:id="0">
    <w:p w14:paraId="3B84E6BC" w14:textId="77777777" w:rsidR="00D45064" w:rsidRDefault="00D45064">
      <w:pPr>
        <w:spacing w:after="0" w:line="240" w:lineRule="auto"/>
      </w:pPr>
      <w:r>
        <w:continuationSeparator/>
      </w:r>
    </w:p>
    <w:p w14:paraId="749481ED" w14:textId="77777777" w:rsidR="00D45064" w:rsidRDefault="00D450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C405BA" w:rsidRDefault="00C405B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C405BA" w:rsidRDefault="00C405BA">
    <w:pPr>
      <w:pStyle w:val="Encabezado"/>
      <w:ind w:right="360"/>
      <w:rPr>
        <w:rStyle w:val="Nmerodepgina"/>
      </w:rPr>
    </w:pPr>
  </w:p>
  <w:p w14:paraId="44608EB4" w14:textId="77777777" w:rsidR="00C405BA" w:rsidRDefault="00C405BA">
    <w:pPr>
      <w:pStyle w:val="Encabezado"/>
    </w:pPr>
  </w:p>
  <w:p w14:paraId="747332C6" w14:textId="77777777" w:rsidR="00C405BA" w:rsidRDefault="00C405B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C405BA" w:rsidRPr="00A9290F" w:rsidRDefault="00C405BA" w:rsidP="00A9290F">
    <w:pPr>
      <w:pStyle w:val="Encabezado"/>
      <w:jc w:val="center"/>
      <w:rPr>
        <w:b/>
        <w:sz w:val="21"/>
        <w:szCs w:val="22"/>
      </w:rPr>
    </w:pPr>
    <w:r w:rsidRPr="00A9290F">
      <w:rPr>
        <w:b/>
        <w:sz w:val="21"/>
        <w:szCs w:val="22"/>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BB2D4E"/>
    <w:multiLevelType w:val="hybridMultilevel"/>
    <w:tmpl w:val="96A49D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295139"/>
    <w:multiLevelType w:val="hybridMultilevel"/>
    <w:tmpl w:val="6058A8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0E316C1"/>
    <w:multiLevelType w:val="hybridMultilevel"/>
    <w:tmpl w:val="234C7C36"/>
    <w:lvl w:ilvl="0" w:tplc="318AC252">
      <w:start w:val="3"/>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32784C"/>
    <w:multiLevelType w:val="hybridMultilevel"/>
    <w:tmpl w:val="8B164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4"/>
  </w:num>
  <w:num w:numId="3">
    <w:abstractNumId w:val="8"/>
  </w:num>
  <w:num w:numId="4">
    <w:abstractNumId w:val="17"/>
  </w:num>
  <w:num w:numId="5">
    <w:abstractNumId w:val="18"/>
  </w:num>
  <w:num w:numId="6">
    <w:abstractNumId w:val="21"/>
  </w:num>
  <w:num w:numId="7">
    <w:abstractNumId w:val="1"/>
  </w:num>
  <w:num w:numId="8">
    <w:abstractNumId w:val="32"/>
  </w:num>
  <w:num w:numId="9">
    <w:abstractNumId w:val="28"/>
  </w:num>
  <w:num w:numId="10">
    <w:abstractNumId w:val="9"/>
  </w:num>
  <w:num w:numId="11">
    <w:abstractNumId w:val="19"/>
  </w:num>
  <w:num w:numId="12">
    <w:abstractNumId w:val="15"/>
  </w:num>
  <w:num w:numId="13">
    <w:abstractNumId w:val="2"/>
  </w:num>
  <w:num w:numId="14">
    <w:abstractNumId w:val="0"/>
  </w:num>
  <w:num w:numId="15">
    <w:abstractNumId w:val="30"/>
  </w:num>
  <w:num w:numId="16">
    <w:abstractNumId w:val="7"/>
  </w:num>
  <w:num w:numId="17">
    <w:abstractNumId w:val="27"/>
  </w:num>
  <w:num w:numId="18">
    <w:abstractNumId w:val="23"/>
  </w:num>
  <w:num w:numId="19">
    <w:abstractNumId w:val="12"/>
  </w:num>
  <w:num w:numId="20">
    <w:abstractNumId w:val="10"/>
  </w:num>
  <w:num w:numId="21">
    <w:abstractNumId w:val="26"/>
  </w:num>
  <w:num w:numId="22">
    <w:abstractNumId w:val="13"/>
  </w:num>
  <w:num w:numId="23">
    <w:abstractNumId w:val="6"/>
  </w:num>
  <w:num w:numId="24">
    <w:abstractNumId w:val="11"/>
  </w:num>
  <w:num w:numId="25">
    <w:abstractNumId w:val="29"/>
  </w:num>
  <w:num w:numId="26">
    <w:abstractNumId w:val="20"/>
  </w:num>
  <w:num w:numId="27">
    <w:abstractNumId w:val="4"/>
  </w:num>
  <w:num w:numId="28">
    <w:abstractNumId w:val="3"/>
  </w:num>
  <w:num w:numId="29">
    <w:abstractNumId w:val="33"/>
  </w:num>
  <w:num w:numId="30">
    <w:abstractNumId w:val="16"/>
  </w:num>
  <w:num w:numId="31">
    <w:abstractNumId w:val="24"/>
  </w:num>
  <w:num w:numId="32">
    <w:abstractNumId w:val="22"/>
  </w:num>
  <w:num w:numId="33">
    <w:abstractNumId w:val="5"/>
  </w:num>
  <w:num w:numId="34">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illermo Vigil Rodríguez">
    <w15:presenceInfo w15:providerId="Windows Live" w15:userId="024e765d-82b8-4ed2-a799-051b362e0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1208B"/>
    <w:rsid w:val="00012DAA"/>
    <w:rsid w:val="0001498C"/>
    <w:rsid w:val="00014F24"/>
    <w:rsid w:val="00020C70"/>
    <w:rsid w:val="00025AD4"/>
    <w:rsid w:val="0002783D"/>
    <w:rsid w:val="000300C4"/>
    <w:rsid w:val="0003069B"/>
    <w:rsid w:val="00031E31"/>
    <w:rsid w:val="000321A8"/>
    <w:rsid w:val="00032616"/>
    <w:rsid w:val="00034852"/>
    <w:rsid w:val="000367E8"/>
    <w:rsid w:val="000368A7"/>
    <w:rsid w:val="000413D9"/>
    <w:rsid w:val="000454FF"/>
    <w:rsid w:val="00045E98"/>
    <w:rsid w:val="0004627F"/>
    <w:rsid w:val="00053E1E"/>
    <w:rsid w:val="000552D4"/>
    <w:rsid w:val="000563A1"/>
    <w:rsid w:val="0006073F"/>
    <w:rsid w:val="000626C0"/>
    <w:rsid w:val="00062F48"/>
    <w:rsid w:val="00063E7C"/>
    <w:rsid w:val="00064B6A"/>
    <w:rsid w:val="00064EAE"/>
    <w:rsid w:val="00067D7C"/>
    <w:rsid w:val="000707A3"/>
    <w:rsid w:val="00070C43"/>
    <w:rsid w:val="00071CC5"/>
    <w:rsid w:val="00072652"/>
    <w:rsid w:val="0007650C"/>
    <w:rsid w:val="00080F33"/>
    <w:rsid w:val="0008510C"/>
    <w:rsid w:val="000919E7"/>
    <w:rsid w:val="0009300C"/>
    <w:rsid w:val="00095326"/>
    <w:rsid w:val="00097764"/>
    <w:rsid w:val="000A213A"/>
    <w:rsid w:val="000A6018"/>
    <w:rsid w:val="000A7BF6"/>
    <w:rsid w:val="000A7C1C"/>
    <w:rsid w:val="000A7CA9"/>
    <w:rsid w:val="000B06B8"/>
    <w:rsid w:val="000B31A1"/>
    <w:rsid w:val="000B570E"/>
    <w:rsid w:val="000B663C"/>
    <w:rsid w:val="000B66F1"/>
    <w:rsid w:val="000B6B7D"/>
    <w:rsid w:val="000C11D3"/>
    <w:rsid w:val="000C205D"/>
    <w:rsid w:val="000C23EF"/>
    <w:rsid w:val="000C2A8E"/>
    <w:rsid w:val="000C2BC2"/>
    <w:rsid w:val="000C3F89"/>
    <w:rsid w:val="000C4108"/>
    <w:rsid w:val="000C6BF2"/>
    <w:rsid w:val="000D1ADF"/>
    <w:rsid w:val="000D425D"/>
    <w:rsid w:val="000D650C"/>
    <w:rsid w:val="000E0ACF"/>
    <w:rsid w:val="000E0DA6"/>
    <w:rsid w:val="000E2970"/>
    <w:rsid w:val="000E32B5"/>
    <w:rsid w:val="000E454D"/>
    <w:rsid w:val="000E5594"/>
    <w:rsid w:val="000F1189"/>
    <w:rsid w:val="000F1259"/>
    <w:rsid w:val="000F4A66"/>
    <w:rsid w:val="001009E7"/>
    <w:rsid w:val="00102511"/>
    <w:rsid w:val="001048C6"/>
    <w:rsid w:val="00105492"/>
    <w:rsid w:val="001069CF"/>
    <w:rsid w:val="00112489"/>
    <w:rsid w:val="001150A0"/>
    <w:rsid w:val="001227EC"/>
    <w:rsid w:val="00127A07"/>
    <w:rsid w:val="001311D0"/>
    <w:rsid w:val="00132E44"/>
    <w:rsid w:val="0013650F"/>
    <w:rsid w:val="001412F8"/>
    <w:rsid w:val="00142819"/>
    <w:rsid w:val="00142BF9"/>
    <w:rsid w:val="00143988"/>
    <w:rsid w:val="00147369"/>
    <w:rsid w:val="00151C00"/>
    <w:rsid w:val="00152CA6"/>
    <w:rsid w:val="00153428"/>
    <w:rsid w:val="0015522A"/>
    <w:rsid w:val="00156A70"/>
    <w:rsid w:val="00160FAA"/>
    <w:rsid w:val="00161D6C"/>
    <w:rsid w:val="0016289C"/>
    <w:rsid w:val="001646D6"/>
    <w:rsid w:val="0016584F"/>
    <w:rsid w:val="0016679D"/>
    <w:rsid w:val="00171B0E"/>
    <w:rsid w:val="0017200D"/>
    <w:rsid w:val="00172BFD"/>
    <w:rsid w:val="00173B53"/>
    <w:rsid w:val="00176DFC"/>
    <w:rsid w:val="00177EB3"/>
    <w:rsid w:val="00187CE0"/>
    <w:rsid w:val="001917E7"/>
    <w:rsid w:val="001922A3"/>
    <w:rsid w:val="00193D42"/>
    <w:rsid w:val="001953EA"/>
    <w:rsid w:val="001A7433"/>
    <w:rsid w:val="001A76F7"/>
    <w:rsid w:val="001B02D8"/>
    <w:rsid w:val="001B3F72"/>
    <w:rsid w:val="001C26AD"/>
    <w:rsid w:val="001C3033"/>
    <w:rsid w:val="001C33BE"/>
    <w:rsid w:val="001D29E1"/>
    <w:rsid w:val="001D588D"/>
    <w:rsid w:val="001E1D35"/>
    <w:rsid w:val="001E37AD"/>
    <w:rsid w:val="001E40E5"/>
    <w:rsid w:val="001E5A83"/>
    <w:rsid w:val="001F75B0"/>
    <w:rsid w:val="00200C12"/>
    <w:rsid w:val="00200E57"/>
    <w:rsid w:val="002010EC"/>
    <w:rsid w:val="00201AB8"/>
    <w:rsid w:val="00201CAB"/>
    <w:rsid w:val="0020207A"/>
    <w:rsid w:val="00202221"/>
    <w:rsid w:val="00204113"/>
    <w:rsid w:val="00204DDD"/>
    <w:rsid w:val="00210884"/>
    <w:rsid w:val="00213671"/>
    <w:rsid w:val="002172BF"/>
    <w:rsid w:val="0022041A"/>
    <w:rsid w:val="00220A77"/>
    <w:rsid w:val="00220C81"/>
    <w:rsid w:val="00221147"/>
    <w:rsid w:val="00221931"/>
    <w:rsid w:val="00223D3C"/>
    <w:rsid w:val="0022691A"/>
    <w:rsid w:val="00226DF7"/>
    <w:rsid w:val="0022743A"/>
    <w:rsid w:val="00230DF4"/>
    <w:rsid w:val="002324CB"/>
    <w:rsid w:val="00232C3A"/>
    <w:rsid w:val="00233F9E"/>
    <w:rsid w:val="00235F80"/>
    <w:rsid w:val="002371DE"/>
    <w:rsid w:val="00240F35"/>
    <w:rsid w:val="00244064"/>
    <w:rsid w:val="00244306"/>
    <w:rsid w:val="00247A48"/>
    <w:rsid w:val="00250306"/>
    <w:rsid w:val="00250399"/>
    <w:rsid w:val="002518AB"/>
    <w:rsid w:val="00254AD0"/>
    <w:rsid w:val="0025580A"/>
    <w:rsid w:val="00255898"/>
    <w:rsid w:val="00255B28"/>
    <w:rsid w:val="00256E45"/>
    <w:rsid w:val="002579B5"/>
    <w:rsid w:val="0026421F"/>
    <w:rsid w:val="002714A2"/>
    <w:rsid w:val="00277888"/>
    <w:rsid w:val="00281FA6"/>
    <w:rsid w:val="00283B80"/>
    <w:rsid w:val="0029357E"/>
    <w:rsid w:val="0029681C"/>
    <w:rsid w:val="00297586"/>
    <w:rsid w:val="00297ACF"/>
    <w:rsid w:val="002A0095"/>
    <w:rsid w:val="002A34DD"/>
    <w:rsid w:val="002A48D6"/>
    <w:rsid w:val="002A738B"/>
    <w:rsid w:val="002B0C41"/>
    <w:rsid w:val="002B5341"/>
    <w:rsid w:val="002B77BD"/>
    <w:rsid w:val="002C057E"/>
    <w:rsid w:val="002C14FC"/>
    <w:rsid w:val="002C27E3"/>
    <w:rsid w:val="002C42EF"/>
    <w:rsid w:val="002C4F4A"/>
    <w:rsid w:val="002C5136"/>
    <w:rsid w:val="002D2039"/>
    <w:rsid w:val="002D2A44"/>
    <w:rsid w:val="002D3045"/>
    <w:rsid w:val="002D7BF4"/>
    <w:rsid w:val="002E24DC"/>
    <w:rsid w:val="002E4927"/>
    <w:rsid w:val="002E4C68"/>
    <w:rsid w:val="002E5138"/>
    <w:rsid w:val="002E5231"/>
    <w:rsid w:val="002E7EC6"/>
    <w:rsid w:val="00300E6B"/>
    <w:rsid w:val="00302C27"/>
    <w:rsid w:val="003039D2"/>
    <w:rsid w:val="0031004C"/>
    <w:rsid w:val="00310115"/>
    <w:rsid w:val="00310CBC"/>
    <w:rsid w:val="00325175"/>
    <w:rsid w:val="00326446"/>
    <w:rsid w:val="00326906"/>
    <w:rsid w:val="00326E80"/>
    <w:rsid w:val="00327A0A"/>
    <w:rsid w:val="0033215B"/>
    <w:rsid w:val="0033252C"/>
    <w:rsid w:val="00333F57"/>
    <w:rsid w:val="0033774C"/>
    <w:rsid w:val="0034043A"/>
    <w:rsid w:val="00342CE4"/>
    <w:rsid w:val="00343EFB"/>
    <w:rsid w:val="0034415A"/>
    <w:rsid w:val="003450F8"/>
    <w:rsid w:val="00365E79"/>
    <w:rsid w:val="00367587"/>
    <w:rsid w:val="0037092A"/>
    <w:rsid w:val="00370B1C"/>
    <w:rsid w:val="00374C1C"/>
    <w:rsid w:val="0037566D"/>
    <w:rsid w:val="00376370"/>
    <w:rsid w:val="00377E72"/>
    <w:rsid w:val="0038036D"/>
    <w:rsid w:val="00380926"/>
    <w:rsid w:val="00384A04"/>
    <w:rsid w:val="0039160F"/>
    <w:rsid w:val="00392549"/>
    <w:rsid w:val="00393651"/>
    <w:rsid w:val="00394A4A"/>
    <w:rsid w:val="00396CD7"/>
    <w:rsid w:val="003A01B6"/>
    <w:rsid w:val="003A40D9"/>
    <w:rsid w:val="003A4625"/>
    <w:rsid w:val="003A7014"/>
    <w:rsid w:val="003A7378"/>
    <w:rsid w:val="003B2D27"/>
    <w:rsid w:val="003B3830"/>
    <w:rsid w:val="003B4333"/>
    <w:rsid w:val="003C0139"/>
    <w:rsid w:val="003C0860"/>
    <w:rsid w:val="003C0BA9"/>
    <w:rsid w:val="003C333C"/>
    <w:rsid w:val="003D136B"/>
    <w:rsid w:val="003D308C"/>
    <w:rsid w:val="003D4F84"/>
    <w:rsid w:val="003D634A"/>
    <w:rsid w:val="003D7988"/>
    <w:rsid w:val="003D7F6F"/>
    <w:rsid w:val="003E185E"/>
    <w:rsid w:val="003E2197"/>
    <w:rsid w:val="003E5B01"/>
    <w:rsid w:val="003E75B4"/>
    <w:rsid w:val="003F0654"/>
    <w:rsid w:val="003F47D0"/>
    <w:rsid w:val="003F6A24"/>
    <w:rsid w:val="00400601"/>
    <w:rsid w:val="00403134"/>
    <w:rsid w:val="00406712"/>
    <w:rsid w:val="00413217"/>
    <w:rsid w:val="004231F7"/>
    <w:rsid w:val="0042626E"/>
    <w:rsid w:val="004276CF"/>
    <w:rsid w:val="0043206D"/>
    <w:rsid w:val="004354E1"/>
    <w:rsid w:val="00436534"/>
    <w:rsid w:val="00441BD7"/>
    <w:rsid w:val="00442DAC"/>
    <w:rsid w:val="00443B73"/>
    <w:rsid w:val="0044508D"/>
    <w:rsid w:val="00446696"/>
    <w:rsid w:val="00447062"/>
    <w:rsid w:val="00450707"/>
    <w:rsid w:val="00453529"/>
    <w:rsid w:val="0045476F"/>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92844"/>
    <w:rsid w:val="004957C0"/>
    <w:rsid w:val="004A055E"/>
    <w:rsid w:val="004A07D9"/>
    <w:rsid w:val="004A36F5"/>
    <w:rsid w:val="004A3D04"/>
    <w:rsid w:val="004A4D49"/>
    <w:rsid w:val="004A653B"/>
    <w:rsid w:val="004A74B5"/>
    <w:rsid w:val="004B35DA"/>
    <w:rsid w:val="004C209E"/>
    <w:rsid w:val="004C6CE4"/>
    <w:rsid w:val="004C7A1F"/>
    <w:rsid w:val="004D2474"/>
    <w:rsid w:val="004D3480"/>
    <w:rsid w:val="004D4A7E"/>
    <w:rsid w:val="004D6132"/>
    <w:rsid w:val="004E0802"/>
    <w:rsid w:val="004E2616"/>
    <w:rsid w:val="004E7985"/>
    <w:rsid w:val="004F4469"/>
    <w:rsid w:val="004F5EDC"/>
    <w:rsid w:val="00501F05"/>
    <w:rsid w:val="00502B26"/>
    <w:rsid w:val="0050610F"/>
    <w:rsid w:val="0051502E"/>
    <w:rsid w:val="00515917"/>
    <w:rsid w:val="00516B1B"/>
    <w:rsid w:val="00520282"/>
    <w:rsid w:val="00520BAA"/>
    <w:rsid w:val="00521E17"/>
    <w:rsid w:val="00523A53"/>
    <w:rsid w:val="00531C3F"/>
    <w:rsid w:val="005329B2"/>
    <w:rsid w:val="00533CFB"/>
    <w:rsid w:val="00535CA8"/>
    <w:rsid w:val="00541F18"/>
    <w:rsid w:val="0054383A"/>
    <w:rsid w:val="00552D97"/>
    <w:rsid w:val="00555937"/>
    <w:rsid w:val="00557E93"/>
    <w:rsid w:val="00562EA0"/>
    <w:rsid w:val="00563F74"/>
    <w:rsid w:val="005725C0"/>
    <w:rsid w:val="005769DD"/>
    <w:rsid w:val="00583A51"/>
    <w:rsid w:val="005874B2"/>
    <w:rsid w:val="00592B34"/>
    <w:rsid w:val="0059478B"/>
    <w:rsid w:val="00595E84"/>
    <w:rsid w:val="00596CC2"/>
    <w:rsid w:val="005A0315"/>
    <w:rsid w:val="005A3A84"/>
    <w:rsid w:val="005A57DA"/>
    <w:rsid w:val="005A6C4F"/>
    <w:rsid w:val="005B331B"/>
    <w:rsid w:val="005B3374"/>
    <w:rsid w:val="005B42DF"/>
    <w:rsid w:val="005B453F"/>
    <w:rsid w:val="005B5C4A"/>
    <w:rsid w:val="005B6052"/>
    <w:rsid w:val="005C326A"/>
    <w:rsid w:val="005C342D"/>
    <w:rsid w:val="005C5FDE"/>
    <w:rsid w:val="005C6B0F"/>
    <w:rsid w:val="005E4870"/>
    <w:rsid w:val="005E48D4"/>
    <w:rsid w:val="005E5AF7"/>
    <w:rsid w:val="005F332A"/>
    <w:rsid w:val="005F4164"/>
    <w:rsid w:val="005F57EC"/>
    <w:rsid w:val="005F6BD9"/>
    <w:rsid w:val="005F70B6"/>
    <w:rsid w:val="00600B13"/>
    <w:rsid w:val="006012C2"/>
    <w:rsid w:val="0060216F"/>
    <w:rsid w:val="006052A4"/>
    <w:rsid w:val="00607BCC"/>
    <w:rsid w:val="00613D7A"/>
    <w:rsid w:val="006211ED"/>
    <w:rsid w:val="00624271"/>
    <w:rsid w:val="00625B61"/>
    <w:rsid w:val="00630151"/>
    <w:rsid w:val="006305ED"/>
    <w:rsid w:val="0063092A"/>
    <w:rsid w:val="00631242"/>
    <w:rsid w:val="00631381"/>
    <w:rsid w:val="006328F0"/>
    <w:rsid w:val="006350B1"/>
    <w:rsid w:val="0063573F"/>
    <w:rsid w:val="00637B2F"/>
    <w:rsid w:val="0064146E"/>
    <w:rsid w:val="00645DFD"/>
    <w:rsid w:val="00647387"/>
    <w:rsid w:val="006506C8"/>
    <w:rsid w:val="0065082D"/>
    <w:rsid w:val="00660DFB"/>
    <w:rsid w:val="00662744"/>
    <w:rsid w:val="0066275B"/>
    <w:rsid w:val="00666108"/>
    <w:rsid w:val="006662AA"/>
    <w:rsid w:val="006712D7"/>
    <w:rsid w:val="00671C0F"/>
    <w:rsid w:val="00672C8F"/>
    <w:rsid w:val="00681350"/>
    <w:rsid w:val="006819F7"/>
    <w:rsid w:val="006879F3"/>
    <w:rsid w:val="0069038C"/>
    <w:rsid w:val="00690766"/>
    <w:rsid w:val="00693402"/>
    <w:rsid w:val="006936DA"/>
    <w:rsid w:val="0069511B"/>
    <w:rsid w:val="00696497"/>
    <w:rsid w:val="006A0D21"/>
    <w:rsid w:val="006A3976"/>
    <w:rsid w:val="006A5052"/>
    <w:rsid w:val="006A5469"/>
    <w:rsid w:val="006B1DC8"/>
    <w:rsid w:val="006B4191"/>
    <w:rsid w:val="006B537A"/>
    <w:rsid w:val="006B7220"/>
    <w:rsid w:val="006B7623"/>
    <w:rsid w:val="006C258C"/>
    <w:rsid w:val="006C55C3"/>
    <w:rsid w:val="006C62F2"/>
    <w:rsid w:val="006C7454"/>
    <w:rsid w:val="006D1200"/>
    <w:rsid w:val="006D39B1"/>
    <w:rsid w:val="006E049A"/>
    <w:rsid w:val="006E311F"/>
    <w:rsid w:val="006E5606"/>
    <w:rsid w:val="006E5BC5"/>
    <w:rsid w:val="006E61FF"/>
    <w:rsid w:val="006E6446"/>
    <w:rsid w:val="006E77B3"/>
    <w:rsid w:val="006F3A54"/>
    <w:rsid w:val="00703B83"/>
    <w:rsid w:val="00711475"/>
    <w:rsid w:val="00715D86"/>
    <w:rsid w:val="0071712E"/>
    <w:rsid w:val="00717751"/>
    <w:rsid w:val="00721037"/>
    <w:rsid w:val="007220E7"/>
    <w:rsid w:val="0072227B"/>
    <w:rsid w:val="00723782"/>
    <w:rsid w:val="00733127"/>
    <w:rsid w:val="00734BC4"/>
    <w:rsid w:val="00735BA5"/>
    <w:rsid w:val="00736824"/>
    <w:rsid w:val="00740221"/>
    <w:rsid w:val="0074025D"/>
    <w:rsid w:val="0074361A"/>
    <w:rsid w:val="00744A88"/>
    <w:rsid w:val="007452BA"/>
    <w:rsid w:val="00745975"/>
    <w:rsid w:val="00745B2C"/>
    <w:rsid w:val="00746BFA"/>
    <w:rsid w:val="00750F9F"/>
    <w:rsid w:val="007527CA"/>
    <w:rsid w:val="007555EB"/>
    <w:rsid w:val="007579FA"/>
    <w:rsid w:val="00760A77"/>
    <w:rsid w:val="00760DDA"/>
    <w:rsid w:val="0076362A"/>
    <w:rsid w:val="00766702"/>
    <w:rsid w:val="00766BD7"/>
    <w:rsid w:val="00772444"/>
    <w:rsid w:val="007729D3"/>
    <w:rsid w:val="00773126"/>
    <w:rsid w:val="00773F01"/>
    <w:rsid w:val="0077505A"/>
    <w:rsid w:val="00782D61"/>
    <w:rsid w:val="00783421"/>
    <w:rsid w:val="00785749"/>
    <w:rsid w:val="00790BD8"/>
    <w:rsid w:val="00790FFF"/>
    <w:rsid w:val="00791C9E"/>
    <w:rsid w:val="007924C4"/>
    <w:rsid w:val="00792A3D"/>
    <w:rsid w:val="00794A91"/>
    <w:rsid w:val="007952F8"/>
    <w:rsid w:val="007967C7"/>
    <w:rsid w:val="007A07A2"/>
    <w:rsid w:val="007A1560"/>
    <w:rsid w:val="007A326F"/>
    <w:rsid w:val="007A3FD2"/>
    <w:rsid w:val="007A6C95"/>
    <w:rsid w:val="007B08EB"/>
    <w:rsid w:val="007B08FB"/>
    <w:rsid w:val="007B1EA2"/>
    <w:rsid w:val="007B2515"/>
    <w:rsid w:val="007B362F"/>
    <w:rsid w:val="007B379E"/>
    <w:rsid w:val="007B3D7F"/>
    <w:rsid w:val="007B3DD1"/>
    <w:rsid w:val="007B424F"/>
    <w:rsid w:val="007B6324"/>
    <w:rsid w:val="007B634A"/>
    <w:rsid w:val="007B671D"/>
    <w:rsid w:val="007C37A4"/>
    <w:rsid w:val="007C3B9A"/>
    <w:rsid w:val="007C53CE"/>
    <w:rsid w:val="007C57C5"/>
    <w:rsid w:val="007D0EFB"/>
    <w:rsid w:val="007D3C6C"/>
    <w:rsid w:val="007D44D5"/>
    <w:rsid w:val="007D5456"/>
    <w:rsid w:val="007D56C0"/>
    <w:rsid w:val="007D7625"/>
    <w:rsid w:val="007E1985"/>
    <w:rsid w:val="007E3029"/>
    <w:rsid w:val="007E4570"/>
    <w:rsid w:val="007E68B2"/>
    <w:rsid w:val="007F1C9C"/>
    <w:rsid w:val="007F20A6"/>
    <w:rsid w:val="007F40A3"/>
    <w:rsid w:val="007F4B2F"/>
    <w:rsid w:val="007F5DA1"/>
    <w:rsid w:val="007F6F0E"/>
    <w:rsid w:val="007F7159"/>
    <w:rsid w:val="00800049"/>
    <w:rsid w:val="00800BA5"/>
    <w:rsid w:val="00801B85"/>
    <w:rsid w:val="008049F2"/>
    <w:rsid w:val="0080579A"/>
    <w:rsid w:val="00815E11"/>
    <w:rsid w:val="00816983"/>
    <w:rsid w:val="00817EEE"/>
    <w:rsid w:val="008225B7"/>
    <w:rsid w:val="00822932"/>
    <w:rsid w:val="00822CC7"/>
    <w:rsid w:val="0082538C"/>
    <w:rsid w:val="00826C51"/>
    <w:rsid w:val="0082795C"/>
    <w:rsid w:val="00827C4A"/>
    <w:rsid w:val="00830784"/>
    <w:rsid w:val="008334CA"/>
    <w:rsid w:val="00833C7E"/>
    <w:rsid w:val="0083636E"/>
    <w:rsid w:val="00836504"/>
    <w:rsid w:val="0083729F"/>
    <w:rsid w:val="0083743B"/>
    <w:rsid w:val="0084397D"/>
    <w:rsid w:val="008477A4"/>
    <w:rsid w:val="0085105E"/>
    <w:rsid w:val="00851E94"/>
    <w:rsid w:val="0085418B"/>
    <w:rsid w:val="00854CD5"/>
    <w:rsid w:val="0085570F"/>
    <w:rsid w:val="008559C9"/>
    <w:rsid w:val="00855C2E"/>
    <w:rsid w:val="00864682"/>
    <w:rsid w:val="008734EC"/>
    <w:rsid w:val="00875522"/>
    <w:rsid w:val="0087791C"/>
    <w:rsid w:val="008813F3"/>
    <w:rsid w:val="008852C3"/>
    <w:rsid w:val="00890AE0"/>
    <w:rsid w:val="0089317D"/>
    <w:rsid w:val="00893A4C"/>
    <w:rsid w:val="00893EF8"/>
    <w:rsid w:val="008940D5"/>
    <w:rsid w:val="008A5CCE"/>
    <w:rsid w:val="008A73AA"/>
    <w:rsid w:val="008A7C63"/>
    <w:rsid w:val="008B0FFD"/>
    <w:rsid w:val="008B1F3C"/>
    <w:rsid w:val="008B2627"/>
    <w:rsid w:val="008B2814"/>
    <w:rsid w:val="008B2E22"/>
    <w:rsid w:val="008B32E8"/>
    <w:rsid w:val="008B5E43"/>
    <w:rsid w:val="008C2B8A"/>
    <w:rsid w:val="008C2C9F"/>
    <w:rsid w:val="008C5083"/>
    <w:rsid w:val="008C6552"/>
    <w:rsid w:val="008D40C9"/>
    <w:rsid w:val="008D5DE3"/>
    <w:rsid w:val="008E0FE8"/>
    <w:rsid w:val="008E3A88"/>
    <w:rsid w:val="008E6767"/>
    <w:rsid w:val="008E6F86"/>
    <w:rsid w:val="008F022B"/>
    <w:rsid w:val="008F3BE5"/>
    <w:rsid w:val="008F47BA"/>
    <w:rsid w:val="008F6B15"/>
    <w:rsid w:val="00900543"/>
    <w:rsid w:val="00900613"/>
    <w:rsid w:val="00900B7E"/>
    <w:rsid w:val="00900ECE"/>
    <w:rsid w:val="009054EB"/>
    <w:rsid w:val="009070BE"/>
    <w:rsid w:val="0090784A"/>
    <w:rsid w:val="0091092C"/>
    <w:rsid w:val="00911132"/>
    <w:rsid w:val="00912E0D"/>
    <w:rsid w:val="00914108"/>
    <w:rsid w:val="00914A81"/>
    <w:rsid w:val="00915A24"/>
    <w:rsid w:val="00917011"/>
    <w:rsid w:val="00917855"/>
    <w:rsid w:val="00923F92"/>
    <w:rsid w:val="00924D63"/>
    <w:rsid w:val="00927D8B"/>
    <w:rsid w:val="00935B3E"/>
    <w:rsid w:val="00940A77"/>
    <w:rsid w:val="00941B72"/>
    <w:rsid w:val="00943413"/>
    <w:rsid w:val="00943F0E"/>
    <w:rsid w:val="00945311"/>
    <w:rsid w:val="00947571"/>
    <w:rsid w:val="00947AFC"/>
    <w:rsid w:val="009514E7"/>
    <w:rsid w:val="00954ACD"/>
    <w:rsid w:val="00956382"/>
    <w:rsid w:val="00956438"/>
    <w:rsid w:val="009601FA"/>
    <w:rsid w:val="009625BB"/>
    <w:rsid w:val="0097049E"/>
    <w:rsid w:val="00972BBB"/>
    <w:rsid w:val="0097647E"/>
    <w:rsid w:val="0097796A"/>
    <w:rsid w:val="009823CB"/>
    <w:rsid w:val="009861E5"/>
    <w:rsid w:val="009864FD"/>
    <w:rsid w:val="009876CB"/>
    <w:rsid w:val="00993DF7"/>
    <w:rsid w:val="00995F36"/>
    <w:rsid w:val="009A2506"/>
    <w:rsid w:val="009A2B23"/>
    <w:rsid w:val="009A62E4"/>
    <w:rsid w:val="009A7B2F"/>
    <w:rsid w:val="009B085D"/>
    <w:rsid w:val="009B0B66"/>
    <w:rsid w:val="009B1162"/>
    <w:rsid w:val="009B20D4"/>
    <w:rsid w:val="009B26E4"/>
    <w:rsid w:val="009B312D"/>
    <w:rsid w:val="009B42DC"/>
    <w:rsid w:val="009C0FCF"/>
    <w:rsid w:val="009C4B2B"/>
    <w:rsid w:val="009C4D90"/>
    <w:rsid w:val="009C4EE8"/>
    <w:rsid w:val="009C6600"/>
    <w:rsid w:val="009C7F54"/>
    <w:rsid w:val="009D0144"/>
    <w:rsid w:val="009D0210"/>
    <w:rsid w:val="009D459A"/>
    <w:rsid w:val="009D74F5"/>
    <w:rsid w:val="009E13EE"/>
    <w:rsid w:val="009F0D58"/>
    <w:rsid w:val="009F32A7"/>
    <w:rsid w:val="009F38AD"/>
    <w:rsid w:val="009F4FD8"/>
    <w:rsid w:val="00A062E2"/>
    <w:rsid w:val="00A11A38"/>
    <w:rsid w:val="00A13366"/>
    <w:rsid w:val="00A13B3A"/>
    <w:rsid w:val="00A13F1D"/>
    <w:rsid w:val="00A15FF7"/>
    <w:rsid w:val="00A206E3"/>
    <w:rsid w:val="00A20CB6"/>
    <w:rsid w:val="00A20FE7"/>
    <w:rsid w:val="00A25AB4"/>
    <w:rsid w:val="00A25EF2"/>
    <w:rsid w:val="00A3135B"/>
    <w:rsid w:val="00A32095"/>
    <w:rsid w:val="00A34827"/>
    <w:rsid w:val="00A3689A"/>
    <w:rsid w:val="00A42C61"/>
    <w:rsid w:val="00A44E98"/>
    <w:rsid w:val="00A51509"/>
    <w:rsid w:val="00A543FF"/>
    <w:rsid w:val="00A54D7F"/>
    <w:rsid w:val="00A61D90"/>
    <w:rsid w:val="00A64B86"/>
    <w:rsid w:val="00A664CB"/>
    <w:rsid w:val="00A71749"/>
    <w:rsid w:val="00A71923"/>
    <w:rsid w:val="00A722B1"/>
    <w:rsid w:val="00A765C9"/>
    <w:rsid w:val="00A76E2E"/>
    <w:rsid w:val="00A8076D"/>
    <w:rsid w:val="00A81E89"/>
    <w:rsid w:val="00A834E5"/>
    <w:rsid w:val="00A84CF3"/>
    <w:rsid w:val="00A8525D"/>
    <w:rsid w:val="00A9290F"/>
    <w:rsid w:val="00A93C3B"/>
    <w:rsid w:val="00A97AE6"/>
    <w:rsid w:val="00AA0581"/>
    <w:rsid w:val="00AA1503"/>
    <w:rsid w:val="00AA3016"/>
    <w:rsid w:val="00AA4F4F"/>
    <w:rsid w:val="00AA6151"/>
    <w:rsid w:val="00AB290D"/>
    <w:rsid w:val="00AB2F23"/>
    <w:rsid w:val="00AB3E05"/>
    <w:rsid w:val="00AB4842"/>
    <w:rsid w:val="00AB6A68"/>
    <w:rsid w:val="00AC1B05"/>
    <w:rsid w:val="00AC4969"/>
    <w:rsid w:val="00AC638E"/>
    <w:rsid w:val="00AD01EE"/>
    <w:rsid w:val="00AD086E"/>
    <w:rsid w:val="00AD0A13"/>
    <w:rsid w:val="00AD4D64"/>
    <w:rsid w:val="00AD7365"/>
    <w:rsid w:val="00AE0DB7"/>
    <w:rsid w:val="00AF2CB6"/>
    <w:rsid w:val="00AF511A"/>
    <w:rsid w:val="00AF6520"/>
    <w:rsid w:val="00B01EDA"/>
    <w:rsid w:val="00B10AE8"/>
    <w:rsid w:val="00B170E9"/>
    <w:rsid w:val="00B177A6"/>
    <w:rsid w:val="00B179BF"/>
    <w:rsid w:val="00B203D5"/>
    <w:rsid w:val="00B224DF"/>
    <w:rsid w:val="00B25CA3"/>
    <w:rsid w:val="00B325CE"/>
    <w:rsid w:val="00B33311"/>
    <w:rsid w:val="00B33461"/>
    <w:rsid w:val="00B37CB3"/>
    <w:rsid w:val="00B4024C"/>
    <w:rsid w:val="00B40C1A"/>
    <w:rsid w:val="00B42964"/>
    <w:rsid w:val="00B454A0"/>
    <w:rsid w:val="00B5572A"/>
    <w:rsid w:val="00B55855"/>
    <w:rsid w:val="00B566EF"/>
    <w:rsid w:val="00B65559"/>
    <w:rsid w:val="00B67596"/>
    <w:rsid w:val="00B71E72"/>
    <w:rsid w:val="00B731A9"/>
    <w:rsid w:val="00B75E34"/>
    <w:rsid w:val="00B764CA"/>
    <w:rsid w:val="00B82CDC"/>
    <w:rsid w:val="00B83466"/>
    <w:rsid w:val="00B83604"/>
    <w:rsid w:val="00B85B0D"/>
    <w:rsid w:val="00B85D4F"/>
    <w:rsid w:val="00B875CF"/>
    <w:rsid w:val="00B90ADB"/>
    <w:rsid w:val="00B91E64"/>
    <w:rsid w:val="00B93738"/>
    <w:rsid w:val="00B96A5A"/>
    <w:rsid w:val="00BA33E9"/>
    <w:rsid w:val="00BA4797"/>
    <w:rsid w:val="00BA71A7"/>
    <w:rsid w:val="00BA7CBC"/>
    <w:rsid w:val="00BA7E92"/>
    <w:rsid w:val="00BB1A68"/>
    <w:rsid w:val="00BB5CBD"/>
    <w:rsid w:val="00BB6880"/>
    <w:rsid w:val="00BC0D7B"/>
    <w:rsid w:val="00BC1366"/>
    <w:rsid w:val="00BC4958"/>
    <w:rsid w:val="00BC4A81"/>
    <w:rsid w:val="00BD052A"/>
    <w:rsid w:val="00BD2007"/>
    <w:rsid w:val="00BD2DEE"/>
    <w:rsid w:val="00BE0910"/>
    <w:rsid w:val="00BE3403"/>
    <w:rsid w:val="00BE3460"/>
    <w:rsid w:val="00BE3782"/>
    <w:rsid w:val="00BE4F43"/>
    <w:rsid w:val="00BE7DF0"/>
    <w:rsid w:val="00BF6FEE"/>
    <w:rsid w:val="00C038E3"/>
    <w:rsid w:val="00C04C85"/>
    <w:rsid w:val="00C06415"/>
    <w:rsid w:val="00C069E3"/>
    <w:rsid w:val="00C10F12"/>
    <w:rsid w:val="00C11F82"/>
    <w:rsid w:val="00C15E1D"/>
    <w:rsid w:val="00C1772E"/>
    <w:rsid w:val="00C20BF1"/>
    <w:rsid w:val="00C260A1"/>
    <w:rsid w:val="00C3041C"/>
    <w:rsid w:val="00C32893"/>
    <w:rsid w:val="00C32EE1"/>
    <w:rsid w:val="00C32EE4"/>
    <w:rsid w:val="00C330D7"/>
    <w:rsid w:val="00C3430A"/>
    <w:rsid w:val="00C40120"/>
    <w:rsid w:val="00C405BA"/>
    <w:rsid w:val="00C41F66"/>
    <w:rsid w:val="00C42752"/>
    <w:rsid w:val="00C442D1"/>
    <w:rsid w:val="00C47732"/>
    <w:rsid w:val="00C50316"/>
    <w:rsid w:val="00C506FA"/>
    <w:rsid w:val="00C548BB"/>
    <w:rsid w:val="00C5575C"/>
    <w:rsid w:val="00C5790C"/>
    <w:rsid w:val="00C621E0"/>
    <w:rsid w:val="00C63ACB"/>
    <w:rsid w:val="00C70C1A"/>
    <w:rsid w:val="00C713A4"/>
    <w:rsid w:val="00C73478"/>
    <w:rsid w:val="00C73D47"/>
    <w:rsid w:val="00C77EF7"/>
    <w:rsid w:val="00C82441"/>
    <w:rsid w:val="00C83100"/>
    <w:rsid w:val="00C87DAC"/>
    <w:rsid w:val="00C9349F"/>
    <w:rsid w:val="00CA00AC"/>
    <w:rsid w:val="00CA11CD"/>
    <w:rsid w:val="00CA27A6"/>
    <w:rsid w:val="00CA3701"/>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1BBB"/>
    <w:rsid w:val="00CD40C8"/>
    <w:rsid w:val="00CD4AF5"/>
    <w:rsid w:val="00CD5791"/>
    <w:rsid w:val="00CD6BD5"/>
    <w:rsid w:val="00CE1D45"/>
    <w:rsid w:val="00CE59B0"/>
    <w:rsid w:val="00CE7B1C"/>
    <w:rsid w:val="00CF2510"/>
    <w:rsid w:val="00CF27E3"/>
    <w:rsid w:val="00CF74DB"/>
    <w:rsid w:val="00CF7AA6"/>
    <w:rsid w:val="00CF7B7F"/>
    <w:rsid w:val="00D00386"/>
    <w:rsid w:val="00D04F6C"/>
    <w:rsid w:val="00D10BC0"/>
    <w:rsid w:val="00D11860"/>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5122A"/>
    <w:rsid w:val="00D514F4"/>
    <w:rsid w:val="00D52E92"/>
    <w:rsid w:val="00D54699"/>
    <w:rsid w:val="00D54828"/>
    <w:rsid w:val="00D55493"/>
    <w:rsid w:val="00D618C9"/>
    <w:rsid w:val="00D70665"/>
    <w:rsid w:val="00D71607"/>
    <w:rsid w:val="00D72A94"/>
    <w:rsid w:val="00D776CC"/>
    <w:rsid w:val="00D77714"/>
    <w:rsid w:val="00D90CF1"/>
    <w:rsid w:val="00D93006"/>
    <w:rsid w:val="00D95090"/>
    <w:rsid w:val="00D95865"/>
    <w:rsid w:val="00DA0576"/>
    <w:rsid w:val="00DA4BE3"/>
    <w:rsid w:val="00DB35FD"/>
    <w:rsid w:val="00DB3D88"/>
    <w:rsid w:val="00DB603A"/>
    <w:rsid w:val="00DC0601"/>
    <w:rsid w:val="00DC1A85"/>
    <w:rsid w:val="00DC1BB8"/>
    <w:rsid w:val="00DC64C3"/>
    <w:rsid w:val="00DC70F7"/>
    <w:rsid w:val="00DD1612"/>
    <w:rsid w:val="00DD429B"/>
    <w:rsid w:val="00DD61E2"/>
    <w:rsid w:val="00DE0837"/>
    <w:rsid w:val="00DE1B33"/>
    <w:rsid w:val="00DE5F34"/>
    <w:rsid w:val="00DE5FC5"/>
    <w:rsid w:val="00DE675B"/>
    <w:rsid w:val="00DF2304"/>
    <w:rsid w:val="00DF40C2"/>
    <w:rsid w:val="00DF676A"/>
    <w:rsid w:val="00DF7A84"/>
    <w:rsid w:val="00DF7F1F"/>
    <w:rsid w:val="00E0030E"/>
    <w:rsid w:val="00E00C94"/>
    <w:rsid w:val="00E02FCE"/>
    <w:rsid w:val="00E07E46"/>
    <w:rsid w:val="00E119D9"/>
    <w:rsid w:val="00E11F29"/>
    <w:rsid w:val="00E13431"/>
    <w:rsid w:val="00E157C9"/>
    <w:rsid w:val="00E16883"/>
    <w:rsid w:val="00E16A8A"/>
    <w:rsid w:val="00E2061C"/>
    <w:rsid w:val="00E22872"/>
    <w:rsid w:val="00E24F5A"/>
    <w:rsid w:val="00E25C3D"/>
    <w:rsid w:val="00E304D2"/>
    <w:rsid w:val="00E322D5"/>
    <w:rsid w:val="00E345A4"/>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7923"/>
    <w:rsid w:val="00E7277B"/>
    <w:rsid w:val="00E738CF"/>
    <w:rsid w:val="00E770D0"/>
    <w:rsid w:val="00E7713C"/>
    <w:rsid w:val="00E813C6"/>
    <w:rsid w:val="00E817FD"/>
    <w:rsid w:val="00E834E1"/>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4422"/>
    <w:rsid w:val="00ED4CA5"/>
    <w:rsid w:val="00EE04B8"/>
    <w:rsid w:val="00EE2A27"/>
    <w:rsid w:val="00EE7D9C"/>
    <w:rsid w:val="00EF0BB7"/>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30710"/>
    <w:rsid w:val="00F30BDA"/>
    <w:rsid w:val="00F31DB5"/>
    <w:rsid w:val="00F332E8"/>
    <w:rsid w:val="00F3535D"/>
    <w:rsid w:val="00F353ED"/>
    <w:rsid w:val="00F379FF"/>
    <w:rsid w:val="00F41EA8"/>
    <w:rsid w:val="00F425C9"/>
    <w:rsid w:val="00F4345F"/>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5853"/>
    <w:rsid w:val="00FA666C"/>
    <w:rsid w:val="00FA6A82"/>
    <w:rsid w:val="00FB06AA"/>
    <w:rsid w:val="00FB0935"/>
    <w:rsid w:val="00FB31B1"/>
    <w:rsid w:val="00FB6784"/>
    <w:rsid w:val="00FB7480"/>
    <w:rsid w:val="00FB7A5E"/>
    <w:rsid w:val="00FB7ECF"/>
    <w:rsid w:val="00FB7F8B"/>
    <w:rsid w:val="00FC08F0"/>
    <w:rsid w:val="00FC0F47"/>
    <w:rsid w:val="00FC3D3E"/>
    <w:rsid w:val="00FC5918"/>
    <w:rsid w:val="00FC7799"/>
    <w:rsid w:val="00FC7B42"/>
    <w:rsid w:val="00FD0CE7"/>
    <w:rsid w:val="00FD4003"/>
    <w:rsid w:val="00FE0245"/>
    <w:rsid w:val="00FE7198"/>
    <w:rsid w:val="00FF1551"/>
    <w:rsid w:val="00FF1B9B"/>
    <w:rsid w:val="00FF40F5"/>
    <w:rsid w:val="00FF44D4"/>
    <w:rsid w:val="00FF4700"/>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F47"/>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de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styleId="Mencinsinresolver">
    <w:name w:val="Unresolved Mention"/>
    <w:basedOn w:val="Fuentedeprrafopredeter"/>
    <w:uiPriority w:val="99"/>
    <w:rsid w:val="00637B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entos.org/" TargetMode="External"/><Relationship Id="rId21" Type="http://schemas.openxmlformats.org/officeDocument/2006/relationships/image" Target="media/image7.png"/><Relationship Id="rId42" Type="http://schemas.openxmlformats.org/officeDocument/2006/relationships/hyperlink" Target="http://www.enase.org/" TargetMode="External"/><Relationship Id="rId47" Type="http://schemas.openxmlformats.org/officeDocument/2006/relationships/hyperlink" Target="https://www.digitalocean.com"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6" Type="http://schemas.openxmlformats.org/officeDocument/2006/relationships/image" Target="media/image5.png"/><Relationship Id="rId107" Type="http://schemas.openxmlformats.org/officeDocument/2006/relationships/footer" Target="footer1.xml"/><Relationship Id="rId11" Type="http://schemas.openxmlformats.org/officeDocument/2006/relationships/hyperlink" Target="https://www.aconf.org" TargetMode="External"/><Relationship Id="rId32" Type="http://schemas.openxmlformats.org/officeDocument/2006/relationships/hyperlink" Target="http://getbootstrap.com" TargetMode="External"/><Relationship Id="rId37" Type="http://schemas.openxmlformats.org/officeDocument/2006/relationships/hyperlink" Target="https://es.stackoverflow.com/" TargetMode="External"/><Relationship Id="rId53" Type="http://schemas.openxmlformats.org/officeDocument/2006/relationships/image" Target="media/image10.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comments" Target="comments.xml"/><Relationship Id="rId27" Type="http://schemas.openxmlformats.org/officeDocument/2006/relationships/hyperlink" Target="https://httpd.apache.org/" TargetMode="External"/><Relationship Id="rId43" Type="http://schemas.openxmlformats.org/officeDocument/2006/relationships/hyperlink" Target="https://www.aconf.org/" TargetMode="External"/><Relationship Id="rId48" Type="http://schemas.openxmlformats.org/officeDocument/2006/relationships/hyperlink" Target="https://www.crazyegg.com/blog/principles-website-usability/" TargetMode="External"/><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image" Target="media/image3.png"/><Relationship Id="rId17" Type="http://schemas.openxmlformats.org/officeDocument/2006/relationships/hyperlink" Target="http://www.icsoft.org/" TargetMode="External"/><Relationship Id="rId33" Type="http://schemas.openxmlformats.org/officeDocument/2006/relationships/hyperlink" Target="https://jquery.com/" TargetMode="External"/><Relationship Id="rId38" Type="http://schemas.openxmlformats.org/officeDocument/2006/relationships/hyperlink" Target="https://www.wikipedia.org/"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fontTable" Target="fontTable.xml"/><Relationship Id="rId54" Type="http://schemas.openxmlformats.org/officeDocument/2006/relationships/image" Target="media/image11.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sticc.org" TargetMode="External"/><Relationship Id="rId23" Type="http://schemas.microsoft.com/office/2011/relationships/commentsExtended" Target="commentsExtended.xml"/><Relationship Id="rId28" Type="http://schemas.openxmlformats.org/officeDocument/2006/relationships/hyperlink" Target="http://php.net/" TargetMode="External"/><Relationship Id="rId36" Type="http://schemas.openxmlformats.org/officeDocument/2006/relationships/hyperlink" Target="https://github.com/" TargetMode="External"/><Relationship Id="rId49" Type="http://schemas.openxmlformats.org/officeDocument/2006/relationships/hyperlink" Target="http://www.usabilityfirst.com/usability-methods/" TargetMode="External"/><Relationship Id="rId57" Type="http://schemas.openxmlformats.org/officeDocument/2006/relationships/hyperlink" Target="https://www.digitalocean.com/pricing/" TargetMode="External"/><Relationship Id="rId106" Type="http://schemas.openxmlformats.org/officeDocument/2006/relationships/header" Target="header2.xml"/><Relationship Id="rId10" Type="http://schemas.openxmlformats.org/officeDocument/2006/relationships/hyperlink" Target="http://pirweb.edv.uniovi.es/webcmmse/index.php" TargetMode="External"/><Relationship Id="rId31" Type="http://schemas.openxmlformats.org/officeDocument/2006/relationships/hyperlink" Target="https://www.mysql.com/" TargetMode="External"/><Relationship Id="rId44" Type="http://schemas.openxmlformats.org/officeDocument/2006/relationships/hyperlink" Target="http://easychair.org/licenses.cgi" TargetMode="External"/><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easychair.org" TargetMode="External"/><Relationship Id="rId18" Type="http://schemas.openxmlformats.org/officeDocument/2006/relationships/hyperlink" Target="http://www.enase.org/" TargetMode="External"/><Relationship Id="rId39" Type="http://schemas.openxmlformats.org/officeDocument/2006/relationships/hyperlink" Target="https://geekflare.com/" TargetMode="External"/><Relationship Id="rId109" Type="http://schemas.microsoft.com/office/2011/relationships/people" Target="people.xml"/><Relationship Id="rId34" Type="http://schemas.openxmlformats.org/officeDocument/2006/relationships/hyperlink" Target="https://www.javascript.com/" TargetMode="External"/><Relationship Id="rId50" Type="http://schemas.openxmlformats.org/officeDocument/2006/relationships/hyperlink" Target="http://www.tawdis.net" TargetMode="External"/><Relationship Id="rId55" Type="http://schemas.openxmlformats.org/officeDocument/2006/relationships/image" Target="media/image12.pn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hyperlink" Target="https://developers.google.com/speed/pagespeed/insights/"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www.doctrine-project.org/" TargetMode="External"/><Relationship Id="rId24" Type="http://schemas.microsoft.com/office/2016/09/relationships/commentsIds" Target="commentsIds.xml"/><Relationship Id="rId40" Type="http://schemas.openxmlformats.org/officeDocument/2006/relationships/hyperlink" Target="https://fg.ull.es/sistedes2017/" TargetMode="External"/><Relationship Id="rId45" Type="http://schemas.openxmlformats.org/officeDocument/2006/relationships/hyperlink" Target="https://www.insticc.org/Primoris/Default.aspx/" TargetMode="Externa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https://fg.ull.es/sistedes2017" TargetMode="External"/><Relationship Id="rId14" Type="http://schemas.openxmlformats.org/officeDocument/2006/relationships/image" Target="media/image4.png"/><Relationship Id="rId30" Type="http://schemas.openxmlformats.org/officeDocument/2006/relationships/hyperlink" Target="https://www.w3schools.com/" TargetMode="External"/><Relationship Id="rId35" Type="http://schemas.openxmlformats.org/officeDocument/2006/relationships/hyperlink" Target="https://datatables.net/" TargetMode="External"/><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8.pn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www.virtualbox.org/" TargetMode="External"/><Relationship Id="rId46" Type="http://schemas.openxmlformats.org/officeDocument/2006/relationships/hyperlink" Target="https://www.owasp.org/" TargetMode="External"/><Relationship Id="rId67"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hyperlink" Target="http://www.icsoft.org/"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E62A0-ED7C-C547-B437-A56E2B46C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165</Pages>
  <Words>31815</Words>
  <Characters>174984</Characters>
  <Application>Microsoft Office Word</Application>
  <DocSecurity>0</DocSecurity>
  <Lines>1458</Lines>
  <Paragraphs>412</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206387</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Rodríguez</cp:lastModifiedBy>
  <cp:revision>2</cp:revision>
  <cp:lastPrinted>2013-06-03T17:06:00Z</cp:lastPrinted>
  <dcterms:created xsi:type="dcterms:W3CDTF">2018-03-07T18:26:00Z</dcterms:created>
  <dcterms:modified xsi:type="dcterms:W3CDTF">2018-03-07T18:26:00Z</dcterms:modified>
</cp:coreProperties>
</file>